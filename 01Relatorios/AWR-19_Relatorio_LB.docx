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0" w:author="luis barros" w:date="2021-02-06T10:23:00Z">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571"/>
        <w:tblGridChange w:id="1">
          <w:tblGrid>
            <w:gridCol w:w="360"/>
            <w:gridCol w:w="6211"/>
          </w:tblGrid>
        </w:tblGridChange>
      </w:tblGrid>
      <w:tr w:rsidR="00F56F55" w:rsidRPr="00B66544" w14:paraId="5A27B466" w14:textId="77777777" w:rsidTr="7F25EEC1">
        <w:trPr>
          <w:trHeight w:val="4309"/>
          <w:trPrChange w:id="2" w:author="luis barros" w:date="2021-02-06T10:23:00Z">
            <w:trPr>
              <w:gridAfter w:val="0"/>
              <w:trHeight w:val="4195"/>
            </w:trPr>
          </w:trPrChange>
        </w:trPr>
        <w:tc>
          <w:tcPr>
            <w:tcW w:w="6571" w:type="dxa"/>
            <w:tcPrChange w:id="3" w:author="luis barros" w:date="2021-02-06T10:23:00Z">
              <w:tcPr>
                <w:tcW w:w="6571" w:type="dxa"/>
              </w:tcPr>
            </w:tcPrChange>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5857D88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F56F55" w:rsidRPr="00B66544" w14:paraId="53DB5CBF" w14:textId="77777777" w:rsidTr="7F25EEC1">
        <w:trPr>
          <w:trHeight w:val="5613"/>
          <w:trPrChange w:id="4" w:author="luis barros" w:date="2021-02-06T10:24:00Z">
            <w:trPr>
              <w:gridAfter w:val="0"/>
              <w:trHeight w:val="5443"/>
            </w:trPr>
          </w:trPrChange>
        </w:trPr>
        <w:tc>
          <w:tcPr>
            <w:tcW w:w="6571" w:type="dxa"/>
            <w:tcPrChange w:id="5" w:author="luis barros" w:date="2021-02-06T10:24:00Z">
              <w:tcPr>
                <w:tcW w:w="6571" w:type="dxa"/>
              </w:tcPr>
            </w:tcPrChange>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F56F55" w:rsidRPr="00B66544" w14:paraId="2318A32C" w14:textId="77777777" w:rsidTr="7F25EEC1">
        <w:trPr>
          <w:trHeight w:val="2835"/>
          <w:trPrChange w:id="6" w:author="luis barros" w:date="2021-02-06T10:24:00Z">
            <w:trPr>
              <w:gridAfter w:val="0"/>
              <w:trHeight w:val="3515"/>
            </w:trPr>
          </w:trPrChange>
        </w:trPr>
        <w:tc>
          <w:tcPr>
            <w:tcW w:w="6571" w:type="dxa"/>
            <w:tcPrChange w:id="7" w:author="luis barros" w:date="2021-02-06T10:24:00Z">
              <w:tcPr>
                <w:tcW w:w="6571" w:type="dxa"/>
              </w:tcPr>
            </w:tcPrChange>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7F25EEC1">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commentRangeStart w:id="8"/>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commentRangeEnd w:id="8"/>
            <w:r w:rsidR="00F56F55">
              <w:rPr>
                <w:rStyle w:val="Refdecomentrio"/>
                <w:rFonts w:ascii="NewsGotT" w:eastAsia="Times New Roman" w:hAnsi="NewsGotT"/>
                <w:lang w:eastAsia="pt-PT"/>
              </w:rPr>
              <w:commentReference w:id="8"/>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5"/>
          <w:footerReference w:type="first" r:id="rId16"/>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5D88284" w14:textId="5EA5778C" w:rsidR="00C717BD"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287453" w:history="1">
        <w:r w:rsidR="00C717BD" w:rsidRPr="00520F05">
          <w:rPr>
            <w:rStyle w:val="Hiperligao"/>
            <w:noProof/>
          </w:rPr>
          <w:t>Lista de Figuras</w:t>
        </w:r>
        <w:r w:rsidR="00C717BD">
          <w:rPr>
            <w:noProof/>
            <w:webHidden/>
          </w:rPr>
          <w:tab/>
        </w:r>
        <w:r w:rsidR="00C717BD">
          <w:rPr>
            <w:noProof/>
            <w:webHidden/>
          </w:rPr>
          <w:fldChar w:fldCharType="begin"/>
        </w:r>
        <w:r w:rsidR="00C717BD">
          <w:rPr>
            <w:noProof/>
            <w:webHidden/>
          </w:rPr>
          <w:instrText xml:space="preserve"> PAGEREF _Toc63287453 \h </w:instrText>
        </w:r>
        <w:r w:rsidR="00C717BD">
          <w:rPr>
            <w:noProof/>
            <w:webHidden/>
          </w:rPr>
        </w:r>
        <w:r w:rsidR="00C717BD">
          <w:rPr>
            <w:noProof/>
            <w:webHidden/>
          </w:rPr>
          <w:fldChar w:fldCharType="separate"/>
        </w:r>
        <w:r w:rsidR="00C717BD">
          <w:rPr>
            <w:noProof/>
            <w:webHidden/>
          </w:rPr>
          <w:t>v</w:t>
        </w:r>
        <w:r w:rsidR="00C717BD">
          <w:rPr>
            <w:noProof/>
            <w:webHidden/>
          </w:rPr>
          <w:fldChar w:fldCharType="end"/>
        </w:r>
      </w:hyperlink>
    </w:p>
    <w:p w14:paraId="4E13D75F" w14:textId="317FD092"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54" w:history="1">
        <w:r w:rsidR="00C717BD" w:rsidRPr="00520F05">
          <w:rPr>
            <w:rStyle w:val="Hiperligao"/>
            <w:noProof/>
          </w:rPr>
          <w:t>Lista de Tabelas</w:t>
        </w:r>
        <w:r w:rsidR="00C717BD">
          <w:rPr>
            <w:noProof/>
            <w:webHidden/>
          </w:rPr>
          <w:tab/>
        </w:r>
        <w:r w:rsidR="00C717BD">
          <w:rPr>
            <w:noProof/>
            <w:webHidden/>
          </w:rPr>
          <w:fldChar w:fldCharType="begin"/>
        </w:r>
        <w:r w:rsidR="00C717BD">
          <w:rPr>
            <w:noProof/>
            <w:webHidden/>
          </w:rPr>
          <w:instrText xml:space="preserve"> PAGEREF _Toc63287454 \h </w:instrText>
        </w:r>
        <w:r w:rsidR="00C717BD">
          <w:rPr>
            <w:noProof/>
            <w:webHidden/>
          </w:rPr>
        </w:r>
        <w:r w:rsidR="00C717BD">
          <w:rPr>
            <w:noProof/>
            <w:webHidden/>
          </w:rPr>
          <w:fldChar w:fldCharType="separate"/>
        </w:r>
        <w:r w:rsidR="00C717BD">
          <w:rPr>
            <w:noProof/>
            <w:webHidden/>
          </w:rPr>
          <w:t>vii</w:t>
        </w:r>
        <w:r w:rsidR="00C717BD">
          <w:rPr>
            <w:noProof/>
            <w:webHidden/>
          </w:rPr>
          <w:fldChar w:fldCharType="end"/>
        </w:r>
      </w:hyperlink>
    </w:p>
    <w:p w14:paraId="6A3A340C" w14:textId="501654DD"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55" w:history="1">
        <w:r w:rsidR="00C717BD" w:rsidRPr="00520F05">
          <w:rPr>
            <w:rStyle w:val="Hiperligao"/>
            <w:noProof/>
          </w:rPr>
          <w:t>Acrónimos e Siglas</w:t>
        </w:r>
        <w:r w:rsidR="00C717BD">
          <w:rPr>
            <w:noProof/>
            <w:webHidden/>
          </w:rPr>
          <w:tab/>
        </w:r>
        <w:r w:rsidR="00C717BD">
          <w:rPr>
            <w:noProof/>
            <w:webHidden/>
          </w:rPr>
          <w:fldChar w:fldCharType="begin"/>
        </w:r>
        <w:r w:rsidR="00C717BD">
          <w:rPr>
            <w:noProof/>
            <w:webHidden/>
          </w:rPr>
          <w:instrText xml:space="preserve"> PAGEREF _Toc63287455 \h </w:instrText>
        </w:r>
        <w:r w:rsidR="00C717BD">
          <w:rPr>
            <w:noProof/>
            <w:webHidden/>
          </w:rPr>
        </w:r>
        <w:r w:rsidR="00C717BD">
          <w:rPr>
            <w:noProof/>
            <w:webHidden/>
          </w:rPr>
          <w:fldChar w:fldCharType="separate"/>
        </w:r>
        <w:r w:rsidR="00C717BD">
          <w:rPr>
            <w:noProof/>
            <w:webHidden/>
          </w:rPr>
          <w:t>ix</w:t>
        </w:r>
        <w:r w:rsidR="00C717BD">
          <w:rPr>
            <w:noProof/>
            <w:webHidden/>
          </w:rPr>
          <w:fldChar w:fldCharType="end"/>
        </w:r>
      </w:hyperlink>
    </w:p>
    <w:p w14:paraId="55EB96B6" w14:textId="0C6085D0"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56" w:history="1">
        <w:r w:rsidR="00C717BD" w:rsidRPr="00520F05">
          <w:rPr>
            <w:rStyle w:val="Hiperligao"/>
            <w:noProof/>
          </w:rPr>
          <w:t>Capítulo 1 Introdução</w:t>
        </w:r>
        <w:r w:rsidR="00C717BD">
          <w:rPr>
            <w:noProof/>
            <w:webHidden/>
          </w:rPr>
          <w:tab/>
        </w:r>
        <w:r w:rsidR="00C717BD">
          <w:rPr>
            <w:noProof/>
            <w:webHidden/>
          </w:rPr>
          <w:fldChar w:fldCharType="begin"/>
        </w:r>
        <w:r w:rsidR="00C717BD">
          <w:rPr>
            <w:noProof/>
            <w:webHidden/>
          </w:rPr>
          <w:instrText xml:space="preserve"> PAGEREF _Toc63287456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14:paraId="4A01A29A" w14:textId="45CBA1FF"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57" w:history="1">
        <w:r w:rsidR="00C717BD" w:rsidRPr="00520F05">
          <w:rPr>
            <w:rStyle w:val="Hiperligao"/>
            <w:noProof/>
          </w:rPr>
          <w:t>1.1</w:t>
        </w:r>
        <w:r w:rsidR="00C717BD">
          <w:rPr>
            <w:rFonts w:asciiTheme="minorHAnsi" w:eastAsiaTheme="minorEastAsia" w:hAnsiTheme="minorHAnsi" w:cstheme="minorBidi"/>
            <w:noProof/>
            <w:sz w:val="22"/>
            <w:szCs w:val="22"/>
          </w:rPr>
          <w:tab/>
        </w:r>
        <w:r w:rsidR="00C717BD" w:rsidRPr="00520F05">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_Toc63287457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14:paraId="3BC7C9A8" w14:textId="2201D05F"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58" w:history="1">
        <w:r w:rsidR="00C717BD" w:rsidRPr="00520F05">
          <w:rPr>
            <w:rStyle w:val="Hiperligao"/>
            <w:noProof/>
          </w:rPr>
          <w:t>1.2</w:t>
        </w:r>
        <w:r w:rsidR="00C717BD">
          <w:rPr>
            <w:rFonts w:asciiTheme="minorHAnsi" w:eastAsiaTheme="minorEastAsia" w:hAnsiTheme="minorHAnsi" w:cstheme="minorBidi"/>
            <w:noProof/>
            <w:sz w:val="22"/>
            <w:szCs w:val="22"/>
          </w:rPr>
          <w:tab/>
        </w:r>
        <w:r w:rsidR="00C717BD" w:rsidRPr="00520F05">
          <w:rPr>
            <w:rStyle w:val="Hiperligao"/>
            <w:noProof/>
          </w:rPr>
          <w:t>Enquadramento</w:t>
        </w:r>
        <w:r w:rsidR="00C717BD">
          <w:rPr>
            <w:noProof/>
            <w:webHidden/>
          </w:rPr>
          <w:tab/>
        </w:r>
        <w:r w:rsidR="00C717BD">
          <w:rPr>
            <w:noProof/>
            <w:webHidden/>
          </w:rPr>
          <w:fldChar w:fldCharType="begin"/>
        </w:r>
        <w:r w:rsidR="00C717BD">
          <w:rPr>
            <w:noProof/>
            <w:webHidden/>
          </w:rPr>
          <w:instrText xml:space="preserve"> PAGEREF _Toc63287458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14:paraId="7A901874" w14:textId="071F729C"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59" w:history="1">
        <w:r w:rsidR="00C717BD" w:rsidRPr="00520F05">
          <w:rPr>
            <w:rStyle w:val="Hiperligao"/>
            <w:noProof/>
          </w:rPr>
          <w:t>1.3</w:t>
        </w:r>
        <w:r w:rsidR="00C717BD">
          <w:rPr>
            <w:rFonts w:asciiTheme="minorHAnsi" w:eastAsiaTheme="minorEastAsia" w:hAnsiTheme="minorHAnsi" w:cstheme="minorBidi"/>
            <w:noProof/>
            <w:sz w:val="22"/>
            <w:szCs w:val="22"/>
          </w:rPr>
          <w:tab/>
        </w:r>
        <w:r w:rsidR="00C717BD" w:rsidRPr="00520F05">
          <w:rPr>
            <w:rStyle w:val="Hiperligao"/>
            <w:noProof/>
          </w:rPr>
          <w:t>Especificações previstas</w:t>
        </w:r>
        <w:r w:rsidR="00C717BD">
          <w:rPr>
            <w:noProof/>
            <w:webHidden/>
          </w:rPr>
          <w:tab/>
        </w:r>
        <w:r w:rsidR="00C717BD">
          <w:rPr>
            <w:noProof/>
            <w:webHidden/>
          </w:rPr>
          <w:fldChar w:fldCharType="begin"/>
        </w:r>
        <w:r w:rsidR="00C717BD">
          <w:rPr>
            <w:noProof/>
            <w:webHidden/>
          </w:rPr>
          <w:instrText xml:space="preserve"> PAGEREF _Toc63287459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14:paraId="050725F6" w14:textId="311CAAA8"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0" w:history="1">
        <w:r w:rsidR="00C717BD" w:rsidRPr="00520F05">
          <w:rPr>
            <w:rStyle w:val="Hiperligao"/>
            <w:noProof/>
          </w:rPr>
          <w:t>1.4</w:t>
        </w:r>
        <w:r w:rsidR="00C717BD">
          <w:rPr>
            <w:rFonts w:asciiTheme="minorHAnsi" w:eastAsiaTheme="minorEastAsia" w:hAnsiTheme="minorHAnsi" w:cstheme="minorBidi"/>
            <w:noProof/>
            <w:sz w:val="22"/>
            <w:szCs w:val="22"/>
          </w:rPr>
          <w:tab/>
        </w:r>
        <w:r w:rsidR="00C717BD" w:rsidRPr="00520F05">
          <w:rPr>
            <w:rStyle w:val="Hiperligao"/>
            <w:noProof/>
          </w:rPr>
          <w:t>Testes previstos</w:t>
        </w:r>
        <w:r w:rsidR="00C717BD">
          <w:rPr>
            <w:noProof/>
            <w:webHidden/>
          </w:rPr>
          <w:tab/>
        </w:r>
        <w:r w:rsidR="00C717BD">
          <w:rPr>
            <w:noProof/>
            <w:webHidden/>
          </w:rPr>
          <w:fldChar w:fldCharType="begin"/>
        </w:r>
        <w:r w:rsidR="00C717BD">
          <w:rPr>
            <w:noProof/>
            <w:webHidden/>
          </w:rPr>
          <w:instrText xml:space="preserve"> PAGEREF _Toc63287460 \h </w:instrText>
        </w:r>
        <w:r w:rsidR="00C717BD">
          <w:rPr>
            <w:noProof/>
            <w:webHidden/>
          </w:rPr>
        </w:r>
        <w:r w:rsidR="00C717BD">
          <w:rPr>
            <w:noProof/>
            <w:webHidden/>
          </w:rPr>
          <w:fldChar w:fldCharType="separate"/>
        </w:r>
        <w:r w:rsidR="00C717BD">
          <w:rPr>
            <w:noProof/>
            <w:webHidden/>
          </w:rPr>
          <w:t>12</w:t>
        </w:r>
        <w:r w:rsidR="00C717BD">
          <w:rPr>
            <w:noProof/>
            <w:webHidden/>
          </w:rPr>
          <w:fldChar w:fldCharType="end"/>
        </w:r>
      </w:hyperlink>
    </w:p>
    <w:p w14:paraId="7E47FFBE" w14:textId="3DBCE3DF"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1" w:history="1">
        <w:r w:rsidR="00C717BD" w:rsidRPr="00520F05">
          <w:rPr>
            <w:rStyle w:val="Hiperligao"/>
            <w:rFonts w:eastAsiaTheme="minorHAnsi"/>
            <w:noProof/>
            <w:lang w:eastAsia="en-US"/>
          </w:rPr>
          <w:t>1.5</w:t>
        </w:r>
        <w:r w:rsidR="00C717BD">
          <w:rPr>
            <w:rFonts w:asciiTheme="minorHAnsi" w:eastAsiaTheme="minorEastAsia" w:hAnsiTheme="minorHAnsi" w:cstheme="minorBidi"/>
            <w:noProof/>
            <w:sz w:val="22"/>
            <w:szCs w:val="22"/>
          </w:rPr>
          <w:tab/>
        </w:r>
        <w:r w:rsidR="00C717BD" w:rsidRPr="00520F05">
          <w:rPr>
            <w:rStyle w:val="Hiperligao"/>
            <w:rFonts w:eastAsiaTheme="minorHAnsi"/>
            <w:noProof/>
            <w:lang w:eastAsia="en-US"/>
          </w:rPr>
          <w:t>Estudo de fiabilidade, segurança e certificação</w:t>
        </w:r>
        <w:r w:rsidR="00C717BD">
          <w:rPr>
            <w:noProof/>
            <w:webHidden/>
          </w:rPr>
          <w:tab/>
        </w:r>
        <w:r w:rsidR="00C717BD">
          <w:rPr>
            <w:noProof/>
            <w:webHidden/>
          </w:rPr>
          <w:fldChar w:fldCharType="begin"/>
        </w:r>
        <w:r w:rsidR="00C717BD">
          <w:rPr>
            <w:noProof/>
            <w:webHidden/>
          </w:rPr>
          <w:instrText xml:space="preserve"> PAGEREF _Toc63287461 \h </w:instrText>
        </w:r>
        <w:r w:rsidR="00C717BD">
          <w:rPr>
            <w:noProof/>
            <w:webHidden/>
          </w:rPr>
        </w:r>
        <w:r w:rsidR="00C717BD">
          <w:rPr>
            <w:noProof/>
            <w:webHidden/>
          </w:rPr>
          <w:fldChar w:fldCharType="separate"/>
        </w:r>
        <w:r w:rsidR="00C717BD">
          <w:rPr>
            <w:noProof/>
            <w:webHidden/>
          </w:rPr>
          <w:t>13</w:t>
        </w:r>
        <w:r w:rsidR="00C717BD">
          <w:rPr>
            <w:noProof/>
            <w:webHidden/>
          </w:rPr>
          <w:fldChar w:fldCharType="end"/>
        </w:r>
      </w:hyperlink>
    </w:p>
    <w:p w14:paraId="2B2B10C3" w14:textId="197FAA4C"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2" w:history="1">
        <w:r w:rsidR="00C717BD" w:rsidRPr="00520F05">
          <w:rPr>
            <w:rStyle w:val="Hiperligao"/>
            <w:noProof/>
          </w:rPr>
          <w:t>1.6</w:t>
        </w:r>
        <w:r w:rsidR="00C717BD">
          <w:rPr>
            <w:rFonts w:asciiTheme="minorHAnsi" w:eastAsiaTheme="minorEastAsia" w:hAnsiTheme="minorHAnsi" w:cstheme="minorBidi"/>
            <w:noProof/>
            <w:sz w:val="22"/>
            <w:szCs w:val="22"/>
          </w:rPr>
          <w:tab/>
        </w:r>
        <w:r w:rsidR="00C717BD" w:rsidRPr="00520F05">
          <w:rPr>
            <w:rStyle w:val="Hiperligao"/>
            <w:noProof/>
          </w:rPr>
          <w:t>Planeamento inicial</w:t>
        </w:r>
        <w:r w:rsidR="00C717BD">
          <w:rPr>
            <w:noProof/>
            <w:webHidden/>
          </w:rPr>
          <w:tab/>
        </w:r>
        <w:r w:rsidR="00C717BD">
          <w:rPr>
            <w:noProof/>
            <w:webHidden/>
          </w:rPr>
          <w:fldChar w:fldCharType="begin"/>
        </w:r>
        <w:r w:rsidR="00C717BD">
          <w:rPr>
            <w:noProof/>
            <w:webHidden/>
          </w:rPr>
          <w:instrText xml:space="preserve"> PAGEREF _Toc63287462 \h </w:instrText>
        </w:r>
        <w:r w:rsidR="00C717BD">
          <w:rPr>
            <w:noProof/>
            <w:webHidden/>
          </w:rPr>
        </w:r>
        <w:r w:rsidR="00C717BD">
          <w:rPr>
            <w:noProof/>
            <w:webHidden/>
          </w:rPr>
          <w:fldChar w:fldCharType="separate"/>
        </w:r>
        <w:r w:rsidR="00C717BD">
          <w:rPr>
            <w:noProof/>
            <w:webHidden/>
          </w:rPr>
          <w:t>15</w:t>
        </w:r>
        <w:r w:rsidR="00C717BD">
          <w:rPr>
            <w:noProof/>
            <w:webHidden/>
          </w:rPr>
          <w:fldChar w:fldCharType="end"/>
        </w:r>
      </w:hyperlink>
    </w:p>
    <w:p w14:paraId="2E2EE2AE" w14:textId="4F708C5D"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63" w:history="1">
        <w:r w:rsidR="00C717BD" w:rsidRPr="00520F05">
          <w:rPr>
            <w:rStyle w:val="Hiperligao"/>
            <w:noProof/>
          </w:rPr>
          <w:t>Capítulo 2 Desenho dos circuitos eletrónicos</w:t>
        </w:r>
        <w:r w:rsidR="00C717BD">
          <w:rPr>
            <w:noProof/>
            <w:webHidden/>
          </w:rPr>
          <w:tab/>
        </w:r>
        <w:r w:rsidR="00C717BD">
          <w:rPr>
            <w:noProof/>
            <w:webHidden/>
          </w:rPr>
          <w:fldChar w:fldCharType="begin"/>
        </w:r>
        <w:r w:rsidR="00C717BD">
          <w:rPr>
            <w:noProof/>
            <w:webHidden/>
          </w:rPr>
          <w:instrText xml:space="preserve"> PAGEREF _Toc63287463 \h </w:instrText>
        </w:r>
        <w:r w:rsidR="00C717BD">
          <w:rPr>
            <w:noProof/>
            <w:webHidden/>
          </w:rPr>
        </w:r>
        <w:r w:rsidR="00C717BD">
          <w:rPr>
            <w:noProof/>
            <w:webHidden/>
          </w:rPr>
          <w:fldChar w:fldCharType="separate"/>
        </w:r>
        <w:r w:rsidR="00C717BD">
          <w:rPr>
            <w:noProof/>
            <w:webHidden/>
          </w:rPr>
          <w:t>17</w:t>
        </w:r>
        <w:r w:rsidR="00C717BD">
          <w:rPr>
            <w:noProof/>
            <w:webHidden/>
          </w:rPr>
          <w:fldChar w:fldCharType="end"/>
        </w:r>
      </w:hyperlink>
    </w:p>
    <w:p w14:paraId="57BAFEE2" w14:textId="234DDADA"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4" w:history="1">
        <w:r w:rsidR="00C717BD" w:rsidRPr="00520F05">
          <w:rPr>
            <w:rStyle w:val="Hiperligao"/>
            <w:noProof/>
          </w:rPr>
          <w:t>2.1</w:t>
        </w:r>
        <w:r w:rsidR="00C717BD">
          <w:rPr>
            <w:rFonts w:asciiTheme="minorHAnsi" w:eastAsiaTheme="minorEastAsia" w:hAnsiTheme="minorHAnsi" w:cstheme="minorBidi"/>
            <w:noProof/>
            <w:sz w:val="22"/>
            <w:szCs w:val="22"/>
          </w:rPr>
          <w:tab/>
        </w:r>
        <w:r w:rsidR="00C717BD" w:rsidRPr="00520F05">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_Toc63287464 \h </w:instrText>
        </w:r>
        <w:r w:rsidR="00C717BD">
          <w:rPr>
            <w:noProof/>
            <w:webHidden/>
          </w:rPr>
        </w:r>
        <w:r w:rsidR="00C717BD">
          <w:rPr>
            <w:noProof/>
            <w:webHidden/>
          </w:rPr>
          <w:fldChar w:fldCharType="separate"/>
        </w:r>
        <w:r w:rsidR="00C717BD">
          <w:rPr>
            <w:noProof/>
            <w:webHidden/>
          </w:rPr>
          <w:t>17</w:t>
        </w:r>
        <w:r w:rsidR="00C717BD">
          <w:rPr>
            <w:noProof/>
            <w:webHidden/>
          </w:rPr>
          <w:fldChar w:fldCharType="end"/>
        </w:r>
      </w:hyperlink>
    </w:p>
    <w:p w14:paraId="3BD0FD7E" w14:textId="69C4E151"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5" w:history="1">
        <w:r w:rsidR="00C717BD" w:rsidRPr="00520F05">
          <w:rPr>
            <w:rStyle w:val="Hiperligao"/>
            <w:noProof/>
          </w:rPr>
          <w:t>2.2</w:t>
        </w:r>
        <w:r w:rsidR="00C717BD">
          <w:rPr>
            <w:rFonts w:asciiTheme="minorHAnsi" w:eastAsiaTheme="minorEastAsia" w:hAnsiTheme="minorHAnsi" w:cstheme="minorBidi"/>
            <w:noProof/>
            <w:sz w:val="22"/>
            <w:szCs w:val="22"/>
          </w:rPr>
          <w:tab/>
        </w:r>
        <w:r w:rsidR="00C717BD" w:rsidRPr="00520F05">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_Toc63287465 \h </w:instrText>
        </w:r>
        <w:r w:rsidR="00C717BD">
          <w:rPr>
            <w:noProof/>
            <w:webHidden/>
          </w:rPr>
        </w:r>
        <w:r w:rsidR="00C717BD">
          <w:rPr>
            <w:noProof/>
            <w:webHidden/>
          </w:rPr>
          <w:fldChar w:fldCharType="separate"/>
        </w:r>
        <w:r w:rsidR="00C717BD">
          <w:rPr>
            <w:noProof/>
            <w:webHidden/>
          </w:rPr>
          <w:t>18</w:t>
        </w:r>
        <w:r w:rsidR="00C717BD">
          <w:rPr>
            <w:noProof/>
            <w:webHidden/>
          </w:rPr>
          <w:fldChar w:fldCharType="end"/>
        </w:r>
      </w:hyperlink>
    </w:p>
    <w:p w14:paraId="5B9998FF" w14:textId="5F6CF7E5"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6" w:history="1">
        <w:r w:rsidR="00C717BD" w:rsidRPr="00520F05">
          <w:rPr>
            <w:rStyle w:val="Hiperligao"/>
            <w:noProof/>
          </w:rPr>
          <w:t>2.3</w:t>
        </w:r>
        <w:r w:rsidR="00C717BD">
          <w:rPr>
            <w:rFonts w:asciiTheme="minorHAnsi" w:eastAsiaTheme="minorEastAsia" w:hAnsiTheme="minorHAnsi" w:cstheme="minorBidi"/>
            <w:noProof/>
            <w:sz w:val="22"/>
            <w:szCs w:val="22"/>
          </w:rPr>
          <w:tab/>
        </w:r>
        <w:r w:rsidR="00C717BD" w:rsidRPr="00520F05">
          <w:rPr>
            <w:rStyle w:val="Hiperligao"/>
            <w:noProof/>
          </w:rPr>
          <w:t>Isolamento e tratamento dos valores dos sensores</w:t>
        </w:r>
        <w:r w:rsidR="00C717BD">
          <w:rPr>
            <w:noProof/>
            <w:webHidden/>
          </w:rPr>
          <w:tab/>
        </w:r>
        <w:r w:rsidR="00C717BD">
          <w:rPr>
            <w:noProof/>
            <w:webHidden/>
          </w:rPr>
          <w:fldChar w:fldCharType="begin"/>
        </w:r>
        <w:r w:rsidR="00C717BD">
          <w:rPr>
            <w:noProof/>
            <w:webHidden/>
          </w:rPr>
          <w:instrText xml:space="preserve"> PAGEREF _Toc63287466 \h </w:instrText>
        </w:r>
        <w:r w:rsidR="00C717BD">
          <w:rPr>
            <w:noProof/>
            <w:webHidden/>
          </w:rPr>
        </w:r>
        <w:r w:rsidR="00C717BD">
          <w:rPr>
            <w:noProof/>
            <w:webHidden/>
          </w:rPr>
          <w:fldChar w:fldCharType="separate"/>
        </w:r>
        <w:r w:rsidR="00C717BD">
          <w:rPr>
            <w:noProof/>
            <w:webHidden/>
          </w:rPr>
          <w:t>21</w:t>
        </w:r>
        <w:r w:rsidR="00C717BD">
          <w:rPr>
            <w:noProof/>
            <w:webHidden/>
          </w:rPr>
          <w:fldChar w:fldCharType="end"/>
        </w:r>
      </w:hyperlink>
    </w:p>
    <w:p w14:paraId="2E8F60C1" w14:textId="62D6406C"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7" w:history="1">
        <w:r w:rsidR="00C717BD" w:rsidRPr="00520F05">
          <w:rPr>
            <w:rStyle w:val="Hiperligao"/>
            <w:noProof/>
          </w:rPr>
          <w:t>2.4</w:t>
        </w:r>
        <w:r w:rsidR="00C717BD">
          <w:rPr>
            <w:rFonts w:asciiTheme="minorHAnsi" w:eastAsiaTheme="minorEastAsia" w:hAnsiTheme="minorHAnsi" w:cstheme="minorBidi"/>
            <w:noProof/>
            <w:sz w:val="22"/>
            <w:szCs w:val="22"/>
          </w:rPr>
          <w:tab/>
        </w:r>
        <w:r w:rsidR="00C717BD" w:rsidRPr="00520F05">
          <w:rPr>
            <w:rStyle w:val="Hiperligao"/>
            <w:noProof/>
          </w:rPr>
          <w:t>Sistema eletrónico para o controlo dos motores</w:t>
        </w:r>
        <w:r w:rsidR="00C717BD">
          <w:rPr>
            <w:noProof/>
            <w:webHidden/>
          </w:rPr>
          <w:tab/>
        </w:r>
        <w:r w:rsidR="00C717BD">
          <w:rPr>
            <w:noProof/>
            <w:webHidden/>
          </w:rPr>
          <w:fldChar w:fldCharType="begin"/>
        </w:r>
        <w:r w:rsidR="00C717BD">
          <w:rPr>
            <w:noProof/>
            <w:webHidden/>
          </w:rPr>
          <w:instrText xml:space="preserve"> PAGEREF _Toc63287467 \h </w:instrText>
        </w:r>
        <w:r w:rsidR="00C717BD">
          <w:rPr>
            <w:noProof/>
            <w:webHidden/>
          </w:rPr>
        </w:r>
        <w:r w:rsidR="00C717BD">
          <w:rPr>
            <w:noProof/>
            <w:webHidden/>
          </w:rPr>
          <w:fldChar w:fldCharType="separate"/>
        </w:r>
        <w:r w:rsidR="00C717BD">
          <w:rPr>
            <w:noProof/>
            <w:webHidden/>
          </w:rPr>
          <w:t>23</w:t>
        </w:r>
        <w:r w:rsidR="00C717BD">
          <w:rPr>
            <w:noProof/>
            <w:webHidden/>
          </w:rPr>
          <w:fldChar w:fldCharType="end"/>
        </w:r>
      </w:hyperlink>
    </w:p>
    <w:p w14:paraId="4D7F9817" w14:textId="27FB9DF0"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68" w:history="1">
        <w:r w:rsidR="00C717BD" w:rsidRPr="00520F05">
          <w:rPr>
            <w:rStyle w:val="Hiperligao"/>
            <w:noProof/>
          </w:rPr>
          <w:t>Capítulo 3 Simulação dos circuitos eletrónicos</w:t>
        </w:r>
        <w:r w:rsidR="00C717BD">
          <w:rPr>
            <w:noProof/>
            <w:webHidden/>
          </w:rPr>
          <w:tab/>
        </w:r>
        <w:r w:rsidR="00C717BD">
          <w:rPr>
            <w:noProof/>
            <w:webHidden/>
          </w:rPr>
          <w:fldChar w:fldCharType="begin"/>
        </w:r>
        <w:r w:rsidR="00C717BD">
          <w:rPr>
            <w:noProof/>
            <w:webHidden/>
          </w:rPr>
          <w:instrText xml:space="preserve"> PAGEREF _Toc63287468 \h </w:instrText>
        </w:r>
        <w:r w:rsidR="00C717BD">
          <w:rPr>
            <w:noProof/>
            <w:webHidden/>
          </w:rPr>
        </w:r>
        <w:r w:rsidR="00C717BD">
          <w:rPr>
            <w:noProof/>
            <w:webHidden/>
          </w:rPr>
          <w:fldChar w:fldCharType="separate"/>
        </w:r>
        <w:r w:rsidR="00C717BD">
          <w:rPr>
            <w:noProof/>
            <w:webHidden/>
          </w:rPr>
          <w:t>32</w:t>
        </w:r>
        <w:r w:rsidR="00C717BD">
          <w:rPr>
            <w:noProof/>
            <w:webHidden/>
          </w:rPr>
          <w:fldChar w:fldCharType="end"/>
        </w:r>
      </w:hyperlink>
    </w:p>
    <w:p w14:paraId="32FA8B3D" w14:textId="20905C65"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69" w:history="1">
        <w:r w:rsidR="00C717BD" w:rsidRPr="00520F05">
          <w:rPr>
            <w:rStyle w:val="Hiperligao"/>
            <w:noProof/>
          </w:rPr>
          <w:t>3.1</w:t>
        </w:r>
        <w:r w:rsidR="00C717BD">
          <w:rPr>
            <w:rFonts w:asciiTheme="minorHAnsi" w:eastAsiaTheme="minorEastAsia" w:hAnsiTheme="minorHAnsi" w:cstheme="minorBidi"/>
            <w:noProof/>
            <w:sz w:val="22"/>
            <w:szCs w:val="22"/>
          </w:rPr>
          <w:tab/>
        </w:r>
        <w:r w:rsidR="00C717BD" w:rsidRPr="00520F05">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_Toc63287469 \h </w:instrText>
        </w:r>
        <w:r w:rsidR="00C717BD">
          <w:rPr>
            <w:noProof/>
            <w:webHidden/>
          </w:rPr>
        </w:r>
        <w:r w:rsidR="00C717BD">
          <w:rPr>
            <w:noProof/>
            <w:webHidden/>
          </w:rPr>
          <w:fldChar w:fldCharType="separate"/>
        </w:r>
        <w:r w:rsidR="00C717BD">
          <w:rPr>
            <w:noProof/>
            <w:webHidden/>
          </w:rPr>
          <w:t>32</w:t>
        </w:r>
        <w:r w:rsidR="00C717BD">
          <w:rPr>
            <w:noProof/>
            <w:webHidden/>
          </w:rPr>
          <w:fldChar w:fldCharType="end"/>
        </w:r>
      </w:hyperlink>
    </w:p>
    <w:p w14:paraId="50BC77AE" w14:textId="0B5EA4CC"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0" w:history="1">
        <w:r w:rsidR="00C717BD" w:rsidRPr="00520F05">
          <w:rPr>
            <w:rStyle w:val="Hiperligao"/>
            <w:noProof/>
          </w:rPr>
          <w:t>3.2</w:t>
        </w:r>
        <w:r w:rsidR="00C717BD">
          <w:rPr>
            <w:rFonts w:asciiTheme="minorHAnsi" w:eastAsiaTheme="minorEastAsia" w:hAnsiTheme="minorHAnsi" w:cstheme="minorBidi"/>
            <w:noProof/>
            <w:sz w:val="22"/>
            <w:szCs w:val="22"/>
          </w:rPr>
          <w:tab/>
        </w:r>
        <w:r w:rsidR="00C717BD" w:rsidRPr="00520F05">
          <w:rPr>
            <w:rStyle w:val="Hiperligao"/>
            <w:noProof/>
          </w:rPr>
          <w:t>Sistema eletrónico para o controlo dos motores</w:t>
        </w:r>
        <w:r w:rsidR="00C717BD">
          <w:rPr>
            <w:noProof/>
            <w:webHidden/>
          </w:rPr>
          <w:tab/>
        </w:r>
        <w:r w:rsidR="00C717BD">
          <w:rPr>
            <w:noProof/>
            <w:webHidden/>
          </w:rPr>
          <w:fldChar w:fldCharType="begin"/>
        </w:r>
        <w:r w:rsidR="00C717BD">
          <w:rPr>
            <w:noProof/>
            <w:webHidden/>
          </w:rPr>
          <w:instrText xml:space="preserve"> PAGEREF _Toc63287470 \h </w:instrText>
        </w:r>
        <w:r w:rsidR="00C717BD">
          <w:rPr>
            <w:noProof/>
            <w:webHidden/>
          </w:rPr>
        </w:r>
        <w:r w:rsidR="00C717BD">
          <w:rPr>
            <w:noProof/>
            <w:webHidden/>
          </w:rPr>
          <w:fldChar w:fldCharType="separate"/>
        </w:r>
        <w:r w:rsidR="00C717BD">
          <w:rPr>
            <w:noProof/>
            <w:webHidden/>
          </w:rPr>
          <w:t>35</w:t>
        </w:r>
        <w:r w:rsidR="00C717BD">
          <w:rPr>
            <w:noProof/>
            <w:webHidden/>
          </w:rPr>
          <w:fldChar w:fldCharType="end"/>
        </w:r>
      </w:hyperlink>
    </w:p>
    <w:p w14:paraId="694823DA" w14:textId="3231FEA4"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71" w:history="1">
        <w:r w:rsidR="00C717BD" w:rsidRPr="00520F05">
          <w:rPr>
            <w:rStyle w:val="Hiperligao"/>
            <w:noProof/>
          </w:rPr>
          <w:t>Capítulo 4 Desenho da implementação dos circuitos eletrónicos</w:t>
        </w:r>
        <w:r w:rsidR="00C717BD">
          <w:rPr>
            <w:noProof/>
            <w:webHidden/>
          </w:rPr>
          <w:tab/>
        </w:r>
        <w:r w:rsidR="00C717BD">
          <w:rPr>
            <w:noProof/>
            <w:webHidden/>
          </w:rPr>
          <w:fldChar w:fldCharType="begin"/>
        </w:r>
        <w:r w:rsidR="00C717BD">
          <w:rPr>
            <w:noProof/>
            <w:webHidden/>
          </w:rPr>
          <w:instrText xml:space="preserve"> PAGEREF _Toc63287471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14:paraId="0F9453A4" w14:textId="624FBCE2"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2" w:history="1">
        <w:r w:rsidR="00C717BD" w:rsidRPr="00520F05">
          <w:rPr>
            <w:rStyle w:val="Hiperligao"/>
            <w:noProof/>
          </w:rPr>
          <w:t>4.1</w:t>
        </w:r>
        <w:r w:rsidR="00C717BD">
          <w:rPr>
            <w:rFonts w:asciiTheme="minorHAnsi" w:eastAsiaTheme="minorEastAsia" w:hAnsiTheme="minorHAnsi" w:cstheme="minorBidi"/>
            <w:noProof/>
            <w:sz w:val="22"/>
            <w:szCs w:val="22"/>
          </w:rPr>
          <w:tab/>
        </w:r>
        <w:r w:rsidR="00C717BD" w:rsidRPr="00520F05">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_Toc63287472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14:paraId="48596E34" w14:textId="723CEC5D"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3" w:history="1">
        <w:r w:rsidR="00C717BD" w:rsidRPr="00520F05">
          <w:rPr>
            <w:rStyle w:val="Hiperligao"/>
            <w:noProof/>
          </w:rPr>
          <w:t>4.2</w:t>
        </w:r>
        <w:r w:rsidR="00C717BD">
          <w:rPr>
            <w:rFonts w:asciiTheme="minorHAnsi" w:eastAsiaTheme="minorEastAsia" w:hAnsiTheme="minorHAnsi" w:cstheme="minorBidi"/>
            <w:noProof/>
            <w:sz w:val="22"/>
            <w:szCs w:val="22"/>
          </w:rPr>
          <w:tab/>
        </w:r>
        <w:r w:rsidR="00C717BD" w:rsidRPr="00520F05">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_Toc63287473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14:paraId="29E5A080" w14:textId="3522C2D4"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4" w:history="1">
        <w:r w:rsidR="00C717BD" w:rsidRPr="00520F05">
          <w:rPr>
            <w:rStyle w:val="Hiperligao"/>
            <w:noProof/>
          </w:rPr>
          <w:t>4.3</w:t>
        </w:r>
        <w:r w:rsidR="00C717BD">
          <w:rPr>
            <w:rFonts w:asciiTheme="minorHAnsi" w:eastAsiaTheme="minorEastAsia" w:hAnsiTheme="minorHAnsi" w:cstheme="minorBidi"/>
            <w:noProof/>
            <w:sz w:val="22"/>
            <w:szCs w:val="22"/>
          </w:rPr>
          <w:tab/>
        </w:r>
        <w:r w:rsidR="00C717BD" w:rsidRPr="00520F05">
          <w:rPr>
            <w:rStyle w:val="Hiperligao"/>
            <w:noProof/>
          </w:rPr>
          <w:t>Sensores</w:t>
        </w:r>
        <w:r w:rsidR="00C717BD">
          <w:rPr>
            <w:noProof/>
            <w:webHidden/>
          </w:rPr>
          <w:tab/>
        </w:r>
        <w:r w:rsidR="00C717BD">
          <w:rPr>
            <w:noProof/>
            <w:webHidden/>
          </w:rPr>
          <w:fldChar w:fldCharType="begin"/>
        </w:r>
        <w:r w:rsidR="00C717BD">
          <w:rPr>
            <w:noProof/>
            <w:webHidden/>
          </w:rPr>
          <w:instrText xml:space="preserve"> PAGEREF _Toc63287474 \h </w:instrText>
        </w:r>
        <w:r w:rsidR="00C717BD">
          <w:rPr>
            <w:noProof/>
            <w:webHidden/>
          </w:rPr>
        </w:r>
        <w:r w:rsidR="00C717BD">
          <w:rPr>
            <w:noProof/>
            <w:webHidden/>
          </w:rPr>
          <w:fldChar w:fldCharType="separate"/>
        </w:r>
        <w:r w:rsidR="00C717BD">
          <w:rPr>
            <w:noProof/>
            <w:webHidden/>
          </w:rPr>
          <w:t>42</w:t>
        </w:r>
        <w:r w:rsidR="00C717BD">
          <w:rPr>
            <w:noProof/>
            <w:webHidden/>
          </w:rPr>
          <w:fldChar w:fldCharType="end"/>
        </w:r>
      </w:hyperlink>
    </w:p>
    <w:p w14:paraId="694B1FA5" w14:textId="724964BC"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5" w:history="1">
        <w:r w:rsidR="00C717BD" w:rsidRPr="00520F05">
          <w:rPr>
            <w:rStyle w:val="Hiperligao"/>
            <w:noProof/>
          </w:rPr>
          <w:t>4.4</w:t>
        </w:r>
        <w:r w:rsidR="00C717BD">
          <w:rPr>
            <w:rFonts w:asciiTheme="minorHAnsi" w:eastAsiaTheme="minorEastAsia" w:hAnsiTheme="minorHAnsi" w:cstheme="minorBidi"/>
            <w:noProof/>
            <w:sz w:val="22"/>
            <w:szCs w:val="22"/>
          </w:rPr>
          <w:tab/>
        </w:r>
        <w:r w:rsidR="00C717BD" w:rsidRPr="00520F05">
          <w:rPr>
            <w:rStyle w:val="Hiperligao"/>
            <w:noProof/>
          </w:rPr>
          <w:t>Máquina de estados</w:t>
        </w:r>
        <w:r w:rsidR="00C717BD">
          <w:rPr>
            <w:noProof/>
            <w:webHidden/>
          </w:rPr>
          <w:tab/>
        </w:r>
        <w:r w:rsidR="00C717BD">
          <w:rPr>
            <w:noProof/>
            <w:webHidden/>
          </w:rPr>
          <w:fldChar w:fldCharType="begin"/>
        </w:r>
        <w:r w:rsidR="00C717BD">
          <w:rPr>
            <w:noProof/>
            <w:webHidden/>
          </w:rPr>
          <w:instrText xml:space="preserve"> PAGEREF _Toc63287475 \h </w:instrText>
        </w:r>
        <w:r w:rsidR="00C717BD">
          <w:rPr>
            <w:noProof/>
            <w:webHidden/>
          </w:rPr>
        </w:r>
        <w:r w:rsidR="00C717BD">
          <w:rPr>
            <w:noProof/>
            <w:webHidden/>
          </w:rPr>
          <w:fldChar w:fldCharType="separate"/>
        </w:r>
        <w:r w:rsidR="00C717BD">
          <w:rPr>
            <w:noProof/>
            <w:webHidden/>
          </w:rPr>
          <w:t>44</w:t>
        </w:r>
        <w:r w:rsidR="00C717BD">
          <w:rPr>
            <w:noProof/>
            <w:webHidden/>
          </w:rPr>
          <w:fldChar w:fldCharType="end"/>
        </w:r>
      </w:hyperlink>
    </w:p>
    <w:p w14:paraId="0209F249" w14:textId="50C09C3B" w:rsidR="00C717BD" w:rsidRDefault="001A4351">
      <w:pPr>
        <w:pStyle w:val="ndice2"/>
        <w:tabs>
          <w:tab w:val="left" w:pos="800"/>
          <w:tab w:val="right" w:leader="dot" w:pos="9061"/>
        </w:tabs>
        <w:rPr>
          <w:rFonts w:asciiTheme="minorHAnsi" w:eastAsiaTheme="minorEastAsia" w:hAnsiTheme="minorHAnsi" w:cstheme="minorBidi"/>
          <w:noProof/>
          <w:sz w:val="22"/>
          <w:szCs w:val="22"/>
        </w:rPr>
      </w:pPr>
      <w:hyperlink w:anchor="_Toc63287476" w:history="1">
        <w:r w:rsidR="00C717BD" w:rsidRPr="00520F05">
          <w:rPr>
            <w:rStyle w:val="Hiperligao"/>
            <w:noProof/>
          </w:rPr>
          <w:t>4.5</w:t>
        </w:r>
        <w:r w:rsidR="00C717BD">
          <w:rPr>
            <w:rFonts w:asciiTheme="minorHAnsi" w:eastAsiaTheme="minorEastAsia" w:hAnsiTheme="minorHAnsi" w:cstheme="minorBidi"/>
            <w:noProof/>
            <w:sz w:val="22"/>
            <w:szCs w:val="22"/>
          </w:rPr>
          <w:tab/>
        </w:r>
        <w:r w:rsidR="00C717BD" w:rsidRPr="00520F05">
          <w:rPr>
            <w:rStyle w:val="Hiperligao"/>
            <w:noProof/>
          </w:rPr>
          <w:t>Lista de componentes</w:t>
        </w:r>
        <w:r w:rsidR="00C717BD">
          <w:rPr>
            <w:noProof/>
            <w:webHidden/>
          </w:rPr>
          <w:tab/>
        </w:r>
        <w:r w:rsidR="00C717BD">
          <w:rPr>
            <w:noProof/>
            <w:webHidden/>
          </w:rPr>
          <w:fldChar w:fldCharType="begin"/>
        </w:r>
        <w:r w:rsidR="00C717BD">
          <w:rPr>
            <w:noProof/>
            <w:webHidden/>
          </w:rPr>
          <w:instrText xml:space="preserve"> PAGEREF _Toc63287476 \h </w:instrText>
        </w:r>
        <w:r w:rsidR="00C717BD">
          <w:rPr>
            <w:noProof/>
            <w:webHidden/>
          </w:rPr>
        </w:r>
        <w:r w:rsidR="00C717BD">
          <w:rPr>
            <w:noProof/>
            <w:webHidden/>
          </w:rPr>
          <w:fldChar w:fldCharType="separate"/>
        </w:r>
        <w:r w:rsidR="00C717BD">
          <w:rPr>
            <w:noProof/>
            <w:webHidden/>
          </w:rPr>
          <w:t>47</w:t>
        </w:r>
        <w:r w:rsidR="00C717BD">
          <w:rPr>
            <w:noProof/>
            <w:webHidden/>
          </w:rPr>
          <w:fldChar w:fldCharType="end"/>
        </w:r>
      </w:hyperlink>
    </w:p>
    <w:p w14:paraId="52A078DD" w14:textId="56661083"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77" w:history="1">
        <w:r w:rsidR="00C717BD" w:rsidRPr="00520F05">
          <w:rPr>
            <w:rStyle w:val="Hiperligao"/>
            <w:noProof/>
          </w:rPr>
          <w:t>Capítulo 5 Desenho do encapsulamento</w:t>
        </w:r>
        <w:r w:rsidR="00C717BD">
          <w:rPr>
            <w:noProof/>
            <w:webHidden/>
          </w:rPr>
          <w:tab/>
        </w:r>
        <w:r w:rsidR="00C717BD">
          <w:rPr>
            <w:noProof/>
            <w:webHidden/>
          </w:rPr>
          <w:fldChar w:fldCharType="begin"/>
        </w:r>
        <w:r w:rsidR="00C717BD">
          <w:rPr>
            <w:noProof/>
            <w:webHidden/>
          </w:rPr>
          <w:instrText xml:space="preserve"> PAGEREF _Toc63287477 \h </w:instrText>
        </w:r>
        <w:r w:rsidR="00C717BD">
          <w:rPr>
            <w:noProof/>
            <w:webHidden/>
          </w:rPr>
        </w:r>
        <w:r w:rsidR="00C717BD">
          <w:rPr>
            <w:noProof/>
            <w:webHidden/>
          </w:rPr>
          <w:fldChar w:fldCharType="separate"/>
        </w:r>
        <w:r w:rsidR="00C717BD">
          <w:rPr>
            <w:noProof/>
            <w:webHidden/>
          </w:rPr>
          <w:t>57</w:t>
        </w:r>
        <w:r w:rsidR="00C717BD">
          <w:rPr>
            <w:noProof/>
            <w:webHidden/>
          </w:rPr>
          <w:fldChar w:fldCharType="end"/>
        </w:r>
      </w:hyperlink>
    </w:p>
    <w:p w14:paraId="7149A5C7" w14:textId="1883129F"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78" w:history="1">
        <w:r w:rsidR="00C717BD" w:rsidRPr="00520F05">
          <w:rPr>
            <w:rStyle w:val="Hiperligao"/>
            <w:noProof/>
          </w:rPr>
          <w:t>Capítulo 6 Possíveis opções alternativas para o desenho dos circuitos</w:t>
        </w:r>
        <w:r w:rsidR="00C717BD">
          <w:rPr>
            <w:noProof/>
            <w:webHidden/>
          </w:rPr>
          <w:tab/>
        </w:r>
        <w:r w:rsidR="00C717BD">
          <w:rPr>
            <w:noProof/>
            <w:webHidden/>
          </w:rPr>
          <w:fldChar w:fldCharType="begin"/>
        </w:r>
        <w:r w:rsidR="00C717BD">
          <w:rPr>
            <w:noProof/>
            <w:webHidden/>
          </w:rPr>
          <w:instrText xml:space="preserve"> PAGEREF _Toc63287478 \h </w:instrText>
        </w:r>
        <w:r w:rsidR="00C717BD">
          <w:rPr>
            <w:noProof/>
            <w:webHidden/>
          </w:rPr>
        </w:r>
        <w:r w:rsidR="00C717BD">
          <w:rPr>
            <w:noProof/>
            <w:webHidden/>
          </w:rPr>
          <w:fldChar w:fldCharType="separate"/>
        </w:r>
        <w:r w:rsidR="00C717BD">
          <w:rPr>
            <w:noProof/>
            <w:webHidden/>
          </w:rPr>
          <w:t>60</w:t>
        </w:r>
        <w:r w:rsidR="00C717BD">
          <w:rPr>
            <w:noProof/>
            <w:webHidden/>
          </w:rPr>
          <w:fldChar w:fldCharType="end"/>
        </w:r>
      </w:hyperlink>
    </w:p>
    <w:p w14:paraId="3169BEED" w14:textId="37254F27"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79" w:history="1">
        <w:r w:rsidR="00C717BD" w:rsidRPr="00520F05">
          <w:rPr>
            <w:rStyle w:val="Hiperligao"/>
            <w:noProof/>
          </w:rPr>
          <w:t>Capítulo 7 Evolução do atual desenho para um sistema baseado em microcomputador</w:t>
        </w:r>
        <w:r w:rsidR="00C717BD">
          <w:rPr>
            <w:noProof/>
            <w:webHidden/>
          </w:rPr>
          <w:tab/>
        </w:r>
        <w:r w:rsidR="00C717BD">
          <w:rPr>
            <w:noProof/>
            <w:webHidden/>
          </w:rPr>
          <w:fldChar w:fldCharType="begin"/>
        </w:r>
        <w:r w:rsidR="00C717BD">
          <w:rPr>
            <w:noProof/>
            <w:webHidden/>
          </w:rPr>
          <w:instrText xml:space="preserve"> PAGEREF _Toc63287479 \h </w:instrText>
        </w:r>
        <w:r w:rsidR="00C717BD">
          <w:rPr>
            <w:noProof/>
            <w:webHidden/>
          </w:rPr>
        </w:r>
        <w:r w:rsidR="00C717BD">
          <w:rPr>
            <w:noProof/>
            <w:webHidden/>
          </w:rPr>
          <w:fldChar w:fldCharType="separate"/>
        </w:r>
        <w:r w:rsidR="00C717BD">
          <w:rPr>
            <w:noProof/>
            <w:webHidden/>
          </w:rPr>
          <w:t>62</w:t>
        </w:r>
        <w:r w:rsidR="00C717BD">
          <w:rPr>
            <w:noProof/>
            <w:webHidden/>
          </w:rPr>
          <w:fldChar w:fldCharType="end"/>
        </w:r>
      </w:hyperlink>
    </w:p>
    <w:p w14:paraId="40CE58D9" w14:textId="306DF44E"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80" w:history="1">
        <w:r w:rsidR="00C717BD" w:rsidRPr="00520F05">
          <w:rPr>
            <w:rStyle w:val="Hiperligao"/>
            <w:noProof/>
          </w:rPr>
          <w:t>Conclusão</w:t>
        </w:r>
        <w:r w:rsidR="00C717BD">
          <w:rPr>
            <w:noProof/>
            <w:webHidden/>
          </w:rPr>
          <w:tab/>
        </w:r>
        <w:r w:rsidR="00C717BD">
          <w:rPr>
            <w:noProof/>
            <w:webHidden/>
          </w:rPr>
          <w:fldChar w:fldCharType="begin"/>
        </w:r>
        <w:r w:rsidR="00C717BD">
          <w:rPr>
            <w:noProof/>
            <w:webHidden/>
          </w:rPr>
          <w:instrText xml:space="preserve"> PAGEREF _Toc63287480 \h </w:instrText>
        </w:r>
        <w:r w:rsidR="00C717BD">
          <w:rPr>
            <w:noProof/>
            <w:webHidden/>
          </w:rPr>
        </w:r>
        <w:r w:rsidR="00C717BD">
          <w:rPr>
            <w:noProof/>
            <w:webHidden/>
          </w:rPr>
          <w:fldChar w:fldCharType="separate"/>
        </w:r>
        <w:r w:rsidR="00C717BD">
          <w:rPr>
            <w:noProof/>
            <w:webHidden/>
          </w:rPr>
          <w:t>63</w:t>
        </w:r>
        <w:r w:rsidR="00C717BD">
          <w:rPr>
            <w:noProof/>
            <w:webHidden/>
          </w:rPr>
          <w:fldChar w:fldCharType="end"/>
        </w:r>
      </w:hyperlink>
    </w:p>
    <w:p w14:paraId="47335300" w14:textId="49C137C5" w:rsidR="00C717BD" w:rsidRDefault="001A4351">
      <w:pPr>
        <w:pStyle w:val="ndice1"/>
        <w:tabs>
          <w:tab w:val="right" w:leader="dot" w:pos="9061"/>
        </w:tabs>
        <w:rPr>
          <w:rFonts w:asciiTheme="minorHAnsi" w:eastAsiaTheme="minorEastAsia" w:hAnsiTheme="minorHAnsi" w:cstheme="minorBidi"/>
          <w:bCs w:val="0"/>
          <w:noProof/>
          <w:sz w:val="22"/>
          <w:szCs w:val="22"/>
        </w:rPr>
      </w:pPr>
      <w:hyperlink w:anchor="_Toc63287481" w:history="1">
        <w:r w:rsidR="00C717BD" w:rsidRPr="00520F05">
          <w:rPr>
            <w:rStyle w:val="Hiperligao"/>
            <w:noProof/>
          </w:rPr>
          <w:t>Referências</w:t>
        </w:r>
        <w:r w:rsidR="00C717BD">
          <w:rPr>
            <w:noProof/>
            <w:webHidden/>
          </w:rPr>
          <w:tab/>
        </w:r>
        <w:r w:rsidR="00C717BD">
          <w:rPr>
            <w:noProof/>
            <w:webHidden/>
          </w:rPr>
          <w:fldChar w:fldCharType="begin"/>
        </w:r>
        <w:r w:rsidR="00C717BD">
          <w:rPr>
            <w:noProof/>
            <w:webHidden/>
          </w:rPr>
          <w:instrText xml:space="preserve"> PAGEREF _Toc63287481 \h </w:instrText>
        </w:r>
        <w:r w:rsidR="00C717BD">
          <w:rPr>
            <w:noProof/>
            <w:webHidden/>
          </w:rPr>
        </w:r>
        <w:r w:rsidR="00C717BD">
          <w:rPr>
            <w:noProof/>
            <w:webHidden/>
          </w:rPr>
          <w:fldChar w:fldCharType="separate"/>
        </w:r>
        <w:r w:rsidR="00C717BD">
          <w:rPr>
            <w:noProof/>
            <w:webHidden/>
          </w:rPr>
          <w:t>65</w:t>
        </w:r>
        <w:r w:rsidR="00C717BD">
          <w:rPr>
            <w:noProof/>
            <w:webHidden/>
          </w:rPr>
          <w:fldChar w:fldCharType="end"/>
        </w:r>
      </w:hyperlink>
    </w:p>
    <w:p w14:paraId="1EC91DE4" w14:textId="1703FC7F"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7"/>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9" w:name="_Toc471578914"/>
      <w:bookmarkStart w:id="10" w:name="_Toc63287453"/>
      <w:r w:rsidRPr="00B66544">
        <w:rPr>
          <w:rFonts w:ascii="NewsGotT" w:hAnsi="NewsGotT"/>
        </w:rPr>
        <w:t>Lista de Figuras</w:t>
      </w:r>
      <w:bookmarkEnd w:id="9"/>
      <w:bookmarkEnd w:id="10"/>
    </w:p>
    <w:p w14:paraId="61F37540" w14:textId="4FDFFB48" w:rsidR="00442A7D"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r:id="rId18" w:anchor="_Toc63286459" w:history="1">
        <w:r w:rsidR="00442A7D" w:rsidRPr="00F859FC">
          <w:rPr>
            <w:rStyle w:val="Hiperligao"/>
            <w:rFonts w:ascii="NewsGotT" w:hAnsi="NewsGotT"/>
            <w:noProof/>
          </w:rPr>
          <w:t>Figura 1 - Certificado CE</w:t>
        </w:r>
        <w:r w:rsidR="00442A7D">
          <w:rPr>
            <w:noProof/>
            <w:webHidden/>
          </w:rPr>
          <w:tab/>
        </w:r>
        <w:r w:rsidR="00442A7D">
          <w:rPr>
            <w:noProof/>
            <w:webHidden/>
          </w:rPr>
          <w:fldChar w:fldCharType="begin"/>
        </w:r>
        <w:r w:rsidR="00442A7D">
          <w:rPr>
            <w:noProof/>
            <w:webHidden/>
          </w:rPr>
          <w:instrText xml:space="preserve"> PAGEREF _Toc63286459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53E5F7EF" w14:textId="288A8320"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19" w:anchor="_Toc63286460" w:history="1">
        <w:r w:rsidR="00442A7D" w:rsidRPr="00F859FC">
          <w:rPr>
            <w:rStyle w:val="Hiperligao"/>
            <w:rFonts w:ascii="NewsGotT" w:hAnsi="NewsGotT"/>
            <w:noProof/>
          </w:rPr>
          <w:t>Figura 2 - Símbolo de perigoso para o ambiente</w:t>
        </w:r>
        <w:r w:rsidR="00442A7D">
          <w:rPr>
            <w:noProof/>
            <w:webHidden/>
          </w:rPr>
          <w:tab/>
        </w:r>
        <w:r w:rsidR="00442A7D">
          <w:rPr>
            <w:noProof/>
            <w:webHidden/>
          </w:rPr>
          <w:fldChar w:fldCharType="begin"/>
        </w:r>
        <w:r w:rsidR="00442A7D">
          <w:rPr>
            <w:noProof/>
            <w:webHidden/>
          </w:rPr>
          <w:instrText xml:space="preserve"> PAGEREF _Toc63286460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386563F1" w14:textId="1004D040"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0" w:anchor="_Toc63286461" w:history="1">
        <w:r w:rsidR="00442A7D" w:rsidRPr="00F859FC">
          <w:rPr>
            <w:rStyle w:val="Hiperligao"/>
            <w:rFonts w:ascii="NewsGotT" w:hAnsi="NewsGotT"/>
            <w:noProof/>
          </w:rPr>
          <w:t>Figura 3 - Símbolo de corrosivo</w:t>
        </w:r>
        <w:r w:rsidR="00442A7D">
          <w:rPr>
            <w:noProof/>
            <w:webHidden/>
          </w:rPr>
          <w:tab/>
        </w:r>
        <w:r w:rsidR="00442A7D">
          <w:rPr>
            <w:noProof/>
            <w:webHidden/>
          </w:rPr>
          <w:fldChar w:fldCharType="begin"/>
        </w:r>
        <w:r w:rsidR="00442A7D">
          <w:rPr>
            <w:noProof/>
            <w:webHidden/>
          </w:rPr>
          <w:instrText xml:space="preserve"> PAGEREF _Toc63286461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24B7DF68" w14:textId="5B65243A"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1" w:anchor="_Toc63286462" w:history="1">
        <w:r w:rsidR="00442A7D" w:rsidRPr="00F859FC">
          <w:rPr>
            <w:rStyle w:val="Hiperligao"/>
            <w:rFonts w:ascii="NewsGotT" w:hAnsi="NewsGotT"/>
            <w:noProof/>
          </w:rPr>
          <w:t>Figura 4 - Símbolo de comburente</w:t>
        </w:r>
        <w:r w:rsidR="00442A7D">
          <w:rPr>
            <w:noProof/>
            <w:webHidden/>
          </w:rPr>
          <w:tab/>
        </w:r>
        <w:r w:rsidR="00442A7D">
          <w:rPr>
            <w:noProof/>
            <w:webHidden/>
          </w:rPr>
          <w:fldChar w:fldCharType="begin"/>
        </w:r>
        <w:r w:rsidR="00442A7D">
          <w:rPr>
            <w:noProof/>
            <w:webHidden/>
          </w:rPr>
          <w:instrText xml:space="preserve"> PAGEREF _Toc63286462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3D025DDE" w14:textId="3DD0EFD4"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2" w:anchor="_Toc63286463" w:history="1">
        <w:r w:rsidR="00442A7D" w:rsidRPr="00F859FC">
          <w:rPr>
            <w:rStyle w:val="Hiperligao"/>
            <w:rFonts w:ascii="NewsGotT" w:hAnsi="NewsGotT"/>
            <w:noProof/>
          </w:rPr>
          <w:t>Figura 5 - Símbolo de inflamável</w:t>
        </w:r>
        <w:r w:rsidR="00442A7D">
          <w:rPr>
            <w:noProof/>
            <w:webHidden/>
          </w:rPr>
          <w:tab/>
        </w:r>
        <w:r w:rsidR="00442A7D">
          <w:rPr>
            <w:noProof/>
            <w:webHidden/>
          </w:rPr>
          <w:fldChar w:fldCharType="begin"/>
        </w:r>
        <w:r w:rsidR="00442A7D">
          <w:rPr>
            <w:noProof/>
            <w:webHidden/>
          </w:rPr>
          <w:instrText xml:space="preserve"> PAGEREF _Toc63286463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1ED7D342" w14:textId="401BE89A"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3" w:anchor="_Toc63286464" w:history="1">
        <w:r w:rsidR="00442A7D" w:rsidRPr="00F859FC">
          <w:rPr>
            <w:rStyle w:val="Hiperligao"/>
            <w:rFonts w:ascii="NewsGotT" w:hAnsi="NewsGotT"/>
            <w:noProof/>
          </w:rPr>
          <w:t>Figura 6 - Símbolo de explosivo</w:t>
        </w:r>
        <w:r w:rsidR="00442A7D">
          <w:rPr>
            <w:noProof/>
            <w:webHidden/>
          </w:rPr>
          <w:tab/>
        </w:r>
        <w:r w:rsidR="00442A7D">
          <w:rPr>
            <w:noProof/>
            <w:webHidden/>
          </w:rPr>
          <w:fldChar w:fldCharType="begin"/>
        </w:r>
        <w:r w:rsidR="00442A7D">
          <w:rPr>
            <w:noProof/>
            <w:webHidden/>
          </w:rPr>
          <w:instrText xml:space="preserve"> PAGEREF _Toc63286464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58D05B00" w14:textId="3757E533"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4" w:anchor="_Toc63286465" w:history="1">
        <w:r w:rsidR="00442A7D" w:rsidRPr="00F859FC">
          <w:rPr>
            <w:rStyle w:val="Hiperligao"/>
            <w:rFonts w:ascii="NewsGotT" w:hAnsi="NewsGotT"/>
            <w:noProof/>
          </w:rPr>
          <w:t>Figura 7 - Símbolo de tóxico</w:t>
        </w:r>
        <w:r w:rsidR="00442A7D">
          <w:rPr>
            <w:noProof/>
            <w:webHidden/>
          </w:rPr>
          <w:tab/>
        </w:r>
        <w:r w:rsidR="00442A7D">
          <w:rPr>
            <w:noProof/>
            <w:webHidden/>
          </w:rPr>
          <w:fldChar w:fldCharType="begin"/>
        </w:r>
        <w:r w:rsidR="00442A7D">
          <w:rPr>
            <w:noProof/>
            <w:webHidden/>
          </w:rPr>
          <w:instrText xml:space="preserve"> PAGEREF _Toc63286465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4C3FE88A" w14:textId="4604CE8F"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5" w:anchor="_Toc63286466" w:history="1">
        <w:r w:rsidR="00442A7D" w:rsidRPr="00F859FC">
          <w:rPr>
            <w:rStyle w:val="Hiperligao"/>
            <w:rFonts w:ascii="NewsGotT" w:hAnsi="NewsGotT"/>
            <w:noProof/>
          </w:rPr>
          <w:t>Figura 8 - Símbolo de perigos vários</w:t>
        </w:r>
        <w:r w:rsidR="00442A7D">
          <w:rPr>
            <w:noProof/>
            <w:webHidden/>
          </w:rPr>
          <w:tab/>
        </w:r>
        <w:r w:rsidR="00442A7D">
          <w:rPr>
            <w:noProof/>
            <w:webHidden/>
          </w:rPr>
          <w:fldChar w:fldCharType="begin"/>
        </w:r>
        <w:r w:rsidR="00442A7D">
          <w:rPr>
            <w:noProof/>
            <w:webHidden/>
          </w:rPr>
          <w:instrText xml:space="preserve"> PAGEREF _Toc63286466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4AC8D24B" w14:textId="63015808"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6" w:anchor="_Toc63286467" w:history="1">
        <w:r w:rsidR="00442A7D" w:rsidRPr="00F859FC">
          <w:rPr>
            <w:rStyle w:val="Hiperligao"/>
            <w:rFonts w:ascii="NewsGotT" w:hAnsi="NewsGotT"/>
            <w:noProof/>
          </w:rPr>
          <w:t>Figura 9 - Símbolo de lata de lixo com uma cruz em cima</w:t>
        </w:r>
        <w:r w:rsidR="00442A7D">
          <w:rPr>
            <w:noProof/>
            <w:webHidden/>
          </w:rPr>
          <w:tab/>
        </w:r>
        <w:r w:rsidR="00442A7D">
          <w:rPr>
            <w:noProof/>
            <w:webHidden/>
          </w:rPr>
          <w:fldChar w:fldCharType="begin"/>
        </w:r>
        <w:r w:rsidR="00442A7D">
          <w:rPr>
            <w:noProof/>
            <w:webHidden/>
          </w:rPr>
          <w:instrText xml:space="preserve"> PAGEREF _Toc63286467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14:paraId="1538711F" w14:textId="080A210D"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68" w:history="1">
        <w:r w:rsidR="00442A7D" w:rsidRPr="00F859FC">
          <w:rPr>
            <w:rStyle w:val="Hiperligao"/>
            <w:rFonts w:ascii="NewsGotT" w:hAnsi="NewsGotT"/>
            <w:noProof/>
          </w:rPr>
          <w:t>Figura 10 - Diagrama de Gantt</w:t>
        </w:r>
        <w:r w:rsidR="00442A7D">
          <w:rPr>
            <w:noProof/>
            <w:webHidden/>
          </w:rPr>
          <w:tab/>
        </w:r>
        <w:r w:rsidR="00442A7D">
          <w:rPr>
            <w:noProof/>
            <w:webHidden/>
          </w:rPr>
          <w:fldChar w:fldCharType="begin"/>
        </w:r>
        <w:r w:rsidR="00442A7D">
          <w:rPr>
            <w:noProof/>
            <w:webHidden/>
          </w:rPr>
          <w:instrText xml:space="preserve"> PAGEREF _Toc63286468 \h </w:instrText>
        </w:r>
        <w:r w:rsidR="00442A7D">
          <w:rPr>
            <w:noProof/>
            <w:webHidden/>
          </w:rPr>
        </w:r>
        <w:r w:rsidR="00442A7D">
          <w:rPr>
            <w:noProof/>
            <w:webHidden/>
          </w:rPr>
          <w:fldChar w:fldCharType="separate"/>
        </w:r>
        <w:r w:rsidR="00442A7D">
          <w:rPr>
            <w:noProof/>
            <w:webHidden/>
          </w:rPr>
          <w:t>16</w:t>
        </w:r>
        <w:r w:rsidR="00442A7D">
          <w:rPr>
            <w:noProof/>
            <w:webHidden/>
          </w:rPr>
          <w:fldChar w:fldCharType="end"/>
        </w:r>
      </w:hyperlink>
    </w:p>
    <w:p w14:paraId="31587EFD" w14:textId="7AC0EB71"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69" w:history="1">
        <w:r w:rsidR="00442A7D" w:rsidRPr="00F859FC">
          <w:rPr>
            <w:rStyle w:val="Hiperligao"/>
            <w:rFonts w:ascii="NewsGotT" w:hAnsi="NewsGotT"/>
            <w:noProof/>
          </w:rPr>
          <w:t>Figura 11 - Módulo Driver L298N</w:t>
        </w:r>
        <w:r w:rsidR="00442A7D">
          <w:rPr>
            <w:noProof/>
            <w:webHidden/>
          </w:rPr>
          <w:tab/>
        </w:r>
        <w:r w:rsidR="00442A7D">
          <w:rPr>
            <w:noProof/>
            <w:webHidden/>
          </w:rPr>
          <w:fldChar w:fldCharType="begin"/>
        </w:r>
        <w:r w:rsidR="00442A7D">
          <w:rPr>
            <w:noProof/>
            <w:webHidden/>
          </w:rPr>
          <w:instrText xml:space="preserve"> PAGEREF _Toc63286469 \h </w:instrText>
        </w:r>
        <w:r w:rsidR="00442A7D">
          <w:rPr>
            <w:noProof/>
            <w:webHidden/>
          </w:rPr>
        </w:r>
        <w:r w:rsidR="00442A7D">
          <w:rPr>
            <w:noProof/>
            <w:webHidden/>
          </w:rPr>
          <w:fldChar w:fldCharType="separate"/>
        </w:r>
        <w:r w:rsidR="00442A7D">
          <w:rPr>
            <w:noProof/>
            <w:webHidden/>
          </w:rPr>
          <w:t>17</w:t>
        </w:r>
        <w:r w:rsidR="00442A7D">
          <w:rPr>
            <w:noProof/>
            <w:webHidden/>
          </w:rPr>
          <w:fldChar w:fldCharType="end"/>
        </w:r>
      </w:hyperlink>
    </w:p>
    <w:p w14:paraId="2B0C89C0" w14:textId="689FEA45"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0" w:history="1">
        <w:r w:rsidR="00442A7D" w:rsidRPr="00F859FC">
          <w:rPr>
            <w:rStyle w:val="Hiperligao"/>
            <w:rFonts w:ascii="NewsGotT" w:hAnsi="NewsGotT"/>
            <w:noProof/>
          </w:rPr>
          <w:t>Figura 12 - Array de sensores QTR-8A</w:t>
        </w:r>
        <w:r w:rsidR="00442A7D">
          <w:rPr>
            <w:noProof/>
            <w:webHidden/>
          </w:rPr>
          <w:tab/>
        </w:r>
        <w:r w:rsidR="00442A7D">
          <w:rPr>
            <w:noProof/>
            <w:webHidden/>
          </w:rPr>
          <w:fldChar w:fldCharType="begin"/>
        </w:r>
        <w:r w:rsidR="00442A7D">
          <w:rPr>
            <w:noProof/>
            <w:webHidden/>
          </w:rPr>
          <w:instrText xml:space="preserve"> PAGEREF _Toc63286470 \h </w:instrText>
        </w:r>
        <w:r w:rsidR="00442A7D">
          <w:rPr>
            <w:noProof/>
            <w:webHidden/>
          </w:rPr>
        </w:r>
        <w:r w:rsidR="00442A7D">
          <w:rPr>
            <w:noProof/>
            <w:webHidden/>
          </w:rPr>
          <w:fldChar w:fldCharType="separate"/>
        </w:r>
        <w:r w:rsidR="00442A7D">
          <w:rPr>
            <w:noProof/>
            <w:webHidden/>
          </w:rPr>
          <w:t>17</w:t>
        </w:r>
        <w:r w:rsidR="00442A7D">
          <w:rPr>
            <w:noProof/>
            <w:webHidden/>
          </w:rPr>
          <w:fldChar w:fldCharType="end"/>
        </w:r>
      </w:hyperlink>
    </w:p>
    <w:p w14:paraId="1B0D5C6D" w14:textId="596D2364"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1" w:history="1">
        <w:r w:rsidR="00442A7D" w:rsidRPr="00F859FC">
          <w:rPr>
            <w:rStyle w:val="Hiperligao"/>
            <w:rFonts w:ascii="NewsGotT" w:hAnsi="NewsGotT"/>
            <w:noProof/>
          </w:rPr>
          <w:t>Figura 13 - Sensores usados para seguir a linha: S3 e S6</w:t>
        </w:r>
        <w:r w:rsidR="00442A7D">
          <w:rPr>
            <w:noProof/>
            <w:webHidden/>
          </w:rPr>
          <w:tab/>
        </w:r>
        <w:r w:rsidR="00442A7D">
          <w:rPr>
            <w:noProof/>
            <w:webHidden/>
          </w:rPr>
          <w:fldChar w:fldCharType="begin"/>
        </w:r>
        <w:r w:rsidR="00442A7D">
          <w:rPr>
            <w:noProof/>
            <w:webHidden/>
          </w:rPr>
          <w:instrText xml:space="preserve"> PAGEREF _Toc63286471 \h </w:instrText>
        </w:r>
        <w:r w:rsidR="00442A7D">
          <w:rPr>
            <w:noProof/>
            <w:webHidden/>
          </w:rPr>
        </w:r>
        <w:r w:rsidR="00442A7D">
          <w:rPr>
            <w:noProof/>
            <w:webHidden/>
          </w:rPr>
          <w:fldChar w:fldCharType="separate"/>
        </w:r>
        <w:r w:rsidR="00442A7D">
          <w:rPr>
            <w:noProof/>
            <w:webHidden/>
          </w:rPr>
          <w:t>18</w:t>
        </w:r>
        <w:r w:rsidR="00442A7D">
          <w:rPr>
            <w:noProof/>
            <w:webHidden/>
          </w:rPr>
          <w:fldChar w:fldCharType="end"/>
        </w:r>
      </w:hyperlink>
    </w:p>
    <w:p w14:paraId="6A9F749F" w14:textId="36D1221E"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2" w:history="1">
        <w:r w:rsidR="00442A7D" w:rsidRPr="00F859FC">
          <w:rPr>
            <w:rStyle w:val="Hiperligao"/>
            <w:rFonts w:ascii="NewsGotT" w:hAnsi="NewsGotT"/>
            <w:noProof/>
          </w:rPr>
          <w:t>Figura 14 - Esquemático do gerador de onda PWM</w:t>
        </w:r>
        <w:r w:rsidR="00442A7D">
          <w:rPr>
            <w:noProof/>
            <w:webHidden/>
          </w:rPr>
          <w:tab/>
        </w:r>
        <w:r w:rsidR="00442A7D">
          <w:rPr>
            <w:noProof/>
            <w:webHidden/>
          </w:rPr>
          <w:fldChar w:fldCharType="begin"/>
        </w:r>
        <w:r w:rsidR="00442A7D">
          <w:rPr>
            <w:noProof/>
            <w:webHidden/>
          </w:rPr>
          <w:instrText xml:space="preserve"> PAGEREF _Toc63286472 \h </w:instrText>
        </w:r>
        <w:r w:rsidR="00442A7D">
          <w:rPr>
            <w:noProof/>
            <w:webHidden/>
          </w:rPr>
        </w:r>
        <w:r w:rsidR="00442A7D">
          <w:rPr>
            <w:noProof/>
            <w:webHidden/>
          </w:rPr>
          <w:fldChar w:fldCharType="separate"/>
        </w:r>
        <w:r w:rsidR="00442A7D">
          <w:rPr>
            <w:noProof/>
            <w:webHidden/>
          </w:rPr>
          <w:t>18</w:t>
        </w:r>
        <w:r w:rsidR="00442A7D">
          <w:rPr>
            <w:noProof/>
            <w:webHidden/>
          </w:rPr>
          <w:fldChar w:fldCharType="end"/>
        </w:r>
      </w:hyperlink>
    </w:p>
    <w:p w14:paraId="0249EC5B" w14:textId="6B35AA77"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3" w:history="1">
        <w:r w:rsidR="00442A7D" w:rsidRPr="00F859FC">
          <w:rPr>
            <w:rStyle w:val="Hiperligao"/>
            <w:rFonts w:ascii="NewsGotT" w:hAnsi="NewsGotT"/>
            <w:noProof/>
          </w:rPr>
          <w:t>Figura 15 - Esquemático do circuito estabelece a tensão de comparação</w:t>
        </w:r>
        <w:r w:rsidR="00442A7D">
          <w:rPr>
            <w:noProof/>
            <w:webHidden/>
          </w:rPr>
          <w:tab/>
        </w:r>
        <w:r w:rsidR="00442A7D">
          <w:rPr>
            <w:noProof/>
            <w:webHidden/>
          </w:rPr>
          <w:fldChar w:fldCharType="begin"/>
        </w:r>
        <w:r w:rsidR="00442A7D">
          <w:rPr>
            <w:noProof/>
            <w:webHidden/>
          </w:rPr>
          <w:instrText xml:space="preserve"> PAGEREF _Toc63286473 \h </w:instrText>
        </w:r>
        <w:r w:rsidR="00442A7D">
          <w:rPr>
            <w:noProof/>
            <w:webHidden/>
          </w:rPr>
        </w:r>
        <w:r w:rsidR="00442A7D">
          <w:rPr>
            <w:noProof/>
            <w:webHidden/>
          </w:rPr>
          <w:fldChar w:fldCharType="separate"/>
        </w:r>
        <w:r w:rsidR="00442A7D">
          <w:rPr>
            <w:noProof/>
            <w:webHidden/>
          </w:rPr>
          <w:t>20</w:t>
        </w:r>
        <w:r w:rsidR="00442A7D">
          <w:rPr>
            <w:noProof/>
            <w:webHidden/>
          </w:rPr>
          <w:fldChar w:fldCharType="end"/>
        </w:r>
      </w:hyperlink>
    </w:p>
    <w:p w14:paraId="68FD0472" w14:textId="44A46312"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4" w:history="1">
        <w:r w:rsidR="00442A7D" w:rsidRPr="00F859FC">
          <w:rPr>
            <w:rStyle w:val="Hiperligao"/>
            <w:rFonts w:ascii="NewsGotT" w:hAnsi="NewsGotT"/>
            <w:noProof/>
          </w:rPr>
          <w:t>Figura 16 - Esquemático do circuito para os sensores a ser usados como componentes analógicos</w:t>
        </w:r>
        <w:r w:rsidR="00442A7D">
          <w:rPr>
            <w:noProof/>
            <w:webHidden/>
          </w:rPr>
          <w:tab/>
        </w:r>
        <w:r w:rsidR="00442A7D">
          <w:rPr>
            <w:noProof/>
            <w:webHidden/>
          </w:rPr>
          <w:fldChar w:fldCharType="begin"/>
        </w:r>
        <w:r w:rsidR="00442A7D">
          <w:rPr>
            <w:noProof/>
            <w:webHidden/>
          </w:rPr>
          <w:instrText xml:space="preserve"> PAGEREF _Toc63286474 \h </w:instrText>
        </w:r>
        <w:r w:rsidR="00442A7D">
          <w:rPr>
            <w:noProof/>
            <w:webHidden/>
          </w:rPr>
        </w:r>
        <w:r w:rsidR="00442A7D">
          <w:rPr>
            <w:noProof/>
            <w:webHidden/>
          </w:rPr>
          <w:fldChar w:fldCharType="separate"/>
        </w:r>
        <w:r w:rsidR="00442A7D">
          <w:rPr>
            <w:noProof/>
            <w:webHidden/>
          </w:rPr>
          <w:t>22</w:t>
        </w:r>
        <w:r w:rsidR="00442A7D">
          <w:rPr>
            <w:noProof/>
            <w:webHidden/>
          </w:rPr>
          <w:fldChar w:fldCharType="end"/>
        </w:r>
      </w:hyperlink>
    </w:p>
    <w:p w14:paraId="4DA07BC2" w14:textId="7DEC88BA"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5" w:history="1">
        <w:r w:rsidR="00442A7D" w:rsidRPr="00F859FC">
          <w:rPr>
            <w:rStyle w:val="Hiperligao"/>
            <w:rFonts w:ascii="NewsGotT" w:hAnsi="NewsGotT"/>
            <w:noProof/>
          </w:rPr>
          <w:t>Figura 17 - Esquemático do circuito para os sensores a ser usados como componentes digitais</w:t>
        </w:r>
        <w:r w:rsidR="00442A7D">
          <w:rPr>
            <w:noProof/>
            <w:webHidden/>
          </w:rPr>
          <w:tab/>
        </w:r>
        <w:r w:rsidR="00442A7D">
          <w:rPr>
            <w:noProof/>
            <w:webHidden/>
          </w:rPr>
          <w:fldChar w:fldCharType="begin"/>
        </w:r>
        <w:r w:rsidR="00442A7D">
          <w:rPr>
            <w:noProof/>
            <w:webHidden/>
          </w:rPr>
          <w:instrText xml:space="preserve"> PAGEREF _Toc63286475 \h </w:instrText>
        </w:r>
        <w:r w:rsidR="00442A7D">
          <w:rPr>
            <w:noProof/>
            <w:webHidden/>
          </w:rPr>
        </w:r>
        <w:r w:rsidR="00442A7D">
          <w:rPr>
            <w:noProof/>
            <w:webHidden/>
          </w:rPr>
          <w:fldChar w:fldCharType="separate"/>
        </w:r>
        <w:r w:rsidR="00442A7D">
          <w:rPr>
            <w:noProof/>
            <w:webHidden/>
          </w:rPr>
          <w:t>22</w:t>
        </w:r>
        <w:r w:rsidR="00442A7D">
          <w:rPr>
            <w:noProof/>
            <w:webHidden/>
          </w:rPr>
          <w:fldChar w:fldCharType="end"/>
        </w:r>
      </w:hyperlink>
    </w:p>
    <w:p w14:paraId="20B89300" w14:textId="4EE6BB0B"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76" w:history="1">
        <w:r w:rsidR="00442A7D" w:rsidRPr="00F859FC">
          <w:rPr>
            <w:rStyle w:val="Hiperligao"/>
            <w:rFonts w:ascii="NewsGotT" w:hAnsi="NewsGotT"/>
            <w:noProof/>
          </w:rPr>
          <w:t>Figura 18 - Máquina de Moore</w:t>
        </w:r>
        <w:r w:rsidR="00442A7D">
          <w:rPr>
            <w:noProof/>
            <w:webHidden/>
          </w:rPr>
          <w:tab/>
        </w:r>
        <w:r w:rsidR="00442A7D">
          <w:rPr>
            <w:noProof/>
            <w:webHidden/>
          </w:rPr>
          <w:fldChar w:fldCharType="begin"/>
        </w:r>
        <w:r w:rsidR="00442A7D">
          <w:rPr>
            <w:noProof/>
            <w:webHidden/>
          </w:rPr>
          <w:instrText xml:space="preserve"> PAGEREF _Toc63286476 \h </w:instrText>
        </w:r>
        <w:r w:rsidR="00442A7D">
          <w:rPr>
            <w:noProof/>
            <w:webHidden/>
          </w:rPr>
        </w:r>
        <w:r w:rsidR="00442A7D">
          <w:rPr>
            <w:noProof/>
            <w:webHidden/>
          </w:rPr>
          <w:fldChar w:fldCharType="separate"/>
        </w:r>
        <w:r w:rsidR="00442A7D">
          <w:rPr>
            <w:noProof/>
            <w:webHidden/>
          </w:rPr>
          <w:t>23</w:t>
        </w:r>
        <w:r w:rsidR="00442A7D">
          <w:rPr>
            <w:noProof/>
            <w:webHidden/>
          </w:rPr>
          <w:fldChar w:fldCharType="end"/>
        </w:r>
      </w:hyperlink>
    </w:p>
    <w:p w14:paraId="63EC3273" w14:textId="72D63B66"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7" w:anchor="_Toc63286477" w:history="1">
        <w:r w:rsidR="00442A7D" w:rsidRPr="00F859FC">
          <w:rPr>
            <w:rStyle w:val="Hiperligao"/>
            <w:rFonts w:ascii="NewsGotT" w:hAnsi="NewsGotT"/>
            <w:noProof/>
          </w:rPr>
          <w:t>Figura 19 - Linha preta usada para os testes</w:t>
        </w:r>
        <w:r w:rsidR="00442A7D">
          <w:rPr>
            <w:noProof/>
            <w:webHidden/>
          </w:rPr>
          <w:tab/>
        </w:r>
        <w:r w:rsidR="00442A7D">
          <w:rPr>
            <w:noProof/>
            <w:webHidden/>
          </w:rPr>
          <w:fldChar w:fldCharType="begin"/>
        </w:r>
        <w:r w:rsidR="00442A7D">
          <w:rPr>
            <w:noProof/>
            <w:webHidden/>
          </w:rPr>
          <w:instrText xml:space="preserve"> PAGEREF _Toc63286477 \h </w:instrText>
        </w:r>
        <w:r w:rsidR="00442A7D">
          <w:rPr>
            <w:noProof/>
            <w:webHidden/>
          </w:rPr>
        </w:r>
        <w:r w:rsidR="00442A7D">
          <w:rPr>
            <w:noProof/>
            <w:webHidden/>
          </w:rPr>
          <w:fldChar w:fldCharType="separate"/>
        </w:r>
        <w:r w:rsidR="00442A7D">
          <w:rPr>
            <w:noProof/>
            <w:webHidden/>
          </w:rPr>
          <w:t>23</w:t>
        </w:r>
        <w:r w:rsidR="00442A7D">
          <w:rPr>
            <w:noProof/>
            <w:webHidden/>
          </w:rPr>
          <w:fldChar w:fldCharType="end"/>
        </w:r>
      </w:hyperlink>
    </w:p>
    <w:p w14:paraId="7758629B" w14:textId="7BCC132E"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8" w:anchor="_Toc63286478" w:history="1">
        <w:r w:rsidR="00442A7D" w:rsidRPr="00F859FC">
          <w:rPr>
            <w:rStyle w:val="Hiperligao"/>
            <w:rFonts w:ascii="NewsGotT" w:hAnsi="NewsGotT"/>
            <w:noProof/>
          </w:rPr>
          <w:t>Figura 20 – Sensores usados na máquina de</w:t>
        </w:r>
        <w:r w:rsidR="00442A7D" w:rsidRPr="00F859FC">
          <w:rPr>
            <w:rStyle w:val="Hiperligao"/>
            <w:noProof/>
          </w:rPr>
          <w:t xml:space="preserve"> </w:t>
        </w:r>
        <w:r w:rsidR="00442A7D" w:rsidRPr="00F859FC">
          <w:rPr>
            <w:rStyle w:val="Hiperligao"/>
            <w:rFonts w:ascii="NewsGotT" w:hAnsi="NewsGotT"/>
            <w:noProof/>
          </w:rPr>
          <w:t>estados: S1, S5</w:t>
        </w:r>
        <w:r w:rsidR="00442A7D" w:rsidRPr="00F859FC">
          <w:rPr>
            <w:rStyle w:val="Hiperligao"/>
            <w:noProof/>
          </w:rPr>
          <w:t xml:space="preserve"> </w:t>
        </w:r>
        <w:r w:rsidR="00442A7D" w:rsidRPr="00F859FC">
          <w:rPr>
            <w:rStyle w:val="Hiperligao"/>
            <w:rFonts w:ascii="NewsGotT" w:hAnsi="NewsGotT"/>
            <w:noProof/>
          </w:rPr>
          <w:t>e S8</w:t>
        </w:r>
        <w:r w:rsidR="00442A7D">
          <w:rPr>
            <w:noProof/>
            <w:webHidden/>
          </w:rPr>
          <w:tab/>
        </w:r>
        <w:r w:rsidR="00442A7D">
          <w:rPr>
            <w:noProof/>
            <w:webHidden/>
          </w:rPr>
          <w:fldChar w:fldCharType="begin"/>
        </w:r>
        <w:r w:rsidR="00442A7D">
          <w:rPr>
            <w:noProof/>
            <w:webHidden/>
          </w:rPr>
          <w:instrText xml:space="preserve"> PAGEREF _Toc63286478 \h </w:instrText>
        </w:r>
        <w:r w:rsidR="00442A7D">
          <w:rPr>
            <w:noProof/>
            <w:webHidden/>
          </w:rPr>
        </w:r>
        <w:r w:rsidR="00442A7D">
          <w:rPr>
            <w:noProof/>
            <w:webHidden/>
          </w:rPr>
          <w:fldChar w:fldCharType="separate"/>
        </w:r>
        <w:r w:rsidR="00442A7D">
          <w:rPr>
            <w:noProof/>
            <w:webHidden/>
          </w:rPr>
          <w:t>24</w:t>
        </w:r>
        <w:r w:rsidR="00442A7D">
          <w:rPr>
            <w:noProof/>
            <w:webHidden/>
          </w:rPr>
          <w:fldChar w:fldCharType="end"/>
        </w:r>
      </w:hyperlink>
    </w:p>
    <w:p w14:paraId="14CBC5AE" w14:textId="6CF37C02"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29" w:anchor="_Toc63286479" w:history="1">
        <w:r w:rsidR="00442A7D" w:rsidRPr="00F859FC">
          <w:rPr>
            <w:rStyle w:val="Hiperligao"/>
            <w:rFonts w:ascii="NewsGotT" w:hAnsi="NewsGotT"/>
            <w:noProof/>
          </w:rPr>
          <w:t>Figura 21 - Botão</w:t>
        </w:r>
        <w:r w:rsidR="00442A7D" w:rsidRPr="00F859FC">
          <w:rPr>
            <w:rStyle w:val="Hiperligao"/>
            <w:noProof/>
          </w:rPr>
          <w:t xml:space="preserve"> </w:t>
        </w:r>
        <w:r w:rsidR="00442A7D" w:rsidRPr="00F859FC">
          <w:rPr>
            <w:rStyle w:val="Hiperligao"/>
            <w:rFonts w:ascii="NewsGotT" w:hAnsi="NewsGotT"/>
            <w:noProof/>
          </w:rPr>
          <w:t>de pressão</w:t>
        </w:r>
        <w:r w:rsidR="00442A7D">
          <w:rPr>
            <w:noProof/>
            <w:webHidden/>
          </w:rPr>
          <w:tab/>
        </w:r>
        <w:r w:rsidR="00442A7D">
          <w:rPr>
            <w:noProof/>
            <w:webHidden/>
          </w:rPr>
          <w:fldChar w:fldCharType="begin"/>
        </w:r>
        <w:r w:rsidR="00442A7D">
          <w:rPr>
            <w:noProof/>
            <w:webHidden/>
          </w:rPr>
          <w:instrText xml:space="preserve"> PAGEREF _Toc63286479 \h </w:instrText>
        </w:r>
        <w:r w:rsidR="00442A7D">
          <w:rPr>
            <w:noProof/>
            <w:webHidden/>
          </w:rPr>
        </w:r>
        <w:r w:rsidR="00442A7D">
          <w:rPr>
            <w:noProof/>
            <w:webHidden/>
          </w:rPr>
          <w:fldChar w:fldCharType="separate"/>
        </w:r>
        <w:r w:rsidR="00442A7D">
          <w:rPr>
            <w:noProof/>
            <w:webHidden/>
          </w:rPr>
          <w:t>24</w:t>
        </w:r>
        <w:r w:rsidR="00442A7D">
          <w:rPr>
            <w:noProof/>
            <w:webHidden/>
          </w:rPr>
          <w:fldChar w:fldCharType="end"/>
        </w:r>
      </w:hyperlink>
    </w:p>
    <w:p w14:paraId="686B50F1" w14:textId="77B7B102"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0" w:history="1">
        <w:r w:rsidR="00442A7D" w:rsidRPr="00F859FC">
          <w:rPr>
            <w:rStyle w:val="Hiperligao"/>
            <w:rFonts w:ascii="NewsGotT" w:hAnsi="NewsGotT"/>
            <w:noProof/>
          </w:rPr>
          <w:t>Figura 22 - Diagrama da máquina de estados</w:t>
        </w:r>
        <w:r w:rsidR="00442A7D">
          <w:rPr>
            <w:noProof/>
            <w:webHidden/>
          </w:rPr>
          <w:tab/>
        </w:r>
        <w:r w:rsidR="00442A7D">
          <w:rPr>
            <w:noProof/>
            <w:webHidden/>
          </w:rPr>
          <w:fldChar w:fldCharType="begin"/>
        </w:r>
        <w:r w:rsidR="00442A7D">
          <w:rPr>
            <w:noProof/>
            <w:webHidden/>
          </w:rPr>
          <w:instrText xml:space="preserve"> PAGEREF _Toc63286480 \h </w:instrText>
        </w:r>
        <w:r w:rsidR="00442A7D">
          <w:rPr>
            <w:noProof/>
            <w:webHidden/>
          </w:rPr>
        </w:r>
        <w:r w:rsidR="00442A7D">
          <w:rPr>
            <w:noProof/>
            <w:webHidden/>
          </w:rPr>
          <w:fldChar w:fldCharType="separate"/>
        </w:r>
        <w:r w:rsidR="00442A7D">
          <w:rPr>
            <w:noProof/>
            <w:webHidden/>
          </w:rPr>
          <w:t>25</w:t>
        </w:r>
        <w:r w:rsidR="00442A7D">
          <w:rPr>
            <w:noProof/>
            <w:webHidden/>
          </w:rPr>
          <w:fldChar w:fldCharType="end"/>
        </w:r>
      </w:hyperlink>
    </w:p>
    <w:p w14:paraId="780D183F" w14:textId="4A00583F"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1" w:history="1">
        <w:r w:rsidR="00442A7D" w:rsidRPr="00F859FC">
          <w:rPr>
            <w:rStyle w:val="Hiperligao"/>
            <w:rFonts w:ascii="NewsGotT" w:hAnsi="NewsGotT"/>
            <w:noProof/>
          </w:rPr>
          <w:t>Figura 23 - Lógica do próximo estado</w:t>
        </w:r>
        <w:r w:rsidR="00442A7D">
          <w:rPr>
            <w:noProof/>
            <w:webHidden/>
          </w:rPr>
          <w:tab/>
        </w:r>
        <w:r w:rsidR="00442A7D">
          <w:rPr>
            <w:noProof/>
            <w:webHidden/>
          </w:rPr>
          <w:fldChar w:fldCharType="begin"/>
        </w:r>
        <w:r w:rsidR="00442A7D">
          <w:rPr>
            <w:noProof/>
            <w:webHidden/>
          </w:rPr>
          <w:instrText xml:space="preserve"> PAGEREF _Toc63286481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14:paraId="29681BE7" w14:textId="31DFAE03"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2" w:history="1">
        <w:r w:rsidR="00442A7D" w:rsidRPr="00F859FC">
          <w:rPr>
            <w:rStyle w:val="Hiperligao"/>
            <w:rFonts w:ascii="NewsGotT" w:hAnsi="NewsGotT"/>
            <w:noProof/>
          </w:rPr>
          <w:t>Figura 24 - Lógica de saída</w:t>
        </w:r>
        <w:r w:rsidR="00442A7D">
          <w:rPr>
            <w:noProof/>
            <w:webHidden/>
          </w:rPr>
          <w:tab/>
        </w:r>
        <w:r w:rsidR="00442A7D">
          <w:rPr>
            <w:noProof/>
            <w:webHidden/>
          </w:rPr>
          <w:fldChar w:fldCharType="begin"/>
        </w:r>
        <w:r w:rsidR="00442A7D">
          <w:rPr>
            <w:noProof/>
            <w:webHidden/>
          </w:rPr>
          <w:instrText xml:space="preserve"> PAGEREF _Toc63286482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14:paraId="1A033FDE" w14:textId="60606B5A"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3" w:history="1">
        <w:r w:rsidR="00442A7D" w:rsidRPr="00F859FC">
          <w:rPr>
            <w:rStyle w:val="Hiperligao"/>
            <w:rFonts w:ascii="NewsGotT" w:hAnsi="NewsGotT"/>
            <w:noProof/>
          </w:rPr>
          <w:t>Figura 25 - Desenho da máquina de estados</w:t>
        </w:r>
        <w:r w:rsidR="00442A7D">
          <w:rPr>
            <w:noProof/>
            <w:webHidden/>
          </w:rPr>
          <w:tab/>
        </w:r>
        <w:r w:rsidR="00442A7D">
          <w:rPr>
            <w:noProof/>
            <w:webHidden/>
          </w:rPr>
          <w:fldChar w:fldCharType="begin"/>
        </w:r>
        <w:r w:rsidR="00442A7D">
          <w:rPr>
            <w:noProof/>
            <w:webHidden/>
          </w:rPr>
          <w:instrText xml:space="preserve"> PAGEREF _Toc63286483 \h </w:instrText>
        </w:r>
        <w:r w:rsidR="00442A7D">
          <w:rPr>
            <w:noProof/>
            <w:webHidden/>
          </w:rPr>
        </w:r>
        <w:r w:rsidR="00442A7D">
          <w:rPr>
            <w:noProof/>
            <w:webHidden/>
          </w:rPr>
          <w:fldChar w:fldCharType="separate"/>
        </w:r>
        <w:r w:rsidR="00442A7D">
          <w:rPr>
            <w:noProof/>
            <w:webHidden/>
          </w:rPr>
          <w:t>28</w:t>
        </w:r>
        <w:r w:rsidR="00442A7D">
          <w:rPr>
            <w:noProof/>
            <w:webHidden/>
          </w:rPr>
          <w:fldChar w:fldCharType="end"/>
        </w:r>
      </w:hyperlink>
    </w:p>
    <w:p w14:paraId="09B5DE0D" w14:textId="4280C681"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4" w:history="1">
        <w:r w:rsidR="00442A7D" w:rsidRPr="00F859FC">
          <w:rPr>
            <w:rStyle w:val="Hiperligao"/>
            <w:rFonts w:ascii="NewsGotT" w:hAnsi="NewsGotT"/>
            <w:noProof/>
          </w:rPr>
          <w:t>Figura 26 - Esquema do Flip-Flop J-k</w:t>
        </w:r>
        <w:r w:rsidR="00442A7D">
          <w:rPr>
            <w:noProof/>
            <w:webHidden/>
          </w:rPr>
          <w:tab/>
        </w:r>
        <w:r w:rsidR="00442A7D">
          <w:rPr>
            <w:noProof/>
            <w:webHidden/>
          </w:rPr>
          <w:fldChar w:fldCharType="begin"/>
        </w:r>
        <w:r w:rsidR="00442A7D">
          <w:rPr>
            <w:noProof/>
            <w:webHidden/>
          </w:rPr>
          <w:instrText xml:space="preserve"> PAGEREF _Toc63286484 \h </w:instrText>
        </w:r>
        <w:r w:rsidR="00442A7D">
          <w:rPr>
            <w:noProof/>
            <w:webHidden/>
          </w:rPr>
        </w:r>
        <w:r w:rsidR="00442A7D">
          <w:rPr>
            <w:noProof/>
            <w:webHidden/>
          </w:rPr>
          <w:fldChar w:fldCharType="separate"/>
        </w:r>
        <w:r w:rsidR="00442A7D">
          <w:rPr>
            <w:noProof/>
            <w:webHidden/>
          </w:rPr>
          <w:t>28</w:t>
        </w:r>
        <w:r w:rsidR="00442A7D">
          <w:rPr>
            <w:noProof/>
            <w:webHidden/>
          </w:rPr>
          <w:fldChar w:fldCharType="end"/>
        </w:r>
      </w:hyperlink>
    </w:p>
    <w:p w14:paraId="21144741" w14:textId="369AE898"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5" w:history="1">
        <w:r w:rsidR="00442A7D" w:rsidRPr="00F859FC">
          <w:rPr>
            <w:rStyle w:val="Hiperligao"/>
            <w:rFonts w:ascii="NewsGotT" w:hAnsi="NewsGotT"/>
            <w:noProof/>
          </w:rPr>
          <w:t>Figura 27 - Implementação do Oscilador</w:t>
        </w:r>
        <w:r w:rsidR="00442A7D">
          <w:rPr>
            <w:noProof/>
            <w:webHidden/>
          </w:rPr>
          <w:tab/>
        </w:r>
        <w:r w:rsidR="00442A7D">
          <w:rPr>
            <w:noProof/>
            <w:webHidden/>
          </w:rPr>
          <w:fldChar w:fldCharType="begin"/>
        </w:r>
        <w:r w:rsidR="00442A7D">
          <w:rPr>
            <w:noProof/>
            <w:webHidden/>
          </w:rPr>
          <w:instrText xml:space="preserve"> PAGEREF _Toc63286485 \h </w:instrText>
        </w:r>
        <w:r w:rsidR="00442A7D">
          <w:rPr>
            <w:noProof/>
            <w:webHidden/>
          </w:rPr>
        </w:r>
        <w:r w:rsidR="00442A7D">
          <w:rPr>
            <w:noProof/>
            <w:webHidden/>
          </w:rPr>
          <w:fldChar w:fldCharType="separate"/>
        </w:r>
        <w:r w:rsidR="00442A7D">
          <w:rPr>
            <w:noProof/>
            <w:webHidden/>
          </w:rPr>
          <w:t>29</w:t>
        </w:r>
        <w:r w:rsidR="00442A7D">
          <w:rPr>
            <w:noProof/>
            <w:webHidden/>
          </w:rPr>
          <w:fldChar w:fldCharType="end"/>
        </w:r>
      </w:hyperlink>
    </w:p>
    <w:p w14:paraId="21FE5ABD" w14:textId="0A2A431F"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0" w:anchor="_Toc63286486" w:history="1">
        <w:r w:rsidR="00442A7D" w:rsidRPr="00F859FC">
          <w:rPr>
            <w:rStyle w:val="Hiperligao"/>
            <w:rFonts w:ascii="NewsGotT" w:hAnsi="NewsGotT"/>
            <w:noProof/>
          </w:rPr>
          <w:t>Figura 28 - Resposta do Oscilador de 1 kHz</w:t>
        </w:r>
        <w:r w:rsidR="00442A7D">
          <w:rPr>
            <w:noProof/>
            <w:webHidden/>
          </w:rPr>
          <w:tab/>
        </w:r>
        <w:r w:rsidR="00442A7D">
          <w:rPr>
            <w:noProof/>
            <w:webHidden/>
          </w:rPr>
          <w:fldChar w:fldCharType="begin"/>
        </w:r>
        <w:r w:rsidR="00442A7D">
          <w:rPr>
            <w:noProof/>
            <w:webHidden/>
          </w:rPr>
          <w:instrText xml:space="preserve"> PAGEREF _Toc63286486 \h </w:instrText>
        </w:r>
        <w:r w:rsidR="00442A7D">
          <w:rPr>
            <w:noProof/>
            <w:webHidden/>
          </w:rPr>
        </w:r>
        <w:r w:rsidR="00442A7D">
          <w:rPr>
            <w:noProof/>
            <w:webHidden/>
          </w:rPr>
          <w:fldChar w:fldCharType="separate"/>
        </w:r>
        <w:r w:rsidR="00442A7D">
          <w:rPr>
            <w:noProof/>
            <w:webHidden/>
          </w:rPr>
          <w:t>30</w:t>
        </w:r>
        <w:r w:rsidR="00442A7D">
          <w:rPr>
            <w:noProof/>
            <w:webHidden/>
          </w:rPr>
          <w:fldChar w:fldCharType="end"/>
        </w:r>
      </w:hyperlink>
    </w:p>
    <w:p w14:paraId="35EBBB22" w14:textId="6AB9148C"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1" w:anchor="_Toc63286487" w:history="1">
        <w:r w:rsidR="00442A7D" w:rsidRPr="00F859FC">
          <w:rPr>
            <w:rStyle w:val="Hiperligao"/>
            <w:rFonts w:ascii="NewsGotT" w:hAnsi="NewsGotT"/>
            <w:noProof/>
          </w:rPr>
          <w:t>Figura 29 - Circuito RC de reset  e a sua resposta no tempo.</w:t>
        </w:r>
        <w:r w:rsidR="00442A7D">
          <w:rPr>
            <w:noProof/>
            <w:webHidden/>
          </w:rPr>
          <w:tab/>
        </w:r>
        <w:r w:rsidR="00442A7D">
          <w:rPr>
            <w:noProof/>
            <w:webHidden/>
          </w:rPr>
          <w:fldChar w:fldCharType="begin"/>
        </w:r>
        <w:r w:rsidR="00442A7D">
          <w:rPr>
            <w:noProof/>
            <w:webHidden/>
          </w:rPr>
          <w:instrText xml:space="preserve"> PAGEREF _Toc63286487 \h </w:instrText>
        </w:r>
        <w:r w:rsidR="00442A7D">
          <w:rPr>
            <w:noProof/>
            <w:webHidden/>
          </w:rPr>
        </w:r>
        <w:r w:rsidR="00442A7D">
          <w:rPr>
            <w:noProof/>
            <w:webHidden/>
          </w:rPr>
          <w:fldChar w:fldCharType="separate"/>
        </w:r>
        <w:r w:rsidR="00442A7D">
          <w:rPr>
            <w:noProof/>
            <w:webHidden/>
          </w:rPr>
          <w:t>30</w:t>
        </w:r>
        <w:r w:rsidR="00442A7D">
          <w:rPr>
            <w:noProof/>
            <w:webHidden/>
          </w:rPr>
          <w:fldChar w:fldCharType="end"/>
        </w:r>
      </w:hyperlink>
    </w:p>
    <w:p w14:paraId="2F76E337" w14:textId="66B4C917"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88" w:history="1">
        <w:r w:rsidR="00442A7D" w:rsidRPr="00F859FC">
          <w:rPr>
            <w:rStyle w:val="Hiperligao"/>
            <w:rFonts w:ascii="NewsGotT" w:hAnsi="NewsGotT"/>
            <w:noProof/>
          </w:rPr>
          <w:t>Figura 30 - Circuito de debounce do botão de pressão (quando premido)</w:t>
        </w:r>
        <w:r w:rsidR="00442A7D">
          <w:rPr>
            <w:noProof/>
            <w:webHidden/>
          </w:rPr>
          <w:tab/>
        </w:r>
        <w:r w:rsidR="00442A7D">
          <w:rPr>
            <w:noProof/>
            <w:webHidden/>
          </w:rPr>
          <w:fldChar w:fldCharType="begin"/>
        </w:r>
        <w:r w:rsidR="00442A7D">
          <w:rPr>
            <w:noProof/>
            <w:webHidden/>
          </w:rPr>
          <w:instrText xml:space="preserve"> PAGEREF _Toc63286488 \h </w:instrText>
        </w:r>
        <w:r w:rsidR="00442A7D">
          <w:rPr>
            <w:noProof/>
            <w:webHidden/>
          </w:rPr>
        </w:r>
        <w:r w:rsidR="00442A7D">
          <w:rPr>
            <w:noProof/>
            <w:webHidden/>
          </w:rPr>
          <w:fldChar w:fldCharType="separate"/>
        </w:r>
        <w:r w:rsidR="00442A7D">
          <w:rPr>
            <w:noProof/>
            <w:webHidden/>
          </w:rPr>
          <w:t>31</w:t>
        </w:r>
        <w:r w:rsidR="00442A7D">
          <w:rPr>
            <w:noProof/>
            <w:webHidden/>
          </w:rPr>
          <w:fldChar w:fldCharType="end"/>
        </w:r>
      </w:hyperlink>
    </w:p>
    <w:p w14:paraId="7EF782FA" w14:textId="0066FCCE"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2" w:anchor="_Toc63286489" w:history="1">
        <w:r w:rsidR="00442A7D" w:rsidRPr="00F859FC">
          <w:rPr>
            <w:rStyle w:val="Hiperligao"/>
            <w:rFonts w:ascii="NewsGotT" w:hAnsi="NewsGotT"/>
            <w:noProof/>
          </w:rPr>
          <w:t>Figura 31 - Circuito gerador PWM com entrada de 0 V</w:t>
        </w:r>
        <w:r w:rsidR="00442A7D">
          <w:rPr>
            <w:noProof/>
            <w:webHidden/>
          </w:rPr>
          <w:tab/>
        </w:r>
        <w:r w:rsidR="00442A7D">
          <w:rPr>
            <w:noProof/>
            <w:webHidden/>
          </w:rPr>
          <w:fldChar w:fldCharType="begin"/>
        </w:r>
        <w:r w:rsidR="00442A7D">
          <w:rPr>
            <w:noProof/>
            <w:webHidden/>
          </w:rPr>
          <w:instrText xml:space="preserve"> PAGEREF _Toc63286489 \h </w:instrText>
        </w:r>
        <w:r w:rsidR="00442A7D">
          <w:rPr>
            <w:noProof/>
            <w:webHidden/>
          </w:rPr>
        </w:r>
        <w:r w:rsidR="00442A7D">
          <w:rPr>
            <w:noProof/>
            <w:webHidden/>
          </w:rPr>
          <w:fldChar w:fldCharType="separate"/>
        </w:r>
        <w:r w:rsidR="00442A7D">
          <w:rPr>
            <w:noProof/>
            <w:webHidden/>
          </w:rPr>
          <w:t>32</w:t>
        </w:r>
        <w:r w:rsidR="00442A7D">
          <w:rPr>
            <w:noProof/>
            <w:webHidden/>
          </w:rPr>
          <w:fldChar w:fldCharType="end"/>
        </w:r>
      </w:hyperlink>
    </w:p>
    <w:p w14:paraId="7868B464" w14:textId="5A8469DC"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3" w:anchor="_Toc63286490" w:history="1">
        <w:r w:rsidR="00442A7D" w:rsidRPr="00F859FC">
          <w:rPr>
            <w:rStyle w:val="Hiperligao"/>
            <w:rFonts w:ascii="NewsGotT" w:hAnsi="NewsGotT"/>
            <w:noProof/>
          </w:rPr>
          <w:t>Figura 32 - Circuito gerador PWM com entrada de 2,1 V</w:t>
        </w:r>
        <w:r w:rsidR="00442A7D">
          <w:rPr>
            <w:noProof/>
            <w:webHidden/>
          </w:rPr>
          <w:tab/>
        </w:r>
        <w:r w:rsidR="00442A7D">
          <w:rPr>
            <w:noProof/>
            <w:webHidden/>
          </w:rPr>
          <w:fldChar w:fldCharType="begin"/>
        </w:r>
        <w:r w:rsidR="00442A7D">
          <w:rPr>
            <w:noProof/>
            <w:webHidden/>
          </w:rPr>
          <w:instrText xml:space="preserve"> PAGEREF _Toc63286490 \h </w:instrText>
        </w:r>
        <w:r w:rsidR="00442A7D">
          <w:rPr>
            <w:noProof/>
            <w:webHidden/>
          </w:rPr>
        </w:r>
        <w:r w:rsidR="00442A7D">
          <w:rPr>
            <w:noProof/>
            <w:webHidden/>
          </w:rPr>
          <w:fldChar w:fldCharType="separate"/>
        </w:r>
        <w:r w:rsidR="00442A7D">
          <w:rPr>
            <w:noProof/>
            <w:webHidden/>
          </w:rPr>
          <w:t>32</w:t>
        </w:r>
        <w:r w:rsidR="00442A7D">
          <w:rPr>
            <w:noProof/>
            <w:webHidden/>
          </w:rPr>
          <w:fldChar w:fldCharType="end"/>
        </w:r>
      </w:hyperlink>
    </w:p>
    <w:p w14:paraId="63DD5F08" w14:textId="60C57F3D"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4" w:anchor="_Toc63286491" w:history="1">
        <w:r w:rsidR="00442A7D" w:rsidRPr="00F859FC">
          <w:rPr>
            <w:rStyle w:val="Hiperligao"/>
            <w:rFonts w:ascii="NewsGotT" w:hAnsi="NewsGotT"/>
            <w:noProof/>
          </w:rPr>
          <w:t>Figura 33 - Circuito gerador PWM com entrada de 3,6 V</w:t>
        </w:r>
        <w:r w:rsidR="00442A7D">
          <w:rPr>
            <w:noProof/>
            <w:webHidden/>
          </w:rPr>
          <w:tab/>
        </w:r>
        <w:r w:rsidR="00442A7D">
          <w:rPr>
            <w:noProof/>
            <w:webHidden/>
          </w:rPr>
          <w:fldChar w:fldCharType="begin"/>
        </w:r>
        <w:r w:rsidR="00442A7D">
          <w:rPr>
            <w:noProof/>
            <w:webHidden/>
          </w:rPr>
          <w:instrText xml:space="preserve"> PAGEREF _Toc63286491 \h </w:instrText>
        </w:r>
        <w:r w:rsidR="00442A7D">
          <w:rPr>
            <w:noProof/>
            <w:webHidden/>
          </w:rPr>
        </w:r>
        <w:r w:rsidR="00442A7D">
          <w:rPr>
            <w:noProof/>
            <w:webHidden/>
          </w:rPr>
          <w:fldChar w:fldCharType="separate"/>
        </w:r>
        <w:r w:rsidR="00442A7D">
          <w:rPr>
            <w:noProof/>
            <w:webHidden/>
          </w:rPr>
          <w:t>33</w:t>
        </w:r>
        <w:r w:rsidR="00442A7D">
          <w:rPr>
            <w:noProof/>
            <w:webHidden/>
          </w:rPr>
          <w:fldChar w:fldCharType="end"/>
        </w:r>
      </w:hyperlink>
    </w:p>
    <w:p w14:paraId="3E9395BD" w14:textId="18902388"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5" w:anchor="_Toc63286492" w:history="1">
        <w:r w:rsidR="00442A7D" w:rsidRPr="00F859FC">
          <w:rPr>
            <w:rStyle w:val="Hiperligao"/>
            <w:rFonts w:ascii="NewsGotT" w:hAnsi="NewsGotT"/>
            <w:noProof/>
          </w:rPr>
          <w:t>Figura 34 - Circuito gerador da tensão de comparação com ambas as entradas a 0 V</w:t>
        </w:r>
        <w:r w:rsidR="00442A7D">
          <w:rPr>
            <w:noProof/>
            <w:webHidden/>
          </w:rPr>
          <w:tab/>
        </w:r>
        <w:r w:rsidR="00442A7D">
          <w:rPr>
            <w:noProof/>
            <w:webHidden/>
          </w:rPr>
          <w:fldChar w:fldCharType="begin"/>
        </w:r>
        <w:r w:rsidR="00442A7D">
          <w:rPr>
            <w:noProof/>
            <w:webHidden/>
          </w:rPr>
          <w:instrText xml:space="preserve"> PAGEREF _Toc63286492 \h </w:instrText>
        </w:r>
        <w:r w:rsidR="00442A7D">
          <w:rPr>
            <w:noProof/>
            <w:webHidden/>
          </w:rPr>
        </w:r>
        <w:r w:rsidR="00442A7D">
          <w:rPr>
            <w:noProof/>
            <w:webHidden/>
          </w:rPr>
          <w:fldChar w:fldCharType="separate"/>
        </w:r>
        <w:r w:rsidR="00442A7D">
          <w:rPr>
            <w:noProof/>
            <w:webHidden/>
          </w:rPr>
          <w:t>33</w:t>
        </w:r>
        <w:r w:rsidR="00442A7D">
          <w:rPr>
            <w:noProof/>
            <w:webHidden/>
          </w:rPr>
          <w:fldChar w:fldCharType="end"/>
        </w:r>
      </w:hyperlink>
    </w:p>
    <w:p w14:paraId="3EE459B6" w14:textId="2D99C4D9"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6" w:anchor="_Toc63286493" w:history="1">
        <w:r w:rsidR="00442A7D" w:rsidRPr="00F859FC">
          <w:rPr>
            <w:rStyle w:val="Hiperligao"/>
            <w:rFonts w:ascii="NewsGotT" w:hAnsi="NewsGotT"/>
            <w:noProof/>
          </w:rPr>
          <w:t>Figura 35 - Circuito gerador da tensão de comparação com entrada do sensor 1 a 5 V e entrada do sensor 2 a 0 V</w:t>
        </w:r>
        <w:r w:rsidR="00442A7D">
          <w:rPr>
            <w:noProof/>
            <w:webHidden/>
          </w:rPr>
          <w:tab/>
        </w:r>
        <w:r w:rsidR="00442A7D">
          <w:rPr>
            <w:noProof/>
            <w:webHidden/>
          </w:rPr>
          <w:fldChar w:fldCharType="begin"/>
        </w:r>
        <w:r w:rsidR="00442A7D">
          <w:rPr>
            <w:noProof/>
            <w:webHidden/>
          </w:rPr>
          <w:instrText xml:space="preserve"> PAGEREF _Toc63286493 \h </w:instrText>
        </w:r>
        <w:r w:rsidR="00442A7D">
          <w:rPr>
            <w:noProof/>
            <w:webHidden/>
          </w:rPr>
        </w:r>
        <w:r w:rsidR="00442A7D">
          <w:rPr>
            <w:noProof/>
            <w:webHidden/>
          </w:rPr>
          <w:fldChar w:fldCharType="separate"/>
        </w:r>
        <w:r w:rsidR="00442A7D">
          <w:rPr>
            <w:noProof/>
            <w:webHidden/>
          </w:rPr>
          <w:t>34</w:t>
        </w:r>
        <w:r w:rsidR="00442A7D">
          <w:rPr>
            <w:noProof/>
            <w:webHidden/>
          </w:rPr>
          <w:fldChar w:fldCharType="end"/>
        </w:r>
      </w:hyperlink>
    </w:p>
    <w:p w14:paraId="59528417" w14:textId="4996EED3"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7" w:anchor="_Toc63286494" w:history="1">
        <w:r w:rsidR="00442A7D" w:rsidRPr="00F859FC">
          <w:rPr>
            <w:rStyle w:val="Hiperligao"/>
            <w:rFonts w:ascii="NewsGotT" w:hAnsi="NewsGotT"/>
            <w:noProof/>
          </w:rPr>
          <w:t>Figura 36 - Circuito gerador da tensão de comparação com entrada do sensor 1 a 2,5 V e entrada do sensor 2 a 0 V</w:t>
        </w:r>
        <w:r w:rsidR="00442A7D">
          <w:rPr>
            <w:noProof/>
            <w:webHidden/>
          </w:rPr>
          <w:tab/>
        </w:r>
        <w:r w:rsidR="00442A7D">
          <w:rPr>
            <w:noProof/>
            <w:webHidden/>
          </w:rPr>
          <w:fldChar w:fldCharType="begin"/>
        </w:r>
        <w:r w:rsidR="00442A7D">
          <w:rPr>
            <w:noProof/>
            <w:webHidden/>
          </w:rPr>
          <w:instrText xml:space="preserve"> PAGEREF _Toc63286494 \h </w:instrText>
        </w:r>
        <w:r w:rsidR="00442A7D">
          <w:rPr>
            <w:noProof/>
            <w:webHidden/>
          </w:rPr>
        </w:r>
        <w:r w:rsidR="00442A7D">
          <w:rPr>
            <w:noProof/>
            <w:webHidden/>
          </w:rPr>
          <w:fldChar w:fldCharType="separate"/>
        </w:r>
        <w:r w:rsidR="00442A7D">
          <w:rPr>
            <w:noProof/>
            <w:webHidden/>
          </w:rPr>
          <w:t>35</w:t>
        </w:r>
        <w:r w:rsidR="00442A7D">
          <w:rPr>
            <w:noProof/>
            <w:webHidden/>
          </w:rPr>
          <w:fldChar w:fldCharType="end"/>
        </w:r>
      </w:hyperlink>
    </w:p>
    <w:p w14:paraId="4DA2528D" w14:textId="57B9C206"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495" w:history="1">
        <w:r w:rsidR="00442A7D" w:rsidRPr="00F859FC">
          <w:rPr>
            <w:rStyle w:val="Hiperligao"/>
            <w:rFonts w:ascii="NewsGotT" w:hAnsi="NewsGotT"/>
            <w:noProof/>
          </w:rPr>
          <w:t>Figura 37 - Estado 0 (Parado)</w:t>
        </w:r>
        <w:r w:rsidR="00442A7D">
          <w:rPr>
            <w:noProof/>
            <w:webHidden/>
          </w:rPr>
          <w:tab/>
        </w:r>
        <w:r w:rsidR="00442A7D">
          <w:rPr>
            <w:noProof/>
            <w:webHidden/>
          </w:rPr>
          <w:fldChar w:fldCharType="begin"/>
        </w:r>
        <w:r w:rsidR="00442A7D">
          <w:rPr>
            <w:noProof/>
            <w:webHidden/>
          </w:rPr>
          <w:instrText xml:space="preserve"> PAGEREF _Toc63286495 \h </w:instrText>
        </w:r>
        <w:r w:rsidR="00442A7D">
          <w:rPr>
            <w:noProof/>
            <w:webHidden/>
          </w:rPr>
        </w:r>
        <w:r w:rsidR="00442A7D">
          <w:rPr>
            <w:noProof/>
            <w:webHidden/>
          </w:rPr>
          <w:fldChar w:fldCharType="separate"/>
        </w:r>
        <w:r w:rsidR="00442A7D">
          <w:rPr>
            <w:noProof/>
            <w:webHidden/>
          </w:rPr>
          <w:t>36</w:t>
        </w:r>
        <w:r w:rsidR="00442A7D">
          <w:rPr>
            <w:noProof/>
            <w:webHidden/>
          </w:rPr>
          <w:fldChar w:fldCharType="end"/>
        </w:r>
      </w:hyperlink>
    </w:p>
    <w:p w14:paraId="6745D026" w14:textId="6159B500"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8" w:anchor="_Toc63286496" w:history="1">
        <w:r w:rsidR="00442A7D" w:rsidRPr="00F859FC">
          <w:rPr>
            <w:rStyle w:val="Hiperligao"/>
            <w:rFonts w:ascii="NewsGotT" w:hAnsi="NewsGotT"/>
            <w:noProof/>
          </w:rPr>
          <w:t>Figura 38 - Estado 1 (Anda para a frente) – Botão foi pressionado</w:t>
        </w:r>
        <w:r w:rsidR="00442A7D">
          <w:rPr>
            <w:noProof/>
            <w:webHidden/>
          </w:rPr>
          <w:tab/>
        </w:r>
        <w:r w:rsidR="00442A7D">
          <w:rPr>
            <w:noProof/>
            <w:webHidden/>
          </w:rPr>
          <w:fldChar w:fldCharType="begin"/>
        </w:r>
        <w:r w:rsidR="00442A7D">
          <w:rPr>
            <w:noProof/>
            <w:webHidden/>
          </w:rPr>
          <w:instrText xml:space="preserve"> PAGEREF _Toc63286496 \h </w:instrText>
        </w:r>
        <w:r w:rsidR="00442A7D">
          <w:rPr>
            <w:noProof/>
            <w:webHidden/>
          </w:rPr>
        </w:r>
        <w:r w:rsidR="00442A7D">
          <w:rPr>
            <w:noProof/>
            <w:webHidden/>
          </w:rPr>
          <w:fldChar w:fldCharType="separate"/>
        </w:r>
        <w:r w:rsidR="00442A7D">
          <w:rPr>
            <w:noProof/>
            <w:webHidden/>
          </w:rPr>
          <w:t>36</w:t>
        </w:r>
        <w:r w:rsidR="00442A7D">
          <w:rPr>
            <w:noProof/>
            <w:webHidden/>
          </w:rPr>
          <w:fldChar w:fldCharType="end"/>
        </w:r>
      </w:hyperlink>
    </w:p>
    <w:p w14:paraId="7C4F3557" w14:textId="634A0DD6"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39" w:anchor="_Toc63286497" w:history="1">
        <w:r w:rsidR="00442A7D" w:rsidRPr="00F859FC">
          <w:rPr>
            <w:rStyle w:val="Hiperligao"/>
            <w:rFonts w:ascii="NewsGotT" w:hAnsi="NewsGotT"/>
            <w:noProof/>
          </w:rPr>
          <w:t>Figura 39 - Estado 2 (Dá a volta para a esquerda) – S1 e S8 a nível lógico alto</w:t>
        </w:r>
        <w:r w:rsidR="00442A7D">
          <w:rPr>
            <w:noProof/>
            <w:webHidden/>
          </w:rPr>
          <w:tab/>
        </w:r>
        <w:r w:rsidR="00442A7D">
          <w:rPr>
            <w:noProof/>
            <w:webHidden/>
          </w:rPr>
          <w:fldChar w:fldCharType="begin"/>
        </w:r>
        <w:r w:rsidR="00442A7D">
          <w:rPr>
            <w:noProof/>
            <w:webHidden/>
          </w:rPr>
          <w:instrText xml:space="preserve"> PAGEREF _Toc63286497 \h </w:instrText>
        </w:r>
        <w:r w:rsidR="00442A7D">
          <w:rPr>
            <w:noProof/>
            <w:webHidden/>
          </w:rPr>
        </w:r>
        <w:r w:rsidR="00442A7D">
          <w:rPr>
            <w:noProof/>
            <w:webHidden/>
          </w:rPr>
          <w:fldChar w:fldCharType="separate"/>
        </w:r>
        <w:r w:rsidR="00442A7D">
          <w:rPr>
            <w:noProof/>
            <w:webHidden/>
          </w:rPr>
          <w:t>37</w:t>
        </w:r>
        <w:r w:rsidR="00442A7D">
          <w:rPr>
            <w:noProof/>
            <w:webHidden/>
          </w:rPr>
          <w:fldChar w:fldCharType="end"/>
        </w:r>
      </w:hyperlink>
    </w:p>
    <w:p w14:paraId="05BE4E42" w14:textId="1A770ADE"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0" w:anchor="_Toc63286498" w:history="1">
        <w:r w:rsidR="00442A7D" w:rsidRPr="00F859FC">
          <w:rPr>
            <w:rStyle w:val="Hiperligao"/>
            <w:rFonts w:ascii="NewsGotT" w:hAnsi="NewsGotT"/>
            <w:noProof/>
          </w:rPr>
          <w:t>Figura 40 - Estado 3 (Dá a volta) - S1 e S8 a nível lógico baixo</w:t>
        </w:r>
        <w:r w:rsidR="00442A7D">
          <w:rPr>
            <w:noProof/>
            <w:webHidden/>
          </w:rPr>
          <w:tab/>
        </w:r>
        <w:r w:rsidR="00442A7D">
          <w:rPr>
            <w:noProof/>
            <w:webHidden/>
          </w:rPr>
          <w:fldChar w:fldCharType="begin"/>
        </w:r>
        <w:r w:rsidR="00442A7D">
          <w:rPr>
            <w:noProof/>
            <w:webHidden/>
          </w:rPr>
          <w:instrText xml:space="preserve"> PAGEREF _Toc63286498 \h </w:instrText>
        </w:r>
        <w:r w:rsidR="00442A7D">
          <w:rPr>
            <w:noProof/>
            <w:webHidden/>
          </w:rPr>
        </w:r>
        <w:r w:rsidR="00442A7D">
          <w:rPr>
            <w:noProof/>
            <w:webHidden/>
          </w:rPr>
          <w:fldChar w:fldCharType="separate"/>
        </w:r>
        <w:r w:rsidR="00442A7D">
          <w:rPr>
            <w:noProof/>
            <w:webHidden/>
          </w:rPr>
          <w:t>37</w:t>
        </w:r>
        <w:r w:rsidR="00442A7D">
          <w:rPr>
            <w:noProof/>
            <w:webHidden/>
          </w:rPr>
          <w:fldChar w:fldCharType="end"/>
        </w:r>
      </w:hyperlink>
    </w:p>
    <w:p w14:paraId="70CCF2FF" w14:textId="4F155097"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1" w:anchor="_Toc63286499" w:history="1">
        <w:r w:rsidR="00442A7D" w:rsidRPr="00F859FC">
          <w:rPr>
            <w:rStyle w:val="Hiperligao"/>
            <w:rFonts w:ascii="NewsGotT" w:hAnsi="NewsGotT"/>
            <w:noProof/>
          </w:rPr>
          <w:t>Figura 41 - Estado 0 (Parado novamente) - S5 = 1</w:t>
        </w:r>
        <w:r w:rsidR="00442A7D">
          <w:rPr>
            <w:noProof/>
            <w:webHidden/>
          </w:rPr>
          <w:tab/>
        </w:r>
        <w:r w:rsidR="00442A7D">
          <w:rPr>
            <w:noProof/>
            <w:webHidden/>
          </w:rPr>
          <w:fldChar w:fldCharType="begin"/>
        </w:r>
        <w:r w:rsidR="00442A7D">
          <w:rPr>
            <w:noProof/>
            <w:webHidden/>
          </w:rPr>
          <w:instrText xml:space="preserve"> PAGEREF _Toc63286499 \h </w:instrText>
        </w:r>
        <w:r w:rsidR="00442A7D">
          <w:rPr>
            <w:noProof/>
            <w:webHidden/>
          </w:rPr>
        </w:r>
        <w:r w:rsidR="00442A7D">
          <w:rPr>
            <w:noProof/>
            <w:webHidden/>
          </w:rPr>
          <w:fldChar w:fldCharType="separate"/>
        </w:r>
        <w:r w:rsidR="00442A7D">
          <w:rPr>
            <w:noProof/>
            <w:webHidden/>
          </w:rPr>
          <w:t>38</w:t>
        </w:r>
        <w:r w:rsidR="00442A7D">
          <w:rPr>
            <w:noProof/>
            <w:webHidden/>
          </w:rPr>
          <w:fldChar w:fldCharType="end"/>
        </w:r>
      </w:hyperlink>
    </w:p>
    <w:p w14:paraId="0193033F" w14:textId="715BCE6F"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00" w:history="1">
        <w:r w:rsidR="00442A7D" w:rsidRPr="00F859FC">
          <w:rPr>
            <w:rStyle w:val="Hiperligao"/>
            <w:rFonts w:ascii="NewsGotT" w:hAnsi="NewsGotT"/>
            <w:noProof/>
          </w:rPr>
          <w:t>Figura 42 - Esquemático PCB controlo dos motores</w:t>
        </w:r>
        <w:r w:rsidR="00442A7D">
          <w:rPr>
            <w:noProof/>
            <w:webHidden/>
          </w:rPr>
          <w:tab/>
        </w:r>
        <w:r w:rsidR="00442A7D">
          <w:rPr>
            <w:noProof/>
            <w:webHidden/>
          </w:rPr>
          <w:fldChar w:fldCharType="begin"/>
        </w:r>
        <w:r w:rsidR="00442A7D">
          <w:rPr>
            <w:noProof/>
            <w:webHidden/>
          </w:rPr>
          <w:instrText xml:space="preserve"> PAGEREF _Toc63286500 \h </w:instrText>
        </w:r>
        <w:r w:rsidR="00442A7D">
          <w:rPr>
            <w:noProof/>
            <w:webHidden/>
          </w:rPr>
        </w:r>
        <w:r w:rsidR="00442A7D">
          <w:rPr>
            <w:noProof/>
            <w:webHidden/>
          </w:rPr>
          <w:fldChar w:fldCharType="separate"/>
        </w:r>
        <w:r w:rsidR="00442A7D">
          <w:rPr>
            <w:noProof/>
            <w:webHidden/>
          </w:rPr>
          <w:t>39</w:t>
        </w:r>
        <w:r w:rsidR="00442A7D">
          <w:rPr>
            <w:noProof/>
            <w:webHidden/>
          </w:rPr>
          <w:fldChar w:fldCharType="end"/>
        </w:r>
      </w:hyperlink>
    </w:p>
    <w:p w14:paraId="7FF03CDC" w14:textId="22AD32ED"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2" w:anchor="_Toc63286501" w:history="1">
        <w:r w:rsidR="00442A7D" w:rsidRPr="00F859FC">
          <w:rPr>
            <w:rStyle w:val="Hiperligao"/>
            <w:rFonts w:ascii="NewsGotT" w:hAnsi="NewsGotT"/>
            <w:noProof/>
          </w:rPr>
          <w:t>Figura 43 - Layout PCB controlo dos motores</w:t>
        </w:r>
        <w:r w:rsidR="00442A7D">
          <w:rPr>
            <w:noProof/>
            <w:webHidden/>
          </w:rPr>
          <w:tab/>
        </w:r>
        <w:r w:rsidR="00442A7D">
          <w:rPr>
            <w:noProof/>
            <w:webHidden/>
          </w:rPr>
          <w:fldChar w:fldCharType="begin"/>
        </w:r>
        <w:r w:rsidR="00442A7D">
          <w:rPr>
            <w:noProof/>
            <w:webHidden/>
          </w:rPr>
          <w:instrText xml:space="preserve"> PAGEREF _Toc63286501 \h </w:instrText>
        </w:r>
        <w:r w:rsidR="00442A7D">
          <w:rPr>
            <w:noProof/>
            <w:webHidden/>
          </w:rPr>
        </w:r>
        <w:r w:rsidR="00442A7D">
          <w:rPr>
            <w:noProof/>
            <w:webHidden/>
          </w:rPr>
          <w:fldChar w:fldCharType="separate"/>
        </w:r>
        <w:r w:rsidR="00442A7D">
          <w:rPr>
            <w:noProof/>
            <w:webHidden/>
          </w:rPr>
          <w:t>40</w:t>
        </w:r>
        <w:r w:rsidR="00442A7D">
          <w:rPr>
            <w:noProof/>
            <w:webHidden/>
          </w:rPr>
          <w:fldChar w:fldCharType="end"/>
        </w:r>
      </w:hyperlink>
    </w:p>
    <w:p w14:paraId="3E5BADDF" w14:textId="3E7641D8"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02" w:history="1">
        <w:r w:rsidR="00442A7D" w:rsidRPr="00F859FC">
          <w:rPr>
            <w:rStyle w:val="Hiperligao"/>
            <w:rFonts w:ascii="NewsGotT" w:hAnsi="NewsGotT"/>
            <w:noProof/>
          </w:rPr>
          <w:t>Figura 44 - Vista bottom PCB controlo dos motores</w:t>
        </w:r>
        <w:r w:rsidR="00442A7D">
          <w:rPr>
            <w:noProof/>
            <w:webHidden/>
          </w:rPr>
          <w:tab/>
        </w:r>
        <w:r w:rsidR="00442A7D">
          <w:rPr>
            <w:noProof/>
            <w:webHidden/>
          </w:rPr>
          <w:fldChar w:fldCharType="begin"/>
        </w:r>
        <w:r w:rsidR="00442A7D">
          <w:rPr>
            <w:noProof/>
            <w:webHidden/>
          </w:rPr>
          <w:instrText xml:space="preserve"> PAGEREF _Toc63286502 \h </w:instrText>
        </w:r>
        <w:r w:rsidR="00442A7D">
          <w:rPr>
            <w:noProof/>
            <w:webHidden/>
          </w:rPr>
        </w:r>
        <w:r w:rsidR="00442A7D">
          <w:rPr>
            <w:noProof/>
            <w:webHidden/>
          </w:rPr>
          <w:fldChar w:fldCharType="separate"/>
        </w:r>
        <w:r w:rsidR="00442A7D">
          <w:rPr>
            <w:noProof/>
            <w:webHidden/>
          </w:rPr>
          <w:t>40</w:t>
        </w:r>
        <w:r w:rsidR="00442A7D">
          <w:rPr>
            <w:noProof/>
            <w:webHidden/>
          </w:rPr>
          <w:fldChar w:fldCharType="end"/>
        </w:r>
      </w:hyperlink>
    </w:p>
    <w:p w14:paraId="5E2A233E" w14:textId="5D5C45E9"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3" w:anchor="_Toc63286503" w:history="1">
        <w:r w:rsidR="00442A7D" w:rsidRPr="00F859FC">
          <w:rPr>
            <w:rStyle w:val="Hiperligao"/>
            <w:rFonts w:ascii="NewsGotT" w:hAnsi="NewsGotT"/>
            <w:noProof/>
          </w:rPr>
          <w:t>Figura 45 - Vista top PCB controlo dos motores</w:t>
        </w:r>
        <w:r w:rsidR="00442A7D">
          <w:rPr>
            <w:noProof/>
            <w:webHidden/>
          </w:rPr>
          <w:tab/>
        </w:r>
        <w:r w:rsidR="00442A7D">
          <w:rPr>
            <w:noProof/>
            <w:webHidden/>
          </w:rPr>
          <w:fldChar w:fldCharType="begin"/>
        </w:r>
        <w:r w:rsidR="00442A7D">
          <w:rPr>
            <w:noProof/>
            <w:webHidden/>
          </w:rPr>
          <w:instrText xml:space="preserve"> PAGEREF _Toc63286503 \h </w:instrText>
        </w:r>
        <w:r w:rsidR="00442A7D">
          <w:rPr>
            <w:noProof/>
            <w:webHidden/>
          </w:rPr>
        </w:r>
        <w:r w:rsidR="00442A7D">
          <w:rPr>
            <w:noProof/>
            <w:webHidden/>
          </w:rPr>
          <w:fldChar w:fldCharType="separate"/>
        </w:r>
        <w:r w:rsidR="00442A7D">
          <w:rPr>
            <w:noProof/>
            <w:webHidden/>
          </w:rPr>
          <w:t>41</w:t>
        </w:r>
        <w:r w:rsidR="00442A7D">
          <w:rPr>
            <w:noProof/>
            <w:webHidden/>
          </w:rPr>
          <w:fldChar w:fldCharType="end"/>
        </w:r>
      </w:hyperlink>
    </w:p>
    <w:p w14:paraId="1196FC8F" w14:textId="34648EA6"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4" w:anchor="_Toc63286504" w:history="1">
        <w:r w:rsidR="00442A7D" w:rsidRPr="00F859FC">
          <w:rPr>
            <w:rStyle w:val="Hiperligao"/>
            <w:rFonts w:ascii="NewsGotT" w:hAnsi="NewsGotT"/>
            <w:noProof/>
          </w:rPr>
          <w:t>Figura 46 - Vista 3D PCB controlo dos motores</w:t>
        </w:r>
        <w:r w:rsidR="00442A7D">
          <w:rPr>
            <w:noProof/>
            <w:webHidden/>
          </w:rPr>
          <w:tab/>
        </w:r>
        <w:r w:rsidR="00442A7D">
          <w:rPr>
            <w:noProof/>
            <w:webHidden/>
          </w:rPr>
          <w:fldChar w:fldCharType="begin"/>
        </w:r>
        <w:r w:rsidR="00442A7D">
          <w:rPr>
            <w:noProof/>
            <w:webHidden/>
          </w:rPr>
          <w:instrText xml:space="preserve"> PAGEREF _Toc63286504 \h </w:instrText>
        </w:r>
        <w:r w:rsidR="00442A7D">
          <w:rPr>
            <w:noProof/>
            <w:webHidden/>
          </w:rPr>
        </w:r>
        <w:r w:rsidR="00442A7D">
          <w:rPr>
            <w:noProof/>
            <w:webHidden/>
          </w:rPr>
          <w:fldChar w:fldCharType="separate"/>
        </w:r>
        <w:r w:rsidR="00442A7D">
          <w:rPr>
            <w:noProof/>
            <w:webHidden/>
          </w:rPr>
          <w:t>41</w:t>
        </w:r>
        <w:r w:rsidR="00442A7D">
          <w:rPr>
            <w:noProof/>
            <w:webHidden/>
          </w:rPr>
          <w:fldChar w:fldCharType="end"/>
        </w:r>
      </w:hyperlink>
    </w:p>
    <w:p w14:paraId="6863B72A" w14:textId="37D36597"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05" w:history="1">
        <w:r w:rsidR="00442A7D" w:rsidRPr="00F859FC">
          <w:rPr>
            <w:rStyle w:val="Hiperligao"/>
            <w:rFonts w:ascii="NewsGotT" w:hAnsi="NewsGotT"/>
            <w:noProof/>
          </w:rPr>
          <w:t>Figura 47 - Esquemático PCB sensores</w:t>
        </w:r>
        <w:r w:rsidR="00442A7D">
          <w:rPr>
            <w:noProof/>
            <w:webHidden/>
          </w:rPr>
          <w:tab/>
        </w:r>
        <w:r w:rsidR="00442A7D">
          <w:rPr>
            <w:noProof/>
            <w:webHidden/>
          </w:rPr>
          <w:fldChar w:fldCharType="begin"/>
        </w:r>
        <w:r w:rsidR="00442A7D">
          <w:rPr>
            <w:noProof/>
            <w:webHidden/>
          </w:rPr>
          <w:instrText xml:space="preserve"> PAGEREF _Toc63286505 \h </w:instrText>
        </w:r>
        <w:r w:rsidR="00442A7D">
          <w:rPr>
            <w:noProof/>
            <w:webHidden/>
          </w:rPr>
        </w:r>
        <w:r w:rsidR="00442A7D">
          <w:rPr>
            <w:noProof/>
            <w:webHidden/>
          </w:rPr>
          <w:fldChar w:fldCharType="separate"/>
        </w:r>
        <w:r w:rsidR="00442A7D">
          <w:rPr>
            <w:noProof/>
            <w:webHidden/>
          </w:rPr>
          <w:t>42</w:t>
        </w:r>
        <w:r w:rsidR="00442A7D">
          <w:rPr>
            <w:noProof/>
            <w:webHidden/>
          </w:rPr>
          <w:fldChar w:fldCharType="end"/>
        </w:r>
      </w:hyperlink>
    </w:p>
    <w:p w14:paraId="5476AF75" w14:textId="71E8B1B1"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5" w:anchor="_Toc63286506" w:history="1">
        <w:r w:rsidR="00442A7D" w:rsidRPr="00F859FC">
          <w:rPr>
            <w:rStyle w:val="Hiperligao"/>
            <w:rFonts w:ascii="NewsGotT" w:hAnsi="NewsGotT"/>
            <w:noProof/>
          </w:rPr>
          <w:t>Figura 48 - Layout PCB sensores</w:t>
        </w:r>
        <w:r w:rsidR="00442A7D">
          <w:rPr>
            <w:noProof/>
            <w:webHidden/>
          </w:rPr>
          <w:tab/>
        </w:r>
        <w:r w:rsidR="00442A7D">
          <w:rPr>
            <w:noProof/>
            <w:webHidden/>
          </w:rPr>
          <w:fldChar w:fldCharType="begin"/>
        </w:r>
        <w:r w:rsidR="00442A7D">
          <w:rPr>
            <w:noProof/>
            <w:webHidden/>
          </w:rPr>
          <w:instrText xml:space="preserve"> PAGEREF _Toc63286506 \h </w:instrText>
        </w:r>
        <w:r w:rsidR="00442A7D">
          <w:rPr>
            <w:noProof/>
            <w:webHidden/>
          </w:rPr>
        </w:r>
        <w:r w:rsidR="00442A7D">
          <w:rPr>
            <w:noProof/>
            <w:webHidden/>
          </w:rPr>
          <w:fldChar w:fldCharType="separate"/>
        </w:r>
        <w:r w:rsidR="00442A7D">
          <w:rPr>
            <w:noProof/>
            <w:webHidden/>
          </w:rPr>
          <w:t>42</w:t>
        </w:r>
        <w:r w:rsidR="00442A7D">
          <w:rPr>
            <w:noProof/>
            <w:webHidden/>
          </w:rPr>
          <w:fldChar w:fldCharType="end"/>
        </w:r>
      </w:hyperlink>
    </w:p>
    <w:p w14:paraId="6835F63D" w14:textId="77B59285"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6" w:anchor="_Toc63286507" w:history="1">
        <w:r w:rsidR="00442A7D" w:rsidRPr="00F859FC">
          <w:rPr>
            <w:rStyle w:val="Hiperligao"/>
            <w:rFonts w:ascii="NewsGotT" w:hAnsi="NewsGotT"/>
            <w:noProof/>
          </w:rPr>
          <w:t>Figura 49 - Vista bottom PCB sensores</w:t>
        </w:r>
        <w:r w:rsidR="00442A7D">
          <w:rPr>
            <w:noProof/>
            <w:webHidden/>
          </w:rPr>
          <w:tab/>
        </w:r>
        <w:r w:rsidR="00442A7D">
          <w:rPr>
            <w:noProof/>
            <w:webHidden/>
          </w:rPr>
          <w:fldChar w:fldCharType="begin"/>
        </w:r>
        <w:r w:rsidR="00442A7D">
          <w:rPr>
            <w:noProof/>
            <w:webHidden/>
          </w:rPr>
          <w:instrText xml:space="preserve"> PAGEREF _Toc63286507 \h </w:instrText>
        </w:r>
        <w:r w:rsidR="00442A7D">
          <w:rPr>
            <w:noProof/>
            <w:webHidden/>
          </w:rPr>
        </w:r>
        <w:r w:rsidR="00442A7D">
          <w:rPr>
            <w:noProof/>
            <w:webHidden/>
          </w:rPr>
          <w:fldChar w:fldCharType="separate"/>
        </w:r>
        <w:r w:rsidR="00442A7D">
          <w:rPr>
            <w:noProof/>
            <w:webHidden/>
          </w:rPr>
          <w:t>43</w:t>
        </w:r>
        <w:r w:rsidR="00442A7D">
          <w:rPr>
            <w:noProof/>
            <w:webHidden/>
          </w:rPr>
          <w:fldChar w:fldCharType="end"/>
        </w:r>
      </w:hyperlink>
    </w:p>
    <w:p w14:paraId="79348116" w14:textId="280C66F7"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7" w:anchor="_Toc63286508" w:history="1">
        <w:r w:rsidR="00442A7D" w:rsidRPr="00F859FC">
          <w:rPr>
            <w:rStyle w:val="Hiperligao"/>
            <w:rFonts w:ascii="NewsGotT" w:hAnsi="NewsGotT"/>
            <w:noProof/>
          </w:rPr>
          <w:t>Figura 50 - Vista 3D PCB sensores</w:t>
        </w:r>
        <w:r w:rsidR="00442A7D">
          <w:rPr>
            <w:noProof/>
            <w:webHidden/>
          </w:rPr>
          <w:tab/>
        </w:r>
        <w:r w:rsidR="00442A7D">
          <w:rPr>
            <w:noProof/>
            <w:webHidden/>
          </w:rPr>
          <w:fldChar w:fldCharType="begin"/>
        </w:r>
        <w:r w:rsidR="00442A7D">
          <w:rPr>
            <w:noProof/>
            <w:webHidden/>
          </w:rPr>
          <w:instrText xml:space="preserve"> PAGEREF _Toc63286508 \h </w:instrText>
        </w:r>
        <w:r w:rsidR="00442A7D">
          <w:rPr>
            <w:noProof/>
            <w:webHidden/>
          </w:rPr>
        </w:r>
        <w:r w:rsidR="00442A7D">
          <w:rPr>
            <w:noProof/>
            <w:webHidden/>
          </w:rPr>
          <w:fldChar w:fldCharType="separate"/>
        </w:r>
        <w:r w:rsidR="00442A7D">
          <w:rPr>
            <w:noProof/>
            <w:webHidden/>
          </w:rPr>
          <w:t>43</w:t>
        </w:r>
        <w:r w:rsidR="00442A7D">
          <w:rPr>
            <w:noProof/>
            <w:webHidden/>
          </w:rPr>
          <w:fldChar w:fldCharType="end"/>
        </w:r>
      </w:hyperlink>
    </w:p>
    <w:p w14:paraId="6E491DA7" w14:textId="7394BBD4"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09" w:history="1">
        <w:r w:rsidR="00442A7D" w:rsidRPr="00F859FC">
          <w:rPr>
            <w:rStyle w:val="Hiperligao"/>
            <w:rFonts w:ascii="NewsGotT" w:hAnsi="NewsGotT"/>
            <w:noProof/>
          </w:rPr>
          <w:t>Figura 51 - Esquemático PCB Máquina de Estados</w:t>
        </w:r>
        <w:r w:rsidR="00442A7D">
          <w:rPr>
            <w:noProof/>
            <w:webHidden/>
          </w:rPr>
          <w:tab/>
        </w:r>
        <w:r w:rsidR="00442A7D">
          <w:rPr>
            <w:noProof/>
            <w:webHidden/>
          </w:rPr>
          <w:fldChar w:fldCharType="begin"/>
        </w:r>
        <w:r w:rsidR="00442A7D">
          <w:rPr>
            <w:noProof/>
            <w:webHidden/>
          </w:rPr>
          <w:instrText xml:space="preserve"> PAGEREF _Toc63286509 \h </w:instrText>
        </w:r>
        <w:r w:rsidR="00442A7D">
          <w:rPr>
            <w:noProof/>
            <w:webHidden/>
          </w:rPr>
        </w:r>
        <w:r w:rsidR="00442A7D">
          <w:rPr>
            <w:noProof/>
            <w:webHidden/>
          </w:rPr>
          <w:fldChar w:fldCharType="separate"/>
        </w:r>
        <w:r w:rsidR="00442A7D">
          <w:rPr>
            <w:noProof/>
            <w:webHidden/>
          </w:rPr>
          <w:t>44</w:t>
        </w:r>
        <w:r w:rsidR="00442A7D">
          <w:rPr>
            <w:noProof/>
            <w:webHidden/>
          </w:rPr>
          <w:fldChar w:fldCharType="end"/>
        </w:r>
      </w:hyperlink>
    </w:p>
    <w:p w14:paraId="060388D5" w14:textId="0256F730"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48" w:anchor="_Toc63286510" w:history="1">
        <w:r w:rsidR="00442A7D" w:rsidRPr="00F859FC">
          <w:rPr>
            <w:rStyle w:val="Hiperligao"/>
            <w:rFonts w:ascii="NewsGotT" w:hAnsi="NewsGotT"/>
            <w:noProof/>
          </w:rPr>
          <w:t>Figura 52 - Layout PCB Máquina de Estados</w:t>
        </w:r>
        <w:r w:rsidR="00442A7D">
          <w:rPr>
            <w:noProof/>
            <w:webHidden/>
          </w:rPr>
          <w:tab/>
        </w:r>
        <w:r w:rsidR="00442A7D">
          <w:rPr>
            <w:noProof/>
            <w:webHidden/>
          </w:rPr>
          <w:fldChar w:fldCharType="begin"/>
        </w:r>
        <w:r w:rsidR="00442A7D">
          <w:rPr>
            <w:noProof/>
            <w:webHidden/>
          </w:rPr>
          <w:instrText xml:space="preserve"> PAGEREF _Toc63286510 \h </w:instrText>
        </w:r>
        <w:r w:rsidR="00442A7D">
          <w:rPr>
            <w:noProof/>
            <w:webHidden/>
          </w:rPr>
        </w:r>
        <w:r w:rsidR="00442A7D">
          <w:rPr>
            <w:noProof/>
            <w:webHidden/>
          </w:rPr>
          <w:fldChar w:fldCharType="separate"/>
        </w:r>
        <w:r w:rsidR="00442A7D">
          <w:rPr>
            <w:noProof/>
            <w:webHidden/>
          </w:rPr>
          <w:t>45</w:t>
        </w:r>
        <w:r w:rsidR="00442A7D">
          <w:rPr>
            <w:noProof/>
            <w:webHidden/>
          </w:rPr>
          <w:fldChar w:fldCharType="end"/>
        </w:r>
      </w:hyperlink>
    </w:p>
    <w:p w14:paraId="50A4FBEA" w14:textId="1FF9F6B3"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1" w:history="1">
        <w:r w:rsidR="00442A7D" w:rsidRPr="00F859FC">
          <w:rPr>
            <w:rStyle w:val="Hiperligao"/>
            <w:rFonts w:ascii="NewsGotT" w:hAnsi="NewsGotT"/>
            <w:noProof/>
          </w:rPr>
          <w:t>Figura 53 - Vista bottom PCB máquina de estados</w:t>
        </w:r>
        <w:r w:rsidR="00442A7D">
          <w:rPr>
            <w:noProof/>
            <w:webHidden/>
          </w:rPr>
          <w:tab/>
        </w:r>
        <w:r w:rsidR="00442A7D">
          <w:rPr>
            <w:noProof/>
            <w:webHidden/>
          </w:rPr>
          <w:fldChar w:fldCharType="begin"/>
        </w:r>
        <w:r w:rsidR="00442A7D">
          <w:rPr>
            <w:noProof/>
            <w:webHidden/>
          </w:rPr>
          <w:instrText xml:space="preserve"> PAGEREF _Toc63286511 \h </w:instrText>
        </w:r>
        <w:r w:rsidR="00442A7D">
          <w:rPr>
            <w:noProof/>
            <w:webHidden/>
          </w:rPr>
        </w:r>
        <w:r w:rsidR="00442A7D">
          <w:rPr>
            <w:noProof/>
            <w:webHidden/>
          </w:rPr>
          <w:fldChar w:fldCharType="separate"/>
        </w:r>
        <w:r w:rsidR="00442A7D">
          <w:rPr>
            <w:noProof/>
            <w:webHidden/>
          </w:rPr>
          <w:t>45</w:t>
        </w:r>
        <w:r w:rsidR="00442A7D">
          <w:rPr>
            <w:noProof/>
            <w:webHidden/>
          </w:rPr>
          <w:fldChar w:fldCharType="end"/>
        </w:r>
      </w:hyperlink>
    </w:p>
    <w:p w14:paraId="6461241C" w14:textId="30AC6F7E"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2" w:history="1">
        <w:r w:rsidR="00442A7D" w:rsidRPr="00F859FC">
          <w:rPr>
            <w:rStyle w:val="Hiperligao"/>
            <w:rFonts w:ascii="NewsGotT" w:hAnsi="NewsGotT"/>
            <w:noProof/>
          </w:rPr>
          <w:t>Figura 54 - Vista top PCB máquina de estados</w:t>
        </w:r>
        <w:r w:rsidR="00442A7D">
          <w:rPr>
            <w:noProof/>
            <w:webHidden/>
          </w:rPr>
          <w:tab/>
        </w:r>
        <w:r w:rsidR="00442A7D">
          <w:rPr>
            <w:noProof/>
            <w:webHidden/>
          </w:rPr>
          <w:fldChar w:fldCharType="begin"/>
        </w:r>
        <w:r w:rsidR="00442A7D">
          <w:rPr>
            <w:noProof/>
            <w:webHidden/>
          </w:rPr>
          <w:instrText xml:space="preserve"> PAGEREF _Toc63286512 \h </w:instrText>
        </w:r>
        <w:r w:rsidR="00442A7D">
          <w:rPr>
            <w:noProof/>
            <w:webHidden/>
          </w:rPr>
        </w:r>
        <w:r w:rsidR="00442A7D">
          <w:rPr>
            <w:noProof/>
            <w:webHidden/>
          </w:rPr>
          <w:fldChar w:fldCharType="separate"/>
        </w:r>
        <w:r w:rsidR="00442A7D">
          <w:rPr>
            <w:noProof/>
            <w:webHidden/>
          </w:rPr>
          <w:t>46</w:t>
        </w:r>
        <w:r w:rsidR="00442A7D">
          <w:rPr>
            <w:noProof/>
            <w:webHidden/>
          </w:rPr>
          <w:fldChar w:fldCharType="end"/>
        </w:r>
      </w:hyperlink>
    </w:p>
    <w:p w14:paraId="7DB339C8" w14:textId="724B430B"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3" w:history="1">
        <w:r w:rsidR="00442A7D" w:rsidRPr="00F859FC">
          <w:rPr>
            <w:rStyle w:val="Hiperligao"/>
            <w:rFonts w:ascii="NewsGotT" w:hAnsi="NewsGotT"/>
            <w:noProof/>
          </w:rPr>
          <w:t>Figura 55 - Vista 3D PCB máquina de estados</w:t>
        </w:r>
        <w:r w:rsidR="00442A7D">
          <w:rPr>
            <w:noProof/>
            <w:webHidden/>
          </w:rPr>
          <w:tab/>
        </w:r>
        <w:r w:rsidR="00442A7D">
          <w:rPr>
            <w:noProof/>
            <w:webHidden/>
          </w:rPr>
          <w:fldChar w:fldCharType="begin"/>
        </w:r>
        <w:r w:rsidR="00442A7D">
          <w:rPr>
            <w:noProof/>
            <w:webHidden/>
          </w:rPr>
          <w:instrText xml:space="preserve"> PAGEREF _Toc63286513 \h </w:instrText>
        </w:r>
        <w:r w:rsidR="00442A7D">
          <w:rPr>
            <w:noProof/>
            <w:webHidden/>
          </w:rPr>
        </w:r>
        <w:r w:rsidR="00442A7D">
          <w:rPr>
            <w:noProof/>
            <w:webHidden/>
          </w:rPr>
          <w:fldChar w:fldCharType="separate"/>
        </w:r>
        <w:r w:rsidR="00442A7D">
          <w:rPr>
            <w:noProof/>
            <w:webHidden/>
          </w:rPr>
          <w:t>46</w:t>
        </w:r>
        <w:r w:rsidR="00442A7D">
          <w:rPr>
            <w:noProof/>
            <w:webHidden/>
          </w:rPr>
          <w:fldChar w:fldCharType="end"/>
        </w:r>
      </w:hyperlink>
    </w:p>
    <w:p w14:paraId="5FBCB846" w14:textId="3CADA0B8"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4" w:history="1">
        <w:r w:rsidR="00442A7D" w:rsidRPr="00F859FC">
          <w:rPr>
            <w:rStyle w:val="Hiperligao"/>
            <w:rFonts w:ascii="NewsGotT" w:hAnsi="NewsGotT"/>
            <w:noProof/>
          </w:rPr>
          <w:t>Figura 56 - Vista superior do robô</w:t>
        </w:r>
        <w:r w:rsidR="00442A7D">
          <w:rPr>
            <w:noProof/>
            <w:webHidden/>
          </w:rPr>
          <w:tab/>
        </w:r>
        <w:r w:rsidR="00442A7D">
          <w:rPr>
            <w:noProof/>
            <w:webHidden/>
          </w:rPr>
          <w:fldChar w:fldCharType="begin"/>
        </w:r>
        <w:r w:rsidR="00442A7D">
          <w:rPr>
            <w:noProof/>
            <w:webHidden/>
          </w:rPr>
          <w:instrText xml:space="preserve"> PAGEREF _Toc63286514 \h </w:instrText>
        </w:r>
        <w:r w:rsidR="00442A7D">
          <w:rPr>
            <w:noProof/>
            <w:webHidden/>
          </w:rPr>
        </w:r>
        <w:r w:rsidR="00442A7D">
          <w:rPr>
            <w:noProof/>
            <w:webHidden/>
          </w:rPr>
          <w:fldChar w:fldCharType="separate"/>
        </w:r>
        <w:r w:rsidR="00442A7D">
          <w:rPr>
            <w:noProof/>
            <w:webHidden/>
          </w:rPr>
          <w:t>57</w:t>
        </w:r>
        <w:r w:rsidR="00442A7D">
          <w:rPr>
            <w:noProof/>
            <w:webHidden/>
          </w:rPr>
          <w:fldChar w:fldCharType="end"/>
        </w:r>
      </w:hyperlink>
    </w:p>
    <w:p w14:paraId="65F630C4" w14:textId="17E10B3B"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5" w:history="1">
        <w:r w:rsidR="00442A7D" w:rsidRPr="00F859FC">
          <w:rPr>
            <w:rStyle w:val="Hiperligao"/>
            <w:rFonts w:ascii="NewsGotT" w:hAnsi="NewsGotT"/>
            <w:noProof/>
          </w:rPr>
          <w:t>Figura 57 - Vista inferior do robô</w:t>
        </w:r>
        <w:r w:rsidR="00442A7D">
          <w:rPr>
            <w:noProof/>
            <w:webHidden/>
          </w:rPr>
          <w:tab/>
        </w:r>
        <w:r w:rsidR="00442A7D">
          <w:rPr>
            <w:noProof/>
            <w:webHidden/>
          </w:rPr>
          <w:fldChar w:fldCharType="begin"/>
        </w:r>
        <w:r w:rsidR="00442A7D">
          <w:rPr>
            <w:noProof/>
            <w:webHidden/>
          </w:rPr>
          <w:instrText xml:space="preserve"> PAGEREF _Toc63286515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14:paraId="30B9B927" w14:textId="3E36EF05"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6" w:history="1">
        <w:r w:rsidR="00442A7D" w:rsidRPr="00F859FC">
          <w:rPr>
            <w:rStyle w:val="Hiperligao"/>
            <w:rFonts w:ascii="NewsGotT" w:hAnsi="NewsGotT"/>
            <w:noProof/>
          </w:rPr>
          <w:t>Figura 58 - Vista lateral do robô</w:t>
        </w:r>
        <w:r w:rsidR="00442A7D">
          <w:rPr>
            <w:noProof/>
            <w:webHidden/>
          </w:rPr>
          <w:tab/>
        </w:r>
        <w:r w:rsidR="00442A7D">
          <w:rPr>
            <w:noProof/>
            <w:webHidden/>
          </w:rPr>
          <w:fldChar w:fldCharType="begin"/>
        </w:r>
        <w:r w:rsidR="00442A7D">
          <w:rPr>
            <w:noProof/>
            <w:webHidden/>
          </w:rPr>
          <w:instrText xml:space="preserve"> PAGEREF _Toc63286516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14:paraId="6000E0DC" w14:textId="7DD4D4AF"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7" w:history="1">
        <w:r w:rsidR="00442A7D" w:rsidRPr="00F859FC">
          <w:rPr>
            <w:rStyle w:val="Hiperligao"/>
            <w:rFonts w:ascii="NewsGotT" w:hAnsi="NewsGotT"/>
            <w:noProof/>
          </w:rPr>
          <w:t>Figura 59 - Vista traseira do robô</w:t>
        </w:r>
        <w:r w:rsidR="00442A7D">
          <w:rPr>
            <w:noProof/>
            <w:webHidden/>
          </w:rPr>
          <w:tab/>
        </w:r>
        <w:r w:rsidR="00442A7D">
          <w:rPr>
            <w:noProof/>
            <w:webHidden/>
          </w:rPr>
          <w:fldChar w:fldCharType="begin"/>
        </w:r>
        <w:r w:rsidR="00442A7D">
          <w:rPr>
            <w:noProof/>
            <w:webHidden/>
          </w:rPr>
          <w:instrText xml:space="preserve"> PAGEREF _Toc63286517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14:paraId="1CBF5401" w14:textId="5295F420"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18" w:history="1">
        <w:r w:rsidR="00442A7D" w:rsidRPr="00F859FC">
          <w:rPr>
            <w:rStyle w:val="Hiperligao"/>
            <w:rFonts w:ascii="NewsGotT" w:hAnsi="NewsGotT"/>
            <w:noProof/>
          </w:rPr>
          <w:t>Figura 60 - Vista frontal do robô</w:t>
        </w:r>
        <w:r w:rsidR="00442A7D">
          <w:rPr>
            <w:noProof/>
            <w:webHidden/>
          </w:rPr>
          <w:tab/>
        </w:r>
        <w:r w:rsidR="00442A7D">
          <w:rPr>
            <w:noProof/>
            <w:webHidden/>
          </w:rPr>
          <w:fldChar w:fldCharType="begin"/>
        </w:r>
        <w:r w:rsidR="00442A7D">
          <w:rPr>
            <w:noProof/>
            <w:webHidden/>
          </w:rPr>
          <w:instrText xml:space="preserve"> PAGEREF _Toc63286518 \h </w:instrText>
        </w:r>
        <w:r w:rsidR="00442A7D">
          <w:rPr>
            <w:noProof/>
            <w:webHidden/>
          </w:rPr>
        </w:r>
        <w:r w:rsidR="00442A7D">
          <w:rPr>
            <w:noProof/>
            <w:webHidden/>
          </w:rPr>
          <w:fldChar w:fldCharType="separate"/>
        </w:r>
        <w:r w:rsidR="00442A7D">
          <w:rPr>
            <w:noProof/>
            <w:webHidden/>
          </w:rPr>
          <w:t>59</w:t>
        </w:r>
        <w:r w:rsidR="00442A7D">
          <w:rPr>
            <w:noProof/>
            <w:webHidden/>
          </w:rPr>
          <w:fldChar w:fldCharType="end"/>
        </w:r>
      </w:hyperlink>
    </w:p>
    <w:p w14:paraId="2116B46A" w14:textId="73067C68" w:rsidR="00680075" w:rsidRPr="00B66544" w:rsidRDefault="00EB1633" w:rsidP="00B66544">
      <w:pPr>
        <w:rPr>
          <w:rFonts w:ascii="NewsGotT" w:hAnsi="NewsGotT"/>
        </w:rPr>
      </w:pPr>
      <w:r w:rsidRPr="00B66544">
        <w:rPr>
          <w:rFonts w:ascii="NewsGotT" w:hAnsi="NewsGotT"/>
        </w:rPr>
        <w:fldChar w:fldCharType="end"/>
      </w:r>
      <w:bookmarkStart w:id="11"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49"/>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12" w:name="_Toc471578915"/>
      <w:bookmarkStart w:id="13" w:name="_Toc63287454"/>
      <w:r w:rsidRPr="00B66544">
        <w:rPr>
          <w:rFonts w:ascii="NewsGotT" w:hAnsi="NewsGotT"/>
        </w:rPr>
        <w:t xml:space="preserve">Lista de </w:t>
      </w:r>
      <w:r w:rsidR="00EC3273" w:rsidRPr="00B66544">
        <w:rPr>
          <w:rFonts w:ascii="NewsGotT" w:hAnsi="NewsGotT"/>
        </w:rPr>
        <w:t>Tabelas</w:t>
      </w:r>
      <w:bookmarkEnd w:id="12"/>
      <w:bookmarkEnd w:id="13"/>
    </w:p>
    <w:p w14:paraId="3E545574" w14:textId="4215D738" w:rsidR="00442A7D"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286519" w:history="1">
        <w:r w:rsidR="00442A7D" w:rsidRPr="00777075">
          <w:rPr>
            <w:rStyle w:val="Hiperligao"/>
            <w:rFonts w:ascii="NewsGotT" w:hAnsi="NewsGotT"/>
            <w:noProof/>
          </w:rPr>
          <w:t>Tabela 1 - Planeamento do Projeto</w:t>
        </w:r>
        <w:r w:rsidR="00442A7D">
          <w:rPr>
            <w:noProof/>
            <w:webHidden/>
          </w:rPr>
          <w:tab/>
        </w:r>
        <w:r w:rsidR="00442A7D">
          <w:rPr>
            <w:noProof/>
            <w:webHidden/>
          </w:rPr>
          <w:fldChar w:fldCharType="begin"/>
        </w:r>
        <w:r w:rsidR="00442A7D">
          <w:rPr>
            <w:noProof/>
            <w:webHidden/>
          </w:rPr>
          <w:instrText xml:space="preserve"> PAGEREF _Toc63286519 \h </w:instrText>
        </w:r>
        <w:r w:rsidR="00442A7D">
          <w:rPr>
            <w:noProof/>
            <w:webHidden/>
          </w:rPr>
        </w:r>
        <w:r w:rsidR="00442A7D">
          <w:rPr>
            <w:noProof/>
            <w:webHidden/>
          </w:rPr>
          <w:fldChar w:fldCharType="separate"/>
        </w:r>
        <w:r w:rsidR="00442A7D">
          <w:rPr>
            <w:noProof/>
            <w:webHidden/>
          </w:rPr>
          <w:t>15</w:t>
        </w:r>
        <w:r w:rsidR="00442A7D">
          <w:rPr>
            <w:noProof/>
            <w:webHidden/>
          </w:rPr>
          <w:fldChar w:fldCharType="end"/>
        </w:r>
      </w:hyperlink>
    </w:p>
    <w:p w14:paraId="445F1569" w14:textId="22F30297"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20" w:history="1">
        <w:r w:rsidR="00442A7D" w:rsidRPr="00777075">
          <w:rPr>
            <w:rStyle w:val="Hiperligao"/>
            <w:rFonts w:ascii="NewsGotT" w:hAnsi="NewsGotT"/>
            <w:noProof/>
          </w:rPr>
          <w:t>Tabela 2 - Tabela completa para determinação da lógica completa da máquina de estados</w:t>
        </w:r>
        <w:r w:rsidR="00442A7D">
          <w:rPr>
            <w:noProof/>
            <w:webHidden/>
          </w:rPr>
          <w:tab/>
        </w:r>
        <w:r w:rsidR="00442A7D">
          <w:rPr>
            <w:noProof/>
            <w:webHidden/>
          </w:rPr>
          <w:fldChar w:fldCharType="begin"/>
        </w:r>
        <w:r w:rsidR="00442A7D">
          <w:rPr>
            <w:noProof/>
            <w:webHidden/>
          </w:rPr>
          <w:instrText xml:space="preserve"> PAGEREF _Toc63286520 \h </w:instrText>
        </w:r>
        <w:r w:rsidR="00442A7D">
          <w:rPr>
            <w:noProof/>
            <w:webHidden/>
          </w:rPr>
        </w:r>
        <w:r w:rsidR="00442A7D">
          <w:rPr>
            <w:noProof/>
            <w:webHidden/>
          </w:rPr>
          <w:fldChar w:fldCharType="separate"/>
        </w:r>
        <w:r w:rsidR="00442A7D">
          <w:rPr>
            <w:noProof/>
            <w:webHidden/>
          </w:rPr>
          <w:t>26</w:t>
        </w:r>
        <w:r w:rsidR="00442A7D">
          <w:rPr>
            <w:noProof/>
            <w:webHidden/>
          </w:rPr>
          <w:fldChar w:fldCharType="end"/>
        </w:r>
      </w:hyperlink>
    </w:p>
    <w:p w14:paraId="0EC547EC" w14:textId="4BDA51C1"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50" w:anchor="_Toc63286521" w:history="1">
        <w:r w:rsidR="00442A7D" w:rsidRPr="00777075">
          <w:rPr>
            <w:rStyle w:val="Hiperligao"/>
            <w:rFonts w:ascii="NewsGotT" w:hAnsi="NewsGotT"/>
            <w:noProof/>
          </w:rPr>
          <w:t>Tabela 3 - Atribuição de estados</w:t>
        </w:r>
        <w:r w:rsidR="00442A7D">
          <w:rPr>
            <w:noProof/>
            <w:webHidden/>
          </w:rPr>
          <w:tab/>
        </w:r>
        <w:r w:rsidR="00442A7D">
          <w:rPr>
            <w:noProof/>
            <w:webHidden/>
          </w:rPr>
          <w:fldChar w:fldCharType="begin"/>
        </w:r>
        <w:r w:rsidR="00442A7D">
          <w:rPr>
            <w:noProof/>
            <w:webHidden/>
          </w:rPr>
          <w:instrText xml:space="preserve"> PAGEREF _Toc63286521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14:paraId="4164D5FE" w14:textId="3D7E86CE" w:rsidR="00442A7D" w:rsidRDefault="001A4351">
      <w:pPr>
        <w:pStyle w:val="ndicedeilustraes"/>
        <w:tabs>
          <w:tab w:val="right" w:leader="dot" w:pos="9061"/>
        </w:tabs>
        <w:rPr>
          <w:rFonts w:asciiTheme="minorHAnsi" w:eastAsiaTheme="minorEastAsia" w:hAnsiTheme="minorHAnsi" w:cstheme="minorBidi"/>
          <w:noProof/>
          <w:sz w:val="22"/>
          <w:szCs w:val="22"/>
        </w:rPr>
      </w:pPr>
      <w:hyperlink r:id="rId51" w:anchor="_Toc63286522" w:history="1">
        <w:r w:rsidR="00442A7D" w:rsidRPr="00777075">
          <w:rPr>
            <w:rStyle w:val="Hiperligao"/>
            <w:rFonts w:ascii="NewsGotT" w:hAnsi="NewsGotT"/>
            <w:noProof/>
          </w:rPr>
          <w:t>Tabela 4 - Tabela de excitação do Flip-Flop</w:t>
        </w:r>
        <w:r w:rsidR="00442A7D" w:rsidRPr="00777075">
          <w:rPr>
            <w:rStyle w:val="Hiperligao"/>
            <w:noProof/>
          </w:rPr>
          <w:t xml:space="preserve"> JK</w:t>
        </w:r>
        <w:r w:rsidR="00442A7D">
          <w:rPr>
            <w:noProof/>
            <w:webHidden/>
          </w:rPr>
          <w:tab/>
        </w:r>
        <w:r w:rsidR="00442A7D">
          <w:rPr>
            <w:noProof/>
            <w:webHidden/>
          </w:rPr>
          <w:fldChar w:fldCharType="begin"/>
        </w:r>
        <w:r w:rsidR="00442A7D">
          <w:rPr>
            <w:noProof/>
            <w:webHidden/>
          </w:rPr>
          <w:instrText xml:space="preserve"> PAGEREF _Toc63286522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14:paraId="54724006" w14:textId="2E615243" w:rsidR="00442A7D" w:rsidRDefault="001A4351">
      <w:pPr>
        <w:pStyle w:val="ndicedeilustraes"/>
        <w:tabs>
          <w:tab w:val="right" w:leader="dot" w:pos="9061"/>
        </w:tabs>
        <w:rPr>
          <w:rFonts w:asciiTheme="minorHAnsi" w:eastAsiaTheme="minorEastAsia" w:hAnsiTheme="minorHAnsi" w:cstheme="minorBidi"/>
          <w:noProof/>
          <w:sz w:val="22"/>
          <w:szCs w:val="22"/>
        </w:rPr>
      </w:pPr>
      <w:hyperlink w:anchor="_Toc63286523" w:history="1">
        <w:r w:rsidR="00442A7D" w:rsidRPr="00777075">
          <w:rPr>
            <w:rStyle w:val="Hiperligao"/>
            <w:rFonts w:ascii="NewsGotT" w:hAnsi="NewsGotT"/>
            <w:noProof/>
          </w:rPr>
          <w:t>Tabela 5 - Lista de Componentes</w:t>
        </w:r>
        <w:r w:rsidR="00442A7D">
          <w:rPr>
            <w:noProof/>
            <w:webHidden/>
          </w:rPr>
          <w:tab/>
        </w:r>
        <w:r w:rsidR="00442A7D">
          <w:rPr>
            <w:noProof/>
            <w:webHidden/>
          </w:rPr>
          <w:fldChar w:fldCharType="begin"/>
        </w:r>
        <w:r w:rsidR="00442A7D">
          <w:rPr>
            <w:noProof/>
            <w:webHidden/>
          </w:rPr>
          <w:instrText xml:space="preserve"> PAGEREF _Toc63286523 \h </w:instrText>
        </w:r>
        <w:r w:rsidR="00442A7D">
          <w:rPr>
            <w:noProof/>
            <w:webHidden/>
          </w:rPr>
        </w:r>
        <w:r w:rsidR="00442A7D">
          <w:rPr>
            <w:noProof/>
            <w:webHidden/>
          </w:rPr>
          <w:fldChar w:fldCharType="separate"/>
        </w:r>
        <w:r w:rsidR="00442A7D">
          <w:rPr>
            <w:noProof/>
            <w:webHidden/>
          </w:rPr>
          <w:t>47</w:t>
        </w:r>
        <w:r w:rsidR="00442A7D">
          <w:rPr>
            <w:noProof/>
            <w:webHidden/>
          </w:rPr>
          <w:fldChar w:fldCharType="end"/>
        </w:r>
      </w:hyperlink>
    </w:p>
    <w:p w14:paraId="12DBA983" w14:textId="3E0EFC59"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52"/>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14" w:name="_Toc471578917"/>
      <w:bookmarkStart w:id="15" w:name="_Toc63287455"/>
      <w:r w:rsidRPr="00B66544">
        <w:rPr>
          <w:rFonts w:ascii="NewsGotT" w:hAnsi="NewsGotT"/>
        </w:rPr>
        <w:t>Acrónimos e Siglas</w:t>
      </w:r>
      <w:bookmarkEnd w:id="14"/>
      <w:bookmarkEnd w:id="15"/>
    </w:p>
    <w:tbl>
      <w:tblPr>
        <w:tblW w:w="8504" w:type="dxa"/>
        <w:tblLayout w:type="fixed"/>
        <w:tblLook w:val="04A0" w:firstRow="1" w:lastRow="0" w:firstColumn="1" w:lastColumn="0" w:noHBand="0" w:noVBand="1"/>
      </w:tblPr>
      <w:tblGrid>
        <w:gridCol w:w="2104"/>
        <w:gridCol w:w="6400"/>
      </w:tblGrid>
      <w:tr w:rsidR="0031584E" w:rsidRPr="00B66544" w14:paraId="5220AB96" w14:textId="77777777" w:rsidTr="00B47F5D">
        <w:tc>
          <w:tcPr>
            <w:tcW w:w="2104" w:type="dxa"/>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B47F5D">
        <w:tc>
          <w:tcPr>
            <w:tcW w:w="2104" w:type="dxa"/>
          </w:tcPr>
          <w:p w14:paraId="4A637C9F" w14:textId="41E3A110" w:rsidR="0031584E" w:rsidRPr="00B47F5D" w:rsidRDefault="00B47F5D" w:rsidP="00B47F5D">
            <w:pPr>
              <w:pStyle w:val="Corpodetexto"/>
              <w:spacing w:before="240" w:after="120"/>
              <w:rPr>
                <w:rFonts w:ascii="NewsGotT" w:hAnsi="NewsGotT"/>
                <w:color w:val="000000"/>
              </w:rPr>
            </w:pPr>
            <w:r>
              <w:rPr>
                <w:rFonts w:ascii="NewsGotT" w:hAnsi="NewsGotT"/>
                <w:color w:val="000000"/>
              </w:rPr>
              <w:t>AWR</w:t>
            </w:r>
          </w:p>
        </w:tc>
        <w:tc>
          <w:tcPr>
            <w:tcW w:w="6400" w:type="dxa"/>
          </w:tcPr>
          <w:p w14:paraId="65B0C583" w14:textId="54BACF22"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Analog Waiter Robot</w:t>
            </w:r>
          </w:p>
        </w:tc>
      </w:tr>
      <w:tr w:rsidR="0031584E" w:rsidRPr="00B66544" w14:paraId="1BC6D727" w14:textId="77777777" w:rsidTr="00B47F5D">
        <w:tc>
          <w:tcPr>
            <w:tcW w:w="2104" w:type="dxa"/>
          </w:tcPr>
          <w:p w14:paraId="3BB218B3" w14:textId="54A6BE39" w:rsidR="0031584E" w:rsidRPr="00B47F5D" w:rsidRDefault="00B47F5D" w:rsidP="00B47F5D">
            <w:pPr>
              <w:pStyle w:val="Corpodetexto"/>
              <w:spacing w:before="240" w:after="120"/>
              <w:rPr>
                <w:rFonts w:ascii="NewsGotT" w:hAnsi="NewsGotT"/>
                <w:color w:val="000000"/>
              </w:rPr>
            </w:pPr>
            <w:r>
              <w:rPr>
                <w:rFonts w:ascii="NewsGotT" w:hAnsi="NewsGotT"/>
                <w:color w:val="000000"/>
              </w:rPr>
              <w:t>LED</w:t>
            </w:r>
          </w:p>
        </w:tc>
        <w:tc>
          <w:tcPr>
            <w:tcW w:w="6400" w:type="dxa"/>
          </w:tcPr>
          <w:p w14:paraId="3A6A5189" w14:textId="17E203DC" w:rsidR="0031584E" w:rsidRPr="00B47F5D" w:rsidRDefault="00B47F5D" w:rsidP="00B47F5D">
            <w:pPr>
              <w:pStyle w:val="SpellerrorPHD"/>
              <w:spacing w:before="240" w:line="360" w:lineRule="auto"/>
              <w:rPr>
                <w:rFonts w:ascii="NewsGotT" w:hAnsi="NewsGotT"/>
                <w:i/>
                <w:color w:val="000000"/>
              </w:rPr>
            </w:pPr>
            <w:r>
              <w:rPr>
                <w:rFonts w:ascii="NewsGotT" w:hAnsi="NewsGotT"/>
                <w:i/>
                <w:color w:val="000000"/>
              </w:rPr>
              <w:t>Light emitting diode</w:t>
            </w:r>
          </w:p>
        </w:tc>
      </w:tr>
      <w:tr w:rsidR="0031584E" w:rsidRPr="00B66544" w14:paraId="4508DBC3" w14:textId="77777777" w:rsidTr="00B47F5D">
        <w:tc>
          <w:tcPr>
            <w:tcW w:w="2104" w:type="dxa"/>
          </w:tcPr>
          <w:p w14:paraId="3638B99A" w14:textId="1BDC81A0" w:rsidR="0031584E" w:rsidRPr="00B47F5D" w:rsidRDefault="00B47F5D" w:rsidP="00B47F5D">
            <w:pPr>
              <w:pStyle w:val="Corpodetexto"/>
              <w:spacing w:before="240" w:after="120"/>
              <w:rPr>
                <w:rFonts w:ascii="NewsGotT" w:hAnsi="NewsGotT"/>
                <w:b/>
                <w:bCs/>
                <w:color w:val="000000"/>
              </w:rPr>
            </w:pPr>
            <w:r>
              <w:rPr>
                <w:rFonts w:ascii="NewsGotT" w:hAnsi="NewsGotT"/>
                <w:color w:val="000000"/>
              </w:rPr>
              <w:t>PWM</w:t>
            </w:r>
          </w:p>
        </w:tc>
        <w:tc>
          <w:tcPr>
            <w:tcW w:w="6400" w:type="dxa"/>
          </w:tcPr>
          <w:p w14:paraId="393518E5" w14:textId="3AF1CACA" w:rsidR="0031584E" w:rsidRPr="00B66544" w:rsidRDefault="00B47F5D" w:rsidP="00B47F5D">
            <w:pPr>
              <w:pStyle w:val="SpellerrorPHD"/>
              <w:spacing w:before="240" w:line="360" w:lineRule="auto"/>
              <w:rPr>
                <w:rFonts w:ascii="NewsGotT" w:hAnsi="NewsGotT"/>
                <w:i/>
                <w:lang w:val="pt-PT"/>
              </w:rPr>
            </w:pPr>
            <w:r>
              <w:rPr>
                <w:rFonts w:ascii="NewsGotT" w:hAnsi="NewsGotT"/>
                <w:i/>
                <w:lang w:val="en-GB"/>
              </w:rPr>
              <w:t>Pulse with Modulation</w:t>
            </w:r>
          </w:p>
        </w:tc>
      </w:tr>
      <w:tr w:rsidR="00B47F5D" w:rsidRPr="00EB7B87" w14:paraId="036092F6" w14:textId="77777777" w:rsidTr="00B47F5D">
        <w:tc>
          <w:tcPr>
            <w:tcW w:w="2104" w:type="dxa"/>
          </w:tcPr>
          <w:p w14:paraId="19B37FE9" w14:textId="072051B1" w:rsidR="00B47F5D" w:rsidRPr="00B66544" w:rsidRDefault="00B47F5D" w:rsidP="00B47F5D">
            <w:pPr>
              <w:pStyle w:val="Corpodetexto"/>
              <w:spacing w:before="240" w:after="120"/>
              <w:rPr>
                <w:rFonts w:ascii="NewsGotT" w:hAnsi="NewsGotT"/>
              </w:rPr>
            </w:pPr>
            <w:r>
              <w:rPr>
                <w:rFonts w:ascii="NewsGotT" w:hAnsi="NewsGotT"/>
                <w:color w:val="000000"/>
              </w:rPr>
              <w:t>BMS</w:t>
            </w:r>
          </w:p>
        </w:tc>
        <w:tc>
          <w:tcPr>
            <w:tcW w:w="6400" w:type="dxa"/>
          </w:tcPr>
          <w:p w14:paraId="163ED43B" w14:textId="7DEAAFB1" w:rsidR="00B47F5D" w:rsidRPr="0075714A" w:rsidRDefault="00B47F5D" w:rsidP="00B47F5D">
            <w:pPr>
              <w:pStyle w:val="SpellerrorPHD"/>
              <w:spacing w:before="240" w:line="360" w:lineRule="auto"/>
              <w:rPr>
                <w:rFonts w:ascii="NewsGotT" w:hAnsi="NewsGotT"/>
                <w:i/>
                <w:lang w:val="en-GB"/>
              </w:rPr>
            </w:pPr>
            <w:r>
              <w:rPr>
                <w:rFonts w:ascii="NewsGotT" w:hAnsi="NewsGotT"/>
                <w:i/>
                <w:color w:val="000000"/>
              </w:rPr>
              <w:t>Battery Management System</w:t>
            </w:r>
          </w:p>
        </w:tc>
      </w:tr>
      <w:tr w:rsidR="00B47F5D" w:rsidRPr="00EB7B87" w14:paraId="50A20227" w14:textId="77777777" w:rsidTr="00B47F5D">
        <w:tc>
          <w:tcPr>
            <w:tcW w:w="2104" w:type="dxa"/>
          </w:tcPr>
          <w:p w14:paraId="0DEFB2A9" w14:textId="702A6FAA" w:rsidR="00B47F5D" w:rsidRDefault="00B47F5D" w:rsidP="00B47F5D">
            <w:pPr>
              <w:pStyle w:val="Corpodetexto"/>
              <w:spacing w:before="240" w:after="120"/>
              <w:rPr>
                <w:rFonts w:ascii="NewsGotT" w:hAnsi="NewsGotT"/>
                <w:color w:val="000000"/>
              </w:rPr>
            </w:pPr>
          </w:p>
        </w:tc>
        <w:tc>
          <w:tcPr>
            <w:tcW w:w="6400" w:type="dxa"/>
          </w:tcPr>
          <w:p w14:paraId="3FA5A46F" w14:textId="65A7C481" w:rsidR="00B47F5D" w:rsidRPr="00A22DEA" w:rsidRDefault="00B47F5D" w:rsidP="00B47F5D">
            <w:pPr>
              <w:pStyle w:val="SpellerrorPHD"/>
              <w:spacing w:before="240" w:line="360" w:lineRule="auto"/>
              <w:rPr>
                <w:rFonts w:ascii="NewsGotT" w:hAnsi="NewsGotT"/>
                <w:i/>
                <w:color w:val="000000"/>
              </w:rPr>
            </w:pPr>
          </w:p>
        </w:tc>
      </w:tr>
    </w:tbl>
    <w:p w14:paraId="7860AD87" w14:textId="1BD87199" w:rsidR="00247C17" w:rsidRPr="0075714A" w:rsidRDefault="00247C17" w:rsidP="00B47F5D">
      <w:pPr>
        <w:pStyle w:val="Corpodetexto"/>
        <w:spacing w:before="240"/>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53"/>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br/>
      </w:r>
      <w:r w:rsidR="00685985" w:rsidRPr="0075714A">
        <w:rPr>
          <w:lang w:val="en-GB"/>
        </w:rPr>
        <w:br/>
      </w:r>
      <w:bookmarkStart w:id="16" w:name="_Toc310408159"/>
      <w:bookmarkStart w:id="17" w:name="_Toc471578919"/>
      <w:bookmarkStart w:id="18" w:name="_Toc63287456"/>
      <w:r w:rsidR="00685985" w:rsidRPr="00B66544">
        <w:t>Introdução</w:t>
      </w:r>
      <w:bookmarkEnd w:id="16"/>
      <w:bookmarkEnd w:id="17"/>
      <w:bookmarkEnd w:id="18"/>
    </w:p>
    <w:p w14:paraId="6EA80A56" w14:textId="7D692C5E" w:rsidR="004C2640" w:rsidRPr="00B66544" w:rsidRDefault="00536307" w:rsidP="00B66544">
      <w:pPr>
        <w:pStyle w:val="PhDCabealho2"/>
      </w:pPr>
      <w:bookmarkStart w:id="19" w:name="_Toc63287457"/>
      <w:bookmarkStart w:id="20" w:name="_Toc310408160"/>
      <w:r>
        <w:t>Introdução</w:t>
      </w:r>
      <w:bookmarkEnd w:id="19"/>
    </w:p>
    <w:p w14:paraId="5B084D2E" w14:textId="1121C9D5" w:rsidR="00536307" w:rsidRDefault="00536307" w:rsidP="00536307">
      <w:pPr>
        <w:pStyle w:val="PhDCorpo"/>
      </w:pPr>
      <w:r>
        <w:tab/>
        <w:t>Perante o atual panorama pandémico da Covid-19</w:t>
      </w:r>
      <w:sdt>
        <w:sdtPr>
          <w:id w:val="-1199393483"/>
          <w:citation/>
        </w:sdtPr>
        <w:sdtEndPr/>
        <w:sdtContent>
          <w:r w:rsidR="00C62C04">
            <w:fldChar w:fldCharType="begin"/>
          </w:r>
          <w:r w:rsidR="00C62C04">
            <w:instrText xml:space="preserve"> CITATION SNS20 \l 2070 </w:instrText>
          </w:r>
          <w:r w:rsidR="00C62C04">
            <w:fldChar w:fldCharType="separate"/>
          </w:r>
          <w:r w:rsidR="004E4B05">
            <w:rPr>
              <w:noProof/>
            </w:rPr>
            <w:t xml:space="preserve"> </w:t>
          </w:r>
          <w:r w:rsidR="004E4B05" w:rsidRPr="004E4B05">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2D01A25D" w:rsidR="00536307" w:rsidRDefault="00536307" w:rsidP="00536307">
      <w:pPr>
        <w:pStyle w:val="PhDCorpo"/>
      </w:pPr>
      <w:r>
        <w:tab/>
        <w:t>A maioria das ideias nesta área tem como foco principal a saúde pública da população em geral, tais como, robôs de desinfeção, por exemplo</w:t>
      </w:r>
      <w:ins w:id="21" w:author="luis barros" w:date="2021-02-06T10:26:00Z">
        <w:r w:rsidR="00F56F55">
          <w:t xml:space="preserve"> [</w:t>
        </w:r>
        <w:commentRangeStart w:id="22"/>
        <w:r w:rsidR="00F56F55">
          <w:t>ref</w:t>
        </w:r>
        <w:commentRangeEnd w:id="22"/>
        <w:r w:rsidR="00F56F55">
          <w:rPr>
            <w:rStyle w:val="Refdecomentrio"/>
            <w:rFonts w:eastAsia="Times New Roman"/>
            <w:lang w:eastAsia="pt-PT"/>
          </w:rPr>
          <w:commentReference w:id="22"/>
        </w:r>
        <w:r w:rsidR="00F56F55">
          <w:t>]</w:t>
        </w:r>
      </w:ins>
      <w:r>
        <w:t xml:space="preserve">. Há menos projetos com foco individual em pessoas que tenham contraído a doença. </w:t>
      </w:r>
    </w:p>
    <w:p w14:paraId="6D8BE622" w14:textId="43353E4C" w:rsidR="00536307" w:rsidRDefault="00536307" w:rsidP="00536307">
      <w:pPr>
        <w:pStyle w:val="PhDCorpo"/>
      </w:pPr>
      <w:r>
        <w:tab/>
        <w:t>Na China existe um robô (</w:t>
      </w:r>
      <w:r w:rsidRPr="00536307">
        <w:rPr>
          <w:i/>
          <w:iCs/>
        </w:rPr>
        <w:t>little peanut</w:t>
      </w:r>
      <w:r>
        <w:t xml:space="preserve">) </w:t>
      </w:r>
      <w:sdt>
        <w:sdtPr>
          <w:id w:val="994298003"/>
          <w:citation/>
        </w:sdtPr>
        <w:sdtEndPr/>
        <w:sdtContent>
          <w:r w:rsidR="00C62C04">
            <w:fldChar w:fldCharType="begin"/>
          </w:r>
          <w:r w:rsidR="00C62C04">
            <w:instrText xml:space="preserve"> CITATION DOn \l 2070 </w:instrText>
          </w:r>
          <w:r w:rsidR="00C62C04">
            <w:fldChar w:fldCharType="separate"/>
          </w:r>
          <w:r w:rsidR="004E4B05" w:rsidRPr="004E4B05">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15FFF592" w14:textId="02434560" w:rsidR="00F56F55"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ins w:id="23" w:author="luis barros" w:date="2021-02-06T10:29:00Z">
        <w:r w:rsidR="00F56F55">
          <w:t xml:space="preserve"> </w:t>
        </w:r>
        <w:commentRangeStart w:id="24"/>
        <w:r w:rsidR="00F56F55">
          <w:t>A versatilidade do sistema permitirá que, mesmo após o contexto pandémico, o rob</w:t>
        </w:r>
      </w:ins>
      <w:ins w:id="25" w:author="luis barros" w:date="2021-02-06T10:30:00Z">
        <w:r w:rsidR="00F56F55">
          <w:t xml:space="preserve">ô permita o auxílio na distribuição de medicamentos ou outros bens essenciais em contexto hospitalar. </w:t>
        </w:r>
      </w:ins>
      <w:ins w:id="26" w:author="luis barros" w:date="2021-02-06T10:31:00Z">
        <w:r w:rsidR="00F56F55">
          <w:t>O mesmo robô pode funcionar fora deste contexto, dependendo das funcionalidades requeridas.</w:t>
        </w:r>
        <w:commentRangeEnd w:id="24"/>
        <w:r w:rsidR="00F56F55">
          <w:rPr>
            <w:rStyle w:val="Refdecomentrio"/>
            <w:rFonts w:eastAsia="Times New Roman"/>
            <w:lang w:eastAsia="pt-PT"/>
          </w:rPr>
          <w:commentReference w:id="24"/>
        </w:r>
      </w:ins>
    </w:p>
    <w:p w14:paraId="55F28CC7" w14:textId="5E468F5C" w:rsidR="00F74895" w:rsidRPr="00B66544" w:rsidRDefault="00536307" w:rsidP="00F74895">
      <w:pPr>
        <w:pStyle w:val="Ttulo2"/>
        <w:rPr>
          <w:rFonts w:ascii="NewsGotT" w:hAnsi="NewsGotT"/>
        </w:rPr>
      </w:pPr>
      <w:bookmarkStart w:id="27" w:name="_Toc63287458"/>
      <w:r>
        <w:rPr>
          <w:rFonts w:ascii="NewsGotT" w:hAnsi="NewsGotT"/>
        </w:rPr>
        <w:t>Enquadramento</w:t>
      </w:r>
      <w:bookmarkEnd w:id="27"/>
    </w:p>
    <w:p w14:paraId="3E888B8E" w14:textId="5A261F59" w:rsidR="000D3C06" w:rsidRDefault="00536307" w:rsidP="00536307">
      <w:pPr>
        <w:pStyle w:val="PhDCorpo"/>
      </w:pPr>
      <w:bookmarkStart w:id="28" w:name="_Ref477531838"/>
      <w:r>
        <w:tab/>
      </w:r>
      <w:r w:rsidRPr="00536307">
        <w:t xml:space="preserve">O </w:t>
      </w:r>
      <w:r w:rsidRPr="0010476B">
        <w:rPr>
          <w:i/>
          <w:iCs/>
        </w:rPr>
        <w:t>Analog Waiter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w:t>
      </w:r>
      <w:del w:id="29" w:author="luis barros" w:date="2021-02-06T10:36:00Z">
        <w:r w:rsidRPr="00536307" w:rsidDel="009601EF">
          <w:delText xml:space="preserve">a </w:delText>
        </w:r>
      </w:del>
      <w:ins w:id="30" w:author="luis barros" w:date="2021-02-06T10:36:00Z">
        <w:r w:rsidR="009601EF">
          <w:t>uma</w:t>
        </w:r>
        <w:r w:rsidR="009601EF" w:rsidRPr="00536307">
          <w:t xml:space="preserve"> </w:t>
        </w:r>
      </w:ins>
      <w:r w:rsidRPr="00536307">
        <w:t>linha</w:t>
      </w:r>
      <w:ins w:id="31" w:author="luis barros" w:date="2021-02-06T10:36:00Z">
        <w:r w:rsidR="009601EF">
          <w:t xml:space="preserve"> indicadora do seu trajeto</w:t>
        </w:r>
      </w:ins>
      <w:r w:rsidRPr="00536307">
        <w:t xml:space="preserve">, ligá-lo e este seguirá o percurso até ao destino. </w:t>
      </w:r>
      <w:bookmarkEnd w:id="28"/>
      <w:ins w:id="32" w:author="luis barros" w:date="2021-02-06T10:36:00Z">
        <w:r w:rsidR="009601EF">
          <w:t>Uma vez chegado</w:t>
        </w:r>
      </w:ins>
      <w:ins w:id="33" w:author="luis barros" w:date="2021-02-06T10:37:00Z">
        <w:r w:rsidR="009601EF">
          <w:t xml:space="preserve"> ao destino, paciente poderá recolher de forma segura os bens essenciais transportados, dando início a uma marcha de retorno ao local de origem</w:t>
        </w:r>
      </w:ins>
      <w:ins w:id="34" w:author="luis barros" w:date="2021-02-06T10:38:00Z">
        <w:r w:rsidR="009601EF">
          <w:t>.</w:t>
        </w:r>
      </w:ins>
    </w:p>
    <w:p w14:paraId="5CE7816E" w14:textId="2EEE9E02" w:rsidR="00A63EFC" w:rsidRPr="00B66544" w:rsidRDefault="003F0656" w:rsidP="00626C7F">
      <w:pPr>
        <w:pStyle w:val="Ttulo2"/>
        <w:rPr>
          <w:rFonts w:ascii="NewsGotT" w:hAnsi="NewsGotT"/>
        </w:rPr>
      </w:pPr>
      <w:bookmarkStart w:id="35" w:name="_Toc63287459"/>
      <w:r>
        <w:rPr>
          <w:rFonts w:ascii="NewsGotT" w:hAnsi="NewsGotT"/>
        </w:rPr>
        <w:t>Especificações previ</w:t>
      </w:r>
      <w:r w:rsidR="00017417">
        <w:rPr>
          <w:rFonts w:ascii="NewsGotT" w:hAnsi="NewsGotT"/>
        </w:rPr>
        <w:t>s</w:t>
      </w:r>
      <w:r>
        <w:rPr>
          <w:rFonts w:ascii="NewsGotT" w:hAnsi="NewsGotT"/>
        </w:rPr>
        <w:t>tas</w:t>
      </w:r>
      <w:bookmarkEnd w:id="35"/>
    </w:p>
    <w:bookmarkEnd w:id="20"/>
    <w:p w14:paraId="0FF49739" w14:textId="54DC9FE3" w:rsidR="003F0656" w:rsidRDefault="00017417" w:rsidP="003F0656">
      <w:pPr>
        <w:pStyle w:val="PhDCorpo"/>
      </w:pPr>
      <w:r>
        <w:tab/>
      </w:r>
      <w:r w:rsidR="003F0656">
        <w:t xml:space="preserve">O AWR terá de </w:t>
      </w:r>
      <w:commentRangeStart w:id="36"/>
      <w:r w:rsidR="003F0656">
        <w:t>deslocar-se entre dois pontos</w:t>
      </w:r>
      <w:commentRangeEnd w:id="36"/>
      <w:r w:rsidR="009601EF">
        <w:rPr>
          <w:rStyle w:val="Refdecomentrio"/>
          <w:rFonts w:eastAsia="Times New Roman"/>
          <w:lang w:eastAsia="pt-PT"/>
        </w:rPr>
        <w:commentReference w:id="36"/>
      </w:r>
      <w:r w:rsidR="003F0656">
        <w:t xml:space="preserve">, previamente definidos, com base numa linha instalada nos meios de acesso à divisão em que o paciente em questão se situa. </w:t>
      </w:r>
    </w:p>
    <w:p w14:paraId="355A0E78" w14:textId="1ACE2209" w:rsidR="003F0656" w:rsidRDefault="00EE537A" w:rsidP="003F0656">
      <w:pPr>
        <w:pStyle w:val="PhDCorpo"/>
      </w:pPr>
      <w:r>
        <w:tab/>
      </w:r>
      <w:r w:rsidR="003F0656">
        <w:t xml:space="preserve">O </w:t>
      </w:r>
      <w:r w:rsidR="00442A7D">
        <w:t>robô</w:t>
      </w:r>
      <w:r w:rsidR="003F0656">
        <w:t xml:space="preserve"> terá de ser colocado sobre a linha com os bens essenciais (</w:t>
      </w:r>
      <w:del w:id="37" w:author="luis barros" w:date="2021-02-06T10:45:00Z">
        <w:r w:rsidR="003F0656" w:rsidDel="00BA4A5C">
          <w:delText xml:space="preserve">comida </w:delText>
        </w:r>
      </w:del>
      <w:ins w:id="38" w:author="luis barros" w:date="2021-02-06T10:45:00Z">
        <w:r w:rsidR="00BA4A5C">
          <w:t xml:space="preserve">medicação </w:t>
        </w:r>
      </w:ins>
      <w:r w:rsidR="003F0656">
        <w:t>e/ou alimentos)</w:t>
      </w:r>
      <w:r w:rsidR="00442A7D">
        <w:t>,</w:t>
      </w:r>
      <w:r w:rsidR="003F0656">
        <w:t xml:space="preserve"> </w:t>
      </w:r>
      <w:r w:rsidR="00442A7D">
        <w:t xml:space="preserve">sobre este, </w:t>
      </w:r>
      <w:r w:rsidR="003F0656">
        <w:t>num tabuleiro. Após estar alinhado, deverá ser ligado por um funcionário responsável, para que inicie a sua trajetória. Ao chegar ao destino, demarcado com uma linha</w:t>
      </w:r>
      <w:r w:rsidR="00D95B1A">
        <w:t xml:space="preserve"> perpendicular</w:t>
      </w:r>
      <w:r w:rsidR="003F0656">
        <w:t xml:space="preserve">, </w:t>
      </w:r>
      <w:r w:rsidR="009113D7">
        <w:t xml:space="preserve">o AWR fará </w:t>
      </w:r>
      <w:commentRangeStart w:id="39"/>
      <w:r w:rsidR="009113D7">
        <w:t xml:space="preserve">uma rotação de 180 ° sobre a linha </w:t>
      </w:r>
      <w:r w:rsidR="00442A7D">
        <w:t xml:space="preserve">e deverá </w:t>
      </w:r>
      <w:r w:rsidR="003F0656">
        <w:t>parar de forma a que o paciente recolha os bens a si destinados</w:t>
      </w:r>
      <w:commentRangeEnd w:id="39"/>
      <w:r w:rsidR="00BA4A5C">
        <w:rPr>
          <w:rStyle w:val="Refdecomentrio"/>
          <w:rFonts w:eastAsia="Times New Roman"/>
          <w:lang w:eastAsia="pt-PT"/>
        </w:rPr>
        <w:commentReference w:id="39"/>
      </w:r>
      <w:r w:rsidR="003F0656">
        <w:t>. Quando o paciente desejar, poderá acionar o robô de forma a que este reinicie o seguimento da linha de volta ao ponto de partida.</w:t>
      </w:r>
      <w:r w:rsidR="00442A7D">
        <w:t xml:space="preserve"> </w:t>
      </w:r>
      <w:r w:rsidR="003F0656">
        <w:t xml:space="preserve">Como a alimentação do </w:t>
      </w:r>
      <w:r w:rsidR="00E70F00">
        <w:t>r</w:t>
      </w:r>
      <w:r w:rsidR="003F0656">
        <w:t>obô será a baterias, eventualmente, terá de ser ligado à rede elétrica para ser carregado.</w:t>
      </w:r>
    </w:p>
    <w:p w14:paraId="2B1B1526" w14:textId="5E938FD4" w:rsidR="009A567A" w:rsidRDefault="00EE537A" w:rsidP="003F0656">
      <w:pPr>
        <w:pStyle w:val="PhDCorpo"/>
      </w:pPr>
      <w:r>
        <w:tab/>
      </w:r>
      <w:r w:rsidR="003F0656">
        <w:t>O tipo de desenvolvimento d</w:t>
      </w:r>
      <w:r w:rsidR="00442A7D">
        <w:t xml:space="preserve">este </w:t>
      </w:r>
      <w:r w:rsidR="003F0656">
        <w:t xml:space="preserve">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00B011C1" w:rsidRPr="00B011C1">
        <w:rPr>
          <w:i/>
          <w:iCs/>
        </w:rPr>
        <w:t>“</w:t>
      </w:r>
      <w:r w:rsidR="003F0656" w:rsidRPr="00B011C1">
        <w:rPr>
          <w:i/>
          <w:iCs/>
        </w:rPr>
        <w:t>off-the-shelf”</w:t>
      </w:r>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40" w:name="_Toc63287460"/>
      <w:commentRangeStart w:id="41"/>
      <w:r>
        <w:rPr>
          <w:rFonts w:ascii="NewsGotT" w:hAnsi="NewsGotT"/>
        </w:rPr>
        <w:t>Testes previstos</w:t>
      </w:r>
      <w:bookmarkEnd w:id="40"/>
      <w:commentRangeEnd w:id="41"/>
      <w:r w:rsidR="00717DB4">
        <w:rPr>
          <w:rStyle w:val="Refdecomentrio"/>
          <w:rFonts w:ascii="NewsGotT" w:hAnsi="NewsGotT"/>
          <w:b w:val="0"/>
          <w:bCs w:val="0"/>
          <w:kern w:val="0"/>
        </w:rPr>
        <w:commentReference w:id="41"/>
      </w:r>
    </w:p>
    <w:p w14:paraId="33338950" w14:textId="0F7EB138"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De forma a testar as especificações acima previstas, deverão ser realizados </w:t>
      </w:r>
      <w:del w:id="42" w:author="luis barros" w:date="2021-02-06T10:50:00Z">
        <w:r w:rsidRPr="00017417" w:rsidDel="00BA4A5C">
          <w:rPr>
            <w:rFonts w:ascii="NewsGotT" w:eastAsiaTheme="minorHAnsi" w:hAnsi="NewsGotT"/>
            <w:sz w:val="24"/>
            <w:szCs w:val="22"/>
            <w:lang w:eastAsia="en-US"/>
          </w:rPr>
          <w:delText>testes</w:delText>
        </w:r>
      </w:del>
      <w:ins w:id="43" w:author="luis barros" w:date="2021-02-06T10:50:00Z">
        <w:r w:rsidR="00BA4A5C">
          <w:rPr>
            <w:rFonts w:ascii="NewsGotT" w:eastAsiaTheme="minorHAnsi" w:hAnsi="NewsGotT"/>
            <w:sz w:val="24"/>
            <w:szCs w:val="22"/>
            <w:lang w:eastAsia="en-US"/>
          </w:rPr>
          <w:t>ensaios experimentais</w:t>
        </w:r>
      </w:ins>
      <w:r w:rsidRPr="00017417">
        <w:rPr>
          <w:rFonts w:ascii="NewsGotT" w:eastAsiaTheme="minorHAnsi" w:hAnsi="NewsGotT"/>
          <w:sz w:val="24"/>
          <w:szCs w:val="22"/>
          <w:lang w:eastAsia="en-US"/>
        </w:rPr>
        <w:t>.</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w:t>
      </w:r>
      <w:r w:rsidRPr="00717DB4">
        <w:rPr>
          <w:rFonts w:ascii="NewsGotT" w:eastAsiaTheme="minorHAnsi" w:hAnsi="NewsGotT"/>
          <w:sz w:val="24"/>
          <w:szCs w:val="22"/>
          <w:highlight w:val="yellow"/>
          <w:lang w:eastAsia="en-US"/>
          <w:rPrChange w:id="44" w:author="luis barros" w:date="2021-02-06T10:55:00Z">
            <w:rPr>
              <w:rFonts w:ascii="NewsGotT" w:eastAsiaTheme="minorHAnsi" w:hAnsi="NewsGotT"/>
              <w:sz w:val="24"/>
              <w:szCs w:val="22"/>
              <w:lang w:eastAsia="en-US"/>
            </w:rPr>
          </w:rPrChange>
        </w:rPr>
        <w:t>será</w:t>
      </w:r>
      <w:r w:rsidRPr="00017417">
        <w:rPr>
          <w:rFonts w:ascii="NewsGotT" w:eastAsiaTheme="minorHAnsi" w:hAnsi="NewsGotT"/>
          <w:sz w:val="24"/>
          <w:szCs w:val="22"/>
          <w:lang w:eastAsia="en-US"/>
        </w:rPr>
        <w:t xml:space="preserve"> implementado um seguidor de linha através de um </w:t>
      </w:r>
      <w:r w:rsidRPr="00183C62">
        <w:rPr>
          <w:rFonts w:ascii="NewsGotT" w:eastAsiaTheme="minorHAnsi" w:hAnsi="NewsGotT"/>
          <w:i/>
          <w:iCs/>
          <w:sz w:val="24"/>
          <w:szCs w:val="22"/>
          <w:lang w:eastAsia="en-US"/>
        </w:rPr>
        <w:t>array</w:t>
      </w:r>
      <w:r w:rsidRPr="00017417">
        <w:rPr>
          <w:rFonts w:ascii="NewsGotT" w:eastAsiaTheme="minorHAnsi" w:hAnsi="NewsGotT"/>
          <w:sz w:val="24"/>
          <w:szCs w:val="22"/>
          <w:lang w:eastAsia="en-US"/>
        </w:rPr>
        <w:t xml:space="preserve"> de sensores de reflexão de luz. </w:t>
      </w:r>
      <w:r w:rsidRPr="00717DB4">
        <w:rPr>
          <w:rFonts w:ascii="NewsGotT" w:eastAsiaTheme="minorHAnsi" w:hAnsi="NewsGotT"/>
          <w:sz w:val="24"/>
          <w:szCs w:val="22"/>
          <w:highlight w:val="yellow"/>
          <w:lang w:eastAsia="en-US"/>
          <w:rPrChange w:id="45" w:author="luis barros" w:date="2021-02-06T10:55:00Z">
            <w:rPr>
              <w:rFonts w:ascii="NewsGotT" w:eastAsiaTheme="minorHAnsi" w:hAnsi="NewsGotT"/>
              <w:sz w:val="24"/>
              <w:szCs w:val="22"/>
              <w:lang w:eastAsia="en-US"/>
            </w:rPr>
          </w:rPrChange>
        </w:rPr>
        <w:t>Irão</w:t>
      </w:r>
      <w:r w:rsidRPr="00017417">
        <w:rPr>
          <w:rFonts w:ascii="NewsGotT" w:eastAsiaTheme="minorHAnsi" w:hAnsi="NewsGotT"/>
          <w:sz w:val="24"/>
          <w:szCs w:val="22"/>
          <w:lang w:eastAsia="en-US"/>
        </w:rPr>
        <w:t xml:space="preserve"> ser realizados ensaios experimentais simulando o ambiente no qual este irá operar. Estes</w:t>
      </w:r>
      <w:r w:rsidR="00E70F00">
        <w:rPr>
          <w:rFonts w:ascii="NewsGotT" w:eastAsiaTheme="minorHAnsi" w:hAnsi="NewsGotT"/>
          <w:sz w:val="24"/>
          <w:szCs w:val="22"/>
          <w:lang w:eastAsia="en-US"/>
        </w:rPr>
        <w:t xml:space="preserve"> </w:t>
      </w:r>
      <w:r w:rsidRPr="00717DB4">
        <w:rPr>
          <w:rFonts w:ascii="NewsGotT" w:eastAsiaTheme="minorHAnsi" w:hAnsi="NewsGotT"/>
          <w:sz w:val="24"/>
          <w:szCs w:val="22"/>
          <w:highlight w:val="yellow"/>
          <w:lang w:eastAsia="en-US"/>
          <w:rPrChange w:id="46" w:author="luis barros" w:date="2021-02-06T10:56:00Z">
            <w:rPr>
              <w:rFonts w:ascii="NewsGotT" w:eastAsiaTheme="minorHAnsi" w:hAnsi="NewsGotT"/>
              <w:sz w:val="24"/>
              <w:szCs w:val="22"/>
              <w:lang w:eastAsia="en-US"/>
            </w:rPr>
          </w:rPrChange>
        </w:rPr>
        <w:t>permitirão</w:t>
      </w:r>
      <w:r w:rsidRPr="00017417">
        <w:rPr>
          <w:rFonts w:ascii="NewsGotT" w:eastAsiaTheme="minorHAnsi" w:hAnsi="NewsGotT"/>
          <w:sz w:val="24"/>
          <w:szCs w:val="22"/>
          <w:lang w:eastAsia="en-US"/>
        </w:rPr>
        <w:t xml:space="preserve"> determinar os valores de referência que </w:t>
      </w:r>
      <w:r w:rsidRPr="00717DB4">
        <w:rPr>
          <w:rFonts w:ascii="NewsGotT" w:eastAsiaTheme="minorHAnsi" w:hAnsi="NewsGotT"/>
          <w:sz w:val="24"/>
          <w:szCs w:val="22"/>
          <w:highlight w:val="yellow"/>
          <w:lang w:eastAsia="en-US"/>
          <w:rPrChange w:id="47" w:author="luis barros" w:date="2021-02-06T10:56:00Z">
            <w:rPr>
              <w:rFonts w:ascii="NewsGotT" w:eastAsiaTheme="minorHAnsi" w:hAnsi="NewsGotT"/>
              <w:sz w:val="24"/>
              <w:szCs w:val="22"/>
              <w:lang w:eastAsia="en-US"/>
            </w:rPr>
          </w:rPrChange>
        </w:rPr>
        <w:t>servirão</w:t>
      </w:r>
      <w:r w:rsidRPr="00017417">
        <w:rPr>
          <w:rFonts w:ascii="NewsGotT" w:eastAsiaTheme="minorHAnsi" w:hAnsi="NewsGotT"/>
          <w:sz w:val="24"/>
          <w:szCs w:val="22"/>
          <w:lang w:eastAsia="en-US"/>
        </w:rPr>
        <w:t xml:space="preserve">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Depois de determinados os valores de referência, </w:t>
      </w:r>
      <w:r w:rsidRPr="00717DB4">
        <w:rPr>
          <w:rFonts w:ascii="NewsGotT" w:eastAsiaTheme="minorHAnsi" w:hAnsi="NewsGotT"/>
          <w:sz w:val="24"/>
          <w:szCs w:val="22"/>
          <w:highlight w:val="yellow"/>
          <w:lang w:eastAsia="en-US"/>
          <w:rPrChange w:id="48" w:author="luis barros" w:date="2021-02-06T10:56:00Z">
            <w:rPr>
              <w:rFonts w:ascii="NewsGotT" w:eastAsiaTheme="minorHAnsi" w:hAnsi="NewsGotT"/>
              <w:sz w:val="24"/>
              <w:szCs w:val="22"/>
              <w:lang w:eastAsia="en-US"/>
            </w:rPr>
          </w:rPrChange>
        </w:rPr>
        <w:t>deverão</w:t>
      </w:r>
      <w:r w:rsidRPr="00017417">
        <w:rPr>
          <w:rFonts w:ascii="NewsGotT" w:eastAsiaTheme="minorHAnsi" w:hAnsi="NewsGotT"/>
          <w:sz w:val="24"/>
          <w:szCs w:val="22"/>
          <w:lang w:eastAsia="en-US"/>
        </w:rPr>
        <w:t xml:space="preserve"> ser testados os circuitos de direção do robô, que </w:t>
      </w:r>
      <w:commentRangeStart w:id="49"/>
      <w:r w:rsidRPr="00717DB4">
        <w:rPr>
          <w:rFonts w:ascii="NewsGotT" w:eastAsiaTheme="minorHAnsi" w:hAnsi="NewsGotT"/>
          <w:sz w:val="24"/>
          <w:szCs w:val="22"/>
          <w:highlight w:val="yellow"/>
          <w:lang w:eastAsia="en-US"/>
          <w:rPrChange w:id="50" w:author="luis barros" w:date="2021-02-06T10:56:00Z">
            <w:rPr>
              <w:rFonts w:ascii="NewsGotT" w:eastAsiaTheme="minorHAnsi" w:hAnsi="NewsGotT"/>
              <w:sz w:val="24"/>
              <w:szCs w:val="22"/>
              <w:lang w:eastAsia="en-US"/>
            </w:rPr>
          </w:rPrChange>
        </w:rPr>
        <w:t>usarão</w:t>
      </w:r>
      <w:r w:rsidRPr="00017417">
        <w:rPr>
          <w:rFonts w:ascii="NewsGotT" w:eastAsiaTheme="minorHAnsi" w:hAnsi="NewsGotT"/>
          <w:sz w:val="24"/>
          <w:szCs w:val="22"/>
          <w:lang w:eastAsia="en-US"/>
        </w:rPr>
        <w:t xml:space="preserve"> </w:t>
      </w:r>
      <w:commentRangeEnd w:id="49"/>
      <w:r w:rsidR="00717DB4">
        <w:rPr>
          <w:rStyle w:val="Refdecomentrio"/>
          <w:rFonts w:ascii="NewsGotT" w:hAnsi="NewsGotT"/>
        </w:rPr>
        <w:commentReference w:id="49"/>
      </w:r>
      <w:r w:rsidRPr="00017417">
        <w:rPr>
          <w:rFonts w:ascii="NewsGotT" w:eastAsiaTheme="minorHAnsi" w:hAnsi="NewsGotT"/>
          <w:sz w:val="24"/>
          <w:szCs w:val="22"/>
          <w:lang w:eastAsia="en-US"/>
        </w:rPr>
        <w:t xml:space="preserve">controladores para manter os valores dos sensores na gama de referência. Para isso, o AWR </w:t>
      </w:r>
      <w:r w:rsidRPr="00717DB4">
        <w:rPr>
          <w:rFonts w:ascii="NewsGotT" w:eastAsiaTheme="minorHAnsi" w:hAnsi="NewsGotT"/>
          <w:sz w:val="24"/>
          <w:szCs w:val="22"/>
          <w:highlight w:val="yellow"/>
          <w:lang w:eastAsia="en-US"/>
          <w:rPrChange w:id="51" w:author="luis barros" w:date="2021-02-06T10:56:00Z">
            <w:rPr>
              <w:rFonts w:ascii="NewsGotT" w:eastAsiaTheme="minorHAnsi" w:hAnsi="NewsGotT"/>
              <w:sz w:val="24"/>
              <w:szCs w:val="22"/>
              <w:lang w:eastAsia="en-US"/>
            </w:rPr>
          </w:rPrChange>
        </w:rPr>
        <w:t>deverá</w:t>
      </w:r>
      <w:r w:rsidRPr="00017417">
        <w:rPr>
          <w:rFonts w:ascii="NewsGotT" w:eastAsiaTheme="minorHAnsi" w:hAnsi="NewsGotT"/>
          <w:sz w:val="24"/>
          <w:szCs w:val="22"/>
          <w:lang w:eastAsia="en-US"/>
        </w:rPr>
        <w:t xml:space="preserve">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w:t>
      </w:r>
      <w:commentRangeStart w:id="52"/>
      <w:r w:rsidRPr="00717DB4">
        <w:rPr>
          <w:rFonts w:ascii="NewsGotT" w:eastAsiaTheme="minorHAnsi" w:hAnsi="NewsGotT"/>
          <w:sz w:val="24"/>
          <w:szCs w:val="22"/>
          <w:highlight w:val="yellow"/>
          <w:lang w:eastAsia="en-US"/>
          <w:rPrChange w:id="53" w:author="luis barros" w:date="2021-02-06T10:57:00Z">
            <w:rPr>
              <w:rFonts w:ascii="NewsGotT" w:eastAsiaTheme="minorHAnsi" w:hAnsi="NewsGotT"/>
              <w:sz w:val="24"/>
              <w:szCs w:val="22"/>
              <w:lang w:eastAsia="en-US"/>
            </w:rPr>
          </w:rPrChange>
        </w:rPr>
        <w:t>irá</w:t>
      </w:r>
      <w:r w:rsidRPr="00017417">
        <w:rPr>
          <w:rFonts w:ascii="NewsGotT" w:eastAsiaTheme="minorHAnsi" w:hAnsi="NewsGotT"/>
          <w:sz w:val="24"/>
          <w:szCs w:val="22"/>
          <w:lang w:eastAsia="en-US"/>
        </w:rPr>
        <w:t xml:space="preserve"> ser desenvolvida uma máquina de estados baseada em circuitos sequenciais</w:t>
      </w:r>
      <w:commentRangeEnd w:id="52"/>
      <w:r w:rsidR="00717DB4">
        <w:rPr>
          <w:rStyle w:val="Refdecomentrio"/>
          <w:rFonts w:ascii="NewsGotT" w:hAnsi="NewsGotT"/>
        </w:rPr>
        <w:commentReference w:id="52"/>
      </w:r>
      <w:r w:rsidRPr="00017417">
        <w:rPr>
          <w:rFonts w:ascii="NewsGotT" w:eastAsiaTheme="minorHAnsi" w:hAnsi="NewsGotT"/>
          <w:sz w:val="24"/>
          <w:szCs w:val="22"/>
          <w:lang w:eastAsia="en-US"/>
        </w:rPr>
        <w:t xml:space="preserve">. De forma a testar o seu funcionamento, esta </w:t>
      </w:r>
      <w:r w:rsidRPr="00717DB4">
        <w:rPr>
          <w:rFonts w:ascii="NewsGotT" w:eastAsiaTheme="minorHAnsi" w:hAnsi="NewsGotT"/>
          <w:sz w:val="24"/>
          <w:szCs w:val="22"/>
          <w:highlight w:val="yellow"/>
          <w:lang w:eastAsia="en-US"/>
          <w:rPrChange w:id="54" w:author="luis barros" w:date="2021-02-06T10:57:00Z">
            <w:rPr>
              <w:rFonts w:ascii="NewsGotT" w:eastAsiaTheme="minorHAnsi" w:hAnsi="NewsGotT"/>
              <w:sz w:val="24"/>
              <w:szCs w:val="22"/>
              <w:lang w:eastAsia="en-US"/>
            </w:rPr>
          </w:rPrChange>
        </w:rPr>
        <w:t>deverá</w:t>
      </w:r>
      <w:r w:rsidRPr="00017417">
        <w:rPr>
          <w:rFonts w:ascii="NewsGotT" w:eastAsiaTheme="minorHAnsi" w:hAnsi="NewsGotT"/>
          <w:sz w:val="24"/>
          <w:szCs w:val="22"/>
          <w:lang w:eastAsia="en-US"/>
        </w:rPr>
        <w:t xml:space="preserve"> ser sujeita a diferentes inputs de forma a verificar a comutação entre estados com a utilização de LEDs nas suas saídas. As saídas da máquina de estados </w:t>
      </w:r>
      <w:r w:rsidRPr="00717DB4">
        <w:rPr>
          <w:rFonts w:ascii="NewsGotT" w:eastAsiaTheme="minorHAnsi" w:hAnsi="NewsGotT"/>
          <w:sz w:val="24"/>
          <w:szCs w:val="22"/>
          <w:highlight w:val="yellow"/>
          <w:lang w:eastAsia="en-US"/>
          <w:rPrChange w:id="55" w:author="luis barros" w:date="2021-02-06T10:57:00Z">
            <w:rPr>
              <w:rFonts w:ascii="NewsGotT" w:eastAsiaTheme="minorHAnsi" w:hAnsi="NewsGotT"/>
              <w:sz w:val="24"/>
              <w:szCs w:val="22"/>
              <w:lang w:eastAsia="en-US"/>
            </w:rPr>
          </w:rPrChange>
        </w:rPr>
        <w:t>irão</w:t>
      </w:r>
      <w:r w:rsidRPr="00017417">
        <w:rPr>
          <w:rFonts w:ascii="NewsGotT" w:eastAsiaTheme="minorHAnsi" w:hAnsi="NewsGotT"/>
          <w:sz w:val="24"/>
          <w:szCs w:val="22"/>
          <w:lang w:eastAsia="en-US"/>
        </w:rPr>
        <w:t xml:space="preserve">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E4BE4C9" w14:textId="62DA95AD" w:rsidR="00614EED" w:rsidRDefault="00614EED" w:rsidP="00614EED">
      <w:pPr>
        <w:pStyle w:val="PhDCabealho2"/>
        <w:rPr>
          <w:rFonts w:eastAsiaTheme="minorHAnsi"/>
          <w:lang w:eastAsia="en-US"/>
        </w:rPr>
      </w:pPr>
      <w:bookmarkStart w:id="56" w:name="_Toc63287461"/>
      <w:commentRangeStart w:id="57"/>
      <w:r>
        <w:rPr>
          <w:rFonts w:eastAsiaTheme="minorHAnsi"/>
          <w:lang w:eastAsia="en-US"/>
        </w:rPr>
        <w:t>E</w:t>
      </w:r>
      <w:r w:rsidRPr="00614EED">
        <w:rPr>
          <w:rFonts w:eastAsiaTheme="minorHAnsi"/>
          <w:lang w:eastAsia="en-US"/>
        </w:rPr>
        <w:t>studo de fiabilidade, segurança e certificação</w:t>
      </w:r>
      <w:bookmarkEnd w:id="56"/>
      <w:commentRangeEnd w:id="57"/>
      <w:r w:rsidR="00C77A85">
        <w:rPr>
          <w:rStyle w:val="Refdecomentrio"/>
          <w:b w:val="0"/>
          <w:bCs w:val="0"/>
          <w:kern w:val="0"/>
        </w:rPr>
        <w:commentReference w:id="57"/>
      </w:r>
    </w:p>
    <w:p w14:paraId="1D6E8774" w14:textId="77A52EF0" w:rsidR="00EE2393" w:rsidRDefault="00DA454F" w:rsidP="00EE2393">
      <w:pPr>
        <w:pStyle w:val="PhDCorpo"/>
        <w:ind w:firstLine="567"/>
      </w:pPr>
      <w:r>
        <w:t xml:space="preserve">Em todos os projetos </w:t>
      </w:r>
      <w:ins w:id="58" w:author="luis barros" w:date="2021-02-06T10:58:00Z">
        <w:r w:rsidR="00717DB4">
          <w:t xml:space="preserve">práticos </w:t>
        </w:r>
      </w:ins>
      <w:r>
        <w:t>é necessário o estudo e avaliação da fiabilidade do sistema.</w:t>
      </w:r>
      <w:r w:rsidR="00742D6D">
        <w:t xml:space="preserve"> Um sistema ou equipamento diz-se fiável quando está livre de erros catastróficos, é capaz de recuperar de erros e apresenta resultados previsíveis (determinismo)</w:t>
      </w:r>
      <w:ins w:id="59" w:author="luis barros" w:date="2021-02-06T10:58:00Z">
        <w:r w:rsidR="00717DB4">
          <w:t xml:space="preserve"> [</w:t>
        </w:r>
        <w:r w:rsidR="00717DB4" w:rsidRPr="00717DB4">
          <w:rPr>
            <w:highlight w:val="yellow"/>
            <w:rPrChange w:id="60" w:author="luis barros" w:date="2021-02-06T10:59:00Z">
              <w:rPr/>
            </w:rPrChange>
          </w:rPr>
          <w:t>ref</w:t>
        </w:r>
        <w:r w:rsidR="00717DB4">
          <w:t>]</w:t>
        </w:r>
      </w:ins>
      <w:r w:rsidR="00742D6D">
        <w:t xml:space="preserve">. </w:t>
      </w:r>
      <w:r>
        <w:t>Apesar de, neste caso, não ser possível uma avaliação do tipo quantitativa, foi feita uma avaliação do tipo qualitativa</w:t>
      </w:r>
      <w:r w:rsidRPr="00DA454F">
        <w:t xml:space="preserve"> </w:t>
      </w:r>
      <w:r>
        <w:t>por meio do</w:t>
      </w:r>
      <w:r w:rsidRPr="00DA454F">
        <w:t xml:space="preserve"> estudo dos modos de falha</w:t>
      </w:r>
      <w:r w:rsidR="00EE2393">
        <w:t xml:space="preserve"> e </w:t>
      </w:r>
      <w:r w:rsidR="00742D6D">
        <w:t>as</w:t>
      </w:r>
      <w:r w:rsidRPr="00DA454F">
        <w:t xml:space="preserve"> suas consequências para o sistema</w:t>
      </w:r>
      <w:r w:rsidR="00B03574">
        <w:t xml:space="preserve"> e, também, </w:t>
      </w:r>
      <w:r w:rsidR="00EE2393">
        <w:t>influência do ambiente</w:t>
      </w:r>
      <w:r w:rsidR="00B03574">
        <w:t xml:space="preserve"> e do tempo.</w:t>
      </w:r>
    </w:p>
    <w:p w14:paraId="7594098B" w14:textId="0105A5E6" w:rsidR="007D0B8F" w:rsidRDefault="007D0B8F" w:rsidP="007D0B8F">
      <w:pPr>
        <w:pStyle w:val="PhDCorpo"/>
        <w:ind w:firstLine="567"/>
      </w:pPr>
      <w:r>
        <w:t xml:space="preserve">Relativamente aos modos de falha, o desenho do sistema deve ter em conta as condições em que o robô se desvia da linha preta. Assim, deverá ter uma velocidade adequada, uma vez que o </w:t>
      </w:r>
      <w:r w:rsidR="002C6F7F">
        <w:t>sistema pode não responder suficientemente rápido a uma variação. Para diminuir a probabilidade de erros no seguimento da linha, deve ser favorecido o uso de linhas retas em todo o percurso e, quando necessário mudar de direção, devem ser feitas curvas ligeiras.</w:t>
      </w:r>
      <w:r w:rsidR="009113D7">
        <w:t xml:space="preserve"> Em acrescento, a g</w:t>
      </w:r>
      <w:r w:rsidR="009113D7" w:rsidRPr="009113D7">
        <w:t>rossura d</w:t>
      </w:r>
      <w:r w:rsidR="009113D7">
        <w:t>a</w:t>
      </w:r>
      <w:r w:rsidR="009113D7" w:rsidRPr="009113D7">
        <w:t xml:space="preserve"> linha</w:t>
      </w:r>
      <w:r w:rsidR="009113D7">
        <w:t xml:space="preserve"> deve ser ligeiramente menor do que a distância entre os dois sensores usados para seguir a linha.</w:t>
      </w:r>
    </w:p>
    <w:p w14:paraId="7B54E50D" w14:textId="1708A736" w:rsidR="002C6F7F" w:rsidRDefault="002C6F7F" w:rsidP="00FB223E">
      <w:pPr>
        <w:pStyle w:val="PhDCorpo"/>
        <w:ind w:firstLine="567"/>
      </w:pPr>
      <w:r>
        <w:t>Do ponto de vista</w:t>
      </w:r>
      <w:r w:rsidR="00BA5478">
        <w:t xml:space="preserve"> do ambiente que envolve o robô, devem ter-se em conta as condições climatéricas, interações com o utilizador, condições do equipamento e obstrução da via de passagem do robô. Sendo um equipamento eletrónico, </w:t>
      </w:r>
      <w:r w:rsidR="007E7C25">
        <w:t xml:space="preserve">este </w:t>
      </w:r>
      <w:r w:rsidR="00BA5478">
        <w:t xml:space="preserve">não deverá estar sujeito a </w:t>
      </w:r>
      <w:r w:rsidR="007E7C25">
        <w:t xml:space="preserve">um ambiente húmido, tal como água ou neve, sujidade e temperaturas extremas. As condições anteriores influenciam o valor dos componentes em relação aos valores de fábrica podendo, em situações extremas, danificar permanentemente o equipamento. </w:t>
      </w:r>
      <w:r w:rsidR="000665CA">
        <w:t xml:space="preserve">Além disso, o percurso (linha preta) não deverá ser obstruído com objetos, sob pena de danificar tanto o </w:t>
      </w:r>
      <w:commentRangeStart w:id="61"/>
      <w:r w:rsidR="000665CA">
        <w:t xml:space="preserve">robô como o objeto que o obstrui </w:t>
      </w:r>
      <w:commentRangeEnd w:id="61"/>
      <w:r w:rsidR="00717DB4">
        <w:rPr>
          <w:rStyle w:val="Refdecomentrio"/>
          <w:rFonts w:eastAsia="Times New Roman"/>
          <w:lang w:eastAsia="pt-PT"/>
        </w:rPr>
        <w:commentReference w:id="61"/>
      </w:r>
      <w:r w:rsidR="000665CA">
        <w:t>e outros objetos e/ou pessoas que se encontrem próximos. A interação do robô com o utilizador deve ser realizada em segurança, nomeadamente, os sistemas elétricos e fios condutores não devem estar em contacto com a armadura do robô, evitan</w:t>
      </w:r>
      <w:r w:rsidR="00FB223E">
        <w:t>do curto-circuitos ou choques elétricos que podem ser fatais ao sistema e prejudiciais à saúde do utilizador. Portanto, todos os componentes do robô deverão estar encapsulados e isolados do utilizador.</w:t>
      </w:r>
    </w:p>
    <w:p w14:paraId="5894A95F" w14:textId="53C81EFC" w:rsidR="0000602F" w:rsidRDefault="00FB223E" w:rsidP="0000602F">
      <w:pPr>
        <w:pStyle w:val="PhDCorpo"/>
        <w:ind w:firstLine="567"/>
      </w:pPr>
      <w:r>
        <w:t xml:space="preserve">Em relação ao tempo de operação, sabe-se que os componentes têm um tempo médio de vida previsto pelos fabricantes. No entanto, anormalidades no circuito poderão diminuir este tempo consideravelmente, exigindo uma manutenção ou reparação precoce do robô. </w:t>
      </w:r>
      <w:r w:rsidR="0000602F">
        <w:t>Para mais, com o aumento do tempo de utilização, aumenta a probabilidade de falha. Este problema deve-se maioritariamente à descarga das baterias, conduzindo a alterações dos resultados práticos.</w:t>
      </w:r>
      <w:r w:rsidR="008B5314">
        <w:t xml:space="preserve"> Para além do mais, o facto de terem ciclos de carga limitados e deteriorarem-se com o tempo,</w:t>
      </w:r>
      <w:r w:rsidR="002363F3">
        <w:t xml:space="preserve"> estas</w:t>
      </w:r>
      <w:r w:rsidR="008B5314">
        <w:t xml:space="preserve"> deverão ser os elementos que requerem maior atenção. </w:t>
      </w:r>
    </w:p>
    <w:p w14:paraId="3F598CC1" w14:textId="594AD52F" w:rsidR="005F1727" w:rsidDel="00325688" w:rsidRDefault="005F1727" w:rsidP="0000602F">
      <w:pPr>
        <w:pStyle w:val="PhDCorpo"/>
        <w:ind w:firstLine="567"/>
        <w:rPr>
          <w:del w:id="62" w:author="luis barros" w:date="2021-02-06T11:04:00Z"/>
        </w:rPr>
      </w:pPr>
    </w:p>
    <w:p w14:paraId="4AA2EEE5" w14:textId="74B46703" w:rsidR="00866AA3" w:rsidRDefault="002E741C" w:rsidP="003E40C5">
      <w:pPr>
        <w:pStyle w:val="PhDCorpo"/>
        <w:ind w:firstLine="567"/>
      </w:pPr>
      <w:del w:id="63" w:author="luis barros" w:date="2021-02-06T11:04:00Z">
        <w:r w:rsidDel="00325688">
          <w:rPr>
            <w:noProof/>
            <w:lang w:eastAsia="pt-PT"/>
          </w:rPr>
          <mc:AlternateContent>
            <mc:Choice Requires="wpg">
              <w:drawing>
                <wp:anchor distT="0" distB="0" distL="114300" distR="114300" simplePos="0" relativeHeight="251788288" behindDoc="0" locked="0" layoutInCell="1" allowOverlap="1" wp14:anchorId="576AEBE8" wp14:editId="53566270">
                  <wp:simplePos x="0" y="0"/>
                  <wp:positionH relativeFrom="margin">
                    <wp:posOffset>4290695</wp:posOffset>
                  </wp:positionH>
                  <wp:positionV relativeFrom="paragraph">
                    <wp:posOffset>956310</wp:posOffset>
                  </wp:positionV>
                  <wp:extent cx="1470025" cy="1343660"/>
                  <wp:effectExtent l="0" t="0" r="0" b="8890"/>
                  <wp:wrapSquare wrapText="bothSides"/>
                  <wp:docPr id="74" name="Agrupar 74"/>
                  <wp:cNvGraphicFramePr/>
                  <a:graphic xmlns:a="http://schemas.openxmlformats.org/drawingml/2006/main">
                    <a:graphicData uri="http://schemas.microsoft.com/office/word/2010/wordprocessingGroup">
                      <wpg:wgp>
                        <wpg:cNvGrpSpPr/>
                        <wpg:grpSpPr>
                          <a:xfrm>
                            <a:off x="0" y="0"/>
                            <a:ext cx="1470025" cy="1343660"/>
                            <a:chOff x="0" y="0"/>
                            <a:chExt cx="1470108" cy="1343715"/>
                          </a:xfrm>
                        </wpg:grpSpPr>
                        <pic:pic xmlns:pic="http://schemas.openxmlformats.org/drawingml/2006/picture">
                          <pic:nvPicPr>
                            <pic:cNvPr id="72" name="Imagem 72"/>
                            <pic:cNvPicPr>
                              <a:picLocks noChangeAspect="1"/>
                            </pic:cNvPicPr>
                          </pic:nvPicPr>
                          <pic:blipFill>
                            <a:blip r:embed="rId54"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47708" y="0"/>
                              <a:ext cx="1422400" cy="1068705"/>
                            </a:xfrm>
                            <a:prstGeom prst="rect">
                              <a:avLst/>
                            </a:prstGeom>
                          </pic:spPr>
                        </pic:pic>
                        <wps:wsp>
                          <wps:cNvPr id="73" name="Caixa de texto 73"/>
                          <wps:cNvSpPr txBox="1"/>
                          <wps:spPr>
                            <a:xfrm>
                              <a:off x="0" y="1129085"/>
                              <a:ext cx="1470025" cy="214630"/>
                            </a:xfrm>
                            <a:prstGeom prst="rect">
                              <a:avLst/>
                            </a:prstGeom>
                            <a:solidFill>
                              <a:prstClr val="white"/>
                            </a:solidFill>
                            <a:ln>
                              <a:noFill/>
                            </a:ln>
                          </wps:spPr>
                          <wps:txbx>
                            <w:txbxContent>
                              <w:p w14:paraId="5FF0C357" w14:textId="0C69C8F1" w:rsidR="00096B32" w:rsidRPr="00866AA3" w:rsidRDefault="00096B32" w:rsidP="00866AA3">
                                <w:pPr>
                                  <w:pStyle w:val="Legenda"/>
                                  <w:jc w:val="center"/>
                                  <w:rPr>
                                    <w:rFonts w:ascii="NewsGotT" w:eastAsiaTheme="minorHAnsi" w:hAnsi="NewsGotT"/>
                                    <w:i w:val="0"/>
                                    <w:iCs w:val="0"/>
                                    <w:noProof/>
                                    <w:color w:val="auto"/>
                                    <w:sz w:val="20"/>
                                    <w:szCs w:val="20"/>
                                    <w:lang w:eastAsia="en-US"/>
                                  </w:rPr>
                                </w:pPr>
                                <w:bookmarkStart w:id="64" w:name="_Toc63286459"/>
                                <w:r w:rsidRPr="00866AA3">
                                  <w:rPr>
                                    <w:rFonts w:ascii="NewsGotT" w:hAnsi="NewsGotT"/>
                                    <w:i w:val="0"/>
                                    <w:iCs w:val="0"/>
                                    <w:color w:val="auto"/>
                                    <w:sz w:val="20"/>
                                    <w:szCs w:val="20"/>
                                  </w:rPr>
                                  <w:t xml:space="preserve">Figura </w:t>
                                </w:r>
                                <w:ins w:id="65"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6"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7" w:author="luis barros" w:date="2021-02-06T11:14:00Z">
                                  <w:r>
                                    <w:rPr>
                                      <w:rFonts w:ascii="NewsGotT" w:hAnsi="NewsGotT"/>
                                      <w:i w:val="0"/>
                                      <w:iCs w:val="0"/>
                                      <w:noProof/>
                                      <w:color w:val="auto"/>
                                      <w:sz w:val="20"/>
                                      <w:szCs w:val="20"/>
                                    </w:rPr>
                                    <w:t>1</w:t>
                                  </w:r>
                                  <w:r>
                                    <w:rPr>
                                      <w:rFonts w:ascii="NewsGotT" w:hAnsi="NewsGotT"/>
                                      <w:i w:val="0"/>
                                      <w:iCs w:val="0"/>
                                      <w:color w:val="auto"/>
                                      <w:sz w:val="20"/>
                                      <w:szCs w:val="20"/>
                                    </w:rPr>
                                    <w:fldChar w:fldCharType="end"/>
                                  </w:r>
                                </w:ins>
                                <w:del w:id="68" w:author="luis barros" w:date="2021-02-06T11:05:00Z">
                                  <w:r w:rsidRPr="00866AA3" w:rsidDel="00325688">
                                    <w:rPr>
                                      <w:rFonts w:ascii="NewsGotT" w:hAnsi="NewsGotT"/>
                                      <w:i w:val="0"/>
                                      <w:iCs w:val="0"/>
                                      <w:color w:val="auto"/>
                                      <w:sz w:val="20"/>
                                      <w:szCs w:val="20"/>
                                    </w:rPr>
                                    <w:fldChar w:fldCharType="begin"/>
                                  </w:r>
                                  <w:r w:rsidRPr="00866AA3" w:rsidDel="00325688">
                                    <w:rPr>
                                      <w:rFonts w:ascii="NewsGotT" w:hAnsi="NewsGotT"/>
                                      <w:i w:val="0"/>
                                      <w:iCs w:val="0"/>
                                      <w:color w:val="auto"/>
                                      <w:sz w:val="20"/>
                                      <w:szCs w:val="20"/>
                                    </w:rPr>
                                    <w:delInstrText xml:space="preserve"> SEQ Figura \* ARABIC </w:delInstrText>
                                  </w:r>
                                  <w:r w:rsidRPr="00866AA3"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1</w:delText>
                                  </w:r>
                                  <w:r w:rsidRPr="00866AA3" w:rsidDel="00325688">
                                    <w:rPr>
                                      <w:rFonts w:ascii="NewsGotT" w:hAnsi="NewsGotT"/>
                                      <w:i w:val="0"/>
                                      <w:iCs w:val="0"/>
                                      <w:color w:val="auto"/>
                                      <w:sz w:val="20"/>
                                      <w:szCs w:val="20"/>
                                    </w:rPr>
                                    <w:fldChar w:fldCharType="end"/>
                                  </w:r>
                                </w:del>
                                <w:r w:rsidRPr="00866AA3">
                                  <w:rPr>
                                    <w:rFonts w:ascii="NewsGotT" w:hAnsi="NewsGotT"/>
                                    <w:i w:val="0"/>
                                    <w:iCs w:val="0"/>
                                    <w:color w:val="auto"/>
                                    <w:sz w:val="20"/>
                                    <w:szCs w:val="20"/>
                                  </w:rPr>
                                  <w:t xml:space="preserve"> - Certificado 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AEBE8" id="Agrupar 74" o:spid="_x0000_s1026" style="position:absolute;left:0;text-align:left;margin-left:337.85pt;margin-top:75.3pt;width:115.75pt;height:105.8pt;z-index:251788288;mso-position-horizontal-relative:margin" coordsize="14701,1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2" o:spid="_x0000_s1027" type="#_x0000_t75" style="position:absolute;left:477;width:14224;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">
                    <v:imagedata r:id="rId55" o:title="" chromakey="#e6e6e6"/>
                  </v:shape>
                  <v:shapetype id="_x0000_t202" coordsize="21600,21600" o:spt="202" path="m,l,21600r21600,l21600,xe">
                    <v:stroke joinstyle="miter"/>
                    <v:path gradientshapeok="t" o:connecttype="rect"/>
                  </v:shapetype>
                  <v:shape id="Caixa de texto 73" o:spid="_x0000_s1028" type="#_x0000_t202" style="position:absolute;top:11290;width:14700;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5FF0C357" w14:textId="0C69C8F1" w:rsidR="00096B32" w:rsidRPr="00866AA3" w:rsidRDefault="00096B32" w:rsidP="00866AA3">
                          <w:pPr>
                            <w:pStyle w:val="Legenda"/>
                            <w:jc w:val="center"/>
                            <w:rPr>
                              <w:rFonts w:ascii="NewsGotT" w:eastAsiaTheme="minorHAnsi" w:hAnsi="NewsGotT"/>
                              <w:i w:val="0"/>
                              <w:iCs w:val="0"/>
                              <w:noProof/>
                              <w:color w:val="auto"/>
                              <w:sz w:val="20"/>
                              <w:szCs w:val="20"/>
                              <w:lang w:eastAsia="en-US"/>
                            </w:rPr>
                          </w:pPr>
                          <w:bookmarkStart w:id="69" w:name="_Toc63286459"/>
                          <w:r w:rsidRPr="00866AA3">
                            <w:rPr>
                              <w:rFonts w:ascii="NewsGotT" w:hAnsi="NewsGotT"/>
                              <w:i w:val="0"/>
                              <w:iCs w:val="0"/>
                              <w:color w:val="auto"/>
                              <w:sz w:val="20"/>
                              <w:szCs w:val="20"/>
                            </w:rPr>
                            <w:t xml:space="preserve">Figura </w:t>
                          </w:r>
                          <w:ins w:id="70"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1"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72" w:author="luis barros" w:date="2021-02-06T11:14:00Z">
                            <w:r>
                              <w:rPr>
                                <w:rFonts w:ascii="NewsGotT" w:hAnsi="NewsGotT"/>
                                <w:i w:val="0"/>
                                <w:iCs w:val="0"/>
                                <w:noProof/>
                                <w:color w:val="auto"/>
                                <w:sz w:val="20"/>
                                <w:szCs w:val="20"/>
                              </w:rPr>
                              <w:t>1</w:t>
                            </w:r>
                            <w:r>
                              <w:rPr>
                                <w:rFonts w:ascii="NewsGotT" w:hAnsi="NewsGotT"/>
                                <w:i w:val="0"/>
                                <w:iCs w:val="0"/>
                                <w:color w:val="auto"/>
                                <w:sz w:val="20"/>
                                <w:szCs w:val="20"/>
                              </w:rPr>
                              <w:fldChar w:fldCharType="end"/>
                            </w:r>
                          </w:ins>
                          <w:del w:id="73" w:author="luis barros" w:date="2021-02-06T11:05:00Z">
                            <w:r w:rsidRPr="00866AA3" w:rsidDel="00325688">
                              <w:rPr>
                                <w:rFonts w:ascii="NewsGotT" w:hAnsi="NewsGotT"/>
                                <w:i w:val="0"/>
                                <w:iCs w:val="0"/>
                                <w:color w:val="auto"/>
                                <w:sz w:val="20"/>
                                <w:szCs w:val="20"/>
                              </w:rPr>
                              <w:fldChar w:fldCharType="begin"/>
                            </w:r>
                            <w:r w:rsidRPr="00866AA3" w:rsidDel="00325688">
                              <w:rPr>
                                <w:rFonts w:ascii="NewsGotT" w:hAnsi="NewsGotT"/>
                                <w:i w:val="0"/>
                                <w:iCs w:val="0"/>
                                <w:color w:val="auto"/>
                                <w:sz w:val="20"/>
                                <w:szCs w:val="20"/>
                              </w:rPr>
                              <w:delInstrText xml:space="preserve"> SEQ Figura \* ARABIC </w:delInstrText>
                            </w:r>
                            <w:r w:rsidRPr="00866AA3"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1</w:delText>
                            </w:r>
                            <w:r w:rsidRPr="00866AA3" w:rsidDel="00325688">
                              <w:rPr>
                                <w:rFonts w:ascii="NewsGotT" w:hAnsi="NewsGotT"/>
                                <w:i w:val="0"/>
                                <w:iCs w:val="0"/>
                                <w:color w:val="auto"/>
                                <w:sz w:val="20"/>
                                <w:szCs w:val="20"/>
                              </w:rPr>
                              <w:fldChar w:fldCharType="end"/>
                            </w:r>
                          </w:del>
                          <w:r w:rsidRPr="00866AA3">
                            <w:rPr>
                              <w:rFonts w:ascii="NewsGotT" w:hAnsi="NewsGotT"/>
                              <w:i w:val="0"/>
                              <w:iCs w:val="0"/>
                              <w:color w:val="auto"/>
                              <w:sz w:val="20"/>
                              <w:szCs w:val="20"/>
                            </w:rPr>
                            <w:t xml:space="preserve"> - Certificado CE</w:t>
                          </w:r>
                          <w:bookmarkEnd w:id="69"/>
                        </w:p>
                      </w:txbxContent>
                    </v:textbox>
                  </v:shape>
                  <w10:wrap type="square" anchorx="margin"/>
                </v:group>
              </w:pict>
            </mc:Fallback>
          </mc:AlternateContent>
        </w:r>
      </w:del>
      <w:r w:rsidR="005F1727" w:rsidRPr="005F1727">
        <w:t xml:space="preserve">Nenhum produto poderá </w:t>
      </w:r>
      <w:r w:rsidR="003E40C5">
        <w:t xml:space="preserve">ser </w:t>
      </w:r>
      <w:r w:rsidR="005F1727" w:rsidRPr="005F1727">
        <w:t xml:space="preserve">exposto </w:t>
      </w:r>
      <w:r w:rsidR="003E40C5">
        <w:t xml:space="preserve">ao comércio </w:t>
      </w:r>
      <w:r w:rsidR="005F1727" w:rsidRPr="005F1727">
        <w:t xml:space="preserve">antes de </w:t>
      </w:r>
      <w:r w:rsidR="003E40C5">
        <w:t>ser certificado</w:t>
      </w:r>
      <w:r w:rsidR="005F1727" w:rsidRPr="005F1727">
        <w:t>.</w:t>
      </w:r>
      <w:r w:rsidR="005F1727">
        <w:t xml:space="preserve"> A certificação é o m</w:t>
      </w:r>
      <w:r w:rsidR="005F1727" w:rsidRPr="005F1727">
        <w:t xml:space="preserve">odo pelo qual uma </w:t>
      </w:r>
      <w:r w:rsidR="005F1727">
        <w:t>entidade competente</w:t>
      </w:r>
      <w:r w:rsidR="005F1727" w:rsidRPr="005F1727">
        <w:t xml:space="preserve"> dá</w:t>
      </w:r>
      <w:r w:rsidR="005F1727">
        <w:t xml:space="preserve"> uma</w:t>
      </w:r>
      <w:r w:rsidR="005F1727" w:rsidRPr="005F1727">
        <w:t xml:space="preserve"> garantia escrita de que um produto está em conformidade com os requisitos especificados</w:t>
      </w:r>
      <w:r w:rsidR="005F1727">
        <w:t xml:space="preserve">. </w:t>
      </w:r>
    </w:p>
    <w:p w14:paraId="52678FE3" w14:textId="56DE9275" w:rsidR="005F1727" w:rsidRDefault="003E40C5" w:rsidP="003E40C5">
      <w:pPr>
        <w:pStyle w:val="PhDCorpo"/>
        <w:ind w:firstLine="567"/>
        <w:rPr>
          <w:ins w:id="74" w:author="luis barros" w:date="2021-02-06T11:04:00Z"/>
        </w:rPr>
      </w:pPr>
      <w:r>
        <w:t>A m</w:t>
      </w:r>
      <w:r w:rsidR="005F1727" w:rsidRPr="005F1727">
        <w:t>arcação CE</w:t>
      </w:r>
      <w:ins w:id="75" w:author="luis barros" w:date="2021-02-06T11:07:00Z">
        <w:r w:rsidR="00325688">
          <w:t xml:space="preserve">, </w:t>
        </w:r>
        <w:commentRangeStart w:id="76"/>
        <w:r w:rsidR="00325688">
          <w:t>apresentada na figura x</w:t>
        </w:r>
        <w:commentRangeEnd w:id="76"/>
        <w:r w:rsidR="00325688">
          <w:rPr>
            <w:rStyle w:val="Refdecomentrio"/>
            <w:rFonts w:eastAsia="Times New Roman"/>
            <w:lang w:eastAsia="pt-PT"/>
          </w:rPr>
          <w:commentReference w:id="76"/>
        </w:r>
        <w:r w:rsidR="00325688">
          <w:t xml:space="preserve">, </w:t>
        </w:r>
      </w:ins>
      <w:r w:rsidR="005F1727" w:rsidRPr="005F1727">
        <w:t xml:space="preserve"> é um indicativo de conformidade obrigatória para diversos produtos comercializados no Espaço Econ</w:t>
      </w:r>
      <w:r>
        <w:t>ó</w:t>
      </w:r>
      <w:r w:rsidR="005F1727" w:rsidRPr="005F1727">
        <w:t xml:space="preserve">mico Europeu. Esta marca indica que um </w:t>
      </w:r>
      <w:r w:rsidR="009C17AD">
        <w:t>produto</w:t>
      </w:r>
      <w:r w:rsidR="005F1727" w:rsidRPr="005F1727">
        <w:t xml:space="preserve"> </w:t>
      </w:r>
      <w:r w:rsidR="009C17AD">
        <w:t>respeita</w:t>
      </w:r>
      <w:r w:rsidR="005F1727" w:rsidRPr="005F1727">
        <w:t xml:space="preserve"> </w:t>
      </w:r>
      <w:r w:rsidR="009C17AD">
        <w:t>a</w:t>
      </w:r>
      <w:r w:rsidR="005F1727" w:rsidRPr="005F1727">
        <w:t xml:space="preserve"> legislação da União Europeia </w:t>
      </w:r>
      <w:r w:rsidR="009C17AD">
        <w:t>em</w:t>
      </w:r>
      <w:r w:rsidR="005F1727" w:rsidRPr="005F1727">
        <w:t xml:space="preserve"> requisitos </w:t>
      </w:r>
      <w:r w:rsidR="009C17AD">
        <w:t xml:space="preserve">como </w:t>
      </w:r>
      <w:r w:rsidR="005F1727" w:rsidRPr="005F1727">
        <w:t>segurança, higiene e proteção ambiental</w:t>
      </w:r>
      <w:r w:rsidR="009C17AD">
        <w:t>,</w:t>
      </w:r>
      <w:r w:rsidR="005F1727" w:rsidRPr="005F1727">
        <w:t xml:space="preserve"> estando, desta forma, credenciado a circular por todo Espaço Económico Europeu.</w:t>
      </w:r>
    </w:p>
    <w:p w14:paraId="08C429FA" w14:textId="77777777" w:rsidR="00325688" w:rsidRDefault="00325688" w:rsidP="00565E1C">
      <w:pPr>
        <w:pStyle w:val="PhDFigura"/>
        <w:rPr>
          <w:ins w:id="77" w:author="luis barros" w:date="2021-02-06T11:06:00Z"/>
        </w:rPr>
      </w:pPr>
      <w:commentRangeStart w:id="78"/>
      <w:ins w:id="79" w:author="luis barros" w:date="2021-02-06T11:04:00Z">
        <w:r>
          <w:rPr>
            <w:noProof/>
          </w:rPr>
          <w:drawing>
            <wp:inline distT="0" distB="0" distL="0" distR="0" wp14:anchorId="55054699" wp14:editId="340B515C">
              <wp:extent cx="1422320" cy="1068661"/>
              <wp:effectExtent l="0" t="0" r="698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ins>
      <w:commentRangeEnd w:id="78"/>
      <w:r>
        <w:commentReference w:id="78"/>
      </w:r>
    </w:p>
    <w:p w14:paraId="68E1AACB" w14:textId="5BC63804" w:rsidR="00325688" w:rsidRDefault="00325688">
      <w:pPr>
        <w:pStyle w:val="PhDLegendaFiguras"/>
        <w:rPr>
          <w:ins w:id="80" w:author="luis barros" w:date="2021-02-06T11:05:00Z"/>
        </w:rPr>
        <w:pPrChange w:id="81" w:author="luis barros" w:date="2021-02-06T11:15:00Z">
          <w:pPr>
            <w:pStyle w:val="PhDFigura"/>
          </w:pPr>
        </w:pPrChange>
      </w:pPr>
      <w:ins w:id="82" w:author="luis barros" w:date="2021-02-06T11:06:00Z">
        <w:r>
          <w:t xml:space="preserve">Figura </w:t>
        </w:r>
      </w:ins>
      <w:ins w:id="83" w:author="luis barros" w:date="2021-02-06T11:14:00Z">
        <w:r>
          <w:fldChar w:fldCharType="begin"/>
        </w:r>
        <w:r>
          <w:instrText xml:space="preserve"> STYLEREF 1 \s </w:instrText>
        </w:r>
      </w:ins>
      <w:r>
        <w:fldChar w:fldCharType="separate"/>
      </w:r>
      <w:r>
        <w:rPr>
          <w:noProof/>
        </w:rPr>
        <w:t>Erro! Não existe nenhum texto com o estilo especificado no documento.</w:t>
      </w:r>
      <w:ins w:id="84" w:author="luis barros" w:date="2021-02-06T11:14:00Z">
        <w:r>
          <w:fldChar w:fldCharType="end"/>
        </w:r>
        <w:r>
          <w:t>.</w:t>
        </w:r>
        <w:r>
          <w:fldChar w:fldCharType="begin"/>
        </w:r>
        <w:r>
          <w:instrText xml:space="preserve"> SEQ Figura \* ARABIC \s 1 </w:instrText>
        </w:r>
      </w:ins>
      <w:r>
        <w:fldChar w:fldCharType="separate"/>
      </w:r>
      <w:ins w:id="85" w:author="luis barros" w:date="2021-02-06T11:14:00Z">
        <w:r>
          <w:rPr>
            <w:noProof/>
          </w:rPr>
          <w:t>2</w:t>
        </w:r>
        <w:r>
          <w:fldChar w:fldCharType="end"/>
        </w:r>
      </w:ins>
      <w:ins w:id="86" w:author="luis barros" w:date="2021-02-06T11:06:00Z">
        <w:r>
          <w:t xml:space="preserve"> - Legenda</w:t>
        </w:r>
      </w:ins>
    </w:p>
    <w:p w14:paraId="1BA851E2" w14:textId="2967015E" w:rsidR="00325688" w:rsidDel="00325688" w:rsidRDefault="00325688" w:rsidP="003E40C5">
      <w:pPr>
        <w:pStyle w:val="PhDCorpo"/>
        <w:ind w:firstLine="567"/>
        <w:rPr>
          <w:del w:id="87" w:author="luis barros" w:date="2021-02-06T11:09:00Z"/>
        </w:rPr>
      </w:pPr>
    </w:p>
    <w:p w14:paraId="55CFF7A3" w14:textId="52C484BD" w:rsidR="003E40C5" w:rsidRDefault="00676E5C" w:rsidP="003E40C5">
      <w:pPr>
        <w:pStyle w:val="PhDCorpo"/>
        <w:ind w:firstLine="567"/>
      </w:pPr>
      <w:del w:id="88" w:author="luis barros" w:date="2021-02-06T11:11:00Z">
        <w:r w:rsidRPr="00676E5C" w:rsidDel="00325688">
          <w:rPr>
            <w:noProof/>
            <w:lang w:eastAsia="pt-PT"/>
          </w:rPr>
          <mc:AlternateContent>
            <mc:Choice Requires="wpg">
              <w:drawing>
                <wp:anchor distT="0" distB="0" distL="114300" distR="114300" simplePos="0" relativeHeight="251796480" behindDoc="1" locked="0" layoutInCell="1" allowOverlap="1" wp14:anchorId="1D4F156A" wp14:editId="313CF4C3">
                  <wp:simplePos x="0" y="0"/>
                  <wp:positionH relativeFrom="margin">
                    <wp:posOffset>-2540</wp:posOffset>
                  </wp:positionH>
                  <wp:positionV relativeFrom="paragraph">
                    <wp:posOffset>2245360</wp:posOffset>
                  </wp:positionV>
                  <wp:extent cx="1080770" cy="1534160"/>
                  <wp:effectExtent l="0" t="0" r="5080" b="8890"/>
                  <wp:wrapTight wrapText="bothSides">
                    <wp:wrapPolygon edited="0">
                      <wp:start x="0" y="0"/>
                      <wp:lineTo x="0" y="21457"/>
                      <wp:lineTo x="21321" y="21457"/>
                      <wp:lineTo x="21321" y="0"/>
                      <wp:lineTo x="0" y="0"/>
                    </wp:wrapPolygon>
                  </wp:wrapTight>
                  <wp:docPr id="83" name="Agrupar 83"/>
                  <wp:cNvGraphicFramePr/>
                  <a:graphic xmlns:a="http://schemas.openxmlformats.org/drawingml/2006/main">
                    <a:graphicData uri="http://schemas.microsoft.com/office/word/2010/wordprocessingGroup">
                      <wpg:wgp>
                        <wpg:cNvGrpSpPr/>
                        <wpg:grpSpPr>
                          <a:xfrm>
                            <a:off x="0" y="0"/>
                            <a:ext cx="1046025" cy="1033359"/>
                            <a:chOff x="7951" y="0"/>
                            <a:chExt cx="1261745" cy="1259840"/>
                          </a:xfrm>
                        </wpg:grpSpPr>
                        <pic:pic xmlns:pic="http://schemas.openxmlformats.org/drawingml/2006/picture">
                          <pic:nvPicPr>
                            <pic:cNvPr id="78" name="Imagem 78" descr="Uma imagem com texto, símbolo, gráficos de vetor&#10;&#10;Descrição gerada automa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592" y="0"/>
                              <a:ext cx="1046025" cy="10333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705E22" id="Agrupar 83" o:spid="_x0000_s1026" style="position:absolute;margin-left:-.2pt;margin-top:176.8pt;width:85.1pt;height:120.8pt;z-index:-251520000;mso-position-horizontal-relative:margin;mso-width-relative:margin;mso-height-relative:margin" coordorigin="79" coordsize="1261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">
                  <v:shape id="Imagem 78" o:spid="_x0000_s1027" type="#_x0000_t75" alt="Uma imagem com texto, símbolo, gráficos de vetor&#10;&#10;Descrição gerada automaticamente" style="position:absolute;left:65;width:10461;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">
                    <v:imagedata r:id="rId57" o:title="Uma imagem com texto, símbolo, gráficos de vetor&#10;&#10;Descrição gerada automaticamente"/>
                  </v:shape>
                  <w10:wrap type="tight" anchorx="margin"/>
                </v:group>
              </w:pict>
            </mc:Fallback>
          </mc:AlternateContent>
        </w:r>
      </w:del>
      <w:r w:rsidR="009C17AD">
        <w:t>Deverá ter-se em conta que o robô possuirá elementos inflamáveis, como a madeira que irá ser usada para isolar a armadura metálica (condutora) dos circuitos eletrónicos.</w:t>
      </w:r>
      <w:r w:rsidR="00C138DA">
        <w:t xml:space="preserve"> </w:t>
      </w:r>
      <w:ins w:id="89" w:author="luis barros" w:date="2021-02-06T11:09:00Z">
        <w:r w:rsidR="00325688">
          <w:t>Outro material mais indicado pode ser utilizado, contudo, por questão de custos e para validação de conceitos, optou-se pela utilização da madeira.</w:t>
        </w:r>
      </w:ins>
    </w:p>
    <w:p w14:paraId="1EC371F1" w14:textId="20746FE4" w:rsidR="00EE5895" w:rsidRDefault="00676E5C" w:rsidP="00EE5895">
      <w:pPr>
        <w:pStyle w:val="PhDCorpo"/>
        <w:ind w:firstLine="567"/>
      </w:pPr>
      <w:commentRangeStart w:id="90"/>
      <w:del w:id="91" w:author="luis barros" w:date="2021-02-06T11:10:00Z">
        <w:r w:rsidRPr="00676E5C" w:rsidDel="00325688">
          <w:rPr>
            <w:noProof/>
            <w:lang w:eastAsia="pt-PT"/>
          </w:rPr>
          <mc:AlternateContent>
            <mc:Choice Requires="wpg">
              <w:drawing>
                <wp:anchor distT="0" distB="0" distL="114300" distR="114300" simplePos="0" relativeHeight="251798528" behindDoc="1" locked="0" layoutInCell="1" allowOverlap="1" wp14:anchorId="43E0AC7E" wp14:editId="0A86BB7A">
                  <wp:simplePos x="0" y="0"/>
                  <wp:positionH relativeFrom="column">
                    <wp:posOffset>1579880</wp:posOffset>
                  </wp:positionH>
                  <wp:positionV relativeFrom="paragraph">
                    <wp:posOffset>1569720</wp:posOffset>
                  </wp:positionV>
                  <wp:extent cx="1034415" cy="1370965"/>
                  <wp:effectExtent l="0" t="0" r="0" b="635"/>
                  <wp:wrapTight wrapText="bothSides">
                    <wp:wrapPolygon edited="0">
                      <wp:start x="9547" y="0"/>
                      <wp:lineTo x="0" y="7503"/>
                      <wp:lineTo x="0" y="8404"/>
                      <wp:lineTo x="7160" y="14407"/>
                      <wp:lineTo x="0" y="16508"/>
                      <wp:lineTo x="0" y="21310"/>
                      <wp:lineTo x="21083" y="21310"/>
                      <wp:lineTo x="21083" y="16508"/>
                      <wp:lineTo x="13923" y="14407"/>
                      <wp:lineTo x="21083" y="8404"/>
                      <wp:lineTo x="21083" y="7503"/>
                      <wp:lineTo x="11536" y="0"/>
                      <wp:lineTo x="9547" y="0"/>
                    </wp:wrapPolygon>
                  </wp:wrapTight>
                  <wp:docPr id="106" name="Agrupar 106"/>
                  <wp:cNvGraphicFramePr/>
                  <a:graphic xmlns:a="http://schemas.openxmlformats.org/drawingml/2006/main">
                    <a:graphicData uri="http://schemas.microsoft.com/office/word/2010/wordprocessingGroup">
                      <wpg:wgp>
                        <wpg:cNvGrpSpPr/>
                        <wpg:grpSpPr>
                          <a:xfrm>
                            <a:off x="0" y="0"/>
                            <a:ext cx="1034415" cy="1030301"/>
                            <a:chOff x="0" y="0"/>
                            <a:chExt cx="1257300" cy="1259840"/>
                          </a:xfrm>
                        </wpg:grpSpPr>
                        <pic:pic xmlns:pic="http://schemas.openxmlformats.org/drawingml/2006/picture">
                          <pic:nvPicPr>
                            <pic:cNvPr id="81" name="Imagem 81" descr="Uma imagem com texto, símbolo, exterior, volta&#10;&#10;Descrição gerada automa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34415" cy="10303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AA0685" id="Agrupar 106" o:spid="_x0000_s1026" style="position:absolute;margin-left:124.4pt;margin-top:123.6pt;width:81.45pt;height:107.95pt;z-index:-251517952;mso-width-relative:margin;mso-height-relative:margin" coordsize="12573,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">
                  <v:shape id="Imagem 81" o:spid="_x0000_s1027" type="#_x0000_t75" alt="Uma imagem com texto, símbolo, exterior, volta&#10;&#10;Descrição gerada automaticamente" style="position:absolute;width:10344;height:1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">
                    <v:imagedata r:id="rId59" o:title="Uma imagem com texto, símbolo, exterior, volta&#10;&#10;Descrição gerada automaticamente"/>
                  </v:shape>
                  <w10:wrap type="tight"/>
                </v:group>
              </w:pict>
            </mc:Fallback>
          </mc:AlternateContent>
        </w:r>
      </w:del>
      <w:r w:rsidR="00EE5895">
        <w:t>O</w:t>
      </w:r>
      <w:r w:rsidR="002E1F6C">
        <w:t xml:space="preserve">s condensadores </w:t>
      </w:r>
      <w:r w:rsidR="00EE5895">
        <w:t xml:space="preserve">eletrolíticos </w:t>
      </w:r>
      <w:r w:rsidR="00C138DA">
        <w:t>constituem, também, uma fonte de perigo</w:t>
      </w:r>
      <w:r w:rsidR="00EF00C5">
        <w:t xml:space="preserve"> para o </w:t>
      </w:r>
      <w:commentRangeStart w:id="92"/>
      <w:r w:rsidR="00EF00C5">
        <w:t>utilizador</w:t>
      </w:r>
      <w:r w:rsidR="00C138DA">
        <w:t xml:space="preserve"> por ser</w:t>
      </w:r>
      <w:r w:rsidR="00EE5895">
        <w:t>em</w:t>
      </w:r>
      <w:r w:rsidR="00C138DA">
        <w:t xml:space="preserve"> componente</w:t>
      </w:r>
      <w:r w:rsidR="00EE5895">
        <w:t>s</w:t>
      </w:r>
      <w:r w:rsidR="00C138DA">
        <w:t xml:space="preserve"> inflamáve</w:t>
      </w:r>
      <w:r w:rsidR="00EE5895">
        <w:t>is</w:t>
      </w:r>
      <w:r w:rsidR="00EF00C5">
        <w:t>,</w:t>
      </w:r>
      <w:r w:rsidR="00EE5895">
        <w:t xml:space="preserve"> </w:t>
      </w:r>
      <w:r w:rsidR="00EC26EA">
        <w:t>explosivo,</w:t>
      </w:r>
      <w:r w:rsidR="002E1F6C">
        <w:t xml:space="preserve"> tóxico</w:t>
      </w:r>
      <w:r w:rsidR="00EC26EA">
        <w:t xml:space="preserve"> </w:t>
      </w:r>
      <w:r w:rsidR="00EF00C5">
        <w:t>e nocivo para o ambiente</w:t>
      </w:r>
      <w:r w:rsidR="00EE5895">
        <w:t xml:space="preserve">. </w:t>
      </w:r>
      <w:commentRangeEnd w:id="92"/>
      <w:r w:rsidR="00C77A85">
        <w:rPr>
          <w:rStyle w:val="Refdecomentrio"/>
          <w:rFonts w:eastAsia="Times New Roman"/>
          <w:lang w:eastAsia="pt-PT"/>
        </w:rPr>
        <w:commentReference w:id="92"/>
      </w:r>
      <w:r w:rsidR="00EE5895">
        <w:t xml:space="preserve">Somando aos perigos dos condensadores, as baterias podem ser elementos corrosivos e comburentes. Além disso, o robô será constituído por circuitos e componentes eletrónicos que não podem ser enviados para o lixo doméstico. Este deve ser encaminhado para locais </w:t>
      </w:r>
      <w:commentRangeStart w:id="93"/>
      <w:r w:rsidR="00EE5895">
        <w:t>próprios de reciclagem (</w:t>
      </w:r>
      <w:r w:rsidR="00EE5895" w:rsidRPr="002E1F6C">
        <w:rPr>
          <w:szCs w:val="24"/>
        </w:rPr>
        <w:fldChar w:fldCharType="begin"/>
      </w:r>
      <w:r w:rsidR="00EE5895" w:rsidRPr="002E1F6C">
        <w:rPr>
          <w:szCs w:val="24"/>
        </w:rPr>
        <w:instrText xml:space="preserve"> REF _Ref63269463 \h  \* MERGEFORMAT </w:instrText>
      </w:r>
      <w:r w:rsidR="00EE5895" w:rsidRPr="002E1F6C">
        <w:rPr>
          <w:szCs w:val="24"/>
        </w:rPr>
      </w:r>
      <w:r w:rsidR="00EE5895" w:rsidRPr="002E1F6C">
        <w:rPr>
          <w:szCs w:val="24"/>
        </w:rPr>
        <w:fldChar w:fldCharType="separate"/>
      </w:r>
      <w:r w:rsidR="0009661F" w:rsidRPr="0009661F">
        <w:rPr>
          <w:szCs w:val="24"/>
        </w:rPr>
        <w:t xml:space="preserve">Figura </w:t>
      </w:r>
      <w:r w:rsidR="0009661F" w:rsidRPr="0009661F">
        <w:rPr>
          <w:noProof/>
          <w:szCs w:val="24"/>
        </w:rPr>
        <w:t>9</w:t>
      </w:r>
      <w:r w:rsidR="00EE5895" w:rsidRPr="002E1F6C">
        <w:rPr>
          <w:szCs w:val="24"/>
        </w:rPr>
        <w:fldChar w:fldCharType="end"/>
      </w:r>
      <w:r w:rsidR="00EE5895">
        <w:t xml:space="preserve">). </w:t>
      </w:r>
      <w:commentRangeEnd w:id="93"/>
      <w:r w:rsidR="00C77A85">
        <w:rPr>
          <w:rStyle w:val="Refdecomentrio"/>
          <w:rFonts w:eastAsia="Times New Roman"/>
          <w:lang w:eastAsia="pt-PT"/>
        </w:rPr>
        <w:commentReference w:id="93"/>
      </w:r>
    </w:p>
    <w:p w14:paraId="50619F2F" w14:textId="3B1B0E8C" w:rsidR="00676E5C" w:rsidDel="00325688" w:rsidRDefault="0009661F" w:rsidP="00565E1C">
      <w:pPr>
        <w:pStyle w:val="PhDCorpo"/>
        <w:ind w:firstLine="567"/>
        <w:rPr>
          <w:del w:id="94" w:author="luis barros" w:date="2021-02-06T11:12:00Z"/>
        </w:rPr>
      </w:pPr>
      <w:del w:id="95" w:author="luis barros" w:date="2021-02-06T11:11:00Z">
        <w:r w:rsidRPr="00676E5C" w:rsidDel="00325688">
          <w:rPr>
            <w:noProof/>
          </w:rPr>
          <mc:AlternateContent>
            <mc:Choice Requires="wpg">
              <w:drawing>
                <wp:anchor distT="0" distB="0" distL="114300" distR="114300" simplePos="0" relativeHeight="251801600" behindDoc="1" locked="0" layoutInCell="1" allowOverlap="1" wp14:anchorId="2C2638CF" wp14:editId="6DD2FA9A">
                  <wp:simplePos x="0" y="0"/>
                  <wp:positionH relativeFrom="margin">
                    <wp:posOffset>3091125</wp:posOffset>
                  </wp:positionH>
                  <wp:positionV relativeFrom="paragraph">
                    <wp:posOffset>71313</wp:posOffset>
                  </wp:positionV>
                  <wp:extent cx="1040130" cy="1423035"/>
                  <wp:effectExtent l="0" t="0" r="7620" b="5715"/>
                  <wp:wrapTight wrapText="bothSides">
                    <wp:wrapPolygon edited="0">
                      <wp:start x="9495" y="0"/>
                      <wp:lineTo x="0" y="7229"/>
                      <wp:lineTo x="0" y="8386"/>
                      <wp:lineTo x="6725" y="13880"/>
                      <wp:lineTo x="0" y="16482"/>
                      <wp:lineTo x="0" y="21398"/>
                      <wp:lineTo x="21363" y="21398"/>
                      <wp:lineTo x="21363" y="16482"/>
                      <wp:lineTo x="14637" y="13880"/>
                      <wp:lineTo x="21363" y="8386"/>
                      <wp:lineTo x="21363" y="7229"/>
                      <wp:lineTo x="11868" y="0"/>
                      <wp:lineTo x="9495" y="0"/>
                    </wp:wrapPolygon>
                  </wp:wrapTight>
                  <wp:docPr id="112" name="Agrupar 112"/>
                  <wp:cNvGraphicFramePr/>
                  <a:graphic xmlns:a="http://schemas.openxmlformats.org/drawingml/2006/main">
                    <a:graphicData uri="http://schemas.microsoft.com/office/word/2010/wordprocessingGroup">
                      <wpg:wgp>
                        <wpg:cNvGrpSpPr/>
                        <wpg:grpSpPr>
                          <a:xfrm>
                            <a:off x="0" y="0"/>
                            <a:ext cx="1040130" cy="1039187"/>
                            <a:chOff x="0" y="0"/>
                            <a:chExt cx="1257300" cy="1259840"/>
                          </a:xfrm>
                        </wpg:grpSpPr>
                        <pic:pic xmlns:pic="http://schemas.openxmlformats.org/drawingml/2006/picture">
                          <pic:nvPicPr>
                            <pic:cNvPr id="82" name="Imagem 8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40130" cy="103918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A7752A" id="Agrupar 112" o:spid="_x0000_s1026" style="position:absolute;margin-left:243.4pt;margin-top:5.6pt;width:81.9pt;height:112.05pt;z-index:-251514880;mso-position-horizontal-relative:margin;mso-width-relative:margin;mso-height-relative:margin" coordsize="12573,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">
                  <v:shape id="Imagem 82" o:spid="_x0000_s1027" type="#_x0000_t75" style="position:absolute;width:10401;height:1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">
                    <v:imagedata r:id="rId61" o:title=""/>
                  </v:shape>
                  <w10:wrap type="tight" anchorx="margin"/>
                </v:group>
              </w:pict>
            </mc:Fallback>
          </mc:AlternateContent>
        </w:r>
      </w:del>
    </w:p>
    <w:p w14:paraId="6E53D4CA" w14:textId="1809E4B5" w:rsidR="00676E5C" w:rsidDel="00325688" w:rsidRDefault="0009661F">
      <w:pPr>
        <w:pStyle w:val="PhDCorpo"/>
        <w:ind w:firstLine="567"/>
        <w:rPr>
          <w:del w:id="96" w:author="luis barros" w:date="2021-02-06T11:12:00Z"/>
        </w:rPr>
      </w:pPr>
      <w:del w:id="97" w:author="luis barros" w:date="2021-02-06T11:11:00Z">
        <w:r w:rsidRPr="00676E5C" w:rsidDel="00325688">
          <w:rPr>
            <w:noProof/>
          </w:rPr>
          <mc:AlternateContent>
            <mc:Choice Requires="wpg">
              <w:drawing>
                <wp:anchor distT="0" distB="0" distL="114300" distR="114300" simplePos="0" relativeHeight="251795456" behindDoc="1" locked="0" layoutInCell="1" allowOverlap="1" wp14:anchorId="5432375B" wp14:editId="51E4EA7E">
                  <wp:simplePos x="0" y="0"/>
                  <wp:positionH relativeFrom="margin">
                    <wp:posOffset>4625727</wp:posOffset>
                  </wp:positionH>
                  <wp:positionV relativeFrom="paragraph">
                    <wp:posOffset>-330007</wp:posOffset>
                  </wp:positionV>
                  <wp:extent cx="1132205" cy="1478915"/>
                  <wp:effectExtent l="0" t="0" r="0" b="6985"/>
                  <wp:wrapTight wrapText="bothSides">
                    <wp:wrapPolygon edited="0">
                      <wp:start x="9449" y="0"/>
                      <wp:lineTo x="0" y="7512"/>
                      <wp:lineTo x="0" y="7790"/>
                      <wp:lineTo x="6542" y="13355"/>
                      <wp:lineTo x="0" y="16137"/>
                      <wp:lineTo x="0" y="21424"/>
                      <wp:lineTo x="21079" y="21424"/>
                      <wp:lineTo x="21079" y="16137"/>
                      <wp:lineTo x="14174" y="13355"/>
                      <wp:lineTo x="21079" y="7790"/>
                      <wp:lineTo x="11266" y="0"/>
                      <wp:lineTo x="9449" y="0"/>
                    </wp:wrapPolygon>
                  </wp:wrapTight>
                  <wp:docPr id="77" name="Agrupar 77"/>
                  <wp:cNvGraphicFramePr/>
                  <a:graphic xmlns:a="http://schemas.openxmlformats.org/drawingml/2006/main">
                    <a:graphicData uri="http://schemas.microsoft.com/office/word/2010/wordprocessingGroup">
                      <wpg:wgp>
                        <wpg:cNvGrpSpPr/>
                        <wpg:grpSpPr>
                          <a:xfrm>
                            <a:off x="0" y="0"/>
                            <a:ext cx="1066393" cy="1070003"/>
                            <a:chOff x="31806" y="0"/>
                            <a:chExt cx="1256529" cy="1260000"/>
                          </a:xfrm>
                        </wpg:grpSpPr>
                        <pic:pic xmlns:pic="http://schemas.openxmlformats.org/drawingml/2006/picture">
                          <pic:nvPicPr>
                            <pic:cNvPr id="75" name="Imagem 7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993" y="0"/>
                              <a:ext cx="1066393" cy="10700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CAB375" id="Agrupar 77" o:spid="_x0000_s1026" style="position:absolute;margin-left:364.25pt;margin-top:-26pt;width:89.15pt;height:116.45pt;z-index:-251521024;mso-position-horizontal-relative:margin;mso-width-relative:margin;mso-height-relative:margin" coordorigin="318" coordsize="12565,1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">
                  <v:shape id="Imagem 75" o:spid="_x0000_s1027" type="#_x0000_t75" style="position:absolute;left:269;width:10664;height:10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">
                    <v:imagedata r:id="rId63" o:title=""/>
                  </v:shape>
                  <w10:wrap type="tight" anchorx="margin"/>
                </v:group>
              </w:pict>
            </mc:Fallback>
          </mc:AlternateContent>
        </w:r>
      </w:del>
    </w:p>
    <w:p w14:paraId="2D562EA3" w14:textId="4E97B10B" w:rsidR="00676E5C" w:rsidDel="00325688" w:rsidRDefault="0009661F">
      <w:pPr>
        <w:pStyle w:val="PhDCorpo"/>
        <w:ind w:firstLine="567"/>
        <w:rPr>
          <w:del w:id="98" w:author="luis barros" w:date="2021-02-06T11:12:00Z"/>
        </w:rPr>
      </w:pPr>
      <w:del w:id="99" w:author="luis barros" w:date="2021-02-06T11:10:00Z">
        <w:r w:rsidRPr="00676E5C" w:rsidDel="00325688">
          <w:rPr>
            <w:noProof/>
          </w:rPr>
          <mc:AlternateContent>
            <mc:Choice Requires="wpg">
              <w:drawing>
                <wp:anchor distT="0" distB="0" distL="114300" distR="114300" simplePos="0" relativeHeight="251802624" behindDoc="1" locked="0" layoutInCell="1" allowOverlap="1" wp14:anchorId="246723D8" wp14:editId="5604CA0D">
                  <wp:simplePos x="0" y="0"/>
                  <wp:positionH relativeFrom="margin">
                    <wp:posOffset>-1933</wp:posOffset>
                  </wp:positionH>
                  <wp:positionV relativeFrom="paragraph">
                    <wp:posOffset>588590</wp:posOffset>
                  </wp:positionV>
                  <wp:extent cx="1093470" cy="1438910"/>
                  <wp:effectExtent l="0" t="0" r="0" b="8890"/>
                  <wp:wrapTight wrapText="bothSides">
                    <wp:wrapPolygon edited="0">
                      <wp:start x="9408" y="0"/>
                      <wp:lineTo x="0" y="7435"/>
                      <wp:lineTo x="0" y="8579"/>
                      <wp:lineTo x="6021" y="13726"/>
                      <wp:lineTo x="0" y="17158"/>
                      <wp:lineTo x="0" y="21447"/>
                      <wp:lineTo x="21073" y="21447"/>
                      <wp:lineTo x="21073" y="17158"/>
                      <wp:lineTo x="15052" y="13726"/>
                      <wp:lineTo x="21073" y="8579"/>
                      <wp:lineTo x="21073" y="7435"/>
                      <wp:lineTo x="11666" y="0"/>
                      <wp:lineTo x="9408" y="0"/>
                    </wp:wrapPolygon>
                  </wp:wrapTight>
                  <wp:docPr id="113" name="Agrupar 113"/>
                  <wp:cNvGraphicFramePr/>
                  <a:graphic xmlns:a="http://schemas.openxmlformats.org/drawingml/2006/main">
                    <a:graphicData uri="http://schemas.microsoft.com/office/word/2010/wordprocessingGroup">
                      <wpg:wgp>
                        <wpg:cNvGrpSpPr/>
                        <wpg:grpSpPr>
                          <a:xfrm>
                            <a:off x="0" y="0"/>
                            <a:ext cx="1093470" cy="1095216"/>
                            <a:chOff x="0" y="0"/>
                            <a:chExt cx="1266825" cy="1268730"/>
                          </a:xfrm>
                        </wpg:grpSpPr>
                        <pic:pic xmlns:pic="http://schemas.openxmlformats.org/drawingml/2006/picture">
                          <pic:nvPicPr>
                            <pic:cNvPr id="90" name="Imagem 90" descr="Uma imagem com texto, símbolo, relógio&#10;&#10;Descrição gerada automaticament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93470" cy="10952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BDD8FA" id="Agrupar 113" o:spid="_x0000_s1026" style="position:absolute;margin-left:-.15pt;margin-top:46.35pt;width:86.1pt;height:113.3pt;z-index:-251513856;mso-position-horizontal-relative:margin;mso-width-relative:margin;mso-height-relative:margin" coordsize="12668,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&#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">
                  <v:shape id="Imagem 90" o:spid="_x0000_s1027" type="#_x0000_t75" alt="Uma imagem com texto, símbolo, relógio&#10;&#10;Descrição gerada automaticamente" style="position:absolute;width:10934;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">
                    <v:imagedata r:id="rId65" o:title="Uma imagem com texto, símbolo, relógio&#10;&#10;Descrição gerada automaticamente"/>
                  </v:shape>
                  <w10:wrap type="tight" anchorx="margin"/>
                </v:group>
              </w:pict>
            </mc:Fallback>
          </mc:AlternateContent>
        </w:r>
      </w:del>
    </w:p>
    <w:p w14:paraId="153072B4" w14:textId="2377A251" w:rsidR="00676E5C" w:rsidDel="00325688" w:rsidRDefault="0009661F">
      <w:pPr>
        <w:pStyle w:val="PhDCorpo"/>
        <w:ind w:firstLine="567"/>
        <w:rPr>
          <w:del w:id="100" w:author="luis barros" w:date="2021-02-06T11:12:00Z"/>
        </w:rPr>
      </w:pPr>
      <w:del w:id="101" w:author="luis barros" w:date="2021-02-06T11:12:00Z">
        <w:r w:rsidDel="00325688">
          <w:br/>
        </w:r>
        <w:r w:rsidDel="00325688">
          <w:br/>
        </w:r>
        <w:r w:rsidDel="00325688">
          <w:br/>
        </w:r>
        <w:r w:rsidDel="00325688">
          <w:br/>
        </w:r>
        <w:r w:rsidDel="00325688">
          <w:br/>
        </w:r>
      </w:del>
      <w:del w:id="102" w:author="luis barros" w:date="2021-02-06T11:10:00Z">
        <w:r w:rsidRPr="00676E5C" w:rsidDel="00325688">
          <w:rPr>
            <w:noProof/>
          </w:rPr>
          <mc:AlternateContent>
            <mc:Choice Requires="wpg">
              <w:drawing>
                <wp:anchor distT="0" distB="0" distL="114300" distR="114300" simplePos="0" relativeHeight="251805696" behindDoc="1" locked="0" layoutInCell="1" allowOverlap="1" wp14:anchorId="050119E5" wp14:editId="10C82C3E">
                  <wp:simplePos x="0" y="0"/>
                  <wp:positionH relativeFrom="column">
                    <wp:posOffset>1572426</wp:posOffset>
                  </wp:positionH>
                  <wp:positionV relativeFrom="paragraph">
                    <wp:posOffset>-178490</wp:posOffset>
                  </wp:positionV>
                  <wp:extent cx="1080770" cy="1424305"/>
                  <wp:effectExtent l="0" t="0" r="5080" b="4445"/>
                  <wp:wrapTight wrapText="bothSides">
                    <wp:wrapPolygon edited="0">
                      <wp:start x="0" y="0"/>
                      <wp:lineTo x="0" y="21379"/>
                      <wp:lineTo x="21321" y="21379"/>
                      <wp:lineTo x="21321" y="0"/>
                      <wp:lineTo x="0" y="0"/>
                    </wp:wrapPolygon>
                  </wp:wrapTight>
                  <wp:docPr id="118" name="Agrupar 118"/>
                  <wp:cNvGraphicFramePr/>
                  <a:graphic xmlns:a="http://schemas.openxmlformats.org/drawingml/2006/main">
                    <a:graphicData uri="http://schemas.microsoft.com/office/word/2010/wordprocessingGroup">
                      <wpg:wgp>
                        <wpg:cNvGrpSpPr/>
                        <wpg:grpSpPr>
                          <a:xfrm>
                            <a:off x="0" y="0"/>
                            <a:ext cx="1080770" cy="1082690"/>
                            <a:chOff x="0" y="0"/>
                            <a:chExt cx="1257935" cy="1259840"/>
                          </a:xfrm>
                        </wpg:grpSpPr>
                        <pic:pic xmlns:pic="http://schemas.openxmlformats.org/drawingml/2006/picture">
                          <pic:nvPicPr>
                            <pic:cNvPr id="100" name="Imagem 100" descr="Uma imagem com texto, símbolo&#10;&#10;Descrição gerada automa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0770" cy="10826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F01657" id="Agrupar 118" o:spid="_x0000_s1026" style="position:absolute;margin-left:123.8pt;margin-top:-14.05pt;width:85.1pt;height:112.15pt;z-index:-251510784;mso-width-relative:margin;mso-height-relative:margin" coordsize="12579,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">
                  <v:shape id="Imagem 100" o:spid="_x0000_s1027" type="#_x0000_t75" alt="Uma imagem com texto, símbolo&#10;&#10;Descrição gerada automaticamente" style="position:absolute;width:10807;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">
                    <v:imagedata r:id="rId67" o:title="Uma imagem com texto, símbolo&#10;&#10;Descrição gerada automaticamente"/>
                  </v:shape>
                  <w10:wrap type="tight"/>
                </v:group>
              </w:pict>
            </mc:Fallback>
          </mc:AlternateContent>
        </w:r>
      </w:del>
    </w:p>
    <w:p w14:paraId="3CDE6E2D" w14:textId="2FFF575F" w:rsidR="005F1727" w:rsidRDefault="0009661F" w:rsidP="00676E5C">
      <w:pPr>
        <w:pStyle w:val="PhDCorpo"/>
        <w:ind w:firstLine="567"/>
      </w:pPr>
      <w:del w:id="103" w:author="luis barros" w:date="2021-02-06T11:12:00Z">
        <w:r w:rsidDel="00325688">
          <w:br/>
        </w:r>
      </w:del>
      <w:del w:id="104" w:author="luis barros" w:date="2021-02-06T11:10:00Z">
        <w:r w:rsidRPr="00676E5C" w:rsidDel="00325688">
          <w:rPr>
            <w:noProof/>
            <w:lang w:eastAsia="pt-PT"/>
          </w:rPr>
          <mc:AlternateContent>
            <mc:Choice Requires="wpg">
              <w:drawing>
                <wp:anchor distT="0" distB="0" distL="114300" distR="114300" simplePos="0" relativeHeight="251793408" behindDoc="1" locked="0" layoutInCell="1" allowOverlap="1" wp14:anchorId="41F9A7EB" wp14:editId="6A55FFFE">
                  <wp:simplePos x="0" y="0"/>
                  <wp:positionH relativeFrom="column">
                    <wp:posOffset>3083173</wp:posOffset>
                  </wp:positionH>
                  <wp:positionV relativeFrom="paragraph">
                    <wp:posOffset>-1113183</wp:posOffset>
                  </wp:positionV>
                  <wp:extent cx="1064895" cy="1474470"/>
                  <wp:effectExtent l="0" t="0" r="1905" b="0"/>
                  <wp:wrapTight wrapText="bothSides">
                    <wp:wrapPolygon edited="0">
                      <wp:start x="0" y="0"/>
                      <wp:lineTo x="0" y="21209"/>
                      <wp:lineTo x="21252" y="21209"/>
                      <wp:lineTo x="21252" y="0"/>
                      <wp:lineTo x="0" y="0"/>
                    </wp:wrapPolygon>
                  </wp:wrapTight>
                  <wp:docPr id="126" name="Agrupar 126"/>
                  <wp:cNvGraphicFramePr/>
                  <a:graphic xmlns:a="http://schemas.openxmlformats.org/drawingml/2006/main">
                    <a:graphicData uri="http://schemas.microsoft.com/office/word/2010/wordprocessingGroup">
                      <wpg:wgp>
                        <wpg:cNvGrpSpPr/>
                        <wpg:grpSpPr>
                          <a:xfrm>
                            <a:off x="0" y="0"/>
                            <a:ext cx="1064895" cy="1063763"/>
                            <a:chOff x="0" y="0"/>
                            <a:chExt cx="1261745" cy="1259840"/>
                          </a:xfrm>
                        </wpg:grpSpPr>
                        <pic:pic xmlns:pic="http://schemas.openxmlformats.org/drawingml/2006/picture">
                          <pic:nvPicPr>
                            <pic:cNvPr id="123" name="Imagem 12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64895" cy="10637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0E4ECA" id="Agrupar 126" o:spid="_x0000_s1026" style="position:absolute;margin-left:242.75pt;margin-top:-87.65pt;width:83.85pt;height:116.1pt;z-index:-251523072;mso-width-relative:margin;mso-height-relative:margin" coordsize="12617,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">
                  <v:shape id="Imagem 123" o:spid="_x0000_s1027" type="#_x0000_t75" style="position:absolute;width:10648;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">
                    <v:imagedata r:id="rId69" o:title=""/>
                  </v:shape>
                  <w10:wrap type="tight"/>
                </v:group>
              </w:pict>
            </mc:Fallback>
          </mc:AlternateContent>
        </w:r>
      </w:del>
      <w:del w:id="105" w:author="luis barros" w:date="2021-02-06T11:12:00Z">
        <w:r w:rsidDel="00325688">
          <w:tab/>
        </w:r>
      </w:del>
      <w:r w:rsidR="00676E5C">
        <w:t xml:space="preserve">Consoante os perigos acima descritos, deve ser vigiado o manuseamento do robô por crianças. </w:t>
      </w:r>
    </w:p>
    <w:commentRangeEnd w:id="90"/>
    <w:p w14:paraId="64D536F5" w14:textId="57587058" w:rsidR="00325688" w:rsidRDefault="00C77A85" w:rsidP="005F1727">
      <w:pPr>
        <w:pStyle w:val="PhDCorpo"/>
        <w:ind w:firstLine="567"/>
        <w:rPr>
          <w:ins w:id="106" w:author="luis barros" w:date="2021-02-06T11:10:00Z"/>
        </w:rPr>
      </w:pPr>
      <w:r>
        <w:rPr>
          <w:rStyle w:val="Refdecomentrio"/>
          <w:rFonts w:eastAsia="Times New Roman"/>
          <w:lang w:eastAsia="pt-PT"/>
        </w:rPr>
        <w:commentReference w:id="90"/>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7" w:author="luis barros" w:date="2021-02-06T11:13:00Z">
          <w:tblPr>
            <w:tblStyle w:val="TabelacomGrelha"/>
            <w:tblW w:w="0" w:type="auto"/>
            <w:tblLook w:val="04A0" w:firstRow="1" w:lastRow="0" w:firstColumn="1" w:lastColumn="0" w:noHBand="0" w:noVBand="1"/>
          </w:tblPr>
        </w:tblPrChange>
      </w:tblPr>
      <w:tblGrid>
        <w:gridCol w:w="2265"/>
        <w:gridCol w:w="2265"/>
        <w:gridCol w:w="2265"/>
        <w:gridCol w:w="2266"/>
        <w:tblGridChange w:id="108">
          <w:tblGrid>
            <w:gridCol w:w="360"/>
            <w:gridCol w:w="360"/>
            <w:gridCol w:w="360"/>
            <w:gridCol w:w="360"/>
          </w:tblGrid>
        </w:tblGridChange>
      </w:tblGrid>
      <w:tr w:rsidR="00325688" w14:paraId="176051D1" w14:textId="77777777" w:rsidTr="7F25EEC1">
        <w:trPr>
          <w:jc w:val="center"/>
          <w:ins w:id="109" w:author="luis barros" w:date="2021-02-06T11:10:00Z"/>
        </w:trPr>
        <w:tc>
          <w:tcPr>
            <w:tcW w:w="2265" w:type="dxa"/>
            <w:tcPrChange w:id="110" w:author="luis barros" w:date="2021-02-06T11:13:00Z">
              <w:tcPr>
                <w:tcW w:w="2265" w:type="dxa"/>
              </w:tcPr>
            </w:tcPrChange>
          </w:tcPr>
          <w:p w14:paraId="72A85BAC" w14:textId="36D53C71" w:rsidR="00325688" w:rsidRDefault="00325688" w:rsidP="005F1727">
            <w:pPr>
              <w:pStyle w:val="PhDCorpo"/>
              <w:rPr>
                <w:ins w:id="111" w:author="luis barros" w:date="2021-02-06T11:10:00Z"/>
              </w:rPr>
            </w:pPr>
            <w:ins w:id="112" w:author="luis barros" w:date="2021-02-06T11:12:00Z">
              <w:r>
                <w:rPr>
                  <w:noProof/>
                </w:rPr>
                <w:drawing>
                  <wp:inline distT="0" distB="0" distL="0" distR="0" wp14:anchorId="6ACDCA3A" wp14:editId="004A9954">
                    <wp:extent cx="1046025" cy="1033359"/>
                    <wp:effectExtent l="0" t="0" r="1905"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46025" cy="1033359"/>
                            </a:xfrm>
                            <a:prstGeom prst="rect">
                              <a:avLst/>
                            </a:prstGeom>
                          </pic:spPr>
                        </pic:pic>
                      </a:graphicData>
                    </a:graphic>
                  </wp:inline>
                </w:drawing>
              </w:r>
            </w:ins>
          </w:p>
        </w:tc>
        <w:tc>
          <w:tcPr>
            <w:tcW w:w="2265" w:type="dxa"/>
            <w:tcPrChange w:id="113" w:author="luis barros" w:date="2021-02-06T11:13:00Z">
              <w:tcPr>
                <w:tcW w:w="2265" w:type="dxa"/>
              </w:tcPr>
            </w:tcPrChange>
          </w:tcPr>
          <w:p w14:paraId="3FD1CC05" w14:textId="5BBE7F3B" w:rsidR="00325688" w:rsidRDefault="00325688" w:rsidP="005F1727">
            <w:pPr>
              <w:pStyle w:val="PhDCorpo"/>
              <w:rPr>
                <w:ins w:id="114" w:author="luis barros" w:date="2021-02-06T11:10:00Z"/>
              </w:rPr>
            </w:pPr>
            <w:ins w:id="115" w:author="luis barros" w:date="2021-02-06T11:12:00Z">
              <w:r>
                <w:rPr>
                  <w:noProof/>
                </w:rPr>
                <w:drawing>
                  <wp:inline distT="0" distB="0" distL="0" distR="0" wp14:anchorId="4B87086F" wp14:editId="48E8EE20">
                    <wp:extent cx="1034415" cy="1030301"/>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34415" cy="1030301"/>
                            </a:xfrm>
                            <a:prstGeom prst="rect">
                              <a:avLst/>
                            </a:prstGeom>
                          </pic:spPr>
                        </pic:pic>
                      </a:graphicData>
                    </a:graphic>
                  </wp:inline>
                </w:drawing>
              </w:r>
            </w:ins>
          </w:p>
        </w:tc>
        <w:tc>
          <w:tcPr>
            <w:tcW w:w="2265" w:type="dxa"/>
            <w:tcPrChange w:id="116" w:author="luis barros" w:date="2021-02-06T11:13:00Z">
              <w:tcPr>
                <w:tcW w:w="2265" w:type="dxa"/>
              </w:tcPr>
            </w:tcPrChange>
          </w:tcPr>
          <w:p w14:paraId="6E8CC371" w14:textId="3DAA0816" w:rsidR="00325688" w:rsidRDefault="00325688" w:rsidP="005F1727">
            <w:pPr>
              <w:pStyle w:val="PhDCorpo"/>
              <w:rPr>
                <w:ins w:id="117" w:author="luis barros" w:date="2021-02-06T11:10:00Z"/>
              </w:rPr>
            </w:pPr>
            <w:ins w:id="118" w:author="luis barros" w:date="2021-02-06T11:12:00Z">
              <w:r>
                <w:rPr>
                  <w:noProof/>
                </w:rPr>
                <w:drawing>
                  <wp:inline distT="0" distB="0" distL="0" distR="0" wp14:anchorId="6D631C1B" wp14:editId="2B042DD3">
                    <wp:extent cx="1040130" cy="1039187"/>
                    <wp:effectExtent l="0" t="0" r="7620" b="889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40130" cy="1039187"/>
                            </a:xfrm>
                            <a:prstGeom prst="rect">
                              <a:avLst/>
                            </a:prstGeom>
                          </pic:spPr>
                        </pic:pic>
                      </a:graphicData>
                    </a:graphic>
                  </wp:inline>
                </w:drawing>
              </w:r>
            </w:ins>
          </w:p>
        </w:tc>
        <w:tc>
          <w:tcPr>
            <w:tcW w:w="2266" w:type="dxa"/>
            <w:tcPrChange w:id="119" w:author="luis barros" w:date="2021-02-06T11:13:00Z">
              <w:tcPr>
                <w:tcW w:w="2266" w:type="dxa"/>
              </w:tcPr>
            </w:tcPrChange>
          </w:tcPr>
          <w:p w14:paraId="2932A7E9" w14:textId="6DF12F61" w:rsidR="00325688" w:rsidRDefault="00325688" w:rsidP="005F1727">
            <w:pPr>
              <w:pStyle w:val="PhDCorpo"/>
              <w:rPr>
                <w:ins w:id="120" w:author="luis barros" w:date="2021-02-06T11:10:00Z"/>
              </w:rPr>
            </w:pPr>
            <w:ins w:id="121" w:author="luis barros" w:date="2021-02-06T11:12:00Z">
              <w:r>
                <w:rPr>
                  <w:noProof/>
                </w:rPr>
                <w:drawing>
                  <wp:inline distT="0" distB="0" distL="0" distR="0" wp14:anchorId="42A422DC" wp14:editId="5A5EC49A">
                    <wp:extent cx="1066393" cy="1070003"/>
                    <wp:effectExtent l="0" t="0" r="63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66393" cy="1070003"/>
                            </a:xfrm>
                            <a:prstGeom prst="rect">
                              <a:avLst/>
                            </a:prstGeom>
                          </pic:spPr>
                        </pic:pic>
                      </a:graphicData>
                    </a:graphic>
                  </wp:inline>
                </w:drawing>
              </w:r>
            </w:ins>
          </w:p>
        </w:tc>
      </w:tr>
      <w:tr w:rsidR="00325688" w14:paraId="179ABBDB" w14:textId="77777777" w:rsidTr="7F25EEC1">
        <w:trPr>
          <w:jc w:val="center"/>
          <w:ins w:id="122" w:author="luis barros" w:date="2021-02-06T11:10:00Z"/>
        </w:trPr>
        <w:tc>
          <w:tcPr>
            <w:tcW w:w="2265" w:type="dxa"/>
            <w:tcPrChange w:id="123" w:author="luis barros" w:date="2021-02-06T11:13:00Z">
              <w:tcPr>
                <w:tcW w:w="2265" w:type="dxa"/>
              </w:tcPr>
            </w:tcPrChange>
          </w:tcPr>
          <w:p w14:paraId="652F6CEE" w14:textId="743DF08A" w:rsidR="00325688" w:rsidRDefault="00325688">
            <w:pPr>
              <w:pStyle w:val="PhDCabealhoFiguras"/>
              <w:rPr>
                <w:ins w:id="124" w:author="luis barros" w:date="2021-02-06T11:10:00Z"/>
              </w:rPr>
              <w:pPrChange w:id="125" w:author="luis barros" w:date="2021-02-06T11:13:00Z">
                <w:pPr>
                  <w:pStyle w:val="PhDCorpo"/>
                </w:pPr>
              </w:pPrChange>
            </w:pPr>
            <w:ins w:id="126" w:author="luis barros" w:date="2021-02-06T11:13:00Z">
              <w:r>
                <w:t>(a)</w:t>
              </w:r>
            </w:ins>
          </w:p>
        </w:tc>
        <w:tc>
          <w:tcPr>
            <w:tcW w:w="2265" w:type="dxa"/>
            <w:tcPrChange w:id="127" w:author="luis barros" w:date="2021-02-06T11:13:00Z">
              <w:tcPr>
                <w:tcW w:w="2265" w:type="dxa"/>
              </w:tcPr>
            </w:tcPrChange>
          </w:tcPr>
          <w:p w14:paraId="6772D487" w14:textId="2E7523E3" w:rsidR="00325688" w:rsidRDefault="00325688">
            <w:pPr>
              <w:pStyle w:val="PhDCabealhoFiguras"/>
              <w:rPr>
                <w:ins w:id="128" w:author="luis barros" w:date="2021-02-06T11:10:00Z"/>
              </w:rPr>
              <w:pPrChange w:id="129" w:author="luis barros" w:date="2021-02-06T11:13:00Z">
                <w:pPr>
                  <w:pStyle w:val="PhDCorpo"/>
                </w:pPr>
              </w:pPrChange>
            </w:pPr>
            <w:ins w:id="130" w:author="luis barros" w:date="2021-02-06T11:13:00Z">
              <w:r>
                <w:t>(b)</w:t>
              </w:r>
            </w:ins>
          </w:p>
        </w:tc>
        <w:tc>
          <w:tcPr>
            <w:tcW w:w="2265" w:type="dxa"/>
            <w:tcPrChange w:id="131" w:author="luis barros" w:date="2021-02-06T11:13:00Z">
              <w:tcPr>
                <w:tcW w:w="2265" w:type="dxa"/>
              </w:tcPr>
            </w:tcPrChange>
          </w:tcPr>
          <w:p w14:paraId="3B5038BA" w14:textId="5CDCCE7F" w:rsidR="00325688" w:rsidRDefault="00325688">
            <w:pPr>
              <w:pStyle w:val="PhDCabealhoFiguras"/>
              <w:rPr>
                <w:ins w:id="132" w:author="luis barros" w:date="2021-02-06T11:10:00Z"/>
              </w:rPr>
              <w:pPrChange w:id="133" w:author="luis barros" w:date="2021-02-06T11:13:00Z">
                <w:pPr>
                  <w:pStyle w:val="PhDCorpo"/>
                </w:pPr>
              </w:pPrChange>
            </w:pPr>
            <w:ins w:id="134" w:author="luis barros" w:date="2021-02-06T11:13:00Z">
              <w:r>
                <w:t>(c)</w:t>
              </w:r>
            </w:ins>
          </w:p>
        </w:tc>
        <w:tc>
          <w:tcPr>
            <w:tcW w:w="2266" w:type="dxa"/>
            <w:tcPrChange w:id="135" w:author="luis barros" w:date="2021-02-06T11:13:00Z">
              <w:tcPr>
                <w:tcW w:w="2266" w:type="dxa"/>
              </w:tcPr>
            </w:tcPrChange>
          </w:tcPr>
          <w:p w14:paraId="0F9D10D0" w14:textId="4CDC6CF1" w:rsidR="00325688" w:rsidRDefault="00325688">
            <w:pPr>
              <w:pStyle w:val="PhDCabealhoFiguras"/>
              <w:rPr>
                <w:ins w:id="136" w:author="luis barros" w:date="2021-02-06T11:10:00Z"/>
              </w:rPr>
              <w:pPrChange w:id="137" w:author="luis barros" w:date="2021-02-06T11:13:00Z">
                <w:pPr>
                  <w:pStyle w:val="PhDCorpo"/>
                </w:pPr>
              </w:pPrChange>
            </w:pPr>
            <w:ins w:id="138" w:author="luis barros" w:date="2021-02-06T11:13:00Z">
              <w:r>
                <w:t>(d)</w:t>
              </w:r>
            </w:ins>
          </w:p>
        </w:tc>
      </w:tr>
      <w:tr w:rsidR="00325688" w14:paraId="2F360A44" w14:textId="77777777" w:rsidTr="7F25EEC1">
        <w:trPr>
          <w:jc w:val="center"/>
          <w:ins w:id="139" w:author="luis barros" w:date="2021-02-06T11:10:00Z"/>
        </w:trPr>
        <w:tc>
          <w:tcPr>
            <w:tcW w:w="2265" w:type="dxa"/>
            <w:tcPrChange w:id="140" w:author="luis barros" w:date="2021-02-06T11:13:00Z">
              <w:tcPr>
                <w:tcW w:w="2265" w:type="dxa"/>
              </w:tcPr>
            </w:tcPrChange>
          </w:tcPr>
          <w:p w14:paraId="26256E31" w14:textId="33BA7761" w:rsidR="00325688" w:rsidRDefault="00325688" w:rsidP="005F1727">
            <w:pPr>
              <w:pStyle w:val="PhDCorpo"/>
              <w:rPr>
                <w:ins w:id="141" w:author="luis barros" w:date="2021-02-06T11:10:00Z"/>
              </w:rPr>
            </w:pPr>
            <w:ins w:id="142" w:author="luis barros" w:date="2021-02-06T11:12:00Z">
              <w:r>
                <w:rPr>
                  <w:noProof/>
                </w:rPr>
                <w:drawing>
                  <wp:inline distT="0" distB="0" distL="0" distR="0" wp14:anchorId="01C303DF" wp14:editId="00A936B2">
                    <wp:extent cx="1093470" cy="1095216"/>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93470" cy="1095216"/>
                            </a:xfrm>
                            <a:prstGeom prst="rect">
                              <a:avLst/>
                            </a:prstGeom>
                          </pic:spPr>
                        </pic:pic>
                      </a:graphicData>
                    </a:graphic>
                  </wp:inline>
                </w:drawing>
              </w:r>
            </w:ins>
          </w:p>
        </w:tc>
        <w:tc>
          <w:tcPr>
            <w:tcW w:w="2265" w:type="dxa"/>
            <w:tcPrChange w:id="143" w:author="luis barros" w:date="2021-02-06T11:13:00Z">
              <w:tcPr>
                <w:tcW w:w="2265" w:type="dxa"/>
              </w:tcPr>
            </w:tcPrChange>
          </w:tcPr>
          <w:p w14:paraId="05011908" w14:textId="237B4A74" w:rsidR="00325688" w:rsidRDefault="00325688" w:rsidP="005F1727">
            <w:pPr>
              <w:pStyle w:val="PhDCorpo"/>
              <w:rPr>
                <w:ins w:id="144" w:author="luis barros" w:date="2021-02-06T11:10:00Z"/>
              </w:rPr>
            </w:pPr>
            <w:ins w:id="145" w:author="luis barros" w:date="2021-02-06T11:12:00Z">
              <w:r>
                <w:rPr>
                  <w:noProof/>
                </w:rPr>
                <w:drawing>
                  <wp:inline distT="0" distB="0" distL="0" distR="0" wp14:anchorId="545F3AC3" wp14:editId="76A3E99B">
                    <wp:extent cx="1080770" cy="1082690"/>
                    <wp:effectExtent l="0" t="0" r="5080" b="3175"/>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0770" cy="1082690"/>
                            </a:xfrm>
                            <a:prstGeom prst="rect">
                              <a:avLst/>
                            </a:prstGeom>
                          </pic:spPr>
                        </pic:pic>
                      </a:graphicData>
                    </a:graphic>
                  </wp:inline>
                </w:drawing>
              </w:r>
            </w:ins>
          </w:p>
        </w:tc>
        <w:tc>
          <w:tcPr>
            <w:tcW w:w="2265" w:type="dxa"/>
            <w:tcPrChange w:id="146" w:author="luis barros" w:date="2021-02-06T11:13:00Z">
              <w:tcPr>
                <w:tcW w:w="2265" w:type="dxa"/>
              </w:tcPr>
            </w:tcPrChange>
          </w:tcPr>
          <w:p w14:paraId="162A0979" w14:textId="4A59BCFA" w:rsidR="00325688" w:rsidRDefault="00325688" w:rsidP="005F1727">
            <w:pPr>
              <w:pStyle w:val="PhDCorpo"/>
              <w:rPr>
                <w:ins w:id="147" w:author="luis barros" w:date="2021-02-06T11:10:00Z"/>
              </w:rPr>
            </w:pPr>
            <w:ins w:id="148" w:author="luis barros" w:date="2021-02-06T11:10:00Z">
              <w:r>
                <w:rPr>
                  <w:noProof/>
                </w:rPr>
                <w:drawing>
                  <wp:inline distT="0" distB="0" distL="0" distR="0" wp14:anchorId="0B3E660C" wp14:editId="0945E031">
                    <wp:extent cx="1064895" cy="1063625"/>
                    <wp:effectExtent l="0" t="0" r="1905" b="31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64895" cy="1063625"/>
                            </a:xfrm>
                            <a:prstGeom prst="rect">
                              <a:avLst/>
                            </a:prstGeom>
                          </pic:spPr>
                        </pic:pic>
                      </a:graphicData>
                    </a:graphic>
                  </wp:inline>
                </w:drawing>
              </w:r>
            </w:ins>
          </w:p>
        </w:tc>
        <w:tc>
          <w:tcPr>
            <w:tcW w:w="2266" w:type="dxa"/>
            <w:tcPrChange w:id="149" w:author="luis barros" w:date="2021-02-06T11:13:00Z">
              <w:tcPr>
                <w:tcW w:w="2266" w:type="dxa"/>
              </w:tcPr>
            </w:tcPrChange>
          </w:tcPr>
          <w:p w14:paraId="65BA17F5" w14:textId="24B6F270" w:rsidR="00325688" w:rsidRDefault="00325688" w:rsidP="005F1727">
            <w:pPr>
              <w:pStyle w:val="PhDCorpo"/>
              <w:rPr>
                <w:ins w:id="150" w:author="luis barros" w:date="2021-02-06T11:10:00Z"/>
              </w:rPr>
            </w:pPr>
            <w:ins w:id="151" w:author="luis barros" w:date="2021-02-06T11:11:00Z">
              <w:r>
                <w:rPr>
                  <w:noProof/>
                </w:rPr>
                <w:drawing>
                  <wp:inline distT="0" distB="0" distL="0" distR="0" wp14:anchorId="0C9B9E56" wp14:editId="58B660A3">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70">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ins>
          </w:p>
        </w:tc>
      </w:tr>
      <w:tr w:rsidR="00325688" w14:paraId="227807FE" w14:textId="77777777" w:rsidTr="7F25EEC1">
        <w:trPr>
          <w:jc w:val="center"/>
          <w:ins w:id="152" w:author="luis barros" w:date="2021-02-06T11:10:00Z"/>
        </w:trPr>
        <w:tc>
          <w:tcPr>
            <w:tcW w:w="2265" w:type="dxa"/>
            <w:tcPrChange w:id="153" w:author="luis barros" w:date="2021-02-06T11:13:00Z">
              <w:tcPr>
                <w:tcW w:w="2265" w:type="dxa"/>
              </w:tcPr>
            </w:tcPrChange>
          </w:tcPr>
          <w:p w14:paraId="47349AA2" w14:textId="08854B52" w:rsidR="00325688" w:rsidRDefault="00325688">
            <w:pPr>
              <w:pStyle w:val="PhDCabealhoFiguras"/>
              <w:rPr>
                <w:ins w:id="154" w:author="luis barros" w:date="2021-02-06T11:10:00Z"/>
              </w:rPr>
              <w:pPrChange w:id="155" w:author="luis barros" w:date="2021-02-06T11:13:00Z">
                <w:pPr>
                  <w:pStyle w:val="PhDCorpo"/>
                </w:pPr>
              </w:pPrChange>
            </w:pPr>
            <w:ins w:id="156" w:author="luis barros" w:date="2021-02-06T11:13:00Z">
              <w:r>
                <w:t>(e)</w:t>
              </w:r>
            </w:ins>
          </w:p>
        </w:tc>
        <w:tc>
          <w:tcPr>
            <w:tcW w:w="2265" w:type="dxa"/>
            <w:tcPrChange w:id="157" w:author="luis barros" w:date="2021-02-06T11:13:00Z">
              <w:tcPr>
                <w:tcW w:w="2265" w:type="dxa"/>
              </w:tcPr>
            </w:tcPrChange>
          </w:tcPr>
          <w:p w14:paraId="481D2114" w14:textId="2193D318" w:rsidR="00325688" w:rsidRDefault="00325688">
            <w:pPr>
              <w:pStyle w:val="PhDCabealhoFiguras"/>
              <w:rPr>
                <w:ins w:id="158" w:author="luis barros" w:date="2021-02-06T11:10:00Z"/>
              </w:rPr>
              <w:pPrChange w:id="159" w:author="luis barros" w:date="2021-02-06T11:13:00Z">
                <w:pPr>
                  <w:pStyle w:val="PhDCorpo"/>
                </w:pPr>
              </w:pPrChange>
            </w:pPr>
            <w:ins w:id="160" w:author="luis barros" w:date="2021-02-06T11:13:00Z">
              <w:r>
                <w:t>(f)</w:t>
              </w:r>
            </w:ins>
          </w:p>
        </w:tc>
        <w:tc>
          <w:tcPr>
            <w:tcW w:w="2265" w:type="dxa"/>
            <w:tcPrChange w:id="161" w:author="luis barros" w:date="2021-02-06T11:13:00Z">
              <w:tcPr>
                <w:tcW w:w="2265" w:type="dxa"/>
              </w:tcPr>
            </w:tcPrChange>
          </w:tcPr>
          <w:p w14:paraId="208AC925" w14:textId="414A524A" w:rsidR="00325688" w:rsidRDefault="00325688">
            <w:pPr>
              <w:pStyle w:val="PhDCabealhoFiguras"/>
              <w:rPr>
                <w:ins w:id="162" w:author="luis barros" w:date="2021-02-06T11:10:00Z"/>
              </w:rPr>
              <w:pPrChange w:id="163" w:author="luis barros" w:date="2021-02-06T11:13:00Z">
                <w:pPr>
                  <w:pStyle w:val="PhDCorpo"/>
                </w:pPr>
              </w:pPrChange>
            </w:pPr>
            <w:ins w:id="164" w:author="luis barros" w:date="2021-02-06T11:13:00Z">
              <w:r>
                <w:t>(g)</w:t>
              </w:r>
            </w:ins>
          </w:p>
        </w:tc>
        <w:tc>
          <w:tcPr>
            <w:tcW w:w="2266" w:type="dxa"/>
            <w:tcPrChange w:id="165" w:author="luis barros" w:date="2021-02-06T11:13:00Z">
              <w:tcPr>
                <w:tcW w:w="2266" w:type="dxa"/>
              </w:tcPr>
            </w:tcPrChange>
          </w:tcPr>
          <w:p w14:paraId="075351DC" w14:textId="1EEB612E" w:rsidR="00325688" w:rsidRDefault="00325688">
            <w:pPr>
              <w:pStyle w:val="PhDCabealhoFiguras"/>
              <w:rPr>
                <w:ins w:id="166" w:author="luis barros" w:date="2021-02-06T11:10:00Z"/>
              </w:rPr>
              <w:pPrChange w:id="167" w:author="luis barros" w:date="2021-02-06T11:14:00Z">
                <w:pPr>
                  <w:pStyle w:val="PhDCorpo"/>
                </w:pPr>
              </w:pPrChange>
            </w:pPr>
            <w:ins w:id="168" w:author="luis barros" w:date="2021-02-06T11:13:00Z">
              <w:r>
                <w:t>(h)</w:t>
              </w:r>
            </w:ins>
          </w:p>
        </w:tc>
      </w:tr>
    </w:tbl>
    <w:p w14:paraId="30074EA4" w14:textId="0A2B943F" w:rsidR="009C17AD" w:rsidRDefault="00325688">
      <w:pPr>
        <w:pStyle w:val="PhDLegendaFiguras"/>
        <w:pPrChange w:id="169" w:author="luis barros" w:date="2021-02-06T11:16:00Z">
          <w:pPr>
            <w:pStyle w:val="PhDCorpo"/>
            <w:ind w:firstLine="567"/>
          </w:pPr>
        </w:pPrChange>
      </w:pPr>
      <w:ins w:id="170" w:author="luis barros" w:date="2021-02-06T11:14:00Z">
        <w:r>
          <w:t xml:space="preserve">Figura </w:t>
        </w:r>
        <w:r>
          <w:fldChar w:fldCharType="begin"/>
        </w:r>
        <w:r>
          <w:instrText xml:space="preserve"> STYLEREF 1 \s </w:instrText>
        </w:r>
      </w:ins>
      <w:r>
        <w:fldChar w:fldCharType="separate"/>
      </w:r>
      <w:r>
        <w:rPr>
          <w:b/>
          <w:noProof/>
        </w:rPr>
        <w:t>Erro! Não existe nenhum texto com o estilo especificado no documento.</w:t>
      </w:r>
      <w:ins w:id="171" w:author="luis barros" w:date="2021-02-06T11:14:00Z">
        <w:r>
          <w:fldChar w:fldCharType="end"/>
        </w:r>
        <w:r>
          <w:t>.</w:t>
        </w:r>
        <w:r>
          <w:fldChar w:fldCharType="begin"/>
        </w:r>
        <w:r>
          <w:instrText xml:space="preserve"> SEQ Figura \* ARABIC \s 1 </w:instrText>
        </w:r>
      </w:ins>
      <w:r>
        <w:fldChar w:fldCharType="separate"/>
      </w:r>
      <w:ins w:id="172" w:author="luis barros" w:date="2021-02-06T11:14:00Z">
        <w:r>
          <w:rPr>
            <w:noProof/>
          </w:rPr>
          <w:t>3</w:t>
        </w:r>
        <w:r>
          <w:fldChar w:fldCharType="end"/>
        </w:r>
        <w:r>
          <w:t xml:space="preserve"> – Exemplos de simplos xpto: (a) simbolo de material A; (b) simbolo de; (c) asdasdas</w:t>
        </w:r>
      </w:ins>
      <w:del w:id="173" w:author="luis barros" w:date="2021-02-06T11:10:00Z">
        <w:r w:rsidR="0009661F" w:rsidRPr="00676E5C" w:rsidDel="00325688">
          <w:rPr>
            <w:noProof/>
          </w:rPr>
          <mc:AlternateContent>
            <mc:Choice Requires="wpg">
              <w:drawing>
                <wp:anchor distT="0" distB="0" distL="114300" distR="114300" simplePos="0" relativeHeight="251791360" behindDoc="1" locked="0" layoutInCell="1" allowOverlap="1" wp14:anchorId="5CA3BB65" wp14:editId="67A626D4">
                  <wp:simplePos x="0" y="0"/>
                  <wp:positionH relativeFrom="margin">
                    <wp:posOffset>4681220</wp:posOffset>
                  </wp:positionH>
                  <wp:positionV relativeFrom="paragraph">
                    <wp:posOffset>-2159000</wp:posOffset>
                  </wp:positionV>
                  <wp:extent cx="953770" cy="1709420"/>
                  <wp:effectExtent l="0" t="0" r="17780" b="5080"/>
                  <wp:wrapTight wrapText="bothSides">
                    <wp:wrapPolygon edited="0">
                      <wp:start x="431" y="0"/>
                      <wp:lineTo x="0" y="15406"/>
                      <wp:lineTo x="0" y="21423"/>
                      <wp:lineTo x="21571" y="21423"/>
                      <wp:lineTo x="21571" y="15406"/>
                      <wp:lineTo x="21140" y="0"/>
                      <wp:lineTo x="431" y="0"/>
                    </wp:wrapPolygon>
                  </wp:wrapTight>
                  <wp:docPr id="127" name="Agrupar 127"/>
                  <wp:cNvGraphicFramePr/>
                  <a:graphic xmlns:a="http://schemas.openxmlformats.org/drawingml/2006/main">
                    <a:graphicData uri="http://schemas.microsoft.com/office/word/2010/wordprocessingGroup">
                      <wpg:wgp>
                        <wpg:cNvGrpSpPr/>
                        <wpg:grpSpPr>
                          <a:xfrm>
                            <a:off x="0" y="0"/>
                            <a:ext cx="860712" cy="1229184"/>
                            <a:chOff x="0" y="0"/>
                            <a:chExt cx="1026795" cy="1466850"/>
                          </a:xfrm>
                        </wpg:grpSpPr>
                        <pic:pic xmlns:pic="http://schemas.openxmlformats.org/drawingml/2006/picture">
                          <pic:nvPicPr>
                            <pic:cNvPr id="122" name="Imagem 1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47688" y="0"/>
                              <a:ext cx="860712" cy="12291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563C9C" id="Agrupar 127" o:spid="_x0000_s1026" style="position:absolute;margin-left:368.6pt;margin-top:-170pt;width:75.1pt;height:134.6pt;z-index:-251525120;mso-position-horizontal-relative:margin;mso-width-relative:margin;mso-height-relative:margin" coordsize="10267,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">
                  <v:shape id="Imagem 122" o:spid="_x0000_s1027" type="#_x0000_t75" style="position:absolute;left:476;width:8608;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">
                    <v:imagedata r:id="rId72" o:title=""/>
                  </v:shape>
                  <w10:wrap type="tight" anchorx="margin"/>
                </v:group>
              </w:pict>
            </mc:Fallback>
          </mc:AlternateContent>
        </w:r>
      </w:del>
    </w:p>
    <w:p w14:paraId="110ABDBA" w14:textId="6DC29197" w:rsidR="00536307" w:rsidRPr="00B66544" w:rsidRDefault="00017417" w:rsidP="00536307">
      <w:pPr>
        <w:pStyle w:val="Ttulo2"/>
        <w:rPr>
          <w:rFonts w:ascii="NewsGotT" w:hAnsi="NewsGotT"/>
        </w:rPr>
      </w:pPr>
      <w:bookmarkStart w:id="174" w:name="_Toc63287462"/>
      <w:r>
        <w:rPr>
          <w:rFonts w:ascii="NewsGotT" w:hAnsi="NewsGotT"/>
        </w:rPr>
        <w:t>Planeamento inicial</w:t>
      </w:r>
      <w:bookmarkEnd w:id="174"/>
    </w:p>
    <w:p w14:paraId="4BFEF782" w14:textId="118BEC64" w:rsidR="00B67356" w:rsidRDefault="00EE537A" w:rsidP="00B67356">
      <w:pPr>
        <w:pStyle w:val="PhDCorpo"/>
      </w:pPr>
      <w:r>
        <w:tab/>
      </w:r>
      <w:commentRangeStart w:id="175"/>
      <w:r w:rsidR="00B67356">
        <w:t xml:space="preserve">De forma a testar as especificações acima previstas, deverão ser realizados </w:t>
      </w:r>
      <w:del w:id="176" w:author="luis barros" w:date="2021-02-06T11:20:00Z">
        <w:r w:rsidR="00B67356" w:rsidDel="00C77A85">
          <w:delText>testes</w:delText>
        </w:r>
      </w:del>
      <w:ins w:id="177" w:author="luis barros" w:date="2021-02-06T11:20:00Z">
        <w:r w:rsidR="00C77A85">
          <w:t>ensaios experimentais</w:t>
        </w:r>
      </w:ins>
      <w:r w:rsidR="00B67356">
        <w:t>.</w:t>
      </w:r>
    </w:p>
    <w:p w14:paraId="0F6A092D" w14:textId="30259CAE" w:rsidR="00B67356" w:rsidRDefault="00C77A85" w:rsidP="00B67356">
      <w:pPr>
        <w:pStyle w:val="PhDCorpo"/>
      </w:pPr>
      <w:ins w:id="178" w:author="luis barros" w:date="2021-02-06T11:20:00Z">
        <w:r>
          <w:tab/>
        </w:r>
      </w:ins>
      <w:r w:rsidR="00B67356">
        <w:t xml:space="preserve">Para que o AWR siga a linha, será implementado um seguidor de linha através de um </w:t>
      </w:r>
      <w:r w:rsidR="00B67356" w:rsidRPr="00567B04">
        <w:rPr>
          <w:i/>
          <w:iCs/>
        </w:rPr>
        <w:t>array</w:t>
      </w:r>
      <w:r w:rsidR="00B67356">
        <w:t xml:space="preserve"> de sensores de reflexão de luz</w:t>
      </w:r>
      <w:r w:rsidR="00567B04">
        <w:t xml:space="preserve">. </w:t>
      </w:r>
      <w:r w:rsidR="00B67356">
        <w:t>Irão ser realizados ensaios experimentais simulando o ambiente no qual este irá operar. Estes</w:t>
      </w:r>
      <w:r w:rsidR="00EE537A">
        <w:t xml:space="preserve"> </w:t>
      </w:r>
      <w:r w:rsidR="00B67356">
        <w:t xml:space="preserve">permitirão determinar os valores de referência que servirão para o dimensionamento e calibração dos circuitos de direção do robô. Para isso, este deverá ser colocado em diferentes posições sobre a linha. </w:t>
      </w:r>
    </w:p>
    <w:p w14:paraId="71EEB9BE" w14:textId="17215200"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LEDs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commentRangeEnd w:id="175"/>
      <w:r w:rsidR="00C77A85">
        <w:rPr>
          <w:rStyle w:val="Refdecomentrio"/>
          <w:rFonts w:eastAsia="Times New Roman"/>
          <w:lang w:eastAsia="pt-PT"/>
        </w:rPr>
        <w:commentReference w:id="175"/>
      </w:r>
    </w:p>
    <w:p w14:paraId="4AD0388A" w14:textId="611C5644" w:rsidR="00B72760" w:rsidRPr="00B72760" w:rsidRDefault="00B72760" w:rsidP="00B72760">
      <w:pPr>
        <w:pStyle w:val="Legenda"/>
        <w:keepNext/>
        <w:jc w:val="center"/>
        <w:rPr>
          <w:rFonts w:ascii="NewsGotT" w:hAnsi="NewsGotT"/>
          <w:i w:val="0"/>
          <w:iCs w:val="0"/>
          <w:color w:val="auto"/>
          <w:sz w:val="20"/>
          <w:szCs w:val="20"/>
        </w:rPr>
      </w:pPr>
      <w:bookmarkStart w:id="179" w:name="_Toc63286519"/>
      <w:r w:rsidRPr="00B72760">
        <w:rPr>
          <w:rFonts w:ascii="NewsGotT" w:hAnsi="NewsGotT"/>
          <w:i w:val="0"/>
          <w:iCs w:val="0"/>
          <w:color w:val="auto"/>
          <w:sz w:val="20"/>
          <w:szCs w:val="20"/>
        </w:rPr>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09661F">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179"/>
    </w:p>
    <w:p w14:paraId="57C421FF" w14:textId="396FDD59" w:rsidR="007A06A8" w:rsidRDefault="00B72760" w:rsidP="008A43C9">
      <w:pPr>
        <w:pStyle w:val="PhDCorpo"/>
        <w:jc w:val="center"/>
      </w:pPr>
      <w:r>
        <w:rPr>
          <w:noProof/>
        </w:rPr>
        <w:drawing>
          <wp:inline distT="0" distB="0" distL="0" distR="0" wp14:anchorId="27655415" wp14:editId="6C2C7625">
            <wp:extent cx="5391152"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73">
                      <a:extLst>
                        <a:ext uri="{28A0092B-C50C-407E-A947-70E740481C1C}">
                          <a14:useLocalDpi xmlns:a14="http://schemas.microsoft.com/office/drawing/2010/main" val="0"/>
                        </a:ext>
                      </a:extLst>
                    </a:blip>
                    <a:stretch>
                      <a:fillRect/>
                    </a:stretch>
                  </pic:blipFill>
                  <pic:spPr>
                    <a:xfrm>
                      <a:off x="0" y="0"/>
                      <a:ext cx="5391152" cy="2981325"/>
                    </a:xfrm>
                    <a:prstGeom prst="rect">
                      <a:avLst/>
                    </a:prstGeom>
                  </pic:spPr>
                </pic:pic>
              </a:graphicData>
            </a:graphic>
          </wp:inline>
        </w:drawing>
      </w:r>
    </w:p>
    <w:p w14:paraId="0E22E7CD" w14:textId="77777777" w:rsidR="00B72760" w:rsidRDefault="008A43C9" w:rsidP="007F0E3E">
      <w:pPr>
        <w:pStyle w:val="PhDCorpo"/>
        <w:keepNext/>
        <w:spacing w:after="0"/>
        <w:ind w:left="-426"/>
        <w:jc w:val="center"/>
      </w:pPr>
      <w:r>
        <w:rPr>
          <w:noProof/>
        </w:rPr>
        <w:drawing>
          <wp:inline distT="0" distB="0" distL="0" distR="0" wp14:anchorId="3C524DF2" wp14:editId="00BD4F33">
            <wp:extent cx="6287222"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74">
                      <a:extLst>
                        <a:ext uri="{28A0092B-C50C-407E-A947-70E740481C1C}">
                          <a14:useLocalDpi xmlns:a14="http://schemas.microsoft.com/office/drawing/2010/main" val="0"/>
                        </a:ext>
                      </a:extLst>
                    </a:blip>
                    <a:stretch>
                      <a:fillRect/>
                    </a:stretch>
                  </pic:blipFill>
                  <pic:spPr>
                    <a:xfrm>
                      <a:off x="0" y="0"/>
                      <a:ext cx="6287222" cy="2468608"/>
                    </a:xfrm>
                    <a:prstGeom prst="rect">
                      <a:avLst/>
                    </a:prstGeom>
                  </pic:spPr>
                </pic:pic>
              </a:graphicData>
            </a:graphic>
          </wp:inline>
        </w:drawing>
      </w:r>
    </w:p>
    <w:p w14:paraId="5AAA362B" w14:textId="6F22E8F4" w:rsidR="00B80600" w:rsidRPr="00B72760" w:rsidRDefault="00B72760" w:rsidP="007F0E3E">
      <w:pPr>
        <w:pStyle w:val="Legenda"/>
        <w:ind w:left="-284"/>
        <w:jc w:val="center"/>
        <w:rPr>
          <w:rFonts w:ascii="NewsGotT" w:hAnsi="NewsGotT"/>
          <w:i w:val="0"/>
          <w:iCs w:val="0"/>
          <w:color w:val="auto"/>
          <w:sz w:val="20"/>
          <w:szCs w:val="20"/>
        </w:rPr>
      </w:pPr>
      <w:bookmarkStart w:id="180" w:name="_Toc63286468"/>
      <w:r w:rsidRPr="00B72760">
        <w:rPr>
          <w:rFonts w:ascii="NewsGotT" w:hAnsi="NewsGotT"/>
          <w:i w:val="0"/>
          <w:iCs w:val="0"/>
          <w:color w:val="auto"/>
          <w:sz w:val="20"/>
          <w:szCs w:val="20"/>
        </w:rPr>
        <w:t xml:space="preserve">Figura </w:t>
      </w:r>
      <w:ins w:id="181"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82"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83" w:author="luis barros" w:date="2021-02-06T11:14:00Z">
        <w:r w:rsidR="00325688">
          <w:rPr>
            <w:rFonts w:ascii="NewsGotT" w:hAnsi="NewsGotT"/>
            <w:i w:val="0"/>
            <w:iCs w:val="0"/>
            <w:noProof/>
            <w:color w:val="auto"/>
            <w:sz w:val="20"/>
            <w:szCs w:val="20"/>
          </w:rPr>
          <w:t>4</w:t>
        </w:r>
        <w:r w:rsidR="00325688">
          <w:rPr>
            <w:rFonts w:ascii="NewsGotT" w:hAnsi="NewsGotT"/>
            <w:i w:val="0"/>
            <w:iCs w:val="0"/>
            <w:color w:val="auto"/>
            <w:sz w:val="20"/>
            <w:szCs w:val="20"/>
          </w:rPr>
          <w:fldChar w:fldCharType="end"/>
        </w:r>
      </w:ins>
      <w:del w:id="184" w:author="luis barros" w:date="2021-02-06T11:05:00Z">
        <w:r w:rsidRPr="00B72760" w:rsidDel="00325688">
          <w:rPr>
            <w:rFonts w:ascii="NewsGotT" w:hAnsi="NewsGotT"/>
            <w:i w:val="0"/>
            <w:iCs w:val="0"/>
            <w:color w:val="auto"/>
            <w:sz w:val="20"/>
            <w:szCs w:val="20"/>
          </w:rPr>
          <w:fldChar w:fldCharType="begin"/>
        </w:r>
        <w:r w:rsidRPr="00B72760" w:rsidDel="00325688">
          <w:rPr>
            <w:rFonts w:ascii="NewsGotT" w:hAnsi="NewsGotT"/>
            <w:i w:val="0"/>
            <w:iCs w:val="0"/>
            <w:color w:val="auto"/>
            <w:sz w:val="20"/>
            <w:szCs w:val="20"/>
          </w:rPr>
          <w:delInstrText xml:space="preserve"> SEQ Figura \* ARABIC </w:delInstrText>
        </w:r>
        <w:r w:rsidRPr="00B72760"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10</w:delText>
        </w:r>
        <w:r w:rsidRPr="00B72760" w:rsidDel="00325688">
          <w:rPr>
            <w:rFonts w:ascii="NewsGotT" w:hAnsi="NewsGotT"/>
            <w:i w:val="0"/>
            <w:iCs w:val="0"/>
            <w:color w:val="auto"/>
            <w:sz w:val="20"/>
            <w:szCs w:val="20"/>
          </w:rPr>
          <w:fldChar w:fldCharType="end"/>
        </w:r>
      </w:del>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Diagrama de Gantt</w:t>
      </w:r>
      <w:bookmarkEnd w:id="180"/>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75"/>
          <w:headerReference w:type="default" r:id="rId76"/>
          <w:footerReference w:type="default" r:id="rId77"/>
          <w:headerReference w:type="first" r:id="rId78"/>
          <w:type w:val="oddPage"/>
          <w:pgSz w:w="11907" w:h="16840" w:code="9"/>
          <w:pgMar w:top="1134" w:right="1418" w:bottom="1134" w:left="1418" w:header="567" w:footer="57" w:gutter="0"/>
          <w:pgNumType w:chapSep="emDash"/>
          <w:cols w:space="720"/>
          <w:docGrid w:linePitch="272"/>
        </w:sectPr>
      </w:pPr>
    </w:p>
    <w:p w14:paraId="26FC265C" w14:textId="4683F6AC" w:rsidR="008A43C9" w:rsidRPr="00B66544" w:rsidRDefault="008A43C9" w:rsidP="008A43C9">
      <w:pPr>
        <w:pStyle w:val="PhDCabealho1"/>
      </w:pPr>
      <w:bookmarkStart w:id="185" w:name="_Toc471579027"/>
      <w:r w:rsidRPr="00EB7B87">
        <w:br/>
      </w:r>
      <w:r w:rsidRPr="00EB7B87">
        <w:br/>
      </w:r>
      <w:bookmarkStart w:id="186" w:name="_Toc63287463"/>
      <w:r>
        <w:t>Desenho dos circuitos eletrónicos</w:t>
      </w:r>
      <w:bookmarkEnd w:id="186"/>
    </w:p>
    <w:p w14:paraId="325871DD" w14:textId="23501EE7" w:rsidR="008A43C9" w:rsidRDefault="008A43C9" w:rsidP="008A43C9">
      <w:pPr>
        <w:pStyle w:val="PhDCabealho2"/>
      </w:pPr>
      <w:bookmarkStart w:id="187" w:name="_Toc63287464"/>
      <w:r>
        <w:t>Introdução</w:t>
      </w:r>
      <w:bookmarkEnd w:id="187"/>
    </w:p>
    <w:p w14:paraId="60427FA7" w14:textId="32DA47FD" w:rsidR="002A00DC" w:rsidRPr="002A00DC" w:rsidRDefault="002A00DC">
      <w:pPr>
        <w:pStyle w:val="PhDCorpo"/>
        <w:tabs>
          <w:tab w:val="clear" w:pos="567"/>
          <w:tab w:val="left" w:pos="0"/>
        </w:tabs>
        <w:ind w:left="576"/>
        <w:rPr>
          <w:ins w:id="188" w:author="luis barros" w:date="2021-02-06T11:25:00Z"/>
          <w:highlight w:val="yellow"/>
          <w:rPrChange w:id="189" w:author="luis barros" w:date="2021-02-06T11:29:00Z">
            <w:rPr>
              <w:ins w:id="190" w:author="luis barros" w:date="2021-02-06T11:25:00Z"/>
            </w:rPr>
          </w:rPrChange>
        </w:rPr>
        <w:pPrChange w:id="191" w:author="luis barros" w:date="2021-02-06T11:25:00Z">
          <w:pPr>
            <w:pStyle w:val="PhDCorpo"/>
            <w:tabs>
              <w:tab w:val="clear" w:pos="567"/>
              <w:tab w:val="left" w:pos="0"/>
            </w:tabs>
          </w:pPr>
        </w:pPrChange>
      </w:pPr>
      <w:ins w:id="192" w:author="luis barros" w:date="2021-02-06T11:25:00Z">
        <w:r w:rsidRPr="002A00DC">
          <w:rPr>
            <w:highlight w:val="yellow"/>
            <w:rPrChange w:id="193" w:author="luis barros" w:date="2021-02-06T11:29:00Z">
              <w:rPr/>
            </w:rPrChange>
          </w:rPr>
          <w:t>vocês aqui devem apresentar uma vista geral do protótipo</w:t>
        </w:r>
      </w:ins>
    </w:p>
    <w:p w14:paraId="265ADD8D" w14:textId="77777777" w:rsidR="002A00DC" w:rsidRPr="002A00DC" w:rsidRDefault="002A00DC">
      <w:pPr>
        <w:pStyle w:val="PhDCorpo"/>
        <w:tabs>
          <w:tab w:val="clear" w:pos="567"/>
          <w:tab w:val="left" w:pos="0"/>
        </w:tabs>
        <w:ind w:left="576"/>
        <w:rPr>
          <w:ins w:id="194" w:author="luis barros" w:date="2021-02-06T11:26:00Z"/>
          <w:highlight w:val="yellow"/>
          <w:rPrChange w:id="195" w:author="luis barros" w:date="2021-02-06T11:29:00Z">
            <w:rPr>
              <w:ins w:id="196" w:author="luis barros" w:date="2021-02-06T11:26:00Z"/>
            </w:rPr>
          </w:rPrChange>
        </w:rPr>
        <w:pPrChange w:id="197" w:author="luis barros" w:date="2021-02-06T11:25:00Z">
          <w:pPr>
            <w:pStyle w:val="PhDCorpo"/>
            <w:tabs>
              <w:tab w:val="clear" w:pos="567"/>
              <w:tab w:val="left" w:pos="0"/>
            </w:tabs>
          </w:pPr>
        </w:pPrChange>
      </w:pPr>
      <w:ins w:id="198" w:author="luis barros" w:date="2021-02-06T11:25:00Z">
        <w:r w:rsidRPr="002A00DC">
          <w:rPr>
            <w:highlight w:val="yellow"/>
            <w:rPrChange w:id="199" w:author="luis barros" w:date="2021-02-06T11:29:00Z">
              <w:rPr/>
            </w:rPrChange>
          </w:rPr>
          <w:t>apresentar uma espécie de diagrama de blocos</w:t>
        </w:r>
      </w:ins>
      <w:ins w:id="200" w:author="luis barros" w:date="2021-02-06T11:26:00Z">
        <w:r w:rsidRPr="002A00DC">
          <w:rPr>
            <w:highlight w:val="yellow"/>
            <w:rPrChange w:id="201" w:author="luis barros" w:date="2021-02-06T11:29:00Z">
              <w:rPr/>
            </w:rPrChange>
          </w:rPr>
          <w:t>, o que entra, o que se processa, o que sai?</w:t>
        </w:r>
      </w:ins>
    </w:p>
    <w:p w14:paraId="7B64E472" w14:textId="77777777" w:rsidR="002A00DC" w:rsidRPr="002A00DC" w:rsidRDefault="002A00DC">
      <w:pPr>
        <w:pStyle w:val="PhDCorpo"/>
        <w:tabs>
          <w:tab w:val="clear" w:pos="567"/>
          <w:tab w:val="left" w:pos="0"/>
        </w:tabs>
        <w:ind w:left="576"/>
        <w:rPr>
          <w:ins w:id="202" w:author="luis barros" w:date="2021-02-06T11:26:00Z"/>
          <w:highlight w:val="yellow"/>
          <w:rPrChange w:id="203" w:author="luis barros" w:date="2021-02-06T11:29:00Z">
            <w:rPr>
              <w:ins w:id="204" w:author="luis barros" w:date="2021-02-06T11:26:00Z"/>
            </w:rPr>
          </w:rPrChange>
        </w:rPr>
        <w:pPrChange w:id="205" w:author="luis barros" w:date="2021-02-06T11:25:00Z">
          <w:pPr>
            <w:pStyle w:val="PhDCorpo"/>
            <w:tabs>
              <w:tab w:val="clear" w:pos="567"/>
              <w:tab w:val="left" w:pos="0"/>
            </w:tabs>
          </w:pPr>
        </w:pPrChange>
      </w:pPr>
      <w:ins w:id="206" w:author="luis barros" w:date="2021-02-06T11:26:00Z">
        <w:r w:rsidRPr="002A00DC">
          <w:rPr>
            <w:highlight w:val="yellow"/>
            <w:rPrChange w:id="207" w:author="luis barros" w:date="2021-02-06T11:29:00Z">
              <w:rPr/>
            </w:rPrChange>
          </w:rPr>
          <w:t>Entra sensores de linha, sai sinais de pwm, processa a maq de estados</w:t>
        </w:r>
        <w:r w:rsidRPr="002A00DC">
          <w:rPr>
            <w:highlight w:val="yellow"/>
            <w:rPrChange w:id="208" w:author="luis barros" w:date="2021-02-06T11:29:00Z">
              <w:rPr/>
            </w:rPrChange>
          </w:rPr>
          <w:br/>
          <w:t>tem aqui 3 main block que devem ser realçados</w:t>
        </w:r>
      </w:ins>
    </w:p>
    <w:p w14:paraId="38912AC8" w14:textId="6EBF2EA5" w:rsidR="002A00DC" w:rsidRPr="002A00DC" w:rsidRDefault="002A00DC">
      <w:pPr>
        <w:pStyle w:val="PhDCorpo"/>
        <w:numPr>
          <w:ilvl w:val="0"/>
          <w:numId w:val="22"/>
        </w:numPr>
        <w:tabs>
          <w:tab w:val="clear" w:pos="567"/>
          <w:tab w:val="left" w:pos="0"/>
        </w:tabs>
        <w:rPr>
          <w:ins w:id="209" w:author="luis barros" w:date="2021-02-06T11:27:00Z"/>
          <w:highlight w:val="yellow"/>
          <w:rPrChange w:id="210" w:author="luis barros" w:date="2021-02-06T11:29:00Z">
            <w:rPr>
              <w:ins w:id="211" w:author="luis barros" w:date="2021-02-06T11:27:00Z"/>
            </w:rPr>
          </w:rPrChange>
        </w:rPr>
        <w:pPrChange w:id="212" w:author="luis barros" w:date="2021-02-06T11:28:00Z">
          <w:pPr>
            <w:pStyle w:val="PhDCorpo"/>
            <w:tabs>
              <w:tab w:val="clear" w:pos="567"/>
              <w:tab w:val="left" w:pos="0"/>
            </w:tabs>
          </w:pPr>
        </w:pPrChange>
      </w:pPr>
      <w:ins w:id="213" w:author="luis barros" w:date="2021-02-06T11:26:00Z">
        <w:r w:rsidRPr="002A00DC">
          <w:rPr>
            <w:highlight w:val="yellow"/>
            <w:rPrChange w:id="214" w:author="luis barros" w:date="2021-02-06T11:29:00Z">
              <w:rPr/>
            </w:rPrChange>
          </w:rPr>
          <w:t>Circuito de condicionamento de sinal para os sensores de linha</w:t>
        </w:r>
      </w:ins>
      <w:ins w:id="215" w:author="luis barros" w:date="2021-02-06T11:27:00Z">
        <w:r w:rsidRPr="002A00DC">
          <w:rPr>
            <w:highlight w:val="yellow"/>
            <w:rPrChange w:id="216" w:author="luis barros" w:date="2021-02-06T11:29:00Z">
              <w:rPr/>
            </w:rPrChange>
          </w:rPr>
          <w:t xml:space="preserve"> </w:t>
        </w:r>
      </w:ins>
      <w:ins w:id="217" w:author="luis barros" w:date="2021-02-06T11:38:00Z">
        <w:r w:rsidR="00746CEB">
          <w:rPr>
            <w:highlight w:val="yellow"/>
          </w:rPr>
          <w:t>(os buffer para maquinda de estados com histerese) e</w:t>
        </w:r>
      </w:ins>
      <w:ins w:id="218" w:author="luis barros" w:date="2021-02-06T11:27:00Z">
        <w:r w:rsidRPr="002A00DC">
          <w:rPr>
            <w:highlight w:val="yellow"/>
            <w:rPrChange w:id="219" w:author="luis barros" w:date="2021-02-06T11:29:00Z">
              <w:rPr/>
            </w:rPrChange>
          </w:rPr>
          <w:t xml:space="preserve"> o Circuito de controlo dos motores (os ampop em cascata)</w:t>
        </w:r>
      </w:ins>
      <w:ins w:id="220" w:author="luis barros" w:date="2021-02-06T11:38:00Z">
        <w:r w:rsidR="00746CEB">
          <w:rPr>
            <w:highlight w:val="yellow"/>
          </w:rPr>
          <w:t>: reaçar os sinais que entram no estágio seguinte da maquina de estados e dos pwm</w:t>
        </w:r>
      </w:ins>
      <w:del w:id="221" w:author="luis barros" w:date="2021-02-06T11:25:00Z">
        <w:r w:rsidR="00924BD5" w:rsidRPr="002A00DC" w:rsidDel="002A00DC">
          <w:rPr>
            <w:highlight w:val="yellow"/>
            <w:rPrChange w:id="222" w:author="luis barros" w:date="2021-02-06T11:29:00Z">
              <w:rPr/>
            </w:rPrChange>
          </w:rPr>
          <w:tab/>
        </w:r>
      </w:del>
    </w:p>
    <w:p w14:paraId="393AF8AB" w14:textId="56C3B16C" w:rsidR="002A00DC" w:rsidRPr="002A00DC" w:rsidRDefault="002A00DC">
      <w:pPr>
        <w:pStyle w:val="PhDCorpo"/>
        <w:numPr>
          <w:ilvl w:val="0"/>
          <w:numId w:val="22"/>
        </w:numPr>
        <w:tabs>
          <w:tab w:val="clear" w:pos="567"/>
          <w:tab w:val="left" w:pos="0"/>
        </w:tabs>
        <w:rPr>
          <w:ins w:id="223" w:author="luis barros" w:date="2021-02-06T11:28:00Z"/>
          <w:highlight w:val="yellow"/>
          <w:rPrChange w:id="224" w:author="luis barros" w:date="2021-02-06T11:29:00Z">
            <w:rPr>
              <w:ins w:id="225" w:author="luis barros" w:date="2021-02-06T11:28:00Z"/>
            </w:rPr>
          </w:rPrChange>
        </w:rPr>
        <w:pPrChange w:id="226" w:author="luis barros" w:date="2021-02-06T11:28:00Z">
          <w:pPr>
            <w:pStyle w:val="PhDCorpo"/>
            <w:tabs>
              <w:tab w:val="clear" w:pos="567"/>
              <w:tab w:val="left" w:pos="0"/>
            </w:tabs>
          </w:pPr>
        </w:pPrChange>
      </w:pPr>
      <w:ins w:id="227" w:author="luis barros" w:date="2021-02-06T11:27:00Z">
        <w:r w:rsidRPr="002A00DC">
          <w:rPr>
            <w:highlight w:val="yellow"/>
            <w:rPrChange w:id="228" w:author="luis barros" w:date="2021-02-06T11:29:00Z">
              <w:rPr/>
            </w:rPrChange>
          </w:rPr>
          <w:t xml:space="preserve">Circuito </w:t>
        </w:r>
      </w:ins>
      <w:ins w:id="229" w:author="luis barros" w:date="2021-02-06T11:28:00Z">
        <w:r w:rsidRPr="002A00DC">
          <w:rPr>
            <w:highlight w:val="yellow"/>
            <w:rPrChange w:id="230" w:author="luis barros" w:date="2021-02-06T11:29:00Z">
              <w:rPr/>
            </w:rPrChange>
          </w:rPr>
          <w:t>de atuação dos sinais de pwm (tl para a frente</w:t>
        </w:r>
      </w:ins>
    </w:p>
    <w:p w14:paraId="2C7A631D" w14:textId="3E0B7B49" w:rsidR="002A00DC" w:rsidRPr="002A00DC" w:rsidRDefault="002A00DC">
      <w:pPr>
        <w:pStyle w:val="PhDCorpo"/>
        <w:numPr>
          <w:ilvl w:val="0"/>
          <w:numId w:val="22"/>
        </w:numPr>
        <w:tabs>
          <w:tab w:val="clear" w:pos="567"/>
          <w:tab w:val="left" w:pos="0"/>
        </w:tabs>
        <w:rPr>
          <w:ins w:id="231" w:author="luis barros" w:date="2021-02-06T11:25:00Z"/>
          <w:highlight w:val="yellow"/>
          <w:rPrChange w:id="232" w:author="luis barros" w:date="2021-02-06T11:29:00Z">
            <w:rPr>
              <w:ins w:id="233" w:author="luis barros" w:date="2021-02-06T11:25:00Z"/>
            </w:rPr>
          </w:rPrChange>
        </w:rPr>
        <w:pPrChange w:id="234" w:author="luis barros" w:date="2021-02-06T11:28:00Z">
          <w:pPr>
            <w:pStyle w:val="PhDCorpo"/>
            <w:tabs>
              <w:tab w:val="clear" w:pos="567"/>
              <w:tab w:val="left" w:pos="0"/>
            </w:tabs>
          </w:pPr>
        </w:pPrChange>
      </w:pPr>
      <w:ins w:id="235" w:author="luis barros" w:date="2021-02-06T11:28:00Z">
        <w:r w:rsidRPr="002A00DC">
          <w:rPr>
            <w:highlight w:val="yellow"/>
            <w:rPrChange w:id="236" w:author="luis barros" w:date="2021-02-06T11:29:00Z">
              <w:rPr/>
            </w:rPrChange>
          </w:rPr>
          <w:t>Maquina de estados</w:t>
        </w:r>
      </w:ins>
    </w:p>
    <w:p w14:paraId="478E2002" w14:textId="4E99C024" w:rsidR="002A00DC" w:rsidRDefault="002A00DC" w:rsidP="00924BD5">
      <w:pPr>
        <w:pStyle w:val="PhDCorpo"/>
        <w:tabs>
          <w:tab w:val="clear" w:pos="567"/>
          <w:tab w:val="left" w:pos="0"/>
        </w:tabs>
        <w:rPr>
          <w:ins w:id="237" w:author="luis barros" w:date="2021-02-06T11:25:00Z"/>
        </w:rPr>
      </w:pPr>
      <w:ins w:id="238" w:author="luis barros" w:date="2021-02-06T11:28:00Z">
        <w:r w:rsidRPr="002A00DC">
          <w:rPr>
            <w:highlight w:val="yellow"/>
            <w:rPrChange w:id="239" w:author="luis barros" w:date="2021-02-06T11:29:00Z">
              <w:rPr/>
            </w:rPrChange>
          </w:rPr>
          <w:t>Uma vez realçados estes 3 blocos, nos subtópicos seguintes é que falavam de cada um deles</w:t>
        </w:r>
      </w:ins>
    </w:p>
    <w:p w14:paraId="326EBE1A" w14:textId="77777777" w:rsidR="002A00DC" w:rsidRDefault="002A00DC" w:rsidP="00924BD5">
      <w:pPr>
        <w:pStyle w:val="PhDCorpo"/>
        <w:tabs>
          <w:tab w:val="clear" w:pos="567"/>
          <w:tab w:val="left" w:pos="0"/>
        </w:tabs>
        <w:rPr>
          <w:ins w:id="240" w:author="luis barros" w:date="2021-02-06T11:25:00Z"/>
        </w:rPr>
      </w:pPr>
    </w:p>
    <w:p w14:paraId="5D7FA8F6" w14:textId="77777777" w:rsidR="002A00DC" w:rsidRDefault="002A00DC" w:rsidP="00924BD5">
      <w:pPr>
        <w:pStyle w:val="PhDCorpo"/>
        <w:tabs>
          <w:tab w:val="clear" w:pos="567"/>
          <w:tab w:val="left" w:pos="0"/>
        </w:tabs>
        <w:rPr>
          <w:ins w:id="241" w:author="luis barros" w:date="2021-02-06T11:25:00Z"/>
        </w:rPr>
      </w:pPr>
    </w:p>
    <w:p w14:paraId="4F9B3607" w14:textId="34231878" w:rsidR="00EB7B87" w:rsidRPr="008035E7" w:rsidRDefault="00924BD5" w:rsidP="00924BD5">
      <w:pPr>
        <w:pStyle w:val="PhDCorpo"/>
        <w:tabs>
          <w:tab w:val="clear" w:pos="567"/>
          <w:tab w:val="left" w:pos="0"/>
        </w:tabs>
        <w:rPr>
          <w:highlight w:val="yellow"/>
        </w:rPr>
      </w:pPr>
      <w:commentRangeStart w:id="242"/>
      <w:r w:rsidRPr="0018097A">
        <w:t xml:space="preserve">O desenho dos circuitos eletrónicos tem por base um </w:t>
      </w:r>
      <w:r w:rsidR="00C22678" w:rsidRPr="0018097A">
        <w:t xml:space="preserve">módulo - placa driver de motores com dupla ponte H e base no L298N </w:t>
      </w:r>
      <w:sdt>
        <w:sdtPr>
          <w:id w:val="645243279"/>
          <w:citation/>
        </w:sdtPr>
        <w:sdtEndPr/>
        <w:sdtContent>
          <w:r w:rsidR="00A46590" w:rsidRPr="0018097A">
            <w:fldChar w:fldCharType="begin"/>
          </w:r>
          <w:r w:rsidR="00A46590" w:rsidRPr="0018097A">
            <w:instrText xml:space="preserve"> CITATION STM00 \l 2070 </w:instrText>
          </w:r>
          <w:r w:rsidR="00A46590" w:rsidRPr="0018097A">
            <w:fldChar w:fldCharType="separate"/>
          </w:r>
          <w:r w:rsidR="004E4B05" w:rsidRPr="004E4B05">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7993FE69">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79">
                      <a:extLst>
                        <a:ext uri="{28A0092B-C50C-407E-A947-70E740481C1C}">
                          <a14:useLocalDpi xmlns:a14="http://schemas.microsoft.com/office/drawing/2010/main" val="0"/>
                        </a:ext>
                      </a:extLst>
                    </a:blip>
                    <a:stretch>
                      <a:fillRect/>
                    </a:stretch>
                  </pic:blipFill>
                  <pic:spPr>
                    <a:xfrm>
                      <a:off x="0" y="0"/>
                      <a:ext cx="4133850" cy="1976663"/>
                    </a:xfrm>
                    <a:prstGeom prst="rect">
                      <a:avLst/>
                    </a:prstGeom>
                  </pic:spPr>
                </pic:pic>
              </a:graphicData>
            </a:graphic>
          </wp:inline>
        </w:drawing>
      </w:r>
    </w:p>
    <w:p w14:paraId="42D917D5" w14:textId="589CDA59" w:rsidR="008035E7" w:rsidRPr="008035E7" w:rsidRDefault="008035E7" w:rsidP="008035E7">
      <w:pPr>
        <w:pStyle w:val="Legenda"/>
        <w:jc w:val="center"/>
        <w:rPr>
          <w:rFonts w:ascii="NewsGotT" w:hAnsi="NewsGotT"/>
          <w:i w:val="0"/>
          <w:iCs w:val="0"/>
          <w:color w:val="000000"/>
          <w:sz w:val="20"/>
        </w:rPr>
      </w:pPr>
      <w:bookmarkStart w:id="243" w:name="_Toc63286469"/>
      <w:r w:rsidRPr="008035E7">
        <w:rPr>
          <w:rFonts w:ascii="NewsGotT" w:hAnsi="NewsGotT"/>
          <w:i w:val="0"/>
          <w:iCs w:val="0"/>
          <w:color w:val="000000"/>
          <w:sz w:val="20"/>
        </w:rPr>
        <w:t xml:space="preserve">Figura </w:t>
      </w:r>
      <w:ins w:id="244"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245"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246" w:author="luis barros" w:date="2021-02-06T11:14:00Z">
        <w:r w:rsidR="00325688">
          <w:rPr>
            <w:rFonts w:ascii="NewsGotT" w:hAnsi="NewsGotT"/>
            <w:i w:val="0"/>
            <w:iCs w:val="0"/>
            <w:noProof/>
            <w:color w:val="000000"/>
            <w:sz w:val="20"/>
          </w:rPr>
          <w:t>5</w:t>
        </w:r>
        <w:r w:rsidR="00325688">
          <w:rPr>
            <w:rFonts w:ascii="NewsGotT" w:hAnsi="NewsGotT"/>
            <w:i w:val="0"/>
            <w:iCs w:val="0"/>
            <w:color w:val="000000"/>
            <w:sz w:val="20"/>
          </w:rPr>
          <w:fldChar w:fldCharType="end"/>
        </w:r>
      </w:ins>
      <w:del w:id="247" w:author="luis barros" w:date="2021-02-06T11:05:00Z">
        <w:r w:rsidRPr="008035E7" w:rsidDel="00325688">
          <w:rPr>
            <w:rFonts w:ascii="NewsGotT" w:hAnsi="NewsGotT"/>
            <w:i w:val="0"/>
            <w:iCs w:val="0"/>
            <w:color w:val="000000"/>
            <w:sz w:val="20"/>
          </w:rPr>
          <w:fldChar w:fldCharType="begin"/>
        </w:r>
        <w:r w:rsidRPr="008035E7" w:rsidDel="00325688">
          <w:rPr>
            <w:rFonts w:ascii="NewsGotT" w:hAnsi="NewsGotT"/>
            <w:i w:val="0"/>
            <w:iCs w:val="0"/>
            <w:color w:val="000000"/>
            <w:sz w:val="20"/>
          </w:rPr>
          <w:delInstrText xml:space="preserve"> SEQ Figura \* ARABIC </w:delInstrText>
        </w:r>
        <w:r w:rsidRPr="008035E7"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11</w:delText>
        </w:r>
        <w:r w:rsidRPr="008035E7" w:rsidDel="00325688">
          <w:rPr>
            <w:rFonts w:ascii="NewsGotT" w:hAnsi="NewsGotT"/>
            <w:i w:val="0"/>
            <w:iCs w:val="0"/>
            <w:color w:val="000000"/>
            <w:sz w:val="20"/>
          </w:rPr>
          <w:fldChar w:fldCharType="end"/>
        </w:r>
      </w:del>
      <w:r w:rsidRPr="008035E7">
        <w:rPr>
          <w:rFonts w:ascii="NewsGotT" w:hAnsi="NewsGotT"/>
          <w:i w:val="0"/>
          <w:iCs w:val="0"/>
          <w:color w:val="000000"/>
          <w:sz w:val="20"/>
        </w:rPr>
        <w:t xml:space="preserve"> - Módulo Driver L298N</w:t>
      </w:r>
      <w:bookmarkEnd w:id="24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r w:rsidR="00AA57B4" w:rsidRPr="00AA57B4">
        <w:rPr>
          <w:rFonts w:ascii="NewsGotT" w:eastAsiaTheme="minorHAnsi" w:hAnsi="NewsGotT"/>
          <w:i/>
          <w:iCs/>
          <w:sz w:val="24"/>
          <w:szCs w:val="22"/>
          <w:lang w:eastAsia="en-US"/>
        </w:rPr>
        <w:t>array</w:t>
      </w:r>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3D940CC3">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80">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5693BA57" w:rsidR="00672C10" w:rsidRDefault="008035E7" w:rsidP="008035E7">
      <w:pPr>
        <w:pStyle w:val="Legenda"/>
        <w:jc w:val="center"/>
        <w:rPr>
          <w:rFonts w:ascii="NewsGotT" w:hAnsi="NewsGotT"/>
          <w:i w:val="0"/>
          <w:iCs w:val="0"/>
          <w:color w:val="000000"/>
          <w:sz w:val="20"/>
        </w:rPr>
      </w:pPr>
      <w:bookmarkStart w:id="248" w:name="_Toc63286470"/>
      <w:r w:rsidRPr="008035E7">
        <w:rPr>
          <w:rFonts w:ascii="NewsGotT" w:hAnsi="NewsGotT"/>
          <w:i w:val="0"/>
          <w:iCs w:val="0"/>
          <w:color w:val="000000"/>
          <w:sz w:val="20"/>
        </w:rPr>
        <w:t xml:space="preserve">Figura </w:t>
      </w:r>
      <w:ins w:id="249"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250"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251" w:author="luis barros" w:date="2021-02-06T11:14:00Z">
        <w:r w:rsidR="00325688">
          <w:rPr>
            <w:rFonts w:ascii="NewsGotT" w:hAnsi="NewsGotT"/>
            <w:i w:val="0"/>
            <w:iCs w:val="0"/>
            <w:noProof/>
            <w:color w:val="000000"/>
            <w:sz w:val="20"/>
          </w:rPr>
          <w:t>6</w:t>
        </w:r>
        <w:r w:rsidR="00325688">
          <w:rPr>
            <w:rFonts w:ascii="NewsGotT" w:hAnsi="NewsGotT"/>
            <w:i w:val="0"/>
            <w:iCs w:val="0"/>
            <w:color w:val="000000"/>
            <w:sz w:val="20"/>
          </w:rPr>
          <w:fldChar w:fldCharType="end"/>
        </w:r>
      </w:ins>
      <w:del w:id="252" w:author="luis barros" w:date="2021-02-06T11:05:00Z">
        <w:r w:rsidRPr="008035E7" w:rsidDel="00325688">
          <w:rPr>
            <w:rFonts w:ascii="NewsGotT" w:hAnsi="NewsGotT"/>
            <w:i w:val="0"/>
            <w:iCs w:val="0"/>
            <w:color w:val="000000"/>
            <w:sz w:val="20"/>
          </w:rPr>
          <w:fldChar w:fldCharType="begin"/>
        </w:r>
        <w:r w:rsidRPr="008035E7" w:rsidDel="00325688">
          <w:rPr>
            <w:rFonts w:ascii="NewsGotT" w:hAnsi="NewsGotT"/>
            <w:i w:val="0"/>
            <w:iCs w:val="0"/>
            <w:color w:val="000000"/>
            <w:sz w:val="20"/>
          </w:rPr>
          <w:delInstrText xml:space="preserve"> SEQ Figura \* ARABIC </w:delInstrText>
        </w:r>
        <w:r w:rsidRPr="008035E7"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12</w:delText>
        </w:r>
        <w:r w:rsidRPr="008035E7" w:rsidDel="00325688">
          <w:rPr>
            <w:rFonts w:ascii="NewsGotT" w:hAnsi="NewsGotT"/>
            <w:i w:val="0"/>
            <w:iCs w:val="0"/>
            <w:color w:val="000000"/>
            <w:sz w:val="20"/>
          </w:rPr>
          <w:fldChar w:fldCharType="end"/>
        </w:r>
      </w:del>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r w:rsidRPr="008035E7">
        <w:rPr>
          <w:rFonts w:ascii="NewsGotT" w:hAnsi="NewsGotT"/>
          <w:color w:val="000000"/>
          <w:sz w:val="20"/>
        </w:rPr>
        <w:t>Array</w:t>
      </w:r>
      <w:r w:rsidRPr="008035E7">
        <w:rPr>
          <w:rFonts w:ascii="NewsGotT" w:hAnsi="NewsGotT"/>
          <w:i w:val="0"/>
          <w:iCs w:val="0"/>
          <w:color w:val="000000"/>
          <w:sz w:val="20"/>
        </w:rPr>
        <w:t xml:space="preserve"> de sensores QTR-8A</w:t>
      </w:r>
      <w:bookmarkEnd w:id="248"/>
      <w:commentRangeEnd w:id="242"/>
      <w:r w:rsidR="002A00DC">
        <w:rPr>
          <w:rStyle w:val="Refdecomentrio"/>
          <w:rFonts w:ascii="NewsGotT" w:hAnsi="NewsGotT"/>
          <w:i w:val="0"/>
          <w:iCs w:val="0"/>
          <w:color w:val="auto"/>
        </w:rPr>
        <w:commentReference w:id="242"/>
      </w:r>
    </w:p>
    <w:p w14:paraId="64BCDD71" w14:textId="31838EFB" w:rsidR="00EB7B87" w:rsidRDefault="00EB7B87" w:rsidP="008A43C9">
      <w:pPr>
        <w:pStyle w:val="PhDCabealho2"/>
      </w:pPr>
      <w:bookmarkStart w:id="253" w:name="_Toc63287465"/>
      <w:r>
        <w:t xml:space="preserve">Controlo </w:t>
      </w:r>
      <w:r w:rsidR="002161F5">
        <w:t>dos m</w:t>
      </w:r>
      <w:r>
        <w:t>otores</w:t>
      </w:r>
      <w:bookmarkEnd w:id="253"/>
    </w:p>
    <w:p w14:paraId="3F4E6A63" w14:textId="52DA8048" w:rsidR="002A26F7" w:rsidRDefault="00672C10" w:rsidP="002A26F7">
      <w:pPr>
        <w:pStyle w:val="PhDCorpoTextoDepoisTabela"/>
        <w:tabs>
          <w:tab w:val="clear" w:pos="567"/>
        </w:tabs>
        <w:spacing w:before="0" w:after="0"/>
        <w:ind w:firstLine="576"/>
      </w:pPr>
      <w:r>
        <w:t>O controlo da velocidade de rotação dos motores está diretamente relacionado com</w:t>
      </w:r>
      <w:ins w:id="254" w:author="luis barros" w:date="2021-02-06T11:32:00Z">
        <w:r w:rsidR="002A00DC">
          <w:t xml:space="preserve"> </w:t>
        </w:r>
        <w:r w:rsidR="002A00DC" w:rsidRPr="002A00DC">
          <w:rPr>
            <w:highlight w:val="red"/>
            <w:rPrChange w:id="255" w:author="luis barros" w:date="2021-02-06T11:32:00Z">
              <w:rPr/>
            </w:rPrChange>
          </w:rPr>
          <w:t>a</w:t>
        </w:r>
      </w:ins>
      <w:r>
        <w:t xml:space="preserve"> leitura dos valores de tensão obtidos pelo sensor. </w:t>
      </w:r>
      <w:commentRangeStart w:id="256"/>
      <w:r>
        <w:t xml:space="preserve">Quando ambos os sensores estão </w:t>
      </w:r>
      <w:r w:rsidR="00055912">
        <w:t>fora da linha têm de ter velocidade quase máxima.</w:t>
      </w:r>
      <w:commentRangeEnd w:id="256"/>
      <w:r w:rsidR="002A00DC">
        <w:rPr>
          <w:rStyle w:val="Refdecomentrio"/>
          <w:rFonts w:eastAsia="Times New Roman"/>
          <w:lang w:eastAsia="pt-PT"/>
        </w:rPr>
        <w:commentReference w:id="256"/>
      </w:r>
      <w:r w:rsidR="00055912">
        <w:t xml:space="preserve">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commentRangeStart w:id="257"/>
      <w:r>
        <w:rPr>
          <w:noProof/>
          <w:lang w:eastAsia="pt-PT"/>
        </w:rPr>
        <mc:AlternateContent>
          <mc:Choice Requires="wpg">
            <w:drawing>
              <wp:inline distT="0" distB="0" distL="0" distR="0" wp14:anchorId="7EC04FDF" wp14:editId="73BA7B90">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80">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48EBF9"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81"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commentRangeEnd w:id="257"/>
      <w:r w:rsidR="002A00DC">
        <w:rPr>
          <w:rStyle w:val="Refdecomentrio"/>
          <w:rFonts w:eastAsia="Times New Roman"/>
          <w:lang w:eastAsia="pt-PT"/>
        </w:rPr>
        <w:commentReference w:id="257"/>
      </w:r>
    </w:p>
    <w:p w14:paraId="0B94BB83" w14:textId="672CE67C" w:rsidR="008035E7" w:rsidRPr="00F7234A" w:rsidRDefault="00F7234A" w:rsidP="002A26F7">
      <w:pPr>
        <w:pStyle w:val="Legenda"/>
        <w:jc w:val="center"/>
        <w:rPr>
          <w:rFonts w:ascii="NewsGotT" w:hAnsi="NewsGotT"/>
          <w:i w:val="0"/>
          <w:iCs w:val="0"/>
          <w:color w:val="000000"/>
          <w:sz w:val="20"/>
        </w:rPr>
      </w:pPr>
      <w:bookmarkStart w:id="258" w:name="_Toc63286471"/>
      <w:r w:rsidRPr="00F7234A">
        <w:rPr>
          <w:rFonts w:ascii="NewsGotT" w:hAnsi="NewsGotT"/>
          <w:i w:val="0"/>
          <w:iCs w:val="0"/>
          <w:color w:val="000000"/>
          <w:sz w:val="20"/>
        </w:rPr>
        <w:t xml:space="preserve">Figura </w:t>
      </w:r>
      <w:ins w:id="259"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260"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261" w:author="luis barros" w:date="2021-02-06T11:14:00Z">
        <w:r w:rsidR="00325688">
          <w:rPr>
            <w:rFonts w:ascii="NewsGotT" w:hAnsi="NewsGotT"/>
            <w:i w:val="0"/>
            <w:iCs w:val="0"/>
            <w:noProof/>
            <w:color w:val="000000"/>
            <w:sz w:val="20"/>
          </w:rPr>
          <w:t>7</w:t>
        </w:r>
        <w:r w:rsidR="00325688">
          <w:rPr>
            <w:rFonts w:ascii="NewsGotT" w:hAnsi="NewsGotT"/>
            <w:i w:val="0"/>
            <w:iCs w:val="0"/>
            <w:color w:val="000000"/>
            <w:sz w:val="20"/>
          </w:rPr>
          <w:fldChar w:fldCharType="end"/>
        </w:r>
      </w:ins>
      <w:del w:id="262" w:author="luis barros" w:date="2021-02-06T11:05:00Z">
        <w:r w:rsidRPr="00F7234A" w:rsidDel="00325688">
          <w:rPr>
            <w:rFonts w:ascii="NewsGotT" w:hAnsi="NewsGotT"/>
            <w:i w:val="0"/>
            <w:iCs w:val="0"/>
            <w:color w:val="000000"/>
            <w:sz w:val="20"/>
          </w:rPr>
          <w:fldChar w:fldCharType="begin"/>
        </w:r>
        <w:r w:rsidRPr="00F7234A" w:rsidDel="00325688">
          <w:rPr>
            <w:rFonts w:ascii="NewsGotT" w:hAnsi="NewsGotT"/>
            <w:i w:val="0"/>
            <w:iCs w:val="0"/>
            <w:color w:val="000000"/>
            <w:sz w:val="20"/>
          </w:rPr>
          <w:delInstrText xml:space="preserve"> SEQ Figura \* ARABIC </w:delInstrText>
        </w:r>
        <w:r w:rsidRPr="00F7234A"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13</w:delText>
        </w:r>
        <w:r w:rsidRPr="00F7234A" w:rsidDel="00325688">
          <w:rPr>
            <w:rFonts w:ascii="NewsGotT" w:hAnsi="NewsGotT"/>
            <w:i w:val="0"/>
            <w:iCs w:val="0"/>
            <w:color w:val="000000"/>
            <w:sz w:val="20"/>
          </w:rPr>
          <w:fldChar w:fldCharType="end"/>
        </w:r>
      </w:del>
      <w:r w:rsidRPr="00F7234A">
        <w:rPr>
          <w:rFonts w:ascii="NewsGotT" w:hAnsi="NewsGotT"/>
          <w:i w:val="0"/>
          <w:iCs w:val="0"/>
          <w:color w:val="000000"/>
          <w:sz w:val="20"/>
        </w:rPr>
        <w:t xml:space="preserve"> - Sensores usados para seguir a linha: S3 e S6</w:t>
      </w:r>
      <w:bookmarkEnd w:id="258"/>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commentRangeStart w:id="263"/>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commentRangeEnd w:id="263"/>
      <w:r w:rsidR="00746CEB">
        <w:rPr>
          <w:rStyle w:val="Refdecomentrio"/>
          <w:rFonts w:eastAsia="Times New Roman"/>
          <w:lang w:eastAsia="pt-PT"/>
        </w:rPr>
        <w:commentReference w:id="263"/>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3C31F17B" w:rsidR="00B42A40" w:rsidRDefault="0099501E" w:rsidP="00B42A40">
      <w:pPr>
        <w:pStyle w:val="PhDCorpoTextoDepoisTabela"/>
        <w:tabs>
          <w:tab w:val="clear" w:pos="567"/>
        </w:tabs>
        <w:ind w:firstLine="576"/>
      </w:pPr>
      <w:commentRangeStart w:id="264"/>
      <w:r w:rsidRPr="00746CEB">
        <w:rPr>
          <w:strike/>
          <w:highlight w:val="red"/>
          <w:rPrChange w:id="265" w:author="luis barros" w:date="2021-02-06T11:39:00Z">
            <w:rPr/>
          </w:rPrChange>
        </w:rPr>
        <w:t>Para uma melhor compreensão</w:t>
      </w:r>
      <w:r w:rsidR="00D44E90" w:rsidRPr="00746CEB">
        <w:rPr>
          <w:strike/>
          <w:highlight w:val="red"/>
          <w:rPrChange w:id="266" w:author="luis barros" w:date="2021-02-06T11:39:00Z">
            <w:rPr/>
          </w:rPrChange>
        </w:rPr>
        <w:t>,</w:t>
      </w:r>
      <w:r w:rsidRPr="00746CEB">
        <w:rPr>
          <w:strike/>
          <w:highlight w:val="red"/>
          <w:rPrChange w:id="267" w:author="luis barros" w:date="2021-02-06T11:39:00Z">
            <w:rPr/>
          </w:rPrChange>
        </w:rPr>
        <w:t xml:space="preserve"> inicia-se a explicação pelo segundo circuito</w:t>
      </w:r>
      <w:commentRangeEnd w:id="264"/>
      <w:r w:rsidR="00746CEB" w:rsidRPr="00746CEB">
        <w:rPr>
          <w:rStyle w:val="Refdecomentrio"/>
          <w:rFonts w:eastAsia="Times New Roman"/>
          <w:strike/>
          <w:highlight w:val="red"/>
          <w:lang w:eastAsia="pt-PT"/>
          <w:rPrChange w:id="268" w:author="luis barros" w:date="2021-02-06T11:39:00Z">
            <w:rPr>
              <w:rStyle w:val="Refdecomentrio"/>
              <w:rFonts w:eastAsia="Times New Roman"/>
              <w:lang w:eastAsia="pt-PT"/>
            </w:rPr>
          </w:rPrChange>
        </w:rPr>
        <w:commentReference w:id="264"/>
      </w:r>
      <w:r>
        <w:t xml:space="preserve">. Este tem </w:t>
      </w:r>
      <w:r w:rsidR="00D44E90" w:rsidRPr="000E074C">
        <w:t>como objetivo</w:t>
      </w:r>
      <w:r w:rsidR="00D44E90">
        <w:t xml:space="preserve"> </w:t>
      </w:r>
      <w:commentRangeStart w:id="269"/>
      <w:r>
        <w:t>gerar</w:t>
      </w:r>
      <w:commentRangeEnd w:id="269"/>
      <w:r w:rsidR="0093682C">
        <w:rPr>
          <w:rStyle w:val="Refdecomentrio"/>
          <w:rFonts w:eastAsia="Times New Roman"/>
          <w:lang w:eastAsia="pt-PT"/>
        </w:rPr>
        <w:commentReference w:id="269"/>
      </w:r>
      <w:r>
        <w:t xml:space="preserve"> uma onda PWM consoante </w:t>
      </w:r>
      <w:del w:id="270" w:author="luis barros" w:date="2021-02-06T11:45:00Z">
        <w:r w:rsidDel="00746CEB">
          <w:delText>um</w:delText>
        </w:r>
      </w:del>
      <w:r>
        <w:t xml:space="preserve">a tensão de entrada. Quanto maior o </w:t>
      </w:r>
      <w:del w:id="271" w:author="luis barros" w:date="2021-02-06T11:45:00Z">
        <w:r w:rsidDel="00746CEB">
          <w:delText xml:space="preserve">valor </w:delText>
        </w:r>
      </w:del>
      <w:ins w:id="272" w:author="luis barros" w:date="2021-02-06T11:45:00Z">
        <w:r w:rsidR="00746CEB">
          <w:t xml:space="preserve">s </w:t>
        </w:r>
      </w:ins>
      <w:r w:rsidRPr="000E074C">
        <w:t>deste sinal</w:t>
      </w:r>
      <w:r w:rsidR="000E074C">
        <w:t xml:space="preserve"> </w:t>
      </w:r>
      <w:r w:rsidRPr="000E074C">
        <w:t xml:space="preserve">maior </w:t>
      </w:r>
      <w:r w:rsidR="00D44E90" w:rsidRPr="000E074C">
        <w:t xml:space="preserve">será </w:t>
      </w:r>
      <w:r w:rsidRPr="000E074C">
        <w:t xml:space="preserve">o </w:t>
      </w:r>
      <w:r w:rsidRPr="000E074C">
        <w:rPr>
          <w:i/>
          <w:iCs/>
        </w:rPr>
        <w:t>duty cycle</w:t>
      </w:r>
      <w:r w:rsidRPr="000E074C">
        <w:t xml:space="preserve"> </w:t>
      </w:r>
      <w:r w:rsidR="00D44E90" w:rsidRPr="000E074C">
        <w:t xml:space="preserve">da onda PWM </w:t>
      </w:r>
      <w:r w:rsidRPr="000E074C">
        <w:t>à saída</w:t>
      </w:r>
      <w:r>
        <w:t>. Para realizar este circuito utilizou-</w:t>
      </w:r>
      <w:r w:rsidRPr="0099501E">
        <w:rPr>
          <w:i/>
          <w:iCs/>
        </w:rPr>
        <w:t>se TL494 Pulse-Width-Modulation Control Circuits</w:t>
      </w:r>
      <w:sdt>
        <w:sdtPr>
          <w:rPr>
            <w:i/>
            <w:iCs/>
          </w:rPr>
          <w:id w:val="1457910134"/>
          <w:citation/>
        </w:sdtPr>
        <w:sdtEndPr/>
        <w:sdtContent>
          <w:r w:rsidR="00A46590">
            <w:rPr>
              <w:i/>
              <w:iCs/>
            </w:rPr>
            <w:fldChar w:fldCharType="begin"/>
          </w:r>
          <w:r w:rsidR="00603B5D">
            <w:rPr>
              <w:i/>
              <w:iCs/>
            </w:rPr>
            <w:instrText xml:space="preserve">CITATION Ins83 \l 2070 </w:instrText>
          </w:r>
          <w:r w:rsidR="00A46590">
            <w:rPr>
              <w:i/>
              <w:iCs/>
            </w:rPr>
            <w:fldChar w:fldCharType="separate"/>
          </w:r>
          <w:r w:rsidR="004E4B05">
            <w:rPr>
              <w:i/>
              <w:iCs/>
              <w:noProof/>
            </w:rPr>
            <w:t xml:space="preserve"> </w:t>
          </w:r>
          <w:r w:rsidR="004E4B05" w:rsidRPr="004E4B05">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w:t>
      </w:r>
      <w:commentRangeStart w:id="273"/>
      <w:r w:rsidR="00773B58">
        <w:t>(valor teórico - na prática e em simulações verificou-se que este valor se aproxima mais de 3,6</w:t>
      </w:r>
      <w:ins w:id="274" w:author="luis barros" w:date="2021-02-06T11:40:00Z">
        <w:r w:rsidR="00746CEB">
          <w:t> </w:t>
        </w:r>
      </w:ins>
      <w:del w:id="275" w:author="luis barros" w:date="2021-02-06T11:40:00Z">
        <w:r w:rsidR="000E074C" w:rsidDel="00746CEB">
          <w:delText xml:space="preserve"> </w:delText>
        </w:r>
      </w:del>
      <w:r w:rsidR="00773B58">
        <w:t>V)</w:t>
      </w:r>
      <w:r>
        <w:t xml:space="preserve">. </w:t>
      </w:r>
      <w:commentRangeEnd w:id="273"/>
      <w:r w:rsidR="0093682C">
        <w:rPr>
          <w:rStyle w:val="Refdecomentrio"/>
          <w:rFonts w:eastAsia="Times New Roman"/>
          <w:lang w:eastAsia="pt-PT"/>
        </w:rPr>
        <w:commentReference w:id="273"/>
      </w:r>
      <w:r>
        <w:t>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542344A3">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82">
                      <a:extLst>
                        <a:ext uri="{28A0092B-C50C-407E-A947-70E740481C1C}">
                          <a14:useLocalDpi xmlns:a14="http://schemas.microsoft.com/office/drawing/2010/main" val="0"/>
                        </a:ext>
                      </a:extLst>
                    </a:blip>
                    <a:stretch>
                      <a:fillRect/>
                    </a:stretch>
                  </pic:blipFill>
                  <pic:spPr>
                    <a:xfrm>
                      <a:off x="0" y="0"/>
                      <a:ext cx="2184400" cy="2228528"/>
                    </a:xfrm>
                    <a:prstGeom prst="rect">
                      <a:avLst/>
                    </a:prstGeom>
                  </pic:spPr>
                </pic:pic>
              </a:graphicData>
            </a:graphic>
          </wp:inline>
        </w:drawing>
      </w:r>
    </w:p>
    <w:p w14:paraId="4B137B23" w14:textId="4AA5F178" w:rsidR="007C1267" w:rsidRPr="007C1267" w:rsidRDefault="007C1267" w:rsidP="007C1267">
      <w:pPr>
        <w:pStyle w:val="Legenda"/>
        <w:jc w:val="center"/>
        <w:rPr>
          <w:rFonts w:ascii="NewsGotT" w:hAnsi="NewsGotT"/>
          <w:i w:val="0"/>
          <w:iCs w:val="0"/>
          <w:color w:val="000000"/>
          <w:sz w:val="20"/>
        </w:rPr>
      </w:pPr>
      <w:bookmarkStart w:id="276" w:name="_Toc63286472"/>
      <w:r w:rsidRPr="007C1267">
        <w:rPr>
          <w:rFonts w:ascii="NewsGotT" w:hAnsi="NewsGotT"/>
          <w:i w:val="0"/>
          <w:iCs w:val="0"/>
          <w:color w:val="000000"/>
          <w:sz w:val="20"/>
        </w:rPr>
        <w:t xml:space="preserve">Figura </w:t>
      </w:r>
      <w:ins w:id="277"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278"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279" w:author="luis barros" w:date="2021-02-06T11:14:00Z">
        <w:r w:rsidR="00325688">
          <w:rPr>
            <w:rFonts w:ascii="NewsGotT" w:hAnsi="NewsGotT"/>
            <w:i w:val="0"/>
            <w:iCs w:val="0"/>
            <w:noProof/>
            <w:color w:val="000000"/>
            <w:sz w:val="20"/>
          </w:rPr>
          <w:t>8</w:t>
        </w:r>
        <w:r w:rsidR="00325688">
          <w:rPr>
            <w:rFonts w:ascii="NewsGotT" w:hAnsi="NewsGotT"/>
            <w:i w:val="0"/>
            <w:iCs w:val="0"/>
            <w:color w:val="000000"/>
            <w:sz w:val="20"/>
          </w:rPr>
          <w:fldChar w:fldCharType="end"/>
        </w:r>
      </w:ins>
      <w:del w:id="280" w:author="luis barros" w:date="2021-02-06T11:05:00Z">
        <w:r w:rsidRPr="007C1267" w:rsidDel="00325688">
          <w:rPr>
            <w:rFonts w:ascii="NewsGotT" w:hAnsi="NewsGotT"/>
            <w:i w:val="0"/>
            <w:iCs w:val="0"/>
            <w:color w:val="000000"/>
            <w:sz w:val="20"/>
          </w:rPr>
          <w:fldChar w:fldCharType="begin"/>
        </w:r>
        <w:r w:rsidRPr="007C1267" w:rsidDel="00325688">
          <w:rPr>
            <w:rFonts w:ascii="NewsGotT" w:hAnsi="NewsGotT"/>
            <w:i w:val="0"/>
            <w:iCs w:val="0"/>
            <w:color w:val="000000"/>
            <w:sz w:val="20"/>
          </w:rPr>
          <w:delInstrText xml:space="preserve"> SEQ Figura \* ARABIC </w:delInstrText>
        </w:r>
        <w:r w:rsidRPr="007C1267"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14</w:delText>
        </w:r>
        <w:r w:rsidRPr="007C1267" w:rsidDel="00325688">
          <w:rPr>
            <w:rFonts w:ascii="NewsGotT" w:hAnsi="NewsGotT"/>
            <w:i w:val="0"/>
            <w:iCs w:val="0"/>
            <w:color w:val="000000"/>
            <w:sz w:val="20"/>
          </w:rPr>
          <w:fldChar w:fldCharType="end"/>
        </w:r>
      </w:del>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276"/>
    </w:p>
    <w:p w14:paraId="2B7A4342" w14:textId="2726D21D" w:rsidR="00C81B83" w:rsidRPr="00C81B83" w:rsidRDefault="00C81B83" w:rsidP="00C81B83">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Rt e Ct ligou-se uma resistência de </w:t>
      </w:r>
      <w:r w:rsidRPr="000E074C">
        <w:t>12</w:t>
      </w:r>
      <w:r w:rsidR="00D44E90" w:rsidRPr="000E074C">
        <w:t xml:space="preserve"> </w:t>
      </w:r>
      <w:r w:rsidR="0018097A" w:rsidRPr="000E074C">
        <w:t>k</w:t>
      </w:r>
      <w:r w:rsidRPr="000E074C">
        <w:t>Ω</w:t>
      </w:r>
      <w:r>
        <w:t xml:space="preserve"> e um condensador de 10 nF</w:t>
      </w:r>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r w:rsidR="007C1267" w:rsidRPr="007C1267">
        <w:rPr>
          <w:i/>
          <w:iCs/>
        </w:rPr>
        <w:t>up</w:t>
      </w:r>
      <w:r w:rsidR="007C1267">
        <w:t xml:space="preserve"> ligada a </w:t>
      </w:r>
      <w:r w:rsidR="007C1267" w:rsidRPr="000E074C">
        <w:t>5</w:t>
      </w:r>
      <w:r w:rsidR="00D44E90" w:rsidRPr="000E074C">
        <w:t xml:space="preserve"> </w:t>
      </w:r>
      <w:commentRangeStart w:id="281"/>
      <w:r w:rsidR="007C1267" w:rsidRPr="000E074C">
        <w:t>V</w:t>
      </w:r>
      <w:commentRangeEnd w:id="281"/>
      <w:r w:rsidR="00746CEB">
        <w:rPr>
          <w:rStyle w:val="Refdecomentrio"/>
          <w:rFonts w:eastAsia="Times New Roman"/>
          <w:lang w:eastAsia="pt-PT"/>
        </w:rPr>
        <w:commentReference w:id="281"/>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r w:rsidR="007963A5" w:rsidRPr="00DB54A3">
        <w:rPr>
          <w:i/>
          <w:iCs/>
        </w:rPr>
        <w:t xml:space="preserve">array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0A42385E"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del w:id="282" w:author="luis barros" w:date="2021-02-06T11:44:00Z">
        <w:r w:rsidR="00DB54A3" w:rsidDel="00746CEB">
          <w:delText>arrancam</w:delText>
        </w:r>
        <w:r w:rsidR="00B42A40" w:rsidDel="00746CEB">
          <w:delText xml:space="preserve"> </w:delText>
        </w:r>
      </w:del>
      <w:ins w:id="283" w:author="luis barros" w:date="2021-02-06T11:44:00Z">
        <w:r w:rsidR="00746CEB">
          <w:t xml:space="preserve">apenas possuem binário de arranque suficiente </w:t>
        </w:r>
      </w:ins>
      <w:r w:rsidR="0007264D" w:rsidRPr="00DB54A3">
        <w:t>quando o</w:t>
      </w:r>
      <w:r w:rsidR="00B42A40" w:rsidRPr="00DB54A3">
        <w:t xml:space="preserve"> </w:t>
      </w:r>
      <w:r w:rsidR="00B42A40" w:rsidRPr="00DB54A3">
        <w:rPr>
          <w:i/>
          <w:iCs/>
        </w:rPr>
        <w:t xml:space="preserve">duty cycle </w:t>
      </w:r>
      <w:r w:rsidR="0007264D" w:rsidRPr="00DB54A3">
        <w:t xml:space="preserve">do sinal PWM </w:t>
      </w:r>
      <w:r w:rsidR="00B42A40" w:rsidRPr="00DB54A3">
        <w:t>ronda os 50</w:t>
      </w:r>
      <w:ins w:id="284" w:author="luis barros" w:date="2021-02-06T11:43:00Z">
        <w:r w:rsidR="00746CEB">
          <w:t> </w:t>
        </w:r>
      </w:ins>
      <w:r w:rsidR="00B42A40">
        <w:t xml:space="preserve">%. </w:t>
      </w:r>
      <w:r>
        <w:t xml:space="preserve">Já </w:t>
      </w:r>
      <w:r w:rsidRPr="00DB54A3">
        <w:t xml:space="preserve">depois </w:t>
      </w:r>
      <w:r w:rsidR="0007264D" w:rsidRPr="00DB54A3">
        <w:t>do robô se encontrar em andamento,</w:t>
      </w:r>
      <w:r>
        <w:t xml:space="preserve"> o </w:t>
      </w:r>
      <w:r w:rsidRPr="0022292F">
        <w:rPr>
          <w:i/>
          <w:iCs/>
        </w:rPr>
        <w:t>duty cycle</w:t>
      </w:r>
      <w:r>
        <w:rPr>
          <w:i/>
          <w:iCs/>
        </w:rPr>
        <w:t xml:space="preserve"> </w:t>
      </w:r>
      <w:r>
        <w:t xml:space="preserve">necessário para manter o motor em funcionamento </w:t>
      </w:r>
      <w:del w:id="285" w:author="luis barros" w:date="2021-02-06T11:53:00Z">
        <w:r w:rsidDel="0093682C">
          <w:delText xml:space="preserve">é </w:delText>
        </w:r>
      </w:del>
      <w:ins w:id="286" w:author="luis barros" w:date="2021-02-06T11:53:00Z">
        <w:r w:rsidR="0093682C">
          <w:t xml:space="preserve">poderá ser </w:t>
        </w:r>
      </w:ins>
      <w:r>
        <w:t xml:space="preserve">ligeiramente </w:t>
      </w:r>
      <w:r w:rsidRPr="00DB54A3">
        <w:t>inferior</w:t>
      </w:r>
      <w:r w:rsidR="0007264D" w:rsidRPr="00DB54A3">
        <w:t xml:space="preserve"> ao inicial</w:t>
      </w:r>
      <w:r>
        <w:t xml:space="preserve">. De salientar que estes </w:t>
      </w:r>
      <w:commentRangeStart w:id="287"/>
      <w:r>
        <w:t xml:space="preserve">valores </w:t>
      </w:r>
      <w:commentRangeStart w:id="288"/>
      <w:r>
        <w:t xml:space="preserve">forem </w:t>
      </w:r>
      <w:commentRangeEnd w:id="288"/>
      <w:r w:rsidR="00746CEB">
        <w:rPr>
          <w:rStyle w:val="Refdecomentrio"/>
          <w:rFonts w:eastAsia="Times New Roman"/>
          <w:lang w:eastAsia="pt-PT"/>
        </w:rPr>
        <w:commentReference w:id="288"/>
      </w:r>
      <w:r>
        <w:t xml:space="preserve">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r w:rsidR="00E216E9" w:rsidRPr="00E216E9">
        <w:rPr>
          <w:i/>
          <w:iCs/>
        </w:rPr>
        <w:t>duty cycle</w:t>
      </w:r>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w:t>
      </w:r>
      <w:commentRangeStart w:id="289"/>
      <w:r w:rsidR="00D60712">
        <w:t xml:space="preserve">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commentRangeEnd w:id="287"/>
      <w:r w:rsidR="009F231C">
        <w:rPr>
          <w:rStyle w:val="Refdecomentrio"/>
          <w:rFonts w:eastAsia="Times New Roman"/>
          <w:lang w:eastAsia="pt-PT"/>
        </w:rPr>
        <w:commentReference w:id="287"/>
      </w:r>
      <w:commentRangeEnd w:id="289"/>
      <w:r w:rsidR="000B156E">
        <w:rPr>
          <w:rStyle w:val="Refdecomentrio"/>
          <w:rFonts w:eastAsia="Times New Roman"/>
          <w:lang w:eastAsia="pt-PT"/>
        </w:rPr>
        <w:commentReference w:id="289"/>
      </w:r>
    </w:p>
    <w:p w14:paraId="05688421" w14:textId="6941B102" w:rsidR="009803DB" w:rsidRDefault="00F80860" w:rsidP="009803DB">
      <w:pPr>
        <w:pStyle w:val="PhDCorpoTextoDepoisTabela"/>
        <w:keepNext/>
        <w:tabs>
          <w:tab w:val="clear" w:pos="567"/>
        </w:tabs>
        <w:jc w:val="center"/>
        <w:rPr>
          <w:ins w:id="290" w:author="luis barros" w:date="2021-02-06T12:00:00Z"/>
          <w:u w:val="single"/>
        </w:rPr>
      </w:pPr>
      <w:commentRangeStart w:id="291"/>
      <w:r>
        <w:rPr>
          <w:noProof/>
          <w:lang w:eastAsia="pt-PT"/>
        </w:rPr>
        <mc:AlternateContent>
          <mc:Choice Requires="wpg">
            <w:drawing>
              <wp:inline distT="0" distB="0" distL="0" distR="0" wp14:anchorId="183098BC" wp14:editId="680D0ED5">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096B32" w:rsidRDefault="00096B32"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096B32" w:rsidRDefault="00096B32"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096B32" w:rsidRDefault="00096B32"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096B32" w:rsidRDefault="00096B32"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096B32" w:rsidRDefault="00096B32"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9"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">
                <v:group id="Agrupar 232" o:spid="_x0000_s1030"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Imagem 8" o:spid="_x0000_s1031"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84" o:title=""/>
                  </v:shape>
                  <v:rect id="Retângulo 226" o:spid="_x0000_s1032"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3"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4"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5"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6"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 id="Caixa de texto 233" o:spid="_x0000_s1037"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096B32" w:rsidRDefault="00096B32" w:rsidP="00F80860">
                        <w:pPr>
                          <w:pStyle w:val="PhDCorpo"/>
                        </w:pPr>
                        <w:r>
                          <w:t>1º estágio</w:t>
                        </w:r>
                      </w:p>
                    </w:txbxContent>
                  </v:textbox>
                </v:shape>
                <v:shape id="Caixa de texto 235" o:spid="_x0000_s1038"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096B32" w:rsidRDefault="00096B32" w:rsidP="00F80860">
                        <w:pPr>
                          <w:pStyle w:val="PhDCorpo"/>
                        </w:pPr>
                        <w:r>
                          <w:t>2º estágio</w:t>
                        </w:r>
                      </w:p>
                    </w:txbxContent>
                  </v:textbox>
                </v:shape>
                <v:shape id="Caixa de texto 236" o:spid="_x0000_s1039"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096B32" w:rsidRDefault="00096B32" w:rsidP="00F80860">
                        <w:pPr>
                          <w:pStyle w:val="PhDCorpo"/>
                        </w:pPr>
                        <w:r>
                          <w:t>3º estágio</w:t>
                        </w:r>
                      </w:p>
                    </w:txbxContent>
                  </v:textbox>
                </v:shape>
                <v:shape id="Caixa de texto 237" o:spid="_x0000_s1040"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096B32" w:rsidRDefault="00096B32" w:rsidP="00F80860">
                        <w:pPr>
                          <w:pStyle w:val="PhDCorpo"/>
                        </w:pPr>
                        <w:r>
                          <w:t>4º estágio</w:t>
                        </w:r>
                      </w:p>
                    </w:txbxContent>
                  </v:textbox>
                </v:shape>
                <v:shape id="Caixa de texto 238" o:spid="_x0000_s1041"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096B32" w:rsidRDefault="00096B32" w:rsidP="00F80860">
                        <w:pPr>
                          <w:pStyle w:val="PhDCorpo"/>
                        </w:pPr>
                        <w:r>
                          <w:t>5º estágio</w:t>
                        </w:r>
                      </w:p>
                    </w:txbxContent>
                  </v:textbox>
                </v:shape>
                <w10:anchorlock/>
              </v:group>
            </w:pict>
          </mc:Fallback>
        </mc:AlternateContent>
      </w:r>
      <w:commentRangeEnd w:id="291"/>
      <w:r w:rsidR="009F231C">
        <w:rPr>
          <w:rStyle w:val="Refdecomentrio"/>
          <w:rFonts w:eastAsia="Times New Roman"/>
          <w:lang w:eastAsia="pt-PT"/>
        </w:rPr>
        <w:commentReference w:id="291"/>
      </w:r>
    </w:p>
    <w:p w14:paraId="67194591" w14:textId="5719FD3C" w:rsidR="009F231C" w:rsidRPr="0043305C" w:rsidRDefault="009F231C" w:rsidP="009803DB">
      <w:pPr>
        <w:pStyle w:val="PhDCorpoTextoDepoisTabela"/>
        <w:keepNext/>
        <w:tabs>
          <w:tab w:val="clear" w:pos="567"/>
        </w:tabs>
        <w:jc w:val="center"/>
        <w:rPr>
          <w:u w:val="single"/>
        </w:rPr>
      </w:pPr>
      <w:ins w:id="292" w:author="luis barros" w:date="2021-02-06T12:00:00Z">
        <w:r>
          <w:rPr>
            <w:noProof/>
          </w:rPr>
          <w:drawing>
            <wp:inline distT="0" distB="0" distL="0" distR="0" wp14:anchorId="3EAB0CC9" wp14:editId="57FEF79D">
              <wp:extent cx="5760084" cy="4603341"/>
              <wp:effectExtent l="0" t="0" r="0" b="698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4" cy="4603341"/>
                      </a:xfrm>
                      <a:prstGeom prst="rect">
                        <a:avLst/>
                      </a:prstGeom>
                    </pic:spPr>
                  </pic:pic>
                </a:graphicData>
              </a:graphic>
            </wp:inline>
          </w:drawing>
        </w:r>
      </w:ins>
    </w:p>
    <w:p w14:paraId="35014C4E" w14:textId="5D767877" w:rsidR="00B72760" w:rsidRPr="009803DB" w:rsidRDefault="009803DB" w:rsidP="009803DB">
      <w:pPr>
        <w:pStyle w:val="Legenda"/>
        <w:jc w:val="center"/>
        <w:rPr>
          <w:rFonts w:ascii="NewsGotT" w:hAnsi="NewsGotT"/>
          <w:i w:val="0"/>
          <w:iCs w:val="0"/>
          <w:color w:val="000000"/>
          <w:sz w:val="20"/>
        </w:rPr>
      </w:pPr>
      <w:bookmarkStart w:id="293" w:name="_Toc63286473"/>
      <w:r w:rsidRPr="009803DB">
        <w:rPr>
          <w:rFonts w:ascii="NewsGotT" w:hAnsi="NewsGotT"/>
          <w:i w:val="0"/>
          <w:iCs w:val="0"/>
          <w:color w:val="000000"/>
          <w:sz w:val="20"/>
        </w:rPr>
        <w:t xml:space="preserve">Figura </w:t>
      </w:r>
      <w:ins w:id="294"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295"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296" w:author="luis barros" w:date="2021-02-06T11:14:00Z">
        <w:r w:rsidR="00325688">
          <w:rPr>
            <w:rFonts w:ascii="NewsGotT" w:hAnsi="NewsGotT"/>
            <w:i w:val="0"/>
            <w:iCs w:val="0"/>
            <w:noProof/>
            <w:color w:val="000000"/>
            <w:sz w:val="20"/>
          </w:rPr>
          <w:t>9</w:t>
        </w:r>
        <w:r w:rsidR="00325688">
          <w:rPr>
            <w:rFonts w:ascii="NewsGotT" w:hAnsi="NewsGotT"/>
            <w:i w:val="0"/>
            <w:iCs w:val="0"/>
            <w:color w:val="000000"/>
            <w:sz w:val="20"/>
          </w:rPr>
          <w:fldChar w:fldCharType="end"/>
        </w:r>
      </w:ins>
      <w:del w:id="297" w:author="luis barros" w:date="2021-02-06T11:05:00Z">
        <w:r w:rsidRPr="009803DB" w:rsidDel="00325688">
          <w:rPr>
            <w:rFonts w:ascii="NewsGotT" w:hAnsi="NewsGotT"/>
            <w:i w:val="0"/>
            <w:iCs w:val="0"/>
            <w:color w:val="000000"/>
            <w:sz w:val="20"/>
          </w:rPr>
          <w:fldChar w:fldCharType="begin"/>
        </w:r>
        <w:r w:rsidRPr="009803DB" w:rsidDel="00325688">
          <w:rPr>
            <w:rFonts w:ascii="NewsGotT" w:hAnsi="NewsGotT"/>
            <w:i w:val="0"/>
            <w:iCs w:val="0"/>
            <w:color w:val="000000"/>
            <w:sz w:val="20"/>
          </w:rPr>
          <w:delInstrText xml:space="preserve"> SEQ Figura \* ARABIC </w:delInstrText>
        </w:r>
        <w:r w:rsidRPr="009803DB"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15</w:delText>
        </w:r>
        <w:r w:rsidRPr="009803DB" w:rsidDel="00325688">
          <w:rPr>
            <w:rFonts w:ascii="NewsGotT" w:hAnsi="NewsGotT"/>
            <w:i w:val="0"/>
            <w:iCs w:val="0"/>
            <w:color w:val="000000"/>
            <w:sz w:val="20"/>
          </w:rPr>
          <w:fldChar w:fldCharType="end"/>
        </w:r>
      </w:del>
      <w:r w:rsidRPr="009803DB">
        <w:rPr>
          <w:rFonts w:ascii="NewsGotT" w:hAnsi="NewsGotT"/>
          <w:i w:val="0"/>
          <w:iCs w:val="0"/>
          <w:color w:val="000000"/>
          <w:sz w:val="20"/>
        </w:rPr>
        <w:t xml:space="preserve"> - Esquemático do circuito estabelece a tensão de comparação</w:t>
      </w:r>
      <w:bookmarkEnd w:id="293"/>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1C9929E0" w:rsidR="00C60AA5" w:rsidRDefault="007919CB" w:rsidP="00C60AA5">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commentRangeStart w:id="298"/>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w:commentRangeEnd w:id="298"/>
          <m:r>
            <m:rPr>
              <m:sty m:val="p"/>
            </m:rPr>
            <w:rPr>
              <w:rStyle w:val="Refdecomentrio"/>
              <w:rFonts w:ascii="NewsGotT" w:hAnsi="NewsGotT"/>
            </w:rPr>
            <w:commentReference w:id="298"/>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299" w:name="_Toc63287466"/>
      <w:commentRangeStart w:id="300"/>
      <w:r>
        <w:t xml:space="preserve">Isolamento </w:t>
      </w:r>
      <w:commentRangeEnd w:id="300"/>
      <w:r w:rsidR="000B156E">
        <w:rPr>
          <w:rStyle w:val="Refdecomentrio"/>
          <w:b w:val="0"/>
          <w:bCs w:val="0"/>
          <w:kern w:val="0"/>
        </w:rPr>
        <w:commentReference w:id="300"/>
      </w:r>
      <w:r>
        <w:t>e tratamento dos valores dos sensores</w:t>
      </w:r>
      <w:bookmarkEnd w:id="299"/>
    </w:p>
    <w:p w14:paraId="0E0B045C" w14:textId="60390BC8" w:rsidR="00DC24D0" w:rsidRDefault="002F5F4D" w:rsidP="00DC24D0">
      <w:pPr>
        <w:pStyle w:val="PhDCorpo"/>
        <w:tabs>
          <w:tab w:val="clear" w:pos="567"/>
          <w:tab w:val="left" w:pos="0"/>
        </w:tabs>
        <w:rPr>
          <w:noProof/>
        </w:rPr>
      </w:pPr>
      <w:r>
        <w:tab/>
        <w:t xml:space="preserve">Este circuito tem dois objetivos principais. </w:t>
      </w:r>
      <w:commentRangeStart w:id="301"/>
      <w:r>
        <w:t xml:space="preserve">O primeiro objetivo é isolar os valores lidos dos sensores do restante </w:t>
      </w:r>
      <w:r w:rsidRPr="00F80860">
        <w:t>circuito</w:t>
      </w:r>
      <w:r w:rsidR="00D25C9B" w:rsidRPr="00F80860">
        <w:t>,</w:t>
      </w:r>
      <w:r w:rsidRPr="00F80860">
        <w:t xml:space="preserve"> obtendo-</w:t>
      </w:r>
      <w:r>
        <w:t>se assim, valores mais fiáveis</w:t>
      </w:r>
      <w:commentRangeEnd w:id="301"/>
      <w:r w:rsidR="000B156E">
        <w:rPr>
          <w:rStyle w:val="Refdecomentrio"/>
          <w:rFonts w:eastAsia="Times New Roman"/>
          <w:lang w:eastAsia="pt-PT"/>
        </w:rPr>
        <w:commentReference w:id="301"/>
      </w:r>
      <w:r>
        <w:t xml:space="preserve">.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commentRangeStart w:id="302"/>
      <w:r>
        <w:rPr>
          <w:noProof/>
        </w:rPr>
        <w:drawing>
          <wp:inline distT="0" distB="0" distL="0" distR="0" wp14:anchorId="017AD7DD" wp14:editId="6B6E3400">
            <wp:extent cx="5760084"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pic:nvPicPr>
                  <pic:blipFill>
                    <a:blip r:embed="rId86">
                      <a:extLst>
                        <a:ext uri="{28A0092B-C50C-407E-A947-70E740481C1C}">
                          <a14:useLocalDpi xmlns:a14="http://schemas.microsoft.com/office/drawing/2010/main" val="0"/>
                        </a:ext>
                      </a:extLst>
                    </a:blip>
                    <a:stretch>
                      <a:fillRect/>
                    </a:stretch>
                  </pic:blipFill>
                  <pic:spPr>
                    <a:xfrm>
                      <a:off x="0" y="0"/>
                      <a:ext cx="5760084" cy="1813560"/>
                    </a:xfrm>
                    <a:prstGeom prst="rect">
                      <a:avLst/>
                    </a:prstGeom>
                  </pic:spPr>
                </pic:pic>
              </a:graphicData>
            </a:graphic>
          </wp:inline>
        </w:drawing>
      </w:r>
      <w:commentRangeEnd w:id="302"/>
      <w:r>
        <w:commentReference w:id="302"/>
      </w:r>
    </w:p>
    <w:p w14:paraId="083C7508" w14:textId="0CE649A8" w:rsidR="009803DB" w:rsidRPr="009803DB" w:rsidRDefault="009803DB" w:rsidP="009803DB">
      <w:pPr>
        <w:pStyle w:val="Legenda"/>
        <w:jc w:val="center"/>
        <w:rPr>
          <w:rFonts w:ascii="NewsGotT" w:hAnsi="NewsGotT"/>
          <w:i w:val="0"/>
          <w:iCs w:val="0"/>
          <w:color w:val="000000"/>
          <w:sz w:val="20"/>
        </w:rPr>
      </w:pPr>
      <w:bookmarkStart w:id="303" w:name="_Toc63286474"/>
      <w:r w:rsidRPr="009803DB">
        <w:rPr>
          <w:rFonts w:ascii="NewsGotT" w:hAnsi="NewsGotT"/>
          <w:i w:val="0"/>
          <w:iCs w:val="0"/>
          <w:color w:val="000000"/>
          <w:sz w:val="20"/>
        </w:rPr>
        <w:t xml:space="preserve">Figura </w:t>
      </w:r>
      <w:ins w:id="304"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305"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306" w:author="luis barros" w:date="2021-02-06T11:14:00Z">
        <w:r w:rsidR="00325688">
          <w:rPr>
            <w:rFonts w:ascii="NewsGotT" w:hAnsi="NewsGotT"/>
            <w:i w:val="0"/>
            <w:iCs w:val="0"/>
            <w:noProof/>
            <w:color w:val="000000"/>
            <w:sz w:val="20"/>
          </w:rPr>
          <w:t>10</w:t>
        </w:r>
        <w:r w:rsidR="00325688">
          <w:rPr>
            <w:rFonts w:ascii="NewsGotT" w:hAnsi="NewsGotT"/>
            <w:i w:val="0"/>
            <w:iCs w:val="0"/>
            <w:color w:val="000000"/>
            <w:sz w:val="20"/>
          </w:rPr>
          <w:fldChar w:fldCharType="end"/>
        </w:r>
      </w:ins>
      <w:del w:id="307" w:author="luis barros" w:date="2021-02-06T11:05:00Z">
        <w:r w:rsidRPr="009803DB" w:rsidDel="00325688">
          <w:rPr>
            <w:rFonts w:ascii="NewsGotT" w:hAnsi="NewsGotT"/>
            <w:i w:val="0"/>
            <w:iCs w:val="0"/>
            <w:color w:val="000000"/>
            <w:sz w:val="20"/>
          </w:rPr>
          <w:fldChar w:fldCharType="begin"/>
        </w:r>
        <w:r w:rsidRPr="009803DB" w:rsidDel="00325688">
          <w:rPr>
            <w:rFonts w:ascii="NewsGotT" w:hAnsi="NewsGotT"/>
            <w:i w:val="0"/>
            <w:iCs w:val="0"/>
            <w:color w:val="000000"/>
            <w:sz w:val="20"/>
          </w:rPr>
          <w:delInstrText xml:space="preserve"> SEQ Figura \* ARABIC </w:delInstrText>
        </w:r>
        <w:r w:rsidRPr="009803DB"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16</w:delText>
        </w:r>
        <w:r w:rsidRPr="009803DB" w:rsidDel="00325688">
          <w:rPr>
            <w:rFonts w:ascii="NewsGotT" w:hAnsi="NewsGotT"/>
            <w:i w:val="0"/>
            <w:iCs w:val="0"/>
            <w:color w:val="000000"/>
            <w:sz w:val="20"/>
          </w:rPr>
          <w:fldChar w:fldCharType="end"/>
        </w:r>
      </w:del>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303"/>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7DCDC867">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34591116" w:rsidR="00B72760" w:rsidRPr="00B72760" w:rsidRDefault="00B72760" w:rsidP="00B72760">
      <w:pPr>
        <w:pStyle w:val="Legenda"/>
        <w:jc w:val="center"/>
        <w:rPr>
          <w:rFonts w:ascii="NewsGotT" w:hAnsi="NewsGotT"/>
          <w:i w:val="0"/>
          <w:iCs w:val="0"/>
          <w:color w:val="000000"/>
          <w:sz w:val="20"/>
        </w:rPr>
      </w:pPr>
      <w:bookmarkStart w:id="308" w:name="_Toc63286475"/>
      <w:r w:rsidRPr="00B72760">
        <w:rPr>
          <w:rFonts w:ascii="NewsGotT" w:hAnsi="NewsGotT"/>
          <w:i w:val="0"/>
          <w:iCs w:val="0"/>
          <w:color w:val="000000"/>
          <w:sz w:val="20"/>
        </w:rPr>
        <w:t xml:space="preserve">Figura </w:t>
      </w:r>
      <w:ins w:id="309"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310"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311" w:author="luis barros" w:date="2021-02-06T11:14:00Z">
        <w:r w:rsidR="00325688">
          <w:rPr>
            <w:rFonts w:ascii="NewsGotT" w:hAnsi="NewsGotT"/>
            <w:i w:val="0"/>
            <w:iCs w:val="0"/>
            <w:noProof/>
            <w:color w:val="000000"/>
            <w:sz w:val="20"/>
          </w:rPr>
          <w:t>11</w:t>
        </w:r>
        <w:r w:rsidR="00325688">
          <w:rPr>
            <w:rFonts w:ascii="NewsGotT" w:hAnsi="NewsGotT"/>
            <w:i w:val="0"/>
            <w:iCs w:val="0"/>
            <w:color w:val="000000"/>
            <w:sz w:val="20"/>
          </w:rPr>
          <w:fldChar w:fldCharType="end"/>
        </w:r>
      </w:ins>
      <w:del w:id="312" w:author="luis barros" w:date="2021-02-06T11:05:00Z">
        <w:r w:rsidRPr="00B72760" w:rsidDel="00325688">
          <w:rPr>
            <w:rFonts w:ascii="NewsGotT" w:hAnsi="NewsGotT"/>
            <w:i w:val="0"/>
            <w:iCs w:val="0"/>
            <w:color w:val="000000"/>
            <w:sz w:val="20"/>
          </w:rPr>
          <w:fldChar w:fldCharType="begin"/>
        </w:r>
        <w:r w:rsidRPr="00B72760" w:rsidDel="00325688">
          <w:rPr>
            <w:rFonts w:ascii="NewsGotT" w:hAnsi="NewsGotT"/>
            <w:i w:val="0"/>
            <w:iCs w:val="0"/>
            <w:color w:val="000000"/>
            <w:sz w:val="20"/>
          </w:rPr>
          <w:delInstrText xml:space="preserve"> SEQ Figura \* ARABIC </w:delInstrText>
        </w:r>
        <w:r w:rsidRPr="00B72760"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17</w:delText>
        </w:r>
        <w:r w:rsidRPr="00B72760" w:rsidDel="00325688">
          <w:rPr>
            <w:rFonts w:ascii="NewsGotT" w:hAnsi="NewsGotT"/>
            <w:i w:val="0"/>
            <w:iCs w:val="0"/>
            <w:color w:val="000000"/>
            <w:sz w:val="20"/>
          </w:rPr>
          <w:fldChar w:fldCharType="end"/>
        </w:r>
      </w:del>
      <w:r w:rsidRPr="00B72760">
        <w:rPr>
          <w:rFonts w:ascii="NewsGotT" w:hAnsi="NewsGotT"/>
          <w:i w:val="0"/>
          <w:iCs w:val="0"/>
          <w:color w:val="000000"/>
          <w:sz w:val="20"/>
        </w:rPr>
        <w:t xml:space="preserve"> - Esquemático do circuito para os sensores a ser usados como componentes digitais</w:t>
      </w:r>
      <w:bookmarkEnd w:id="308"/>
    </w:p>
    <w:p w14:paraId="115AC209" w14:textId="61D284B8" w:rsidR="00B72760" w:rsidRDefault="00B72760" w:rsidP="003F5702">
      <w:pPr>
        <w:pStyle w:val="PhDCorpo"/>
        <w:rPr>
          <w:rFonts w:eastAsiaTheme="minorEastAsia"/>
          <w:noProof/>
        </w:rPr>
      </w:pPr>
      <w:commentRangeStart w:id="313"/>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w:commentRangeEnd w:id="313"/>
          <m:r>
            <m:rPr>
              <m:sty m:val="p"/>
            </m:rPr>
            <w:rPr>
              <w:rStyle w:val="Refdecomentrio"/>
              <w:rFonts w:eastAsia="Times New Roman"/>
              <w:lang w:eastAsia="pt-PT"/>
            </w:rPr>
            <w:commentReference w:id="313"/>
          </m:r>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1A4351"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14" w:name="_Toc63287467"/>
      <w:r w:rsidRPr="00612743">
        <w:rPr>
          <w:rFonts w:eastAsiaTheme="minorEastAsia"/>
        </w:rPr>
        <w:t>Sistema eletrónico para o controlo dos motores</w:t>
      </w:r>
      <w:bookmarkEnd w:id="314"/>
    </w:p>
    <w:p w14:paraId="307AB2F6" w14:textId="475DDAED" w:rsidR="00612743" w:rsidRDefault="00612743" w:rsidP="00B5701D">
      <w:pPr>
        <w:pStyle w:val="PhDCorpo"/>
        <w:ind w:firstLine="567"/>
      </w:pPr>
      <w:r>
        <w:t>De forma a ser possível controlar o estado de funcionamento do robô, ou seja, fazê-lo seguir a linha, parar ou rodar 180</w:t>
      </w:r>
      <w:del w:id="315" w:author="luis barros" w:date="2021-02-06T12:14:00Z">
        <w:r w:rsidDel="000B156E">
          <w:delText xml:space="preserve"> </w:delText>
        </w:r>
      </w:del>
      <w:r>
        <w:t>°,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5A8E008B">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88">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E0909F8" w14:textId="10161BA7" w:rsidR="007B6C09" w:rsidRPr="00B5701D" w:rsidRDefault="00B5701D" w:rsidP="00B5701D">
      <w:pPr>
        <w:pStyle w:val="Legenda"/>
        <w:jc w:val="center"/>
        <w:rPr>
          <w:rFonts w:ascii="NewsGotT" w:hAnsi="NewsGotT"/>
          <w:i w:val="0"/>
          <w:iCs w:val="0"/>
          <w:color w:val="000000"/>
          <w:sz w:val="20"/>
        </w:rPr>
      </w:pPr>
      <w:bookmarkStart w:id="316" w:name="_Toc63286476"/>
      <w:r w:rsidRPr="00B5701D">
        <w:rPr>
          <w:rFonts w:ascii="NewsGotT" w:hAnsi="NewsGotT"/>
          <w:i w:val="0"/>
          <w:iCs w:val="0"/>
          <w:color w:val="000000"/>
          <w:sz w:val="20"/>
        </w:rPr>
        <w:t xml:space="preserve">Figura </w:t>
      </w:r>
      <w:ins w:id="317"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318"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319" w:author="luis barros" w:date="2021-02-06T11:14:00Z">
        <w:r w:rsidR="00325688">
          <w:rPr>
            <w:rFonts w:ascii="NewsGotT" w:hAnsi="NewsGotT"/>
            <w:i w:val="0"/>
            <w:iCs w:val="0"/>
            <w:noProof/>
            <w:color w:val="000000"/>
            <w:sz w:val="20"/>
          </w:rPr>
          <w:t>12</w:t>
        </w:r>
        <w:r w:rsidR="00325688">
          <w:rPr>
            <w:rFonts w:ascii="NewsGotT" w:hAnsi="NewsGotT"/>
            <w:i w:val="0"/>
            <w:iCs w:val="0"/>
            <w:color w:val="000000"/>
            <w:sz w:val="20"/>
          </w:rPr>
          <w:fldChar w:fldCharType="end"/>
        </w:r>
      </w:ins>
      <w:del w:id="320" w:author="luis barros" w:date="2021-02-06T11:05:00Z">
        <w:r w:rsidRPr="00B5701D" w:rsidDel="00325688">
          <w:rPr>
            <w:rFonts w:ascii="NewsGotT" w:hAnsi="NewsGotT"/>
            <w:i w:val="0"/>
            <w:iCs w:val="0"/>
            <w:color w:val="000000"/>
            <w:sz w:val="20"/>
          </w:rPr>
          <w:fldChar w:fldCharType="begin"/>
        </w:r>
        <w:r w:rsidRPr="00B5701D" w:rsidDel="00325688">
          <w:rPr>
            <w:rFonts w:ascii="NewsGotT" w:hAnsi="NewsGotT"/>
            <w:i w:val="0"/>
            <w:iCs w:val="0"/>
            <w:color w:val="000000"/>
            <w:sz w:val="20"/>
          </w:rPr>
          <w:delInstrText xml:space="preserve"> SEQ Figura \* ARABIC </w:delInstrText>
        </w:r>
        <w:r w:rsidRPr="00B5701D"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18</w:delText>
        </w:r>
        <w:r w:rsidRPr="00B5701D" w:rsidDel="00325688">
          <w:rPr>
            <w:rFonts w:ascii="NewsGotT" w:hAnsi="NewsGotT"/>
            <w:i w:val="0"/>
            <w:iCs w:val="0"/>
            <w:color w:val="000000"/>
            <w:sz w:val="20"/>
          </w:rPr>
          <w:fldChar w:fldCharType="end"/>
        </w:r>
      </w:del>
      <w:r w:rsidRPr="00B5701D">
        <w:rPr>
          <w:rFonts w:ascii="NewsGotT" w:hAnsi="NewsGotT"/>
          <w:i w:val="0"/>
          <w:iCs w:val="0"/>
          <w:color w:val="000000"/>
          <w:sz w:val="20"/>
        </w:rPr>
        <w:t xml:space="preserve"> - Máquina de Moore</w:t>
      </w:r>
      <w:bookmarkEnd w:id="316"/>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169EF00D" w:rsidR="00612743" w:rsidRDefault="007B6C09" w:rsidP="00612743">
      <w:pPr>
        <w:pStyle w:val="PhDCorpo"/>
        <w:ind w:firstLine="567"/>
      </w:pPr>
      <w:commentRangeStart w:id="321"/>
      <w:r>
        <w:rPr>
          <w:rFonts w:ascii="Arial" w:hAnsi="Arial" w:cs="Arial"/>
          <w:noProof/>
          <w:lang w:eastAsia="pt-PT"/>
        </w:rPr>
        <mc:AlternateContent>
          <mc:Choice Requires="wpg">
            <w:drawing>
              <wp:anchor distT="0" distB="0" distL="114300" distR="114300" simplePos="0" relativeHeight="251754496" behindDoc="0" locked="0" layoutInCell="1" allowOverlap="1" wp14:anchorId="65304F48" wp14:editId="14B7A858">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89"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154881DF" w:rsidR="00096B32" w:rsidRPr="007B6C09" w:rsidRDefault="00096B32" w:rsidP="007B6C09">
                              <w:pPr>
                                <w:pStyle w:val="Legenda"/>
                                <w:jc w:val="center"/>
                                <w:rPr>
                                  <w:rFonts w:ascii="NewsGotT" w:hAnsi="NewsGotT"/>
                                  <w:i w:val="0"/>
                                  <w:iCs w:val="0"/>
                                  <w:color w:val="000000"/>
                                  <w:sz w:val="20"/>
                                </w:rPr>
                              </w:pPr>
                              <w:bookmarkStart w:id="322" w:name="_Ref63089433"/>
                              <w:bookmarkStart w:id="323" w:name="_Toc63286477"/>
                              <w:r w:rsidRPr="007B6C09">
                                <w:rPr>
                                  <w:rFonts w:ascii="NewsGotT" w:hAnsi="NewsGotT"/>
                                  <w:i w:val="0"/>
                                  <w:iCs w:val="0"/>
                                  <w:color w:val="000000"/>
                                  <w:sz w:val="20"/>
                                </w:rPr>
                                <w:t xml:space="preserve">Figura </w:t>
                              </w:r>
                              <w:ins w:id="324" w:author="luis barros" w:date="2021-02-06T11:14:00Z">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b/>
                                  <w:bCs/>
                                  <w:i w:val="0"/>
                                  <w:iCs w:val="0"/>
                                  <w:noProof/>
                                  <w:color w:val="000000"/>
                                  <w:sz w:val="20"/>
                                </w:rPr>
                                <w:t>Erro! Não existe nenhum texto com o estilo especificado no documento.</w:t>
                              </w:r>
                              <w:ins w:id="325" w:author="luis barros" w:date="2021-02-06T11:14:00Z">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id="326" w:author="luis barros" w:date="2021-02-06T11:14:00Z">
                                <w:r>
                                  <w:rPr>
                                    <w:rFonts w:ascii="NewsGotT" w:hAnsi="NewsGotT"/>
                                    <w:i w:val="0"/>
                                    <w:iCs w:val="0"/>
                                    <w:noProof/>
                                    <w:color w:val="000000"/>
                                    <w:sz w:val="20"/>
                                  </w:rPr>
                                  <w:t>13</w:t>
                                </w:r>
                                <w:r>
                                  <w:rPr>
                                    <w:rFonts w:ascii="NewsGotT" w:hAnsi="NewsGotT"/>
                                    <w:i w:val="0"/>
                                    <w:iCs w:val="0"/>
                                    <w:color w:val="000000"/>
                                    <w:sz w:val="20"/>
                                  </w:rPr>
                                  <w:fldChar w:fldCharType="end"/>
                                </w:r>
                              </w:ins>
                              <w:del w:id="327" w:author="luis barros" w:date="2021-02-06T11:05:00Z">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bookmarkEnd w:id="322"/>
                              <w:r w:rsidRPr="007B6C09">
                                <w:rPr>
                                  <w:rFonts w:ascii="NewsGotT" w:hAnsi="NewsGotT"/>
                                  <w:i w:val="0"/>
                                  <w:iCs w:val="0"/>
                                  <w:color w:val="000000"/>
                                  <w:sz w:val="20"/>
                                </w:rPr>
                                <w:t xml:space="preserve"> - Linha preta usada para os testes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42" style="position:absolute;left:0;text-align:left;margin-left:109.7pt;margin-top:.55pt;width:160.9pt;height:184.3pt;z-index:251754496;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c7NWw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3"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90" o:title="Uma imagem com armário, interior, madeira&#10;&#10;Descrição gerada automaticamente" croptop="5470f" cropbottom="4903f" cropleft="5094f" cropright="7855f"/>
                </v:shape>
                <v:shape id="Caixa de texto 134" o:spid="_x0000_s1044"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154881DF" w:rsidR="00096B32" w:rsidRPr="007B6C09" w:rsidRDefault="00096B32" w:rsidP="007B6C09">
                        <w:pPr>
                          <w:pStyle w:val="Legenda"/>
                          <w:jc w:val="center"/>
                          <w:rPr>
                            <w:rFonts w:ascii="NewsGotT" w:hAnsi="NewsGotT"/>
                            <w:i w:val="0"/>
                            <w:iCs w:val="0"/>
                            <w:color w:val="000000"/>
                            <w:sz w:val="20"/>
                          </w:rPr>
                        </w:pPr>
                        <w:bookmarkStart w:id="328" w:name="_Ref63089433"/>
                        <w:bookmarkStart w:id="329" w:name="_Toc63286477"/>
                        <w:r w:rsidRPr="007B6C09">
                          <w:rPr>
                            <w:rFonts w:ascii="NewsGotT" w:hAnsi="NewsGotT"/>
                            <w:i w:val="0"/>
                            <w:iCs w:val="0"/>
                            <w:color w:val="000000"/>
                            <w:sz w:val="20"/>
                          </w:rPr>
                          <w:t xml:space="preserve">Figura </w:t>
                        </w:r>
                        <w:ins w:id="330" w:author="luis barros" w:date="2021-02-06T11:14:00Z">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b/>
                            <w:bCs/>
                            <w:i w:val="0"/>
                            <w:iCs w:val="0"/>
                            <w:noProof/>
                            <w:color w:val="000000"/>
                            <w:sz w:val="20"/>
                          </w:rPr>
                          <w:t>Erro! Não existe nenhum texto com o estilo especificado no documento.</w:t>
                        </w:r>
                        <w:ins w:id="331" w:author="luis barros" w:date="2021-02-06T11:14:00Z">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id="332" w:author="luis barros" w:date="2021-02-06T11:14:00Z">
                          <w:r>
                            <w:rPr>
                              <w:rFonts w:ascii="NewsGotT" w:hAnsi="NewsGotT"/>
                              <w:i w:val="0"/>
                              <w:iCs w:val="0"/>
                              <w:noProof/>
                              <w:color w:val="000000"/>
                              <w:sz w:val="20"/>
                            </w:rPr>
                            <w:t>13</w:t>
                          </w:r>
                          <w:r>
                            <w:rPr>
                              <w:rFonts w:ascii="NewsGotT" w:hAnsi="NewsGotT"/>
                              <w:i w:val="0"/>
                              <w:iCs w:val="0"/>
                              <w:color w:val="000000"/>
                              <w:sz w:val="20"/>
                            </w:rPr>
                            <w:fldChar w:fldCharType="end"/>
                          </w:r>
                        </w:ins>
                        <w:del w:id="333" w:author="luis barros" w:date="2021-02-06T11:05:00Z">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bookmarkEnd w:id="328"/>
                        <w:r w:rsidRPr="007B6C09">
                          <w:rPr>
                            <w:rFonts w:ascii="NewsGotT" w:hAnsi="NewsGotT"/>
                            <w:i w:val="0"/>
                            <w:iCs w:val="0"/>
                            <w:color w:val="000000"/>
                            <w:sz w:val="20"/>
                          </w:rPr>
                          <w:t xml:space="preserve"> - Linha preta usada para os testes</w:t>
                        </w:r>
                        <w:bookmarkEnd w:id="329"/>
                      </w:p>
                    </w:txbxContent>
                  </v:textbox>
                </v:shape>
                <w10:wrap type="square" anchorx="margin"/>
              </v:group>
            </w:pict>
          </mc:Fallback>
        </mc:AlternateContent>
      </w:r>
      <w:commentRangeEnd w:id="321"/>
      <w:r w:rsidR="000B156E">
        <w:rPr>
          <w:rStyle w:val="Refdecomentrio"/>
          <w:rFonts w:eastAsia="Times New Roman"/>
          <w:lang w:eastAsia="pt-PT"/>
        </w:rPr>
        <w:commentReference w:id="321"/>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19</w:t>
      </w:r>
      <w:r w:rsidR="00611863" w:rsidRPr="00611863">
        <w:rPr>
          <w:szCs w:val="24"/>
        </w:rPr>
        <w:fldChar w:fldCharType="end"/>
      </w:r>
      <w:r w:rsidR="00612743" w:rsidRPr="00611863">
        <w:rPr>
          <w:szCs w:val="24"/>
        </w:rPr>
        <w:t>)</w:t>
      </w:r>
      <w:r w:rsidR="00612743">
        <w:t xml:space="preserve"> e, nesse momento, o robô deve dar uma volta de 180 ° sobre o seu eixo</w:t>
      </w:r>
      <w:ins w:id="334" w:author="luis barros" w:date="2021-02-06T12:15:00Z">
        <w:r w:rsidR="000B156E">
          <w:t xml:space="preserve">. Após o acionamento de um botão, o robô deve reiniciar </w:t>
        </w:r>
      </w:ins>
      <w:ins w:id="335" w:author="luis barros" w:date="2021-02-06T12:16:00Z">
        <w:r w:rsidR="000B156E">
          <w:t>a marcha seguindo a linha em direção oposta</w:t>
        </w:r>
      </w:ins>
      <w:del w:id="336" w:author="luis barros" w:date="2021-02-06T12:15:00Z">
        <w:r w:rsidR="00612743" w:rsidDel="000B156E">
          <w:delText>,</w:delText>
        </w:r>
      </w:del>
      <w:del w:id="337" w:author="luis barros" w:date="2021-02-06T12:16:00Z">
        <w:r w:rsidR="00612743" w:rsidDel="000B156E">
          <w:delText xml:space="preserve"> voltando a seguir a linha em direção ao ponto de partida, após o acionamento de um botão</w:delText>
        </w:r>
      </w:del>
      <w:r w:rsidR="00612743">
        <w:t>.</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159AC9A4" w:rsidR="00612743" w:rsidRDefault="000D4F14" w:rsidP="00612743">
      <w:pPr>
        <w:pStyle w:val="PhDCorpo"/>
        <w:ind w:firstLine="567"/>
      </w:pPr>
      <w:commentRangeStart w:id="338"/>
      <w:r w:rsidRPr="007B6C09">
        <w:rPr>
          <w:noProof/>
          <w:lang w:eastAsia="pt-PT"/>
        </w:rPr>
        <mc:AlternateContent>
          <mc:Choice Requires="wpg">
            <w:drawing>
              <wp:anchor distT="0" distB="0" distL="114300" distR="114300" simplePos="0" relativeHeight="251756544" behindDoc="0" locked="0" layoutInCell="1" allowOverlap="1" wp14:anchorId="01072845" wp14:editId="64C1F542">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80">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107B3CF0" w:rsidR="00096B32" w:rsidRPr="007B6C09" w:rsidRDefault="00096B32" w:rsidP="007B6C09">
                                  <w:pPr>
                                    <w:pStyle w:val="Corpodetexto2"/>
                                    <w:rPr>
                                      <w:rFonts w:ascii="NewsGotT" w:hAnsi="NewsGotT"/>
                                      <w:color w:val="000000"/>
                                      <w:sz w:val="20"/>
                                      <w:szCs w:val="18"/>
                                    </w:rPr>
                                  </w:pPr>
                                  <w:bookmarkStart w:id="339" w:name="_Ref63089470"/>
                                  <w:bookmarkStart w:id="340" w:name="_Toc63286478"/>
                                  <w:r w:rsidRPr="007B6C09">
                                    <w:rPr>
                                      <w:rFonts w:ascii="NewsGotT" w:hAnsi="NewsGotT"/>
                                      <w:color w:val="000000"/>
                                      <w:sz w:val="20"/>
                                      <w:szCs w:val="18"/>
                                    </w:rPr>
                                    <w:t xml:space="preserve">Figura </w:t>
                                  </w:r>
                                  <w:ins w:id="341" w:author="luis barros" w:date="2021-02-06T11:14: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id="342" w:author="luis barros" w:date="2021-02-06T11:14: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343" w:author="luis barros" w:date="2021-02-06T11:14:00Z">
                                    <w:r>
                                      <w:rPr>
                                        <w:rFonts w:ascii="NewsGotT" w:hAnsi="NewsGotT"/>
                                        <w:noProof/>
                                        <w:color w:val="000000"/>
                                        <w:sz w:val="20"/>
                                        <w:szCs w:val="18"/>
                                      </w:rPr>
                                      <w:t>14</w:t>
                                    </w:r>
                                    <w:r>
                                      <w:rPr>
                                        <w:rFonts w:ascii="NewsGotT" w:hAnsi="NewsGotT"/>
                                        <w:color w:val="000000"/>
                                        <w:sz w:val="20"/>
                                        <w:szCs w:val="18"/>
                                      </w:rPr>
                                      <w:fldChar w:fldCharType="end"/>
                                    </w:r>
                                  </w:ins>
                                  <w:del w:id="344"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bookmarkEnd w:id="339"/>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5" style="position:absolute;left:0;text-align:left;margin-left:-.15pt;margin-top:128.6pt;width:277.5pt;height:65.25pt;z-index:251756544;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Ge4P/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mM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MoeJwmzaVmK9O0W+ojrNPDKFdbfVd1c&#10;WiZdfd0tbDzy3I7dCrerqmy3uMwrpZ9SObnpdvbzm9A13mYy/0eAYT8cUhR7OAxHkwgdD4hmxEOi&#10;GXk1KITVPxMqyNvf/lIcgqcP8NBdeS/CwyDEpwYyjAAxnIyj5kOjuwHfAPEGiG9fOfw/AXH/Nf7d&#10;aoloBxbuk4RA9SJY+BLYw8Jf6z91NdFe3Vt1x1tJgBrGVbNvJQHi+Id8PeDHSVepNj+k0q+f2313&#10;Pvc/9x7+Aw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OYZ7g/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6"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7"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8"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81" o:title="" croptop="26549f" cropbottom="26465f"/>
                    </v:shape>
                    <v:shape id="Caixa de texto 139" o:spid="_x0000_s1049"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107B3CF0" w:rsidR="00096B32" w:rsidRPr="007B6C09" w:rsidRDefault="00096B32" w:rsidP="007B6C09">
                            <w:pPr>
                              <w:pStyle w:val="Corpodetexto2"/>
                              <w:rPr>
                                <w:rFonts w:ascii="NewsGotT" w:hAnsi="NewsGotT"/>
                                <w:color w:val="000000"/>
                                <w:sz w:val="20"/>
                                <w:szCs w:val="18"/>
                              </w:rPr>
                            </w:pPr>
                            <w:bookmarkStart w:id="345" w:name="_Ref63089470"/>
                            <w:bookmarkStart w:id="346" w:name="_Toc63286478"/>
                            <w:r w:rsidRPr="007B6C09">
                              <w:rPr>
                                <w:rFonts w:ascii="NewsGotT" w:hAnsi="NewsGotT"/>
                                <w:color w:val="000000"/>
                                <w:sz w:val="20"/>
                                <w:szCs w:val="18"/>
                              </w:rPr>
                              <w:t xml:space="preserve">Figura </w:t>
                            </w:r>
                            <w:ins w:id="347" w:author="luis barros" w:date="2021-02-06T11:14: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id="348" w:author="luis barros" w:date="2021-02-06T11:14: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349" w:author="luis barros" w:date="2021-02-06T11:14:00Z">
                              <w:r>
                                <w:rPr>
                                  <w:rFonts w:ascii="NewsGotT" w:hAnsi="NewsGotT"/>
                                  <w:noProof/>
                                  <w:color w:val="000000"/>
                                  <w:sz w:val="20"/>
                                  <w:szCs w:val="18"/>
                                </w:rPr>
                                <w:t>14</w:t>
                              </w:r>
                              <w:r>
                                <w:rPr>
                                  <w:rFonts w:ascii="NewsGotT" w:hAnsi="NewsGotT"/>
                                  <w:color w:val="000000"/>
                                  <w:sz w:val="20"/>
                                  <w:szCs w:val="18"/>
                                </w:rPr>
                                <w:fldChar w:fldCharType="end"/>
                              </w:r>
                            </w:ins>
                            <w:del w:id="350"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bookmarkEnd w:id="345"/>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46"/>
                          </w:p>
                        </w:txbxContent>
                      </v:textbox>
                    </v:shape>
                  </v:group>
                  <v:oval id="Oval 140" o:spid="_x0000_s1050"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51"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52"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commentRangeEnd w:id="338"/>
      <w:r w:rsidR="000B156E">
        <w:rPr>
          <w:rStyle w:val="Refdecomentrio"/>
          <w:rFonts w:eastAsia="Times New Roman"/>
          <w:lang w:eastAsia="pt-PT"/>
        </w:rPr>
        <w:commentReference w:id="338"/>
      </w:r>
      <w:r w:rsidR="00612743">
        <w:t xml:space="preserve">De modo a detetar a linha no final do percurso, usaram-se os dois sensores das pontas do </w:t>
      </w:r>
      <w:r w:rsidR="00612743" w:rsidRPr="007B6C09">
        <w:rPr>
          <w:i/>
          <w:iCs/>
        </w:rPr>
        <w:t>array</w:t>
      </w:r>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20</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20</w:t>
      </w:r>
      <w:r w:rsidR="00611863" w:rsidRPr="00611863">
        <w:rPr>
          <w:szCs w:val="24"/>
        </w:rPr>
        <w:fldChar w:fldCharType="end"/>
      </w:r>
      <w:r w:rsidR="00612743">
        <w:t xml:space="preserve">) de forma a interromper a rotação quando este encontrar a linha preta. </w:t>
      </w:r>
    </w:p>
    <w:p w14:paraId="19EEFC42" w14:textId="5B655CB0" w:rsidR="00612743" w:rsidRDefault="000D4F14" w:rsidP="00612743">
      <w:pPr>
        <w:pStyle w:val="PhDCorpo"/>
        <w:ind w:firstLine="567"/>
      </w:pPr>
      <w:r w:rsidRPr="007B6C09">
        <w:rPr>
          <w:noProof/>
          <w:lang w:eastAsia="pt-PT"/>
        </w:rPr>
        <mc:AlternateContent>
          <mc:Choice Requires="wpg">
            <w:drawing>
              <wp:anchor distT="0" distB="0" distL="114300" distR="114300" simplePos="0" relativeHeight="251757568" behindDoc="0" locked="0" layoutInCell="1" allowOverlap="1" wp14:anchorId="4C5F38F6" wp14:editId="7FEAD524">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91">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53A4B252" w:rsidR="00096B32" w:rsidRPr="007B6C09" w:rsidRDefault="00096B32" w:rsidP="007B6C09">
                              <w:pPr>
                                <w:pStyle w:val="Corpodetexto2"/>
                                <w:rPr>
                                  <w:rFonts w:ascii="NewsGotT" w:hAnsi="NewsGotT"/>
                                  <w:color w:val="000000"/>
                                  <w:sz w:val="20"/>
                                  <w:szCs w:val="18"/>
                                </w:rPr>
                              </w:pPr>
                              <w:bookmarkStart w:id="351" w:name="_Ref63089541"/>
                              <w:bookmarkStart w:id="352" w:name="_Toc63286479"/>
                              <w:r w:rsidRPr="007B6C09">
                                <w:rPr>
                                  <w:rFonts w:ascii="NewsGotT" w:hAnsi="NewsGotT"/>
                                  <w:color w:val="000000"/>
                                  <w:sz w:val="20"/>
                                  <w:szCs w:val="18"/>
                                </w:rPr>
                                <w:t xml:space="preserve">Figura </w:t>
                              </w:r>
                              <w:ins w:id="353" w:author="luis barros" w:date="2021-02-06T11:14: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id="354" w:author="luis barros" w:date="2021-02-06T11:14: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355" w:author="luis barros" w:date="2021-02-06T11:14:00Z">
                                <w:r>
                                  <w:rPr>
                                    <w:rFonts w:ascii="NewsGotT" w:hAnsi="NewsGotT"/>
                                    <w:noProof/>
                                    <w:color w:val="000000"/>
                                    <w:sz w:val="20"/>
                                    <w:szCs w:val="18"/>
                                  </w:rPr>
                                  <w:t>15</w:t>
                                </w:r>
                                <w:r>
                                  <w:rPr>
                                    <w:rFonts w:ascii="NewsGotT" w:hAnsi="NewsGotT"/>
                                    <w:color w:val="000000"/>
                                    <w:sz w:val="20"/>
                                    <w:szCs w:val="18"/>
                                  </w:rPr>
                                  <w:fldChar w:fldCharType="end"/>
                                </w:r>
                              </w:ins>
                              <w:del w:id="356"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bookmarkEnd w:id="351"/>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3" style="position:absolute;left:0;text-align:left;margin-left:327.9pt;margin-top:.6pt;width:117.05pt;height:116.2pt;z-index:251757568;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MoZ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CqCZrc6eAQTEEW4xZ8StwnkP3PkNt3gXwEy8df4TPnml22Wkeytipbb/fmue/NFarEasxTuzjNw/&#10;O073SnXfoOkkgMGwg7EdjGZXrzUqHeMVNSKY2GB9NZi51fUTnsAVnYIl3gictYz8YK49RljAEyrk&#10;ahXs7np6aB4NLrVO/ITr58MTt6anOtHkox5oxdM3jO98O7avILpcBTkcUQTXaQCKBys8YLBevZCn&#10;4+B1/Jfg+j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8MoZ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4"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92" o:title="" croptop="19880f" cropbottom="19397f" cropleft="20657f" cropright="20277f"/>
                </v:shape>
                <v:shape id="Caixa de texto 145" o:spid="_x0000_s1055"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53A4B252" w:rsidR="00096B32" w:rsidRPr="007B6C09" w:rsidRDefault="00096B32" w:rsidP="007B6C09">
                        <w:pPr>
                          <w:pStyle w:val="Corpodetexto2"/>
                          <w:rPr>
                            <w:rFonts w:ascii="NewsGotT" w:hAnsi="NewsGotT"/>
                            <w:color w:val="000000"/>
                            <w:sz w:val="20"/>
                            <w:szCs w:val="18"/>
                          </w:rPr>
                        </w:pPr>
                        <w:bookmarkStart w:id="357" w:name="_Ref63089541"/>
                        <w:bookmarkStart w:id="358" w:name="_Toc63286479"/>
                        <w:r w:rsidRPr="007B6C09">
                          <w:rPr>
                            <w:rFonts w:ascii="NewsGotT" w:hAnsi="NewsGotT"/>
                            <w:color w:val="000000"/>
                            <w:sz w:val="20"/>
                            <w:szCs w:val="18"/>
                          </w:rPr>
                          <w:t xml:space="preserve">Figura </w:t>
                        </w:r>
                        <w:ins w:id="359" w:author="luis barros" w:date="2021-02-06T11:14:00Z">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id="360" w:author="luis barros" w:date="2021-02-06T11:14:00Z">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id="361" w:author="luis barros" w:date="2021-02-06T11:14:00Z">
                          <w:r>
                            <w:rPr>
                              <w:rFonts w:ascii="NewsGotT" w:hAnsi="NewsGotT"/>
                              <w:noProof/>
                              <w:color w:val="000000"/>
                              <w:sz w:val="20"/>
                              <w:szCs w:val="18"/>
                            </w:rPr>
                            <w:t>15</w:t>
                          </w:r>
                          <w:r>
                            <w:rPr>
                              <w:rFonts w:ascii="NewsGotT" w:hAnsi="NewsGotT"/>
                              <w:color w:val="000000"/>
                              <w:sz w:val="20"/>
                              <w:szCs w:val="18"/>
                            </w:rPr>
                            <w:fldChar w:fldCharType="end"/>
                          </w:r>
                        </w:ins>
                        <w:del w:id="362" w:author="luis barros" w:date="2021-02-06T11:05:00Z">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bookmarkEnd w:id="357"/>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358"/>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09661F" w:rsidRPr="0009661F">
        <w:rPr>
          <w:color w:val="000000"/>
          <w:szCs w:val="24"/>
        </w:rPr>
        <w:t xml:space="preserve">Figura </w:t>
      </w:r>
      <w:r w:rsidR="0009661F" w:rsidRPr="0009661F">
        <w:rPr>
          <w:noProof/>
          <w:color w:val="000000"/>
          <w:szCs w:val="24"/>
        </w:rPr>
        <w:t>21</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6E79B486" w:rsidR="007B6C09" w:rsidDel="00096B32" w:rsidRDefault="00B5701D" w:rsidP="00B5701D">
      <w:pPr>
        <w:pStyle w:val="PhDCorpo"/>
        <w:rPr>
          <w:del w:id="363" w:author="luis barros" w:date="2021-02-06T12:19:00Z"/>
        </w:rPr>
      </w:pPr>
      <w:r>
        <w:tab/>
      </w:r>
      <w:commentRangeStart w:id="364"/>
      <w:r w:rsidR="007B6C09">
        <w:t xml:space="preserve">Os motores são controlados por meio de um </w:t>
      </w:r>
      <w:commentRangeStart w:id="365"/>
      <w:r w:rsidR="007B6C09" w:rsidRPr="007210C2">
        <w:rPr>
          <w:i/>
          <w:iCs/>
        </w:rPr>
        <w:t>driver</w:t>
      </w:r>
      <w:r w:rsidR="007B6C09" w:rsidRPr="007210C2">
        <w:t xml:space="preserve"> </w:t>
      </w:r>
      <w:commentRangeEnd w:id="365"/>
      <w:r w:rsidR="00096B32">
        <w:rPr>
          <w:rStyle w:val="Refdecomentrio"/>
          <w:rFonts w:eastAsia="Times New Roman"/>
          <w:lang w:eastAsia="pt-PT"/>
        </w:rPr>
        <w:commentReference w:id="365"/>
      </w:r>
      <w:sdt>
        <w:sdtPr>
          <w:rPr>
            <w:highlight w:val="yellow"/>
          </w:rPr>
          <w:id w:val="-814252052"/>
          <w:citation/>
        </w:sdtPr>
        <w:sdtEndPr/>
        <w:sdtContent>
          <w:r w:rsidR="007210C2">
            <w:rPr>
              <w:highlight w:val="yellow"/>
            </w:rPr>
            <w:fldChar w:fldCharType="begin"/>
          </w:r>
          <w:r w:rsidR="007210C2">
            <w:instrText xml:space="preserve"> CITATION STM00 \l 2070 </w:instrText>
          </w:r>
          <w:r w:rsidR="007210C2">
            <w:rPr>
              <w:highlight w:val="yellow"/>
            </w:rPr>
            <w:fldChar w:fldCharType="separate"/>
          </w:r>
          <w:r w:rsidR="004E4B05" w:rsidRPr="004E4B05">
            <w:rPr>
              <w:noProof/>
            </w:rPr>
            <w:t>[3]</w:t>
          </w:r>
          <w:r w:rsidR="007210C2">
            <w:rPr>
              <w:highlight w:val="yellow"/>
            </w:rPr>
            <w:fldChar w:fldCharType="end"/>
          </w:r>
        </w:sdtContent>
      </w:sdt>
      <w:r w:rsidR="007B6C09">
        <w:t>, podendo estar parados, a rodar no sentido horário ou no sentido anti-horário.</w:t>
      </w:r>
      <w:del w:id="366" w:author="luis barros" w:date="2021-02-06T12:19:00Z">
        <w:r w:rsidR="007B6C09" w:rsidDel="00096B32">
          <w:delText xml:space="preserve"> </w:delText>
        </w:r>
      </w:del>
    </w:p>
    <w:p w14:paraId="56C716C3" w14:textId="3E19BBD6" w:rsidR="007B6C09" w:rsidDel="00096B32" w:rsidRDefault="00B5701D" w:rsidP="00B5701D">
      <w:pPr>
        <w:pStyle w:val="PhDCorpo"/>
        <w:rPr>
          <w:del w:id="367" w:author="luis barros" w:date="2021-02-06T12:19:00Z"/>
        </w:rPr>
      </w:pPr>
      <w:del w:id="368" w:author="luis barros" w:date="2021-02-06T12:20:00Z">
        <w:r w:rsidDel="00096B32">
          <w:tab/>
        </w:r>
      </w:del>
      <w:ins w:id="369" w:author="luis barros" w:date="2021-02-06T12:20:00Z">
        <w:r w:rsidR="00096B32">
          <w:t xml:space="preserve"> </w:t>
        </w:r>
      </w:ins>
      <w:r w:rsidR="007B6C09">
        <w:t>Para isso, na máquina de estados existem duas saídas p</w:t>
      </w:r>
      <w:ins w:id="370" w:author="luis barros" w:date="2021-02-06T12:19:00Z">
        <w:r w:rsidR="00096B32">
          <w:t>ara</w:t>
        </w:r>
      </w:ins>
      <w:del w:id="371" w:author="luis barros" w:date="2021-02-06T12:19:00Z">
        <w:r w:rsidR="007B6C09" w:rsidDel="00096B32">
          <w:delText>or</w:delText>
        </w:r>
      </w:del>
      <w:r w:rsidR="007B6C09">
        <w:t xml:space="preserve"> cada motor, sendo que uma controla o movimento no sentido horário e outra no sentido anti-horário.</w:t>
      </w:r>
    </w:p>
    <w:p w14:paraId="2EC121D7" w14:textId="55A678EB" w:rsidR="007B6C09" w:rsidRDefault="00096B32" w:rsidP="00B5701D">
      <w:pPr>
        <w:pStyle w:val="PhDCorpo"/>
      </w:pPr>
      <w:ins w:id="372" w:author="luis barros" w:date="2021-02-06T12:19:00Z">
        <w:r>
          <w:t xml:space="preserve"> </w:t>
        </w:r>
      </w:ins>
      <w:del w:id="373" w:author="luis barros" w:date="2021-02-06T12:19:00Z">
        <w:r w:rsidR="00B5701D" w:rsidDel="00096B32">
          <w:tab/>
        </w:r>
      </w:del>
      <w:r w:rsidR="007B6C09">
        <w:t xml:space="preserve">Como o robô usa dois motores, existem quatro saídas, que quando estão ativas (nível lógico alto) despoletam as seguintes respostas: </w:t>
      </w:r>
      <w:commentRangeEnd w:id="364"/>
      <w:r>
        <w:rPr>
          <w:rStyle w:val="Refdecomentrio"/>
          <w:rFonts w:eastAsia="Times New Roman"/>
          <w:lang w:eastAsia="pt-PT"/>
        </w:rPr>
        <w:commentReference w:id="364"/>
      </w:r>
    </w:p>
    <w:p w14:paraId="423BF744" w14:textId="50B79C08" w:rsidR="007B6C09" w:rsidRDefault="007B6C09" w:rsidP="007B6C09">
      <w:pPr>
        <w:pStyle w:val="PhDCorpo"/>
        <w:ind w:left="993" w:hanging="426"/>
      </w:pPr>
      <w:r>
        <w:t>•</w:t>
      </w:r>
      <w:r>
        <w:tab/>
        <w:t>FWR – motor da direita roda no sentido horário</w:t>
      </w:r>
      <w:r w:rsidR="000D4F14">
        <w:t xml:space="preserve"> (</w:t>
      </w:r>
      <w:r w:rsidR="000D4F14" w:rsidRPr="000D4F14">
        <w:rPr>
          <w:i/>
          <w:iCs/>
        </w:rPr>
        <w:t>Forward</w:t>
      </w:r>
      <w:r w:rsidR="000D4F14">
        <w:t xml:space="preserve"> </w:t>
      </w:r>
      <w:r w:rsidR="000D4F14" w:rsidRPr="000D4F14">
        <w:rPr>
          <w:i/>
          <w:iCs/>
        </w:rPr>
        <w:t>Right</w:t>
      </w:r>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r w:rsidR="000D4F14" w:rsidRPr="000D4F14">
        <w:rPr>
          <w:i/>
          <w:iCs/>
        </w:rPr>
        <w:t>Forward</w:t>
      </w:r>
      <w:r w:rsidR="000D4F14">
        <w:t xml:space="preserve"> </w:t>
      </w:r>
      <w:r w:rsidR="000D4F14" w:rsidRPr="000D4F14">
        <w:rPr>
          <w:i/>
          <w:iCs/>
        </w:rPr>
        <w:t>Left</w:t>
      </w:r>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Right</w:t>
      </w:r>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r w:rsidR="000D4F14" w:rsidRPr="000D4F14">
        <w:rPr>
          <w:i/>
          <w:iCs/>
        </w:rPr>
        <w:t>Backward</w:t>
      </w:r>
      <w:r w:rsidR="000D4F14">
        <w:rPr>
          <w:i/>
          <w:iCs/>
        </w:rPr>
        <w:t>s</w:t>
      </w:r>
      <w:r w:rsidR="000D4F14">
        <w:t xml:space="preserve"> </w:t>
      </w:r>
      <w:r w:rsidR="000D4F14" w:rsidRPr="000D4F14">
        <w:rPr>
          <w:i/>
          <w:iCs/>
        </w:rPr>
        <w:t>Left</w:t>
      </w:r>
      <w:r w:rsidR="000D4F14">
        <w:t>).</w:t>
      </w:r>
    </w:p>
    <w:p w14:paraId="193739E9" w14:textId="77777777" w:rsidR="00B5701D" w:rsidRDefault="00B5701D" w:rsidP="00B5701D">
      <w:pPr>
        <w:pStyle w:val="PhDCorpo"/>
        <w:keepNext/>
        <w:ind w:firstLine="567"/>
        <w:jc w:val="center"/>
      </w:pPr>
      <w:r>
        <w:rPr>
          <w:noProof/>
        </w:rPr>
        <w:drawing>
          <wp:inline distT="0" distB="0" distL="0" distR="0" wp14:anchorId="363EB224" wp14:editId="6EFFC30E">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93">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319B6E09" w:rsidR="00B5701D" w:rsidRPr="00B5701D" w:rsidRDefault="00B5701D" w:rsidP="00B5701D">
      <w:pPr>
        <w:pStyle w:val="Legenda"/>
        <w:jc w:val="center"/>
        <w:rPr>
          <w:rFonts w:ascii="NewsGotT" w:hAnsi="NewsGotT"/>
          <w:i w:val="0"/>
          <w:iCs w:val="0"/>
          <w:color w:val="000000"/>
          <w:sz w:val="20"/>
        </w:rPr>
      </w:pPr>
      <w:bookmarkStart w:id="374" w:name="_Toc63286480"/>
      <w:r w:rsidRPr="00B5701D">
        <w:rPr>
          <w:rFonts w:ascii="NewsGotT" w:hAnsi="NewsGotT"/>
          <w:i w:val="0"/>
          <w:iCs w:val="0"/>
          <w:color w:val="000000"/>
          <w:sz w:val="20"/>
        </w:rPr>
        <w:t xml:space="preserve">Figura </w:t>
      </w:r>
      <w:ins w:id="375" w:author="luis barros" w:date="2021-02-06T11:14:00Z">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id="376" w:author="luis barros" w:date="2021-02-06T11:14:00Z">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id="377" w:author="luis barros" w:date="2021-02-06T11:14:00Z">
        <w:r w:rsidR="00325688">
          <w:rPr>
            <w:rFonts w:ascii="NewsGotT" w:hAnsi="NewsGotT"/>
            <w:i w:val="0"/>
            <w:iCs w:val="0"/>
            <w:noProof/>
            <w:color w:val="000000"/>
            <w:sz w:val="20"/>
          </w:rPr>
          <w:t>16</w:t>
        </w:r>
        <w:r w:rsidR="00325688">
          <w:rPr>
            <w:rFonts w:ascii="NewsGotT" w:hAnsi="NewsGotT"/>
            <w:i w:val="0"/>
            <w:iCs w:val="0"/>
            <w:color w:val="000000"/>
            <w:sz w:val="20"/>
          </w:rPr>
          <w:fldChar w:fldCharType="end"/>
        </w:r>
      </w:ins>
      <w:del w:id="378" w:author="luis barros" w:date="2021-02-06T11:05:00Z">
        <w:r w:rsidRPr="00B5701D" w:rsidDel="00325688">
          <w:rPr>
            <w:rFonts w:ascii="NewsGotT" w:hAnsi="NewsGotT"/>
            <w:i w:val="0"/>
            <w:iCs w:val="0"/>
            <w:color w:val="000000"/>
            <w:sz w:val="20"/>
          </w:rPr>
          <w:fldChar w:fldCharType="begin"/>
        </w:r>
        <w:r w:rsidRPr="00B5701D" w:rsidDel="00325688">
          <w:rPr>
            <w:rFonts w:ascii="NewsGotT" w:hAnsi="NewsGotT"/>
            <w:i w:val="0"/>
            <w:iCs w:val="0"/>
            <w:color w:val="000000"/>
            <w:sz w:val="20"/>
          </w:rPr>
          <w:delInstrText xml:space="preserve"> SEQ Figura \* ARABIC </w:delInstrText>
        </w:r>
        <w:r w:rsidRPr="00B5701D" w:rsidDel="00325688">
          <w:rPr>
            <w:rFonts w:ascii="NewsGotT" w:hAnsi="NewsGotT"/>
            <w:i w:val="0"/>
            <w:iCs w:val="0"/>
            <w:color w:val="000000"/>
            <w:sz w:val="20"/>
          </w:rPr>
          <w:fldChar w:fldCharType="separate"/>
        </w:r>
        <w:r w:rsidR="0009661F" w:rsidDel="00325688">
          <w:rPr>
            <w:rFonts w:ascii="NewsGotT" w:hAnsi="NewsGotT"/>
            <w:i w:val="0"/>
            <w:iCs w:val="0"/>
            <w:noProof/>
            <w:color w:val="000000"/>
            <w:sz w:val="20"/>
          </w:rPr>
          <w:delText>22</w:delText>
        </w:r>
        <w:r w:rsidRPr="00B5701D" w:rsidDel="00325688">
          <w:rPr>
            <w:rFonts w:ascii="NewsGotT" w:hAnsi="NewsGotT"/>
            <w:i w:val="0"/>
            <w:iCs w:val="0"/>
            <w:color w:val="000000"/>
            <w:sz w:val="20"/>
          </w:rPr>
          <w:fldChar w:fldCharType="end"/>
        </w:r>
      </w:del>
      <w:r w:rsidRPr="00B5701D">
        <w:rPr>
          <w:rFonts w:ascii="NewsGotT" w:hAnsi="NewsGotT"/>
          <w:i w:val="0"/>
          <w:iCs w:val="0"/>
          <w:color w:val="000000"/>
          <w:sz w:val="20"/>
        </w:rPr>
        <w:t xml:space="preserve"> - Diagrama da máquina de estados</w:t>
      </w:r>
      <w:bookmarkEnd w:id="374"/>
    </w:p>
    <w:p w14:paraId="7F17004C" w14:textId="4DBE5106" w:rsidR="009B4B80" w:rsidRDefault="007B6C09" w:rsidP="009B4B80">
      <w:pPr>
        <w:pStyle w:val="PhDCorpo"/>
        <w:ind w:firstLine="567"/>
        <w:rPr>
          <w:rFonts w:ascii="Arial" w:hAnsi="Arial" w:cs="Arial"/>
          <w:noProof/>
        </w:rPr>
      </w:pPr>
      <w:r>
        <w:t xml:space="preserve">Na </w:t>
      </w:r>
      <w:r w:rsidRPr="00096B32">
        <w:rPr>
          <w:highlight w:val="red"/>
          <w:rPrChange w:id="379" w:author="luis barros" w:date="2021-02-06T12:20:00Z">
            <w:rPr/>
          </w:rPrChange>
        </w:rPr>
        <w:t>figura seguinte</w:t>
      </w:r>
      <w:r>
        <w:t>,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3C210ED7"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w:t>
      </w:r>
      <w:commentRangeStart w:id="380"/>
      <w:r>
        <w:t xml:space="preserve">construindo a </w:t>
      </w:r>
      <w:r w:rsidR="001C7790">
        <w:fldChar w:fldCharType="begin"/>
      </w:r>
      <w:r w:rsidR="001C7790">
        <w:instrText xml:space="preserve"> REF _Ref63096255 \h  \* MERGEFORMAT </w:instrText>
      </w:r>
      <w:r w:rsidR="001C7790">
        <w:fldChar w:fldCharType="separate"/>
      </w:r>
      <w:r w:rsidR="0009661F" w:rsidRPr="0009661F">
        <w:t>Tabela 2</w:t>
      </w:r>
      <w:r w:rsidR="001C7790">
        <w:fldChar w:fldCharType="end"/>
      </w:r>
      <w:r>
        <w:t>.</w:t>
      </w:r>
      <w:r w:rsidR="000D4F14" w:rsidRPr="000D4F14">
        <w:rPr>
          <w:rFonts w:ascii="Arial" w:hAnsi="Arial" w:cs="Arial"/>
          <w:noProof/>
        </w:rPr>
        <w:t xml:space="preserve"> </w:t>
      </w:r>
      <w:commentRangeEnd w:id="380"/>
      <w:r w:rsidR="00096B32">
        <w:rPr>
          <w:rStyle w:val="Refdecomentrio"/>
          <w:rFonts w:eastAsia="Times New Roman"/>
          <w:lang w:eastAsia="pt-PT"/>
        </w:rPr>
        <w:commentReference w:id="380"/>
      </w:r>
    </w:p>
    <w:p w14:paraId="0A050EF0" w14:textId="37FB20F8" w:rsidR="00B5701D" w:rsidRPr="00B5701D" w:rsidRDefault="00B5701D" w:rsidP="00B5701D">
      <w:pPr>
        <w:pStyle w:val="Legenda"/>
        <w:keepNext/>
        <w:jc w:val="center"/>
        <w:rPr>
          <w:rFonts w:ascii="NewsGotT" w:hAnsi="NewsGotT"/>
          <w:i w:val="0"/>
          <w:iCs w:val="0"/>
          <w:color w:val="000000"/>
          <w:sz w:val="20"/>
        </w:rPr>
      </w:pPr>
      <w:bookmarkStart w:id="381" w:name="_Ref63096255"/>
      <w:bookmarkStart w:id="382" w:name="_Ref63096249"/>
      <w:bookmarkStart w:id="383" w:name="_Toc63286520"/>
      <w:r w:rsidRPr="00B5701D">
        <w:rPr>
          <w:rFonts w:ascii="NewsGotT" w:hAnsi="NewsGotT"/>
          <w:i w:val="0"/>
          <w:iCs w:val="0"/>
          <w:color w:val="000000"/>
          <w:sz w:val="20"/>
        </w:rPr>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09661F">
        <w:rPr>
          <w:rFonts w:ascii="NewsGotT" w:hAnsi="NewsGotT"/>
          <w:i w:val="0"/>
          <w:iCs w:val="0"/>
          <w:noProof/>
          <w:color w:val="000000"/>
          <w:sz w:val="20"/>
        </w:rPr>
        <w:t>2</w:t>
      </w:r>
      <w:r w:rsidRPr="00B5701D">
        <w:rPr>
          <w:rFonts w:ascii="NewsGotT" w:hAnsi="NewsGotT"/>
          <w:i w:val="0"/>
          <w:iCs w:val="0"/>
          <w:color w:val="000000"/>
          <w:sz w:val="20"/>
        </w:rPr>
        <w:fldChar w:fldCharType="end"/>
      </w:r>
      <w:bookmarkEnd w:id="381"/>
      <w:r w:rsidRPr="00B5701D">
        <w:rPr>
          <w:rFonts w:ascii="NewsGotT" w:hAnsi="NewsGotT"/>
          <w:i w:val="0"/>
          <w:iCs w:val="0"/>
          <w:color w:val="000000"/>
          <w:sz w:val="20"/>
        </w:rPr>
        <w:t xml:space="preserve"> - Tabela completa para determinação da lógica completa da máquina de estados</w:t>
      </w:r>
      <w:bookmarkEnd w:id="382"/>
      <w:bookmarkEnd w:id="383"/>
    </w:p>
    <w:p w14:paraId="1EAC4D7D" w14:textId="5E709985" w:rsidR="009B4B80" w:rsidRDefault="00B5701D" w:rsidP="000D4F14">
      <w:pPr>
        <w:pStyle w:val="PhDCorpo"/>
        <w:ind w:firstLine="567"/>
      </w:pPr>
      <w:r>
        <w:rPr>
          <w:noProof/>
          <w:lang w:eastAsia="pt-PT"/>
        </w:rPr>
        <w:drawing>
          <wp:inline distT="0" distB="0" distL="0" distR="0" wp14:anchorId="20BE6999" wp14:editId="64EAEF63">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0743FCFA"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09661F" w:rsidRPr="0009661F">
        <w:t>Tabela 2</w:t>
      </w:r>
      <w:r w:rsidR="00314D52">
        <w:fldChar w:fldCharType="end"/>
      </w:r>
    </w:p>
    <w:p w14:paraId="386DD346" w14:textId="679186BF" w:rsidR="009B4B80" w:rsidRDefault="009B4B80" w:rsidP="009B4B80">
      <w:pPr>
        <w:pStyle w:val="PhDCorpo"/>
        <w:ind w:firstLine="567"/>
      </w:pPr>
      <w:r>
        <w:rPr>
          <w:rFonts w:ascii="Arial" w:hAnsi="Arial" w:cs="Arial"/>
          <w:noProof/>
          <w:lang w:eastAsia="pt-PT"/>
        </w:rPr>
        <mc:AlternateContent>
          <mc:Choice Requires="wpg">
            <w:drawing>
              <wp:anchor distT="0" distB="0" distL="114300" distR="114300" simplePos="0" relativeHeight="251761664" behindDoc="0" locked="0" layoutInCell="1" allowOverlap="1" wp14:anchorId="58B26111" wp14:editId="23EE9A2F">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201EB61C" w:rsidR="00096B32" w:rsidRPr="00E31484" w:rsidRDefault="00096B32" w:rsidP="009B4B80">
                              <w:pPr>
                                <w:pStyle w:val="Legenda"/>
                                <w:rPr>
                                  <w:rFonts w:ascii="NewsGotT" w:hAnsi="NewsGotT"/>
                                  <w:i w:val="0"/>
                                  <w:iCs w:val="0"/>
                                  <w:color w:val="auto"/>
                                  <w:sz w:val="20"/>
                                  <w:szCs w:val="20"/>
                                </w:rPr>
                              </w:pPr>
                              <w:bookmarkStart w:id="384" w:name="_Ref63089778"/>
                              <w:bookmarkStart w:id="385"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384"/>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6" style="position:absolute;left:0;text-align:left;margin-left:70.85pt;margin-top:.85pt;width:122.05pt;height:79.95pt;z-index:251761664;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9eD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">
                <v:shape id="Caixa de texto 160" o:spid="_x0000_s1057"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201EB61C" w:rsidR="00096B32" w:rsidRPr="00E31484" w:rsidRDefault="00096B32" w:rsidP="009B4B80">
                        <w:pPr>
                          <w:pStyle w:val="Legenda"/>
                          <w:rPr>
                            <w:rFonts w:ascii="NewsGotT" w:hAnsi="NewsGotT"/>
                            <w:i w:val="0"/>
                            <w:iCs w:val="0"/>
                            <w:color w:val="auto"/>
                            <w:sz w:val="20"/>
                            <w:szCs w:val="20"/>
                          </w:rPr>
                        </w:pPr>
                        <w:bookmarkStart w:id="386" w:name="_Ref63089778"/>
                        <w:bookmarkStart w:id="387" w:name="_Toc63286521"/>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386"/>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387"/>
                      </w:p>
                    </w:txbxContent>
                  </v:textbox>
                </v:shape>
                <v:shape id="Imagem 161" o:spid="_x0000_s1058"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96"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09661F" w:rsidRPr="0009661F">
        <w:rPr>
          <w:szCs w:val="24"/>
        </w:rPr>
        <w:t xml:space="preserve">Tabela </w:t>
      </w:r>
      <w:r w:rsidR="0009661F" w:rsidRPr="0009661F">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2238F5CB" w:rsidR="00B5701D" w:rsidRDefault="009B4B80" w:rsidP="00B5701D">
      <w:pPr>
        <w:pStyle w:val="PhDCorpo"/>
        <w:keepNext/>
        <w:ind w:firstLine="567"/>
      </w:pPr>
      <w:r>
        <w:rPr>
          <w:rFonts w:ascii="Arial" w:hAnsi="Arial" w:cs="Arial"/>
          <w:noProof/>
          <w:lang w:eastAsia="pt-PT"/>
        </w:rPr>
        <mc:AlternateContent>
          <mc:Choice Requires="wpg">
            <w:drawing>
              <wp:anchor distT="0" distB="0" distL="114300" distR="114300" simplePos="0" relativeHeight="251763712" behindDoc="0" locked="0" layoutInCell="1" allowOverlap="1" wp14:anchorId="78BC2E89" wp14:editId="139DC229">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0948DE4F" w:rsidR="00096B32" w:rsidRPr="00CA1A85" w:rsidRDefault="00096B32" w:rsidP="009B4B80">
                              <w:pPr>
                                <w:pStyle w:val="Legenda"/>
                              </w:pPr>
                              <w:bookmarkStart w:id="388" w:name="_Ref63089356"/>
                              <w:bookmarkStart w:id="389" w:name="_Ref63089346"/>
                              <w:bookmarkStart w:id="390"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388"/>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9" style="position:absolute;left:0;text-align:left;margin-left:115.15pt;margin-top:1.3pt;width:166.35pt;height:76.95pt;z-index:251763712;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B5&#10;+Er8gwMAADs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60"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98" o:title=""/>
                </v:shape>
                <v:shape id="Caixa de texto 164" o:spid="_x0000_s1061"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0948DE4F" w:rsidR="00096B32" w:rsidRPr="00CA1A85" w:rsidRDefault="00096B32" w:rsidP="009B4B80">
                        <w:pPr>
                          <w:pStyle w:val="Legenda"/>
                        </w:pPr>
                        <w:bookmarkStart w:id="391" w:name="_Ref63089356"/>
                        <w:bookmarkStart w:id="392" w:name="_Ref63089346"/>
                        <w:bookmarkStart w:id="393" w:name="_Toc6328652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391"/>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392"/>
                        <w:bookmarkEnd w:id="393"/>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09661F" w:rsidRPr="0009661F">
        <w:rPr>
          <w:szCs w:val="24"/>
        </w:rPr>
        <w:t xml:space="preserve">Tabela </w:t>
      </w:r>
      <w:r w:rsidR="0009661F" w:rsidRPr="0009661F">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09661F" w:rsidRPr="0009661F">
        <w:t>Figura 23</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lang w:eastAsia="pt-PT"/>
        </w:rPr>
        <w:drawing>
          <wp:inline distT="0" distB="0" distL="0" distR="0" wp14:anchorId="485FBC37" wp14:editId="262E6481">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44380AAC" w:rsidR="009B4B80" w:rsidRPr="00B5701D" w:rsidRDefault="00B5701D" w:rsidP="00B5701D">
      <w:pPr>
        <w:pStyle w:val="Legenda"/>
        <w:jc w:val="center"/>
        <w:rPr>
          <w:rFonts w:ascii="NewsGotT" w:hAnsi="NewsGotT"/>
          <w:i w:val="0"/>
          <w:iCs w:val="0"/>
          <w:color w:val="auto"/>
          <w:sz w:val="20"/>
          <w:szCs w:val="20"/>
        </w:rPr>
      </w:pPr>
      <w:bookmarkStart w:id="394" w:name="_Ref63096199"/>
      <w:bookmarkStart w:id="395" w:name="_Ref63096194"/>
      <w:bookmarkStart w:id="396" w:name="_Toc63286481"/>
      <w:r w:rsidRPr="00B5701D">
        <w:rPr>
          <w:rFonts w:ascii="NewsGotT" w:hAnsi="NewsGotT"/>
          <w:i w:val="0"/>
          <w:iCs w:val="0"/>
          <w:color w:val="auto"/>
          <w:sz w:val="20"/>
          <w:szCs w:val="20"/>
        </w:rPr>
        <w:t xml:space="preserve">Figura </w:t>
      </w:r>
      <w:ins w:id="397"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398"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399" w:author="luis barros" w:date="2021-02-06T11:14:00Z">
        <w:r w:rsidR="00325688">
          <w:rPr>
            <w:rFonts w:ascii="NewsGotT" w:hAnsi="NewsGotT"/>
            <w:i w:val="0"/>
            <w:iCs w:val="0"/>
            <w:noProof/>
            <w:color w:val="auto"/>
            <w:sz w:val="20"/>
            <w:szCs w:val="20"/>
          </w:rPr>
          <w:t>17</w:t>
        </w:r>
        <w:r w:rsidR="00325688">
          <w:rPr>
            <w:rFonts w:ascii="NewsGotT" w:hAnsi="NewsGotT"/>
            <w:i w:val="0"/>
            <w:iCs w:val="0"/>
            <w:color w:val="auto"/>
            <w:sz w:val="20"/>
            <w:szCs w:val="20"/>
          </w:rPr>
          <w:fldChar w:fldCharType="end"/>
        </w:r>
      </w:ins>
      <w:del w:id="400" w:author="luis barros" w:date="2021-02-06T11:05:00Z">
        <w:r w:rsidRPr="00B5701D" w:rsidDel="00325688">
          <w:rPr>
            <w:rFonts w:ascii="NewsGotT" w:hAnsi="NewsGotT"/>
            <w:i w:val="0"/>
            <w:iCs w:val="0"/>
            <w:color w:val="auto"/>
            <w:sz w:val="20"/>
            <w:szCs w:val="20"/>
          </w:rPr>
          <w:fldChar w:fldCharType="begin"/>
        </w:r>
        <w:r w:rsidRPr="00B5701D" w:rsidDel="00325688">
          <w:rPr>
            <w:rFonts w:ascii="NewsGotT" w:hAnsi="NewsGotT"/>
            <w:i w:val="0"/>
            <w:iCs w:val="0"/>
            <w:color w:val="auto"/>
            <w:sz w:val="20"/>
            <w:szCs w:val="20"/>
          </w:rPr>
          <w:delInstrText xml:space="preserve"> SEQ Figura \* ARABIC </w:delInstrText>
        </w:r>
        <w:r w:rsidRPr="00B5701D"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23</w:delText>
        </w:r>
        <w:r w:rsidRPr="00B5701D" w:rsidDel="00325688">
          <w:rPr>
            <w:rFonts w:ascii="NewsGotT" w:hAnsi="NewsGotT"/>
            <w:i w:val="0"/>
            <w:iCs w:val="0"/>
            <w:color w:val="auto"/>
            <w:sz w:val="20"/>
            <w:szCs w:val="20"/>
          </w:rPr>
          <w:fldChar w:fldCharType="end"/>
        </w:r>
      </w:del>
      <w:bookmarkEnd w:id="394"/>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395"/>
      <w:bookmarkEnd w:id="396"/>
    </w:p>
    <w:p w14:paraId="2DA45BB1" w14:textId="48235BEA" w:rsidR="009B4B80" w:rsidRPr="009B4B80" w:rsidRDefault="009B4B80" w:rsidP="009B4B80">
      <w:pPr>
        <w:pStyle w:val="PhDCorpo"/>
        <w:rPr>
          <w:sz w:val="8"/>
          <w:szCs w:val="6"/>
        </w:rPr>
      </w:pPr>
    </w:p>
    <w:p w14:paraId="437D8CCB" w14:textId="732D0F8B"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Karnaugh. Os resultados obtidos foram os da </w:t>
      </w:r>
      <w:r w:rsidR="00314D52">
        <w:fldChar w:fldCharType="begin"/>
      </w:r>
      <w:r w:rsidR="00314D52">
        <w:instrText xml:space="preserve"> REF _Ref63096311 \h  \* MERGEFORMAT </w:instrText>
      </w:r>
      <w:r w:rsidR="00314D52">
        <w:fldChar w:fldCharType="separate"/>
      </w:r>
      <w:r w:rsidR="0009661F" w:rsidRPr="0009661F">
        <w:t>Figura 24</w:t>
      </w:r>
      <w:r w:rsidR="00314D52">
        <w:fldChar w:fldCharType="end"/>
      </w:r>
    </w:p>
    <w:p w14:paraId="4C7E2683" w14:textId="77777777" w:rsidR="00B5701D" w:rsidRDefault="00B5701D" w:rsidP="00B5701D">
      <w:pPr>
        <w:pStyle w:val="PhDCorpo"/>
        <w:keepNext/>
        <w:ind w:firstLine="567"/>
        <w:jc w:val="center"/>
      </w:pPr>
      <w:r>
        <w:rPr>
          <w:noProof/>
          <w:lang w:eastAsia="pt-PT"/>
        </w:rPr>
        <w:drawing>
          <wp:inline distT="0" distB="0" distL="0" distR="0" wp14:anchorId="0ED3B214" wp14:editId="5CD278E3">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556AA6ED" w:rsidR="009B4B80" w:rsidRPr="00B5701D" w:rsidRDefault="00B5701D" w:rsidP="00B5701D">
      <w:pPr>
        <w:pStyle w:val="Legenda"/>
        <w:jc w:val="center"/>
        <w:rPr>
          <w:rFonts w:ascii="NewsGotT" w:hAnsi="NewsGotT"/>
          <w:i w:val="0"/>
          <w:iCs w:val="0"/>
          <w:color w:val="auto"/>
          <w:sz w:val="20"/>
          <w:szCs w:val="20"/>
        </w:rPr>
      </w:pPr>
      <w:bookmarkStart w:id="401" w:name="_Ref63096311"/>
      <w:bookmarkStart w:id="402" w:name="_Ref63096306"/>
      <w:bookmarkStart w:id="403" w:name="_Toc63286482"/>
      <w:r w:rsidRPr="00B5701D">
        <w:rPr>
          <w:rFonts w:ascii="NewsGotT" w:hAnsi="NewsGotT"/>
          <w:i w:val="0"/>
          <w:iCs w:val="0"/>
          <w:color w:val="auto"/>
          <w:sz w:val="20"/>
          <w:szCs w:val="20"/>
        </w:rPr>
        <w:t xml:space="preserve">Figura </w:t>
      </w:r>
      <w:ins w:id="404"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405"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406" w:author="luis barros" w:date="2021-02-06T11:14:00Z">
        <w:r w:rsidR="00325688">
          <w:rPr>
            <w:rFonts w:ascii="NewsGotT" w:hAnsi="NewsGotT"/>
            <w:i w:val="0"/>
            <w:iCs w:val="0"/>
            <w:noProof/>
            <w:color w:val="auto"/>
            <w:sz w:val="20"/>
            <w:szCs w:val="20"/>
          </w:rPr>
          <w:t>18</w:t>
        </w:r>
        <w:r w:rsidR="00325688">
          <w:rPr>
            <w:rFonts w:ascii="NewsGotT" w:hAnsi="NewsGotT"/>
            <w:i w:val="0"/>
            <w:iCs w:val="0"/>
            <w:color w:val="auto"/>
            <w:sz w:val="20"/>
            <w:szCs w:val="20"/>
          </w:rPr>
          <w:fldChar w:fldCharType="end"/>
        </w:r>
      </w:ins>
      <w:del w:id="407" w:author="luis barros" w:date="2021-02-06T11:05:00Z">
        <w:r w:rsidRPr="00B5701D" w:rsidDel="00325688">
          <w:rPr>
            <w:rFonts w:ascii="NewsGotT" w:hAnsi="NewsGotT"/>
            <w:i w:val="0"/>
            <w:iCs w:val="0"/>
            <w:color w:val="auto"/>
            <w:sz w:val="20"/>
            <w:szCs w:val="20"/>
          </w:rPr>
          <w:fldChar w:fldCharType="begin"/>
        </w:r>
        <w:r w:rsidRPr="00B5701D" w:rsidDel="00325688">
          <w:rPr>
            <w:rFonts w:ascii="NewsGotT" w:hAnsi="NewsGotT"/>
            <w:i w:val="0"/>
            <w:iCs w:val="0"/>
            <w:color w:val="auto"/>
            <w:sz w:val="20"/>
            <w:szCs w:val="20"/>
          </w:rPr>
          <w:delInstrText xml:space="preserve"> SEQ Figura \* ARABIC </w:delInstrText>
        </w:r>
        <w:r w:rsidRPr="00B5701D"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24</w:delText>
        </w:r>
        <w:r w:rsidRPr="00B5701D" w:rsidDel="00325688">
          <w:rPr>
            <w:rFonts w:ascii="NewsGotT" w:hAnsi="NewsGotT"/>
            <w:i w:val="0"/>
            <w:iCs w:val="0"/>
            <w:color w:val="auto"/>
            <w:sz w:val="20"/>
            <w:szCs w:val="20"/>
          </w:rPr>
          <w:fldChar w:fldCharType="end"/>
        </w:r>
      </w:del>
      <w:bookmarkEnd w:id="401"/>
      <w:r w:rsidRPr="00B5701D">
        <w:rPr>
          <w:rFonts w:ascii="NewsGotT" w:hAnsi="NewsGotT"/>
          <w:i w:val="0"/>
          <w:iCs w:val="0"/>
          <w:color w:val="auto"/>
          <w:sz w:val="20"/>
          <w:szCs w:val="20"/>
        </w:rPr>
        <w:t xml:space="preserve"> - Lógica de saída</w:t>
      </w:r>
      <w:bookmarkEnd w:id="402"/>
      <w:bookmarkEnd w:id="403"/>
    </w:p>
    <w:p w14:paraId="2A15DF06" w14:textId="407B5F26"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End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4E4B05">
            <w:rPr>
              <w:rFonts w:ascii="NewsGotT" w:hAnsi="NewsGotT" w:cs="Arial"/>
              <w:noProof/>
              <w:sz w:val="24"/>
              <w:szCs w:val="24"/>
            </w:rPr>
            <w:t xml:space="preserve"> </w:t>
          </w:r>
          <w:r w:rsidR="004E4B05" w:rsidRPr="004E4B05">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r w:rsidRPr="005A6D94">
        <w:rPr>
          <w:rFonts w:ascii="NewsGotT" w:hAnsi="NewsGotT" w:cs="Arial"/>
          <w:i/>
          <w:iCs/>
          <w:sz w:val="24"/>
          <w:szCs w:val="24"/>
        </w:rPr>
        <w:t>MultiSim</w:t>
      </w:r>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mc:AlternateContent>
          <mc:Choice Requires="wpg">
            <w:drawing>
              <wp:inline distT="0" distB="0" distL="0" distR="0" wp14:anchorId="0AEE2BE1" wp14:editId="11747602">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096B32" w:rsidRPr="00E82EBA" w:rsidRDefault="00096B32"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096B32" w:rsidRPr="005A6D94" w:rsidRDefault="00096B32"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101">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096B32" w:rsidRPr="005A6D94" w:rsidRDefault="00096B32"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096B32" w:rsidRPr="005A6D94" w:rsidRDefault="00096B32"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096B32" w:rsidRPr="005A6D94" w:rsidRDefault="00096B32"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096B32" w:rsidRPr="005A6D94" w:rsidRDefault="00096B32"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096B32" w:rsidRPr="005A6D94" w:rsidRDefault="00096B32"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62"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">
                <v:group id="Agrupar 198" o:spid="_x0000_s1063"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4"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5"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6"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096B32" w:rsidRPr="00E82EBA" w:rsidRDefault="00096B32" w:rsidP="00510A43">
                              <w:pPr>
                                <w:rPr>
                                  <w:sz w:val="18"/>
                                  <w:szCs w:val="18"/>
                                </w:rPr>
                              </w:pPr>
                              <w:r w:rsidRPr="00E82EBA">
                                <w:rPr>
                                  <w:sz w:val="18"/>
                                  <w:szCs w:val="18"/>
                                </w:rPr>
                                <w:t>Lógica de próximo estado</w:t>
                              </w:r>
                            </w:p>
                          </w:txbxContent>
                        </v:textbox>
                      </v:shape>
                      <v:group id="Agrupar 202" o:spid="_x0000_s1067"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8"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096B32" w:rsidRPr="005A6D94" w:rsidRDefault="00096B32" w:rsidP="00510A43">
                                <w:pPr>
                                  <w:rPr>
                                    <w:rFonts w:ascii="NewsGotT" w:hAnsi="NewsGotT"/>
                                    <w:sz w:val="18"/>
                                    <w:szCs w:val="18"/>
                                  </w:rPr>
                                </w:pPr>
                                <w:r w:rsidRPr="005A6D94">
                                  <w:rPr>
                                    <w:rFonts w:ascii="NewsGotT" w:hAnsi="NewsGotT"/>
                                    <w:sz w:val="18"/>
                                    <w:szCs w:val="18"/>
                                  </w:rPr>
                                  <w:t>Entradas</w:t>
                                </w:r>
                              </w:p>
                            </w:txbxContent>
                          </v:textbox>
                        </v:shape>
                        <v:group id="Agrupar 204" o:spid="_x0000_s1069"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70"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71"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102" o:title="" cropright="4742f"/>
                            </v:shape>
                            <v:rect id="Retângulo 209" o:spid="_x0000_s1072"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3"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4"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096B32" w:rsidRPr="005A6D94" w:rsidRDefault="00096B32"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5"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6"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7"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8"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096B32" w:rsidRPr="005A6D94" w:rsidRDefault="00096B32"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9"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096B32" w:rsidRPr="005A6D94" w:rsidRDefault="00096B32"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80"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096B32" w:rsidRPr="005A6D94" w:rsidRDefault="00096B32"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81"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82"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096B32" w:rsidRPr="005A6D94" w:rsidRDefault="00096B32"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38516E25" w:rsidR="009B4B80" w:rsidRPr="00510A43" w:rsidRDefault="00510A43" w:rsidP="00510A43">
      <w:pPr>
        <w:pStyle w:val="Legenda"/>
        <w:jc w:val="center"/>
        <w:rPr>
          <w:rFonts w:ascii="NewsGotT" w:hAnsi="NewsGotT"/>
          <w:i w:val="0"/>
          <w:iCs w:val="0"/>
          <w:color w:val="auto"/>
          <w:sz w:val="20"/>
          <w:szCs w:val="20"/>
        </w:rPr>
      </w:pPr>
      <w:bookmarkStart w:id="408" w:name="_Toc63286483"/>
      <w:r w:rsidRPr="00510A43">
        <w:rPr>
          <w:rFonts w:ascii="NewsGotT" w:hAnsi="NewsGotT"/>
          <w:i w:val="0"/>
          <w:iCs w:val="0"/>
          <w:color w:val="auto"/>
          <w:sz w:val="20"/>
          <w:szCs w:val="20"/>
        </w:rPr>
        <w:t xml:space="preserve">Figura </w:t>
      </w:r>
      <w:ins w:id="409"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410"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411" w:author="luis barros" w:date="2021-02-06T11:14:00Z">
        <w:r w:rsidR="00325688">
          <w:rPr>
            <w:rFonts w:ascii="NewsGotT" w:hAnsi="NewsGotT"/>
            <w:i w:val="0"/>
            <w:iCs w:val="0"/>
            <w:noProof/>
            <w:color w:val="auto"/>
            <w:sz w:val="20"/>
            <w:szCs w:val="20"/>
          </w:rPr>
          <w:t>19</w:t>
        </w:r>
        <w:r w:rsidR="00325688">
          <w:rPr>
            <w:rFonts w:ascii="NewsGotT" w:hAnsi="NewsGotT"/>
            <w:i w:val="0"/>
            <w:iCs w:val="0"/>
            <w:color w:val="auto"/>
            <w:sz w:val="20"/>
            <w:szCs w:val="20"/>
          </w:rPr>
          <w:fldChar w:fldCharType="end"/>
        </w:r>
      </w:ins>
      <w:del w:id="412" w:author="luis barros" w:date="2021-02-06T11:05:00Z">
        <w:r w:rsidRPr="00510A43" w:rsidDel="00325688">
          <w:rPr>
            <w:rFonts w:ascii="NewsGotT" w:hAnsi="NewsGotT"/>
            <w:i w:val="0"/>
            <w:iCs w:val="0"/>
            <w:color w:val="auto"/>
            <w:sz w:val="20"/>
            <w:szCs w:val="20"/>
          </w:rPr>
          <w:fldChar w:fldCharType="begin"/>
        </w:r>
        <w:r w:rsidRPr="00510A43" w:rsidDel="00325688">
          <w:rPr>
            <w:rFonts w:ascii="NewsGotT" w:hAnsi="NewsGotT"/>
            <w:i w:val="0"/>
            <w:iCs w:val="0"/>
            <w:color w:val="auto"/>
            <w:sz w:val="20"/>
            <w:szCs w:val="20"/>
          </w:rPr>
          <w:delInstrText xml:space="preserve"> SEQ Figura \* ARABIC </w:delInstrText>
        </w:r>
        <w:r w:rsidRPr="00510A43"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25</w:delText>
        </w:r>
        <w:r w:rsidRPr="00510A43" w:rsidDel="00325688">
          <w:rPr>
            <w:rFonts w:ascii="NewsGotT" w:hAnsi="NewsGotT"/>
            <w:i w:val="0"/>
            <w:iCs w:val="0"/>
            <w:color w:val="auto"/>
            <w:sz w:val="20"/>
            <w:szCs w:val="20"/>
          </w:rPr>
          <w:fldChar w:fldCharType="end"/>
        </w:r>
      </w:del>
      <w:r w:rsidRPr="00510A43">
        <w:rPr>
          <w:rFonts w:ascii="NewsGotT" w:hAnsi="NewsGotT"/>
          <w:i w:val="0"/>
          <w:iCs w:val="0"/>
          <w:color w:val="auto"/>
          <w:sz w:val="20"/>
          <w:szCs w:val="20"/>
        </w:rPr>
        <w:t xml:space="preserve"> - Desenho da máquina de estados</w:t>
      </w:r>
      <w:bookmarkEnd w:id="408"/>
    </w:p>
    <w:p w14:paraId="57E694F0" w14:textId="427452BA"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09661F" w:rsidRPr="0009661F">
        <w:t>Figura 26</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rsidR="00E736CA">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lang w:eastAsia="pt-PT"/>
        </w:rPr>
        <w:drawing>
          <wp:inline distT="0" distB="0" distL="0" distR="0" wp14:anchorId="17D321D2" wp14:editId="3BDFE087">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103">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48D9AB81" w:rsidR="006017A3" w:rsidRPr="006017A3" w:rsidRDefault="006017A3" w:rsidP="006017A3">
      <w:pPr>
        <w:pStyle w:val="Legenda"/>
        <w:jc w:val="center"/>
        <w:rPr>
          <w:rFonts w:ascii="NewsGotT" w:hAnsi="NewsGotT"/>
          <w:i w:val="0"/>
          <w:iCs w:val="0"/>
          <w:color w:val="auto"/>
          <w:sz w:val="20"/>
          <w:szCs w:val="20"/>
        </w:rPr>
      </w:pPr>
      <w:bookmarkStart w:id="413" w:name="_Ref63096355"/>
      <w:bookmarkStart w:id="414" w:name="_Toc63286484"/>
      <w:r w:rsidRPr="006017A3">
        <w:rPr>
          <w:rFonts w:ascii="NewsGotT" w:hAnsi="NewsGotT"/>
          <w:i w:val="0"/>
          <w:iCs w:val="0"/>
          <w:color w:val="auto"/>
          <w:sz w:val="20"/>
          <w:szCs w:val="20"/>
        </w:rPr>
        <w:t xml:space="preserve">Figura </w:t>
      </w:r>
      <w:ins w:id="415"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416"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417" w:author="luis barros" w:date="2021-02-06T11:14:00Z">
        <w:r w:rsidR="00325688">
          <w:rPr>
            <w:rFonts w:ascii="NewsGotT" w:hAnsi="NewsGotT"/>
            <w:i w:val="0"/>
            <w:iCs w:val="0"/>
            <w:noProof/>
            <w:color w:val="auto"/>
            <w:sz w:val="20"/>
            <w:szCs w:val="20"/>
          </w:rPr>
          <w:t>20</w:t>
        </w:r>
        <w:r w:rsidR="00325688">
          <w:rPr>
            <w:rFonts w:ascii="NewsGotT" w:hAnsi="NewsGotT"/>
            <w:i w:val="0"/>
            <w:iCs w:val="0"/>
            <w:color w:val="auto"/>
            <w:sz w:val="20"/>
            <w:szCs w:val="20"/>
          </w:rPr>
          <w:fldChar w:fldCharType="end"/>
        </w:r>
      </w:ins>
      <w:del w:id="418" w:author="luis barros" w:date="2021-02-06T11:05:00Z">
        <w:r w:rsidRPr="006017A3" w:rsidDel="00325688">
          <w:rPr>
            <w:rFonts w:ascii="NewsGotT" w:hAnsi="NewsGotT"/>
            <w:i w:val="0"/>
            <w:iCs w:val="0"/>
            <w:color w:val="auto"/>
            <w:sz w:val="20"/>
            <w:szCs w:val="20"/>
          </w:rPr>
          <w:fldChar w:fldCharType="begin"/>
        </w:r>
        <w:r w:rsidRPr="006017A3" w:rsidDel="00325688">
          <w:rPr>
            <w:rFonts w:ascii="NewsGotT" w:hAnsi="NewsGotT"/>
            <w:i w:val="0"/>
            <w:iCs w:val="0"/>
            <w:color w:val="auto"/>
            <w:sz w:val="20"/>
            <w:szCs w:val="20"/>
          </w:rPr>
          <w:delInstrText xml:space="preserve"> SEQ Figura \* ARABIC </w:delInstrText>
        </w:r>
        <w:r w:rsidRPr="006017A3"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26</w:delText>
        </w:r>
        <w:r w:rsidRPr="006017A3" w:rsidDel="00325688">
          <w:rPr>
            <w:rFonts w:ascii="NewsGotT" w:hAnsi="NewsGotT"/>
            <w:i w:val="0"/>
            <w:iCs w:val="0"/>
            <w:color w:val="auto"/>
            <w:sz w:val="20"/>
            <w:szCs w:val="20"/>
          </w:rPr>
          <w:fldChar w:fldCharType="end"/>
        </w:r>
      </w:del>
      <w:bookmarkEnd w:id="413"/>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414"/>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astável. O condensador </w:t>
      </w:r>
      <w:r w:rsidR="00E736CA">
        <w:t>C1</w:t>
      </w:r>
      <w:r>
        <w:t xml:space="preserve"> carrega até 2*V</w:t>
      </w:r>
      <w:r w:rsidR="00E736CA">
        <w:t>cc</w:t>
      </w:r>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V</w:t>
      </w:r>
      <w:r w:rsidR="00E736CA">
        <w:t>cc</w:t>
      </w:r>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lang w:eastAsia="pt-PT"/>
        </w:rPr>
        <w:drawing>
          <wp:inline distT="0" distB="0" distL="0" distR="0" wp14:anchorId="7D486C6F" wp14:editId="16B55E8E">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104"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1181C7FD" w:rsidR="006017A3" w:rsidRPr="006017A3" w:rsidRDefault="006017A3" w:rsidP="006017A3">
      <w:pPr>
        <w:pStyle w:val="Legenda"/>
        <w:jc w:val="center"/>
        <w:rPr>
          <w:rFonts w:ascii="NewsGotT" w:hAnsi="NewsGotT"/>
          <w:i w:val="0"/>
          <w:iCs w:val="0"/>
          <w:color w:val="auto"/>
          <w:sz w:val="20"/>
          <w:szCs w:val="20"/>
        </w:rPr>
      </w:pPr>
      <w:bookmarkStart w:id="419" w:name="_Toc63286485"/>
      <w:r w:rsidRPr="006017A3">
        <w:rPr>
          <w:rFonts w:ascii="NewsGotT" w:hAnsi="NewsGotT"/>
          <w:i w:val="0"/>
          <w:iCs w:val="0"/>
          <w:color w:val="auto"/>
          <w:sz w:val="20"/>
          <w:szCs w:val="20"/>
        </w:rPr>
        <w:t xml:space="preserve">Figura </w:t>
      </w:r>
      <w:ins w:id="420"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421"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422" w:author="luis barros" w:date="2021-02-06T11:14:00Z">
        <w:r w:rsidR="00325688">
          <w:rPr>
            <w:rFonts w:ascii="NewsGotT" w:hAnsi="NewsGotT"/>
            <w:i w:val="0"/>
            <w:iCs w:val="0"/>
            <w:noProof/>
            <w:color w:val="auto"/>
            <w:sz w:val="20"/>
            <w:szCs w:val="20"/>
          </w:rPr>
          <w:t>21</w:t>
        </w:r>
        <w:r w:rsidR="00325688">
          <w:rPr>
            <w:rFonts w:ascii="NewsGotT" w:hAnsi="NewsGotT"/>
            <w:i w:val="0"/>
            <w:iCs w:val="0"/>
            <w:color w:val="auto"/>
            <w:sz w:val="20"/>
            <w:szCs w:val="20"/>
          </w:rPr>
          <w:fldChar w:fldCharType="end"/>
        </w:r>
      </w:ins>
      <w:del w:id="423" w:author="luis barros" w:date="2021-02-06T11:05:00Z">
        <w:r w:rsidRPr="006017A3" w:rsidDel="00325688">
          <w:rPr>
            <w:rFonts w:ascii="NewsGotT" w:hAnsi="NewsGotT"/>
            <w:i w:val="0"/>
            <w:iCs w:val="0"/>
            <w:color w:val="auto"/>
            <w:sz w:val="20"/>
            <w:szCs w:val="20"/>
          </w:rPr>
          <w:fldChar w:fldCharType="begin"/>
        </w:r>
        <w:r w:rsidRPr="006017A3" w:rsidDel="00325688">
          <w:rPr>
            <w:rFonts w:ascii="NewsGotT" w:hAnsi="NewsGotT"/>
            <w:i w:val="0"/>
            <w:iCs w:val="0"/>
            <w:color w:val="auto"/>
            <w:sz w:val="20"/>
            <w:szCs w:val="20"/>
          </w:rPr>
          <w:delInstrText xml:space="preserve"> SEQ Figura \* ARABIC </w:delInstrText>
        </w:r>
        <w:r w:rsidRPr="006017A3"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27</w:delText>
        </w:r>
        <w:r w:rsidRPr="006017A3" w:rsidDel="00325688">
          <w:rPr>
            <w:rFonts w:ascii="NewsGotT" w:hAnsi="NewsGotT"/>
            <w:i w:val="0"/>
            <w:iCs w:val="0"/>
            <w:color w:val="auto"/>
            <w:sz w:val="20"/>
            <w:szCs w:val="20"/>
          </w:rPr>
          <w:fldChar w:fldCharType="end"/>
        </w:r>
      </w:del>
      <w:r w:rsidRPr="006017A3">
        <w:rPr>
          <w:rFonts w:ascii="NewsGotT" w:hAnsi="NewsGotT"/>
          <w:i w:val="0"/>
          <w:iCs w:val="0"/>
          <w:color w:val="auto"/>
          <w:sz w:val="20"/>
          <w:szCs w:val="20"/>
        </w:rPr>
        <w:t xml:space="preserve"> - Implementação do Oscilador</w:t>
      </w:r>
      <w:bookmarkEnd w:id="41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r w:rsidRPr="00E736CA">
        <w:rPr>
          <w:i/>
          <w:iCs/>
        </w:rPr>
        <w:t>duty</w:t>
      </w:r>
      <w:r w:rsidR="00E736CA" w:rsidRPr="00E736CA">
        <w:rPr>
          <w:i/>
          <w:iCs/>
        </w:rPr>
        <w:t xml:space="preserve"> </w:t>
      </w:r>
      <w:r w:rsidRPr="00E736CA">
        <w:rPr>
          <w:i/>
          <w:iCs/>
        </w:rPr>
        <w:t>cycle</w:t>
      </w:r>
      <w:r>
        <w:t xml:space="preserve"> de 50 %, aproximadamente.</w:t>
      </w:r>
    </w:p>
    <w:p w14:paraId="17A25EE5" w14:textId="77777777" w:rsidR="00430145" w:rsidRPr="007043BA" w:rsidRDefault="001A4351"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1A4351"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1A4351"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1A4351"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62B488A6" w:rsidR="00430145" w:rsidRDefault="00430145" w:rsidP="00430145">
      <w:pPr>
        <w:pStyle w:val="PhDCorpo"/>
        <w:ind w:firstLine="567"/>
      </w:pPr>
      <w:r>
        <w:rPr>
          <w:rFonts w:ascii="Arial" w:eastAsiaTheme="minorEastAsia" w:hAnsi="Arial" w:cs="Arial"/>
          <w:noProof/>
          <w:lang w:eastAsia="pt-PT"/>
        </w:rPr>
        <mc:AlternateContent>
          <mc:Choice Requires="wpg">
            <w:drawing>
              <wp:anchor distT="0" distB="0" distL="114300" distR="114300" simplePos="0" relativeHeight="251780096" behindDoc="0" locked="0" layoutInCell="1" allowOverlap="1" wp14:anchorId="747430D2" wp14:editId="46F93A50">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105"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6550DC8C" w:rsidR="00096B32" w:rsidRPr="00E31484" w:rsidRDefault="00096B32" w:rsidP="00430145">
                              <w:pPr>
                                <w:pStyle w:val="Legenda"/>
                                <w:jc w:val="center"/>
                                <w:rPr>
                                  <w:rFonts w:ascii="NewsGotT" w:hAnsi="NewsGotT"/>
                                  <w:i w:val="0"/>
                                  <w:iCs w:val="0"/>
                                  <w:color w:val="auto"/>
                                  <w:sz w:val="20"/>
                                  <w:szCs w:val="20"/>
                                </w:rPr>
                              </w:pPr>
                              <w:bookmarkStart w:id="424" w:name="_Ref63090188"/>
                              <w:bookmarkStart w:id="425" w:name="_Toc63286486"/>
                              <w:r w:rsidRPr="00E31484">
                                <w:rPr>
                                  <w:rFonts w:ascii="NewsGotT" w:hAnsi="NewsGotT"/>
                                  <w:i w:val="0"/>
                                  <w:iCs w:val="0"/>
                                  <w:color w:val="auto"/>
                                  <w:sz w:val="20"/>
                                  <w:szCs w:val="20"/>
                                </w:rPr>
                                <w:t xml:space="preserve">Figura </w:t>
                              </w:r>
                              <w:ins w:id="426"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27"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428" w:author="luis barros" w:date="2021-02-06T11:14:00Z">
                                <w:r>
                                  <w:rPr>
                                    <w:rFonts w:ascii="NewsGotT" w:hAnsi="NewsGotT"/>
                                    <w:i w:val="0"/>
                                    <w:iCs w:val="0"/>
                                    <w:noProof/>
                                    <w:color w:val="auto"/>
                                    <w:sz w:val="20"/>
                                    <w:szCs w:val="20"/>
                                  </w:rPr>
                                  <w:t>22</w:t>
                                </w:r>
                                <w:r>
                                  <w:rPr>
                                    <w:rFonts w:ascii="NewsGotT" w:hAnsi="NewsGotT"/>
                                    <w:i w:val="0"/>
                                    <w:iCs w:val="0"/>
                                    <w:color w:val="auto"/>
                                    <w:sz w:val="20"/>
                                    <w:szCs w:val="20"/>
                                  </w:rPr>
                                  <w:fldChar w:fldCharType="end"/>
                                </w:r>
                              </w:ins>
                              <w:del w:id="429" w:author="luis barros" w:date="2021-02-06T11:05:00Z">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28</w:delText>
                                </w:r>
                                <w:r w:rsidRPr="00E31484" w:rsidDel="00325688">
                                  <w:rPr>
                                    <w:rFonts w:ascii="NewsGotT" w:hAnsi="NewsGotT"/>
                                    <w:i w:val="0"/>
                                    <w:iCs w:val="0"/>
                                    <w:noProof/>
                                    <w:color w:val="auto"/>
                                    <w:sz w:val="20"/>
                                    <w:szCs w:val="20"/>
                                  </w:rPr>
                                  <w:fldChar w:fldCharType="end"/>
                                </w:r>
                              </w:del>
                              <w:bookmarkEnd w:id="424"/>
                              <w:r w:rsidRPr="00E31484">
                                <w:rPr>
                                  <w:rFonts w:ascii="NewsGotT" w:hAnsi="NewsGotT"/>
                                  <w:i w:val="0"/>
                                  <w:iCs w:val="0"/>
                                  <w:color w:val="auto"/>
                                  <w:sz w:val="20"/>
                                  <w:szCs w:val="20"/>
                                </w:rPr>
                                <w:t xml:space="preserve"> - Resposta do Oscilador de 1 kHz</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3" style="position:absolute;left:0;text-align:left;margin-left:0;margin-top:23.7pt;width:313.3pt;height:158.4pt;z-index:251780096;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">
                <v:shape id="Imagem 63" o:spid="_x0000_s1084"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106" o:title="" croptop="7727f" cropbottom="1844f" cropleft="108f" cropright="1171f"/>
                </v:shape>
                <v:shape id="Caixa de texto 64" o:spid="_x0000_s1085"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6550DC8C" w:rsidR="00096B32" w:rsidRPr="00E31484" w:rsidRDefault="00096B32" w:rsidP="00430145">
                        <w:pPr>
                          <w:pStyle w:val="Legenda"/>
                          <w:jc w:val="center"/>
                          <w:rPr>
                            <w:rFonts w:ascii="NewsGotT" w:hAnsi="NewsGotT"/>
                            <w:i w:val="0"/>
                            <w:iCs w:val="0"/>
                            <w:color w:val="auto"/>
                            <w:sz w:val="20"/>
                            <w:szCs w:val="20"/>
                          </w:rPr>
                        </w:pPr>
                        <w:bookmarkStart w:id="430" w:name="_Ref63090188"/>
                        <w:bookmarkStart w:id="431" w:name="_Toc63286486"/>
                        <w:r w:rsidRPr="00E31484">
                          <w:rPr>
                            <w:rFonts w:ascii="NewsGotT" w:hAnsi="NewsGotT"/>
                            <w:i w:val="0"/>
                            <w:iCs w:val="0"/>
                            <w:color w:val="auto"/>
                            <w:sz w:val="20"/>
                            <w:szCs w:val="20"/>
                          </w:rPr>
                          <w:t xml:space="preserve">Figura </w:t>
                        </w:r>
                        <w:ins w:id="432"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33"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434" w:author="luis barros" w:date="2021-02-06T11:14:00Z">
                          <w:r>
                            <w:rPr>
                              <w:rFonts w:ascii="NewsGotT" w:hAnsi="NewsGotT"/>
                              <w:i w:val="0"/>
                              <w:iCs w:val="0"/>
                              <w:noProof/>
                              <w:color w:val="auto"/>
                              <w:sz w:val="20"/>
                              <w:szCs w:val="20"/>
                            </w:rPr>
                            <w:t>22</w:t>
                          </w:r>
                          <w:r>
                            <w:rPr>
                              <w:rFonts w:ascii="NewsGotT" w:hAnsi="NewsGotT"/>
                              <w:i w:val="0"/>
                              <w:iCs w:val="0"/>
                              <w:color w:val="auto"/>
                              <w:sz w:val="20"/>
                              <w:szCs w:val="20"/>
                            </w:rPr>
                            <w:fldChar w:fldCharType="end"/>
                          </w:r>
                        </w:ins>
                        <w:del w:id="435" w:author="luis barros" w:date="2021-02-06T11:05:00Z">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28</w:delText>
                          </w:r>
                          <w:r w:rsidRPr="00E31484" w:rsidDel="00325688">
                            <w:rPr>
                              <w:rFonts w:ascii="NewsGotT" w:hAnsi="NewsGotT"/>
                              <w:i w:val="0"/>
                              <w:iCs w:val="0"/>
                              <w:noProof/>
                              <w:color w:val="auto"/>
                              <w:sz w:val="20"/>
                              <w:szCs w:val="20"/>
                            </w:rPr>
                            <w:fldChar w:fldCharType="end"/>
                          </w:r>
                        </w:del>
                        <w:bookmarkEnd w:id="430"/>
                        <w:r w:rsidRPr="00E31484">
                          <w:rPr>
                            <w:rFonts w:ascii="NewsGotT" w:hAnsi="NewsGotT"/>
                            <w:i w:val="0"/>
                            <w:iCs w:val="0"/>
                            <w:color w:val="auto"/>
                            <w:sz w:val="20"/>
                            <w:szCs w:val="20"/>
                          </w:rPr>
                          <w:t xml:space="preserve"> - Resposta do Oscilador de 1 kHz</w:t>
                        </w:r>
                        <w:bookmarkEnd w:id="431"/>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09661F" w:rsidRPr="0009661F">
        <w:rPr>
          <w:szCs w:val="24"/>
        </w:rPr>
        <w:t xml:space="preserve">Figura </w:t>
      </w:r>
      <w:r w:rsidR="0009661F" w:rsidRPr="0009661F">
        <w:rPr>
          <w:noProof/>
          <w:szCs w:val="24"/>
        </w:rPr>
        <w:t>28</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w:t>
      </w:r>
      <w:r w:rsidRPr="00096B32">
        <w:rPr>
          <w:i/>
          <w:rPrChange w:id="436" w:author="luis barros" w:date="2021-02-06T12:23:00Z">
            <w:rPr/>
          </w:rPrChange>
        </w:rPr>
        <w:t>Clear</w:t>
      </w:r>
      <w:r>
        <w:t xml:space="preserve">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lang w:eastAsia="pt-PT"/>
        </w:rPr>
        <mc:AlternateContent>
          <mc:Choice Requires="wpg">
            <w:drawing>
              <wp:anchor distT="0" distB="0" distL="114300" distR="114300" simplePos="0" relativeHeight="251784192" behindDoc="0" locked="0" layoutInCell="1" allowOverlap="1" wp14:anchorId="1D0F6869" wp14:editId="623EE8E6">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745E90A4" w:rsidR="00096B32" w:rsidRPr="00E31484" w:rsidRDefault="00096B32" w:rsidP="00430145">
                                <w:pPr>
                                  <w:pStyle w:val="Legenda"/>
                                  <w:jc w:val="center"/>
                                  <w:rPr>
                                    <w:rFonts w:ascii="NewsGotT" w:hAnsi="NewsGotT" w:cs="Arial"/>
                                    <w:i w:val="0"/>
                                    <w:iCs w:val="0"/>
                                    <w:noProof/>
                                    <w:color w:val="auto"/>
                                    <w:sz w:val="20"/>
                                    <w:szCs w:val="20"/>
                                  </w:rPr>
                                </w:pPr>
                                <w:bookmarkStart w:id="437" w:name="_Toc63286487"/>
                                <w:r w:rsidRPr="00E31484">
                                  <w:rPr>
                                    <w:rFonts w:ascii="NewsGotT" w:hAnsi="NewsGotT"/>
                                    <w:i w:val="0"/>
                                    <w:iCs w:val="0"/>
                                    <w:color w:val="auto"/>
                                    <w:sz w:val="20"/>
                                    <w:szCs w:val="20"/>
                                  </w:rPr>
                                  <w:t xml:space="preserve">Figura </w:t>
                                </w:r>
                                <w:ins w:id="438"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39"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440" w:author="luis barros" w:date="2021-02-06T11:14:00Z">
                                  <w:r>
                                    <w:rPr>
                                      <w:rFonts w:ascii="NewsGotT" w:hAnsi="NewsGotT"/>
                                      <w:i w:val="0"/>
                                      <w:iCs w:val="0"/>
                                      <w:noProof/>
                                      <w:color w:val="auto"/>
                                      <w:sz w:val="20"/>
                                      <w:szCs w:val="20"/>
                                    </w:rPr>
                                    <w:t>23</w:t>
                                  </w:r>
                                  <w:r>
                                    <w:rPr>
                                      <w:rFonts w:ascii="NewsGotT" w:hAnsi="NewsGotT"/>
                                      <w:i w:val="0"/>
                                      <w:iCs w:val="0"/>
                                      <w:color w:val="auto"/>
                                      <w:sz w:val="20"/>
                                      <w:szCs w:val="20"/>
                                    </w:rPr>
                                    <w:fldChar w:fldCharType="end"/>
                                  </w:r>
                                </w:ins>
                                <w:del w:id="441" w:author="luis barros" w:date="2021-02-06T11:05:00Z">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29</w:delText>
                                  </w:r>
                                  <w:r w:rsidRPr="00E31484" w:rsidDel="00325688">
                                    <w:rPr>
                                      <w:rFonts w:ascii="NewsGotT" w:hAnsi="NewsGotT"/>
                                      <w:i w:val="0"/>
                                      <w:iCs w:val="0"/>
                                      <w:noProof/>
                                      <w:color w:val="auto"/>
                                      <w:sz w:val="20"/>
                                      <w:szCs w:val="20"/>
                                    </w:rPr>
                                    <w:fldChar w:fldCharType="end"/>
                                  </w:r>
                                </w:del>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6" style="position:absolute;left:0;text-align:left;margin-left:74.35pt;margin-top:70.5pt;width:324.3pt;height:2in;z-index:251784192;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qR38g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">
                <v:group id="Agrupar 241" o:spid="_x0000_s1087"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8"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745E90A4" w:rsidR="00096B32" w:rsidRPr="00E31484" w:rsidRDefault="00096B32" w:rsidP="00430145">
                          <w:pPr>
                            <w:pStyle w:val="Legenda"/>
                            <w:jc w:val="center"/>
                            <w:rPr>
                              <w:rFonts w:ascii="NewsGotT" w:hAnsi="NewsGotT" w:cs="Arial"/>
                              <w:i w:val="0"/>
                              <w:iCs w:val="0"/>
                              <w:noProof/>
                              <w:color w:val="auto"/>
                              <w:sz w:val="20"/>
                              <w:szCs w:val="20"/>
                            </w:rPr>
                          </w:pPr>
                          <w:bookmarkStart w:id="442" w:name="_Toc63286487"/>
                          <w:r w:rsidRPr="00E31484">
                            <w:rPr>
                              <w:rFonts w:ascii="NewsGotT" w:hAnsi="NewsGotT"/>
                              <w:i w:val="0"/>
                              <w:iCs w:val="0"/>
                              <w:color w:val="auto"/>
                              <w:sz w:val="20"/>
                              <w:szCs w:val="20"/>
                            </w:rPr>
                            <w:t xml:space="preserve">Figura </w:t>
                          </w:r>
                          <w:ins w:id="443"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44"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445" w:author="luis barros" w:date="2021-02-06T11:14:00Z">
                            <w:r>
                              <w:rPr>
                                <w:rFonts w:ascii="NewsGotT" w:hAnsi="NewsGotT"/>
                                <w:i w:val="0"/>
                                <w:iCs w:val="0"/>
                                <w:noProof/>
                                <w:color w:val="auto"/>
                                <w:sz w:val="20"/>
                                <w:szCs w:val="20"/>
                              </w:rPr>
                              <w:t>23</w:t>
                            </w:r>
                            <w:r>
                              <w:rPr>
                                <w:rFonts w:ascii="NewsGotT" w:hAnsi="NewsGotT"/>
                                <w:i w:val="0"/>
                                <w:iCs w:val="0"/>
                                <w:color w:val="auto"/>
                                <w:sz w:val="20"/>
                                <w:szCs w:val="20"/>
                              </w:rPr>
                              <w:fldChar w:fldCharType="end"/>
                            </w:r>
                          </w:ins>
                          <w:del w:id="446" w:author="luis barros" w:date="2021-02-06T11:05:00Z">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29</w:delText>
                            </w:r>
                            <w:r w:rsidRPr="00E31484" w:rsidDel="00325688">
                              <w:rPr>
                                <w:rFonts w:ascii="NewsGotT" w:hAnsi="NewsGotT"/>
                                <w:i w:val="0"/>
                                <w:iCs w:val="0"/>
                                <w:noProof/>
                                <w:color w:val="auto"/>
                                <w:sz w:val="20"/>
                                <w:szCs w:val="20"/>
                              </w:rPr>
                              <w:fldChar w:fldCharType="end"/>
                            </w:r>
                          </w:del>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442"/>
                        </w:p>
                      </w:txbxContent>
                    </v:textbox>
                  </v:shape>
                  <v:shape id="Imagem 243" o:spid="_x0000_s1089"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109" o:title=""/>
                  </v:shape>
                </v:group>
                <v:shape id="Imagem 244" o:spid="_x0000_s1090"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110"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xml:space="preserve">, tal como mostra a </w:t>
      </w:r>
      <w:commentRangeStart w:id="447"/>
      <w:r>
        <w:t>figura 10.</w:t>
      </w:r>
      <w:commentRangeEnd w:id="447"/>
      <w:r w:rsidR="00096B32">
        <w:rPr>
          <w:rStyle w:val="Refdecomentrio"/>
          <w:rFonts w:eastAsia="Times New Roman"/>
          <w:lang w:eastAsia="pt-PT"/>
        </w:rPr>
        <w:commentReference w:id="447"/>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r w:rsidRPr="00E736CA">
        <w:rPr>
          <w:i/>
          <w:iCs/>
        </w:rPr>
        <w:t>reset</w:t>
      </w:r>
      <w:r>
        <w:t xml:space="preserve"> estará a nível lógico alto durante o resto do tempo de funcionamento, não provocando um </w:t>
      </w:r>
      <w:r w:rsidRPr="00E736CA">
        <w:rPr>
          <w:i/>
          <w:iCs/>
        </w:rPr>
        <w:t>reset</w:t>
      </w:r>
      <w:r>
        <w:t xml:space="preserve"> indesejado. </w:t>
      </w:r>
    </w:p>
    <w:p w14:paraId="4D1BBCAD" w14:textId="77777777" w:rsidR="00430145" w:rsidRDefault="00430145" w:rsidP="00430145">
      <w:pPr>
        <w:pStyle w:val="PhDCorpo"/>
        <w:ind w:firstLine="567"/>
      </w:pPr>
    </w:p>
    <w:p w14:paraId="1E97EADE" w14:textId="6D7E1E2F" w:rsidR="00430145" w:rsidRPr="00314D52" w:rsidRDefault="00430145" w:rsidP="00430145">
      <w:pPr>
        <w:pStyle w:val="PhDCorpo"/>
        <w:ind w:firstLine="567"/>
      </w:pPr>
      <w:r>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De forma a garantir que a mudança de nível lógico se faça sem oscilações, torna-se necessário implementar um circuito de </w:t>
      </w:r>
      <w:r w:rsidRPr="00E736CA">
        <w:rPr>
          <w:i/>
          <w:iCs/>
        </w:rPr>
        <w:t>debounce</w:t>
      </w:r>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09661F" w:rsidRPr="0009661F">
        <w:t>Figura 30</w:t>
      </w:r>
      <w:r w:rsidR="00314D52" w:rsidRPr="00314D52">
        <w:fldChar w:fldCharType="end"/>
      </w:r>
    </w:p>
    <w:p w14:paraId="293E2E2A" w14:textId="77777777" w:rsidR="009803DB" w:rsidRDefault="009803DB" w:rsidP="009803DB">
      <w:pPr>
        <w:pStyle w:val="PhDCorpo"/>
        <w:keepNext/>
        <w:ind w:firstLine="567"/>
        <w:jc w:val="center"/>
      </w:pPr>
      <w:commentRangeStart w:id="448"/>
      <w:r>
        <w:rPr>
          <w:noProof/>
          <w:lang w:eastAsia="pt-PT"/>
        </w:rPr>
        <w:drawing>
          <wp:inline distT="0" distB="0" distL="0" distR="0" wp14:anchorId="09426116" wp14:editId="2279B798">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111"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commentRangeEnd w:id="448"/>
      <w:r w:rsidR="00096B32">
        <w:rPr>
          <w:rStyle w:val="Refdecomentrio"/>
          <w:rFonts w:eastAsia="Times New Roman"/>
          <w:lang w:eastAsia="pt-PT"/>
        </w:rPr>
        <w:commentReference w:id="448"/>
      </w:r>
    </w:p>
    <w:p w14:paraId="5B56381B" w14:textId="6481D78E" w:rsidR="00E736CA" w:rsidRPr="009803DB" w:rsidRDefault="009803DB" w:rsidP="009803DB">
      <w:pPr>
        <w:pStyle w:val="Legenda"/>
        <w:jc w:val="center"/>
        <w:rPr>
          <w:rFonts w:ascii="NewsGotT" w:hAnsi="NewsGotT"/>
          <w:i w:val="0"/>
          <w:iCs w:val="0"/>
          <w:color w:val="auto"/>
          <w:sz w:val="20"/>
          <w:szCs w:val="20"/>
        </w:rPr>
      </w:pPr>
      <w:bookmarkStart w:id="449" w:name="_Ref63096407"/>
      <w:bookmarkStart w:id="450" w:name="_Toc63286488"/>
      <w:r w:rsidRPr="009803DB">
        <w:rPr>
          <w:rFonts w:ascii="NewsGotT" w:hAnsi="NewsGotT"/>
          <w:i w:val="0"/>
          <w:iCs w:val="0"/>
          <w:color w:val="auto"/>
          <w:sz w:val="20"/>
          <w:szCs w:val="20"/>
        </w:rPr>
        <w:t xml:space="preserve">Figura </w:t>
      </w:r>
      <w:ins w:id="451"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452"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453" w:author="luis barros" w:date="2021-02-06T11:14:00Z">
        <w:r w:rsidR="00325688">
          <w:rPr>
            <w:rFonts w:ascii="NewsGotT" w:hAnsi="NewsGotT"/>
            <w:i w:val="0"/>
            <w:iCs w:val="0"/>
            <w:noProof/>
            <w:color w:val="auto"/>
            <w:sz w:val="20"/>
            <w:szCs w:val="20"/>
          </w:rPr>
          <w:t>24</w:t>
        </w:r>
        <w:r w:rsidR="00325688">
          <w:rPr>
            <w:rFonts w:ascii="NewsGotT" w:hAnsi="NewsGotT"/>
            <w:i w:val="0"/>
            <w:iCs w:val="0"/>
            <w:color w:val="auto"/>
            <w:sz w:val="20"/>
            <w:szCs w:val="20"/>
          </w:rPr>
          <w:fldChar w:fldCharType="end"/>
        </w:r>
      </w:ins>
      <w:del w:id="454" w:author="luis barros" w:date="2021-02-06T11:05:00Z">
        <w:r w:rsidRPr="009803DB" w:rsidDel="00325688">
          <w:rPr>
            <w:rFonts w:ascii="NewsGotT" w:hAnsi="NewsGotT"/>
            <w:i w:val="0"/>
            <w:iCs w:val="0"/>
            <w:color w:val="auto"/>
            <w:sz w:val="20"/>
            <w:szCs w:val="20"/>
          </w:rPr>
          <w:fldChar w:fldCharType="begin"/>
        </w:r>
        <w:r w:rsidRPr="009803DB" w:rsidDel="00325688">
          <w:rPr>
            <w:rFonts w:ascii="NewsGotT" w:hAnsi="NewsGotT"/>
            <w:i w:val="0"/>
            <w:iCs w:val="0"/>
            <w:color w:val="auto"/>
            <w:sz w:val="20"/>
            <w:szCs w:val="20"/>
          </w:rPr>
          <w:delInstrText xml:space="preserve"> SEQ Figura \* ARABIC </w:delInstrText>
        </w:r>
        <w:r w:rsidRPr="009803DB"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30</w:delText>
        </w:r>
        <w:r w:rsidRPr="009803DB" w:rsidDel="00325688">
          <w:rPr>
            <w:rFonts w:ascii="NewsGotT" w:hAnsi="NewsGotT"/>
            <w:i w:val="0"/>
            <w:iCs w:val="0"/>
            <w:color w:val="auto"/>
            <w:sz w:val="20"/>
            <w:szCs w:val="20"/>
          </w:rPr>
          <w:fldChar w:fldCharType="end"/>
        </w:r>
      </w:del>
      <w:bookmarkEnd w:id="449"/>
      <w:r w:rsidRPr="009803DB">
        <w:rPr>
          <w:rFonts w:ascii="NewsGotT" w:hAnsi="NewsGotT"/>
          <w:i w:val="0"/>
          <w:iCs w:val="0"/>
          <w:color w:val="auto"/>
          <w:sz w:val="20"/>
          <w:szCs w:val="20"/>
        </w:rPr>
        <w:t xml:space="preserve"> - Circuito de </w:t>
      </w:r>
      <w:r w:rsidRPr="009803DB">
        <w:rPr>
          <w:rFonts w:ascii="NewsGotT" w:hAnsi="NewsGotT"/>
          <w:color w:val="auto"/>
          <w:sz w:val="20"/>
          <w:szCs w:val="20"/>
        </w:rPr>
        <w:t>debounce</w:t>
      </w:r>
      <w:r w:rsidRPr="009803DB">
        <w:rPr>
          <w:rFonts w:ascii="NewsGotT" w:hAnsi="NewsGotT"/>
          <w:i w:val="0"/>
          <w:iCs w:val="0"/>
          <w:color w:val="auto"/>
          <w:sz w:val="20"/>
          <w:szCs w:val="20"/>
        </w:rPr>
        <w:t xml:space="preserve"> do botão de pressão (quando premido)</w:t>
      </w:r>
      <w:bookmarkEnd w:id="450"/>
    </w:p>
    <w:p w14:paraId="05CD82D8" w14:textId="2DFED88B" w:rsidR="00430145" w:rsidRDefault="00430145" w:rsidP="00430145">
      <w:pPr>
        <w:pStyle w:val="PhDCorpo"/>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sdt>
        <w:sdtPr>
          <w:id w:val="-1883710514"/>
          <w:citation/>
        </w:sdtPr>
        <w:sdtEndPr/>
        <w:sdtContent>
          <w:r w:rsidR="00C72E18">
            <w:fldChar w:fldCharType="begin"/>
          </w:r>
          <w:r w:rsidR="00C72E18">
            <w:instrText xml:space="preserve"> CITATION Phi03 \l 2070 </w:instrText>
          </w:r>
          <w:r w:rsidR="00C72E18">
            <w:fldChar w:fldCharType="separate"/>
          </w:r>
          <w:r w:rsidR="004E4B05">
            <w:rPr>
              <w:noProof/>
            </w:rPr>
            <w:t xml:space="preserve"> </w:t>
          </w:r>
          <w:r w:rsidR="004E4B05" w:rsidRPr="004E4B05">
            <w:rPr>
              <w:noProof/>
            </w:rPr>
            <w:t>[6]</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112"/>
          <w:headerReference w:type="first" r:id="rId113"/>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br/>
      </w:r>
      <w:r w:rsidRPr="00EB7B87">
        <w:br/>
      </w:r>
      <w:bookmarkStart w:id="455" w:name="_Toc63287468"/>
      <w:r w:rsidR="00ED26D7">
        <w:t>Simulação dos circuitos eletrónicos</w:t>
      </w:r>
      <w:bookmarkEnd w:id="455"/>
    </w:p>
    <w:p w14:paraId="477BA304" w14:textId="6266733A" w:rsidR="008A43C9" w:rsidRDefault="00C60AA5" w:rsidP="008A43C9">
      <w:pPr>
        <w:pStyle w:val="PhDCabealho2"/>
      </w:pPr>
      <w:bookmarkStart w:id="456" w:name="_Toc63287469"/>
      <w:commentRangeStart w:id="457"/>
      <w:r>
        <w:t>Controlo dos motores</w:t>
      </w:r>
      <w:bookmarkEnd w:id="456"/>
      <w:commentRangeEnd w:id="457"/>
      <w:r w:rsidR="00096B32">
        <w:rPr>
          <w:rStyle w:val="Refdecomentrio"/>
          <w:b w:val="0"/>
          <w:bCs w:val="0"/>
          <w:kern w:val="0"/>
        </w:rPr>
        <w:commentReference w:id="457"/>
      </w:r>
    </w:p>
    <w:p w14:paraId="6CDF0E83" w14:textId="073BDF2E" w:rsidR="00DC24D0" w:rsidRDefault="00CF544F" w:rsidP="00DC24D0">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39808" behindDoc="1" locked="0" layoutInCell="1" allowOverlap="1" wp14:anchorId="662D0132" wp14:editId="3284F53F">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523B2CCD" w:rsidR="00096B32" w:rsidRPr="00CF544F" w:rsidRDefault="00096B32" w:rsidP="00CF544F">
                            <w:pPr>
                              <w:pStyle w:val="Legenda"/>
                              <w:jc w:val="center"/>
                              <w:rPr>
                                <w:rFonts w:ascii="NewsGotT" w:hAnsi="NewsGotT"/>
                                <w:i w:val="0"/>
                                <w:iCs w:val="0"/>
                                <w:noProof/>
                                <w:color w:val="auto"/>
                                <w:sz w:val="20"/>
                                <w:szCs w:val="20"/>
                              </w:rPr>
                            </w:pPr>
                            <w:bookmarkStart w:id="458" w:name="_Toc63286489"/>
                            <w:r w:rsidRPr="00CF544F">
                              <w:rPr>
                                <w:rFonts w:ascii="NewsGotT" w:hAnsi="NewsGotT"/>
                                <w:i w:val="0"/>
                                <w:iCs w:val="0"/>
                                <w:noProof/>
                                <w:color w:val="auto"/>
                                <w:sz w:val="20"/>
                                <w:szCs w:val="20"/>
                              </w:rPr>
                              <w:t xml:space="preserve">Figura </w:t>
                            </w:r>
                            <w:ins w:id="459"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60"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61" w:author="luis barros" w:date="2021-02-06T11:14:00Z">
                              <w:r>
                                <w:rPr>
                                  <w:rFonts w:ascii="NewsGotT" w:hAnsi="NewsGotT"/>
                                  <w:i w:val="0"/>
                                  <w:iCs w:val="0"/>
                                  <w:noProof/>
                                  <w:color w:val="auto"/>
                                  <w:sz w:val="20"/>
                                  <w:szCs w:val="20"/>
                                </w:rPr>
                                <w:t>25</w:t>
                              </w:r>
                              <w:r>
                                <w:rPr>
                                  <w:rFonts w:ascii="NewsGotT" w:hAnsi="NewsGotT"/>
                                  <w:i w:val="0"/>
                                  <w:iCs w:val="0"/>
                                  <w:noProof/>
                                  <w:color w:val="auto"/>
                                  <w:sz w:val="20"/>
                                  <w:szCs w:val="20"/>
                                </w:rPr>
                                <w:fldChar w:fldCharType="end"/>
                              </w:r>
                            </w:ins>
                            <w:del w:id="462" w:author="luis barros" w:date="2021-02-06T11:05:00Z">
                              <w:r w:rsidRPr="00CF544F" w:rsidDel="00325688">
                                <w:rPr>
                                  <w:rFonts w:ascii="NewsGotT" w:hAnsi="NewsGotT"/>
                                  <w:i w:val="0"/>
                                  <w:iCs w:val="0"/>
                                  <w:noProof/>
                                  <w:color w:val="auto"/>
                                  <w:sz w:val="20"/>
                                  <w:szCs w:val="20"/>
                                </w:rPr>
                                <w:fldChar w:fldCharType="begin"/>
                              </w:r>
                              <w:r w:rsidRPr="00CF544F" w:rsidDel="00325688">
                                <w:rPr>
                                  <w:rFonts w:ascii="NewsGotT" w:hAnsi="NewsGotT"/>
                                  <w:i w:val="0"/>
                                  <w:iCs w:val="0"/>
                                  <w:noProof/>
                                  <w:color w:val="auto"/>
                                  <w:sz w:val="20"/>
                                  <w:szCs w:val="20"/>
                                </w:rPr>
                                <w:delInstrText xml:space="preserve"> SEQ Figura \* ARABIC </w:delInstrText>
                              </w:r>
                              <w:r w:rsidRPr="00CF544F"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31</w:delText>
                              </w:r>
                              <w:r w:rsidRPr="00CF544F"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91" type="#_x0000_t202" style="position:absolute;left:0;text-align:left;margin-left:0;margin-top:265.75pt;width:453.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3cVFAzMCAABtBAAADgAAAAAAAAAAAAAA&#10;AAAuAgAAZHJzL2Uyb0RvYy54bWxQSwECLQAUAAYACAAAACEAHXk1c+AAAAAIAQAADwAAAAAAAAAA&#10;AAAAAACNBAAAZHJzL2Rvd25yZXYueG1sUEsFBgAAAAAEAAQA8wAAAJoFAAAAAA==&#10;" stroked="f">
                <v:textbox style="mso-fit-shape-to-text:t" inset="0,0,0,0">
                  <w:txbxContent>
                    <w:p w14:paraId="41EA289E" w14:textId="523B2CCD" w:rsidR="00096B32" w:rsidRPr="00CF544F" w:rsidRDefault="00096B32" w:rsidP="00CF544F">
                      <w:pPr>
                        <w:pStyle w:val="Legenda"/>
                        <w:jc w:val="center"/>
                        <w:rPr>
                          <w:rFonts w:ascii="NewsGotT" w:hAnsi="NewsGotT"/>
                          <w:i w:val="0"/>
                          <w:iCs w:val="0"/>
                          <w:noProof/>
                          <w:color w:val="auto"/>
                          <w:sz w:val="20"/>
                          <w:szCs w:val="20"/>
                        </w:rPr>
                      </w:pPr>
                      <w:bookmarkStart w:id="463" w:name="_Toc63286489"/>
                      <w:r w:rsidRPr="00CF544F">
                        <w:rPr>
                          <w:rFonts w:ascii="NewsGotT" w:hAnsi="NewsGotT"/>
                          <w:i w:val="0"/>
                          <w:iCs w:val="0"/>
                          <w:noProof/>
                          <w:color w:val="auto"/>
                          <w:sz w:val="20"/>
                          <w:szCs w:val="20"/>
                        </w:rPr>
                        <w:t xml:space="preserve">Figura </w:t>
                      </w:r>
                      <w:ins w:id="464"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65"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66" w:author="luis barros" w:date="2021-02-06T11:14:00Z">
                        <w:r>
                          <w:rPr>
                            <w:rFonts w:ascii="NewsGotT" w:hAnsi="NewsGotT"/>
                            <w:i w:val="0"/>
                            <w:iCs w:val="0"/>
                            <w:noProof/>
                            <w:color w:val="auto"/>
                            <w:sz w:val="20"/>
                            <w:szCs w:val="20"/>
                          </w:rPr>
                          <w:t>25</w:t>
                        </w:r>
                        <w:r>
                          <w:rPr>
                            <w:rFonts w:ascii="NewsGotT" w:hAnsi="NewsGotT"/>
                            <w:i w:val="0"/>
                            <w:iCs w:val="0"/>
                            <w:noProof/>
                            <w:color w:val="auto"/>
                            <w:sz w:val="20"/>
                            <w:szCs w:val="20"/>
                          </w:rPr>
                          <w:fldChar w:fldCharType="end"/>
                        </w:r>
                      </w:ins>
                      <w:del w:id="467" w:author="luis barros" w:date="2021-02-06T11:05:00Z">
                        <w:r w:rsidRPr="00CF544F" w:rsidDel="00325688">
                          <w:rPr>
                            <w:rFonts w:ascii="NewsGotT" w:hAnsi="NewsGotT"/>
                            <w:i w:val="0"/>
                            <w:iCs w:val="0"/>
                            <w:noProof/>
                            <w:color w:val="auto"/>
                            <w:sz w:val="20"/>
                            <w:szCs w:val="20"/>
                          </w:rPr>
                          <w:fldChar w:fldCharType="begin"/>
                        </w:r>
                        <w:r w:rsidRPr="00CF544F" w:rsidDel="00325688">
                          <w:rPr>
                            <w:rFonts w:ascii="NewsGotT" w:hAnsi="NewsGotT"/>
                            <w:i w:val="0"/>
                            <w:iCs w:val="0"/>
                            <w:noProof/>
                            <w:color w:val="auto"/>
                            <w:sz w:val="20"/>
                            <w:szCs w:val="20"/>
                          </w:rPr>
                          <w:delInstrText xml:space="preserve"> SEQ Figura \* ARABIC </w:delInstrText>
                        </w:r>
                        <w:r w:rsidRPr="00CF544F"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31</w:delText>
                        </w:r>
                        <w:r w:rsidRPr="00CF544F"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463"/>
                    </w:p>
                  </w:txbxContent>
                </v:textbox>
                <w10:wrap type="tight"/>
              </v:shape>
            </w:pict>
          </mc:Fallback>
        </mc:AlternateContent>
      </w:r>
      <w:r>
        <w:rPr>
          <w:noProof/>
          <w:lang w:eastAsia="pt-PT"/>
        </w:rPr>
        <w:drawing>
          <wp:anchor distT="0" distB="0" distL="114300" distR="114300" simplePos="0" relativeHeight="251637760" behindDoc="1" locked="0" layoutInCell="1" allowOverlap="1" wp14:anchorId="649584CF" wp14:editId="31C1401D">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w:t>
      </w:r>
      <w:commentRangeStart w:id="468"/>
      <w:r w:rsidR="005B0F9D">
        <w:t xml:space="preserve">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commentRangeEnd w:id="468"/>
      <w:r w:rsidR="006A5C4D">
        <w:rPr>
          <w:rStyle w:val="Refdecomentrio"/>
          <w:rFonts w:eastAsia="Times New Roman"/>
          <w:lang w:eastAsia="pt-PT"/>
        </w:rPr>
        <w:commentReference w:id="468"/>
      </w:r>
    </w:p>
    <w:p w14:paraId="7CE37754" w14:textId="37C51ED6" w:rsidR="00DC24D0" w:rsidRDefault="00DC24D0" w:rsidP="00DC24D0">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51072" behindDoc="1" locked="0" layoutInCell="1" allowOverlap="1" wp14:anchorId="04E613B4" wp14:editId="5DC56449">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76258EC0" w:rsidR="00096B32" w:rsidRPr="00DC24D0" w:rsidRDefault="00096B32" w:rsidP="00DC24D0">
                            <w:pPr>
                              <w:pStyle w:val="Legenda"/>
                              <w:jc w:val="center"/>
                              <w:rPr>
                                <w:rFonts w:ascii="NewsGotT" w:hAnsi="NewsGotT"/>
                                <w:i w:val="0"/>
                                <w:iCs w:val="0"/>
                                <w:noProof/>
                                <w:color w:val="auto"/>
                                <w:sz w:val="20"/>
                                <w:szCs w:val="20"/>
                              </w:rPr>
                            </w:pPr>
                            <w:bookmarkStart w:id="469" w:name="_Toc63286490"/>
                            <w:r w:rsidRPr="00DC24D0">
                              <w:rPr>
                                <w:rFonts w:ascii="NewsGotT" w:hAnsi="NewsGotT"/>
                                <w:i w:val="0"/>
                                <w:iCs w:val="0"/>
                                <w:noProof/>
                                <w:color w:val="auto"/>
                                <w:sz w:val="20"/>
                                <w:szCs w:val="20"/>
                              </w:rPr>
                              <w:t xml:space="preserve">Figura </w:t>
                            </w:r>
                            <w:ins w:id="470"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71"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72" w:author="luis barros" w:date="2021-02-06T11:14:00Z">
                              <w:r>
                                <w:rPr>
                                  <w:rFonts w:ascii="NewsGotT" w:hAnsi="NewsGotT"/>
                                  <w:i w:val="0"/>
                                  <w:iCs w:val="0"/>
                                  <w:noProof/>
                                  <w:color w:val="auto"/>
                                  <w:sz w:val="20"/>
                                  <w:szCs w:val="20"/>
                                </w:rPr>
                                <w:t>26</w:t>
                              </w:r>
                              <w:r>
                                <w:rPr>
                                  <w:rFonts w:ascii="NewsGotT" w:hAnsi="NewsGotT"/>
                                  <w:i w:val="0"/>
                                  <w:iCs w:val="0"/>
                                  <w:noProof/>
                                  <w:color w:val="auto"/>
                                  <w:sz w:val="20"/>
                                  <w:szCs w:val="20"/>
                                </w:rPr>
                                <w:fldChar w:fldCharType="end"/>
                              </w:r>
                            </w:ins>
                            <w:del w:id="473" w:author="luis barros" w:date="2021-02-06T11:05:00Z">
                              <w:r w:rsidRPr="00DC24D0" w:rsidDel="00325688">
                                <w:rPr>
                                  <w:rFonts w:ascii="NewsGotT" w:hAnsi="NewsGotT"/>
                                  <w:i w:val="0"/>
                                  <w:iCs w:val="0"/>
                                  <w:noProof/>
                                  <w:color w:val="auto"/>
                                  <w:sz w:val="20"/>
                                  <w:szCs w:val="20"/>
                                </w:rPr>
                                <w:fldChar w:fldCharType="begin"/>
                              </w:r>
                              <w:r w:rsidRPr="00DC24D0" w:rsidDel="00325688">
                                <w:rPr>
                                  <w:rFonts w:ascii="NewsGotT" w:hAnsi="NewsGotT"/>
                                  <w:i w:val="0"/>
                                  <w:iCs w:val="0"/>
                                  <w:noProof/>
                                  <w:color w:val="auto"/>
                                  <w:sz w:val="20"/>
                                  <w:szCs w:val="20"/>
                                </w:rPr>
                                <w:delInstrText xml:space="preserve"> SEQ Figura \* ARABIC </w:delInstrText>
                              </w:r>
                              <w:r w:rsidRPr="00DC24D0"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32</w:delText>
                              </w:r>
                              <w:r w:rsidRPr="00DC24D0" w:rsidDel="00325688">
                                <w:rPr>
                                  <w:rFonts w:ascii="NewsGotT" w:hAnsi="NewsGotT"/>
                                  <w:i w:val="0"/>
                                  <w:iCs w:val="0"/>
                                  <w:noProof/>
                                  <w:color w:val="auto"/>
                                  <w:sz w:val="20"/>
                                  <w:szCs w:val="20"/>
                                </w:rPr>
                                <w:fldChar w:fldCharType="end"/>
                              </w:r>
                            </w:del>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92" type="#_x0000_t202" style="position:absolute;left:0;text-align:left;margin-left:0;margin-top:421.3pt;width:453.5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UB4qMTMCAABtBAAADgAAAAAAAAAAAAAA&#10;AAAuAgAAZHJzL2Uyb0RvYy54bWxQSwECLQAUAAYACAAAACEAabiisOAAAAAIAQAADwAAAAAAAAAA&#10;AAAAAACNBAAAZHJzL2Rvd25yZXYueG1sUEsFBgAAAAAEAAQA8wAAAJoFAAAAAA==&#10;" stroked="f">
                <v:textbox style="mso-fit-shape-to-text:t" inset="0,0,0,0">
                  <w:txbxContent>
                    <w:p w14:paraId="3C15D0A7" w14:textId="76258EC0" w:rsidR="00096B32" w:rsidRPr="00DC24D0" w:rsidRDefault="00096B32" w:rsidP="00DC24D0">
                      <w:pPr>
                        <w:pStyle w:val="Legenda"/>
                        <w:jc w:val="center"/>
                        <w:rPr>
                          <w:rFonts w:ascii="NewsGotT" w:hAnsi="NewsGotT"/>
                          <w:i w:val="0"/>
                          <w:iCs w:val="0"/>
                          <w:noProof/>
                          <w:color w:val="auto"/>
                          <w:sz w:val="20"/>
                          <w:szCs w:val="20"/>
                        </w:rPr>
                      </w:pPr>
                      <w:bookmarkStart w:id="474" w:name="_Toc63286490"/>
                      <w:r w:rsidRPr="00DC24D0">
                        <w:rPr>
                          <w:rFonts w:ascii="NewsGotT" w:hAnsi="NewsGotT"/>
                          <w:i w:val="0"/>
                          <w:iCs w:val="0"/>
                          <w:noProof/>
                          <w:color w:val="auto"/>
                          <w:sz w:val="20"/>
                          <w:szCs w:val="20"/>
                        </w:rPr>
                        <w:t xml:space="preserve">Figura </w:t>
                      </w:r>
                      <w:ins w:id="475"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76"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77" w:author="luis barros" w:date="2021-02-06T11:14:00Z">
                        <w:r>
                          <w:rPr>
                            <w:rFonts w:ascii="NewsGotT" w:hAnsi="NewsGotT"/>
                            <w:i w:val="0"/>
                            <w:iCs w:val="0"/>
                            <w:noProof/>
                            <w:color w:val="auto"/>
                            <w:sz w:val="20"/>
                            <w:szCs w:val="20"/>
                          </w:rPr>
                          <w:t>26</w:t>
                        </w:r>
                        <w:r>
                          <w:rPr>
                            <w:rFonts w:ascii="NewsGotT" w:hAnsi="NewsGotT"/>
                            <w:i w:val="0"/>
                            <w:iCs w:val="0"/>
                            <w:noProof/>
                            <w:color w:val="auto"/>
                            <w:sz w:val="20"/>
                            <w:szCs w:val="20"/>
                          </w:rPr>
                          <w:fldChar w:fldCharType="end"/>
                        </w:r>
                      </w:ins>
                      <w:del w:id="478" w:author="luis barros" w:date="2021-02-06T11:05:00Z">
                        <w:r w:rsidRPr="00DC24D0" w:rsidDel="00325688">
                          <w:rPr>
                            <w:rFonts w:ascii="NewsGotT" w:hAnsi="NewsGotT"/>
                            <w:i w:val="0"/>
                            <w:iCs w:val="0"/>
                            <w:noProof/>
                            <w:color w:val="auto"/>
                            <w:sz w:val="20"/>
                            <w:szCs w:val="20"/>
                          </w:rPr>
                          <w:fldChar w:fldCharType="begin"/>
                        </w:r>
                        <w:r w:rsidRPr="00DC24D0" w:rsidDel="00325688">
                          <w:rPr>
                            <w:rFonts w:ascii="NewsGotT" w:hAnsi="NewsGotT"/>
                            <w:i w:val="0"/>
                            <w:iCs w:val="0"/>
                            <w:noProof/>
                            <w:color w:val="auto"/>
                            <w:sz w:val="20"/>
                            <w:szCs w:val="20"/>
                          </w:rPr>
                          <w:delInstrText xml:space="preserve"> SEQ Figura \* ARABIC </w:delInstrText>
                        </w:r>
                        <w:r w:rsidRPr="00DC24D0"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32</w:delText>
                        </w:r>
                        <w:r w:rsidRPr="00DC24D0" w:rsidDel="00325688">
                          <w:rPr>
                            <w:rFonts w:ascii="NewsGotT" w:hAnsi="NewsGotT"/>
                            <w:i w:val="0"/>
                            <w:iCs w:val="0"/>
                            <w:noProof/>
                            <w:color w:val="auto"/>
                            <w:sz w:val="20"/>
                            <w:szCs w:val="20"/>
                          </w:rPr>
                          <w:fldChar w:fldCharType="end"/>
                        </w:r>
                      </w:del>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474"/>
                    </w:p>
                  </w:txbxContent>
                </v:textbox>
                <w10:wrap type="tight" anchorx="margin"/>
              </v:shape>
            </w:pict>
          </mc:Fallback>
        </mc:AlternateContent>
      </w:r>
      <w:r>
        <w:rPr>
          <w:noProof/>
          <w:lang w:eastAsia="pt-PT"/>
        </w:rPr>
        <w:drawing>
          <wp:anchor distT="0" distB="0" distL="114300" distR="114300" simplePos="0" relativeHeight="251649024" behindDoc="1" locked="0" layoutInCell="1" allowOverlap="1" wp14:anchorId="6EE2075F" wp14:editId="78A536DB">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54144" behindDoc="1" locked="0" layoutInCell="1" allowOverlap="1" wp14:anchorId="623CB001" wp14:editId="753676CD">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3BAD7073" w:rsidR="00096B32" w:rsidRPr="0005378C" w:rsidRDefault="00096B32" w:rsidP="0005378C">
                            <w:pPr>
                              <w:pStyle w:val="Legenda"/>
                              <w:jc w:val="center"/>
                              <w:rPr>
                                <w:rFonts w:ascii="NewsGotT" w:hAnsi="NewsGotT"/>
                                <w:i w:val="0"/>
                                <w:iCs w:val="0"/>
                                <w:noProof/>
                                <w:color w:val="auto"/>
                                <w:sz w:val="20"/>
                                <w:szCs w:val="20"/>
                              </w:rPr>
                            </w:pPr>
                            <w:bookmarkStart w:id="479" w:name="_Toc63286491"/>
                            <w:r w:rsidRPr="0005378C">
                              <w:rPr>
                                <w:rFonts w:ascii="NewsGotT" w:hAnsi="NewsGotT"/>
                                <w:i w:val="0"/>
                                <w:iCs w:val="0"/>
                                <w:noProof/>
                                <w:color w:val="auto"/>
                                <w:sz w:val="20"/>
                                <w:szCs w:val="20"/>
                              </w:rPr>
                              <w:t xml:space="preserve">Figura </w:t>
                            </w:r>
                            <w:ins w:id="480"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81"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82" w:author="luis barros" w:date="2021-02-06T11:14:00Z">
                              <w:r>
                                <w:rPr>
                                  <w:rFonts w:ascii="NewsGotT" w:hAnsi="NewsGotT"/>
                                  <w:i w:val="0"/>
                                  <w:iCs w:val="0"/>
                                  <w:noProof/>
                                  <w:color w:val="auto"/>
                                  <w:sz w:val="20"/>
                                  <w:szCs w:val="20"/>
                                </w:rPr>
                                <w:t>27</w:t>
                              </w:r>
                              <w:r>
                                <w:rPr>
                                  <w:rFonts w:ascii="NewsGotT" w:hAnsi="NewsGotT"/>
                                  <w:i w:val="0"/>
                                  <w:iCs w:val="0"/>
                                  <w:noProof/>
                                  <w:color w:val="auto"/>
                                  <w:sz w:val="20"/>
                                  <w:szCs w:val="20"/>
                                </w:rPr>
                                <w:fldChar w:fldCharType="end"/>
                              </w:r>
                            </w:ins>
                            <w:del w:id="483" w:author="luis barros" w:date="2021-02-06T11:05:00Z">
                              <w:r w:rsidRPr="0005378C" w:rsidDel="00325688">
                                <w:rPr>
                                  <w:rFonts w:ascii="NewsGotT" w:hAnsi="NewsGotT"/>
                                  <w:i w:val="0"/>
                                  <w:iCs w:val="0"/>
                                  <w:noProof/>
                                  <w:color w:val="auto"/>
                                  <w:sz w:val="20"/>
                                  <w:szCs w:val="20"/>
                                </w:rPr>
                                <w:fldChar w:fldCharType="begin"/>
                              </w:r>
                              <w:r w:rsidRPr="0005378C" w:rsidDel="00325688">
                                <w:rPr>
                                  <w:rFonts w:ascii="NewsGotT" w:hAnsi="NewsGotT"/>
                                  <w:i w:val="0"/>
                                  <w:iCs w:val="0"/>
                                  <w:noProof/>
                                  <w:color w:val="auto"/>
                                  <w:sz w:val="20"/>
                                  <w:szCs w:val="20"/>
                                </w:rPr>
                                <w:delInstrText xml:space="preserve"> SEQ Figura \* ARABIC </w:delInstrText>
                              </w:r>
                              <w:r w:rsidRPr="0005378C"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33</w:delText>
                              </w:r>
                              <w:r w:rsidRPr="0005378C" w:rsidDel="00325688">
                                <w:rPr>
                                  <w:rFonts w:ascii="NewsGotT" w:hAnsi="NewsGotT"/>
                                  <w:i w:val="0"/>
                                  <w:iCs w:val="0"/>
                                  <w:noProof/>
                                  <w:color w:val="auto"/>
                                  <w:sz w:val="20"/>
                                  <w:szCs w:val="20"/>
                                </w:rPr>
                                <w:fldChar w:fldCharType="end"/>
                              </w:r>
                            </w:del>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3" type="#_x0000_t202" style="position:absolute;left:0;text-align:left;margin-left:0;margin-top:184.5pt;width:453.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sANA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" stroked="f">
                <v:textbox style="mso-fit-shape-to-text:t" inset="0,0,0,0">
                  <w:txbxContent>
                    <w:p w14:paraId="1B2ED9C6" w14:textId="3BAD7073" w:rsidR="00096B32" w:rsidRPr="0005378C" w:rsidRDefault="00096B32" w:rsidP="0005378C">
                      <w:pPr>
                        <w:pStyle w:val="Legenda"/>
                        <w:jc w:val="center"/>
                        <w:rPr>
                          <w:rFonts w:ascii="NewsGotT" w:hAnsi="NewsGotT"/>
                          <w:i w:val="0"/>
                          <w:iCs w:val="0"/>
                          <w:noProof/>
                          <w:color w:val="auto"/>
                          <w:sz w:val="20"/>
                          <w:szCs w:val="20"/>
                        </w:rPr>
                      </w:pPr>
                      <w:bookmarkStart w:id="484" w:name="_Toc63286491"/>
                      <w:r w:rsidRPr="0005378C">
                        <w:rPr>
                          <w:rFonts w:ascii="NewsGotT" w:hAnsi="NewsGotT"/>
                          <w:i w:val="0"/>
                          <w:iCs w:val="0"/>
                          <w:noProof/>
                          <w:color w:val="auto"/>
                          <w:sz w:val="20"/>
                          <w:szCs w:val="20"/>
                        </w:rPr>
                        <w:t xml:space="preserve">Figura </w:t>
                      </w:r>
                      <w:ins w:id="485"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86"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87" w:author="luis barros" w:date="2021-02-06T11:14:00Z">
                        <w:r>
                          <w:rPr>
                            <w:rFonts w:ascii="NewsGotT" w:hAnsi="NewsGotT"/>
                            <w:i w:val="0"/>
                            <w:iCs w:val="0"/>
                            <w:noProof/>
                            <w:color w:val="auto"/>
                            <w:sz w:val="20"/>
                            <w:szCs w:val="20"/>
                          </w:rPr>
                          <w:t>27</w:t>
                        </w:r>
                        <w:r>
                          <w:rPr>
                            <w:rFonts w:ascii="NewsGotT" w:hAnsi="NewsGotT"/>
                            <w:i w:val="0"/>
                            <w:iCs w:val="0"/>
                            <w:noProof/>
                            <w:color w:val="auto"/>
                            <w:sz w:val="20"/>
                            <w:szCs w:val="20"/>
                          </w:rPr>
                          <w:fldChar w:fldCharType="end"/>
                        </w:r>
                      </w:ins>
                      <w:del w:id="488" w:author="luis barros" w:date="2021-02-06T11:05:00Z">
                        <w:r w:rsidRPr="0005378C" w:rsidDel="00325688">
                          <w:rPr>
                            <w:rFonts w:ascii="NewsGotT" w:hAnsi="NewsGotT"/>
                            <w:i w:val="0"/>
                            <w:iCs w:val="0"/>
                            <w:noProof/>
                            <w:color w:val="auto"/>
                            <w:sz w:val="20"/>
                            <w:szCs w:val="20"/>
                          </w:rPr>
                          <w:fldChar w:fldCharType="begin"/>
                        </w:r>
                        <w:r w:rsidRPr="0005378C" w:rsidDel="00325688">
                          <w:rPr>
                            <w:rFonts w:ascii="NewsGotT" w:hAnsi="NewsGotT"/>
                            <w:i w:val="0"/>
                            <w:iCs w:val="0"/>
                            <w:noProof/>
                            <w:color w:val="auto"/>
                            <w:sz w:val="20"/>
                            <w:szCs w:val="20"/>
                          </w:rPr>
                          <w:delInstrText xml:space="preserve"> SEQ Figura \* ARABIC </w:delInstrText>
                        </w:r>
                        <w:r w:rsidRPr="0005378C"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33</w:delText>
                        </w:r>
                        <w:r w:rsidRPr="0005378C" w:rsidDel="00325688">
                          <w:rPr>
                            <w:rFonts w:ascii="NewsGotT" w:hAnsi="NewsGotT"/>
                            <w:i w:val="0"/>
                            <w:iCs w:val="0"/>
                            <w:noProof/>
                            <w:color w:val="auto"/>
                            <w:sz w:val="20"/>
                            <w:szCs w:val="20"/>
                          </w:rPr>
                          <w:fldChar w:fldCharType="end"/>
                        </w:r>
                      </w:del>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484"/>
                    </w:p>
                  </w:txbxContent>
                </v:textbox>
                <w10:wrap type="tight"/>
              </v:shape>
            </w:pict>
          </mc:Fallback>
        </mc:AlternateContent>
      </w:r>
      <w:r>
        <w:rPr>
          <w:noProof/>
          <w:lang w:eastAsia="pt-PT"/>
        </w:rPr>
        <w:drawing>
          <wp:anchor distT="0" distB="0" distL="114300" distR="114300" simplePos="0" relativeHeight="251652096" behindDoc="1" locked="0" layoutInCell="1" allowOverlap="1" wp14:anchorId="3B090A3F" wp14:editId="4578916E">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7F25EEC1">
        <w:rPr>
          <w:i/>
          <w:iCs/>
          <w:noProof/>
        </w:rPr>
        <w:t xml:space="preserve">duty cycle. </w:t>
      </w:r>
      <w:r>
        <w:rPr>
          <w:noProof/>
        </w:rPr>
        <w:t xml:space="preserve">Quando a entrada é zero o </w:t>
      </w:r>
      <w:r w:rsidRPr="7F25EEC1">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7F25EEC1">
        <w:rPr>
          <w:i/>
          <w:iCs/>
          <w:noProof/>
        </w:rPr>
        <w:t xml:space="preserve">duty cycle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commentRangeStart w:id="489"/>
      <w:r>
        <w:rPr>
          <w:noProof/>
          <w:lang w:eastAsia="pt-PT"/>
        </w:rPr>
        <mc:AlternateContent>
          <mc:Choice Requires="wps">
            <w:drawing>
              <wp:anchor distT="0" distB="0" distL="114300" distR="114300" simplePos="0" relativeHeight="251657216" behindDoc="1" locked="0" layoutInCell="1" allowOverlap="1" wp14:anchorId="1ECE74A6" wp14:editId="3D7005A6">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6E6C1CB1" w:rsidR="00096B32" w:rsidRPr="0010146A" w:rsidRDefault="00096B32" w:rsidP="0010146A">
                            <w:pPr>
                              <w:pStyle w:val="Legenda"/>
                              <w:jc w:val="center"/>
                              <w:rPr>
                                <w:rFonts w:ascii="NewsGotT" w:hAnsi="NewsGotT"/>
                                <w:i w:val="0"/>
                                <w:iCs w:val="0"/>
                                <w:noProof/>
                                <w:color w:val="auto"/>
                                <w:sz w:val="20"/>
                                <w:szCs w:val="20"/>
                              </w:rPr>
                            </w:pPr>
                            <w:bookmarkStart w:id="490" w:name="_Toc63286492"/>
                            <w:r w:rsidRPr="0010146A">
                              <w:rPr>
                                <w:rFonts w:ascii="NewsGotT" w:hAnsi="NewsGotT"/>
                                <w:i w:val="0"/>
                                <w:iCs w:val="0"/>
                                <w:noProof/>
                                <w:color w:val="auto"/>
                                <w:sz w:val="20"/>
                                <w:szCs w:val="20"/>
                              </w:rPr>
                              <w:t xml:space="preserve">Figura </w:t>
                            </w:r>
                            <w:ins w:id="491"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92"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93" w:author="luis barros" w:date="2021-02-06T11:14:00Z">
                              <w:r>
                                <w:rPr>
                                  <w:rFonts w:ascii="NewsGotT" w:hAnsi="NewsGotT"/>
                                  <w:i w:val="0"/>
                                  <w:iCs w:val="0"/>
                                  <w:noProof/>
                                  <w:color w:val="auto"/>
                                  <w:sz w:val="20"/>
                                  <w:szCs w:val="20"/>
                                </w:rPr>
                                <w:t>28</w:t>
                              </w:r>
                              <w:r>
                                <w:rPr>
                                  <w:rFonts w:ascii="NewsGotT" w:hAnsi="NewsGotT"/>
                                  <w:i w:val="0"/>
                                  <w:iCs w:val="0"/>
                                  <w:noProof/>
                                  <w:color w:val="auto"/>
                                  <w:sz w:val="20"/>
                                  <w:szCs w:val="20"/>
                                </w:rPr>
                                <w:fldChar w:fldCharType="end"/>
                              </w:r>
                            </w:ins>
                            <w:del w:id="494" w:author="luis barros" w:date="2021-02-06T11:05:00Z">
                              <w:r w:rsidRPr="0010146A" w:rsidDel="00325688">
                                <w:rPr>
                                  <w:rFonts w:ascii="NewsGotT" w:hAnsi="NewsGotT"/>
                                  <w:i w:val="0"/>
                                  <w:iCs w:val="0"/>
                                  <w:noProof/>
                                  <w:color w:val="auto"/>
                                  <w:sz w:val="20"/>
                                  <w:szCs w:val="20"/>
                                </w:rPr>
                                <w:fldChar w:fldCharType="begin"/>
                              </w:r>
                              <w:r w:rsidRPr="0010146A" w:rsidDel="00325688">
                                <w:rPr>
                                  <w:rFonts w:ascii="NewsGotT" w:hAnsi="NewsGotT"/>
                                  <w:i w:val="0"/>
                                  <w:iCs w:val="0"/>
                                  <w:noProof/>
                                  <w:color w:val="auto"/>
                                  <w:sz w:val="20"/>
                                  <w:szCs w:val="20"/>
                                </w:rPr>
                                <w:delInstrText xml:space="preserve"> SEQ Figura \* ARABIC </w:delInstrText>
                              </w:r>
                              <w:r w:rsidRPr="0010146A"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34</w:delText>
                              </w:r>
                              <w:r w:rsidRPr="0010146A" w:rsidDel="00325688">
                                <w:rPr>
                                  <w:rFonts w:ascii="NewsGotT" w:hAnsi="NewsGotT"/>
                                  <w:i w:val="0"/>
                                  <w:iCs w:val="0"/>
                                  <w:noProof/>
                                  <w:color w:val="auto"/>
                                  <w:sz w:val="20"/>
                                  <w:szCs w:val="20"/>
                                </w:rPr>
                                <w:fldChar w:fldCharType="end"/>
                              </w:r>
                            </w:del>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4" type="#_x0000_t202" style="position:absolute;left:0;text-align:left;margin-left:402.35pt;margin-top:311.3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" stroked="f">
                <v:textbox style="mso-fit-shape-to-text:t" inset="0,0,0,0">
                  <w:txbxContent>
                    <w:p w14:paraId="0FF722DF" w14:textId="6E6C1CB1" w:rsidR="00096B32" w:rsidRPr="0010146A" w:rsidRDefault="00096B32" w:rsidP="0010146A">
                      <w:pPr>
                        <w:pStyle w:val="Legenda"/>
                        <w:jc w:val="center"/>
                        <w:rPr>
                          <w:rFonts w:ascii="NewsGotT" w:hAnsi="NewsGotT"/>
                          <w:i w:val="0"/>
                          <w:iCs w:val="0"/>
                          <w:noProof/>
                          <w:color w:val="auto"/>
                          <w:sz w:val="20"/>
                          <w:szCs w:val="20"/>
                        </w:rPr>
                      </w:pPr>
                      <w:bookmarkStart w:id="495" w:name="_Toc63286492"/>
                      <w:r w:rsidRPr="0010146A">
                        <w:rPr>
                          <w:rFonts w:ascii="NewsGotT" w:hAnsi="NewsGotT"/>
                          <w:i w:val="0"/>
                          <w:iCs w:val="0"/>
                          <w:noProof/>
                          <w:color w:val="auto"/>
                          <w:sz w:val="20"/>
                          <w:szCs w:val="20"/>
                        </w:rPr>
                        <w:t xml:space="preserve">Figura </w:t>
                      </w:r>
                      <w:ins w:id="496"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497"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498" w:author="luis barros" w:date="2021-02-06T11:14:00Z">
                        <w:r>
                          <w:rPr>
                            <w:rFonts w:ascii="NewsGotT" w:hAnsi="NewsGotT"/>
                            <w:i w:val="0"/>
                            <w:iCs w:val="0"/>
                            <w:noProof/>
                            <w:color w:val="auto"/>
                            <w:sz w:val="20"/>
                            <w:szCs w:val="20"/>
                          </w:rPr>
                          <w:t>28</w:t>
                        </w:r>
                        <w:r>
                          <w:rPr>
                            <w:rFonts w:ascii="NewsGotT" w:hAnsi="NewsGotT"/>
                            <w:i w:val="0"/>
                            <w:iCs w:val="0"/>
                            <w:noProof/>
                            <w:color w:val="auto"/>
                            <w:sz w:val="20"/>
                            <w:szCs w:val="20"/>
                          </w:rPr>
                          <w:fldChar w:fldCharType="end"/>
                        </w:r>
                      </w:ins>
                      <w:del w:id="499" w:author="luis barros" w:date="2021-02-06T11:05:00Z">
                        <w:r w:rsidRPr="0010146A" w:rsidDel="00325688">
                          <w:rPr>
                            <w:rFonts w:ascii="NewsGotT" w:hAnsi="NewsGotT"/>
                            <w:i w:val="0"/>
                            <w:iCs w:val="0"/>
                            <w:noProof/>
                            <w:color w:val="auto"/>
                            <w:sz w:val="20"/>
                            <w:szCs w:val="20"/>
                          </w:rPr>
                          <w:fldChar w:fldCharType="begin"/>
                        </w:r>
                        <w:r w:rsidRPr="0010146A" w:rsidDel="00325688">
                          <w:rPr>
                            <w:rFonts w:ascii="NewsGotT" w:hAnsi="NewsGotT"/>
                            <w:i w:val="0"/>
                            <w:iCs w:val="0"/>
                            <w:noProof/>
                            <w:color w:val="auto"/>
                            <w:sz w:val="20"/>
                            <w:szCs w:val="20"/>
                          </w:rPr>
                          <w:delInstrText xml:space="preserve"> SEQ Figura \* ARABIC </w:delInstrText>
                        </w:r>
                        <w:r w:rsidRPr="0010146A"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34</w:delText>
                        </w:r>
                        <w:r w:rsidRPr="0010146A" w:rsidDel="00325688">
                          <w:rPr>
                            <w:rFonts w:ascii="NewsGotT" w:hAnsi="NewsGotT"/>
                            <w:i w:val="0"/>
                            <w:iCs w:val="0"/>
                            <w:noProof/>
                            <w:color w:val="auto"/>
                            <w:sz w:val="20"/>
                            <w:szCs w:val="20"/>
                          </w:rPr>
                          <w:fldChar w:fldCharType="end"/>
                        </w:r>
                      </w:del>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495"/>
                    </w:p>
                  </w:txbxContent>
                </v:textbox>
                <w10:wrap type="tight" anchorx="margin"/>
              </v:shape>
            </w:pict>
          </mc:Fallback>
        </mc:AlternateContent>
      </w:r>
      <w:r>
        <w:rPr>
          <w:noProof/>
          <w:lang w:eastAsia="pt-PT"/>
        </w:rPr>
        <w:drawing>
          <wp:anchor distT="0" distB="0" distL="114300" distR="114300" simplePos="0" relativeHeight="251655168" behindDoc="1" locked="0" layoutInCell="1" allowOverlap="1" wp14:anchorId="44C5529F" wp14:editId="0D957F3C">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commentRangeEnd w:id="489"/>
      <w:r w:rsidR="006A5C4D">
        <w:rPr>
          <w:rStyle w:val="Refdecomentrio"/>
          <w:rFonts w:eastAsia="Times New Roman"/>
          <w:lang w:eastAsia="pt-PT"/>
        </w:rPr>
        <w:commentReference w:id="489"/>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r w:rsidR="00776EAE">
        <w:rPr>
          <w:i/>
          <w:iCs/>
        </w:rPr>
        <w:t xml:space="preserve">duty cycle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lang w:eastAsia="pt-PT"/>
        </w:rPr>
        <mc:AlternateContent>
          <mc:Choice Requires="wps">
            <w:drawing>
              <wp:anchor distT="0" distB="0" distL="114300" distR="114300" simplePos="0" relativeHeight="251681792" behindDoc="1" locked="0" layoutInCell="1" allowOverlap="1" wp14:anchorId="1AA2C29F" wp14:editId="3B3ED0AD">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0F06C15E" w:rsidR="00096B32" w:rsidRPr="002E1C84" w:rsidRDefault="00096B32" w:rsidP="002E1C84">
                            <w:pPr>
                              <w:pStyle w:val="Legenda"/>
                              <w:jc w:val="center"/>
                              <w:rPr>
                                <w:rFonts w:ascii="NewsGotT" w:hAnsi="NewsGotT"/>
                                <w:i w:val="0"/>
                                <w:iCs w:val="0"/>
                                <w:noProof/>
                                <w:color w:val="auto"/>
                                <w:sz w:val="20"/>
                                <w:szCs w:val="20"/>
                              </w:rPr>
                            </w:pPr>
                            <w:bookmarkStart w:id="500" w:name="_Toc63286493"/>
                            <w:r w:rsidRPr="002E1C84">
                              <w:rPr>
                                <w:rFonts w:ascii="NewsGotT" w:hAnsi="NewsGotT"/>
                                <w:i w:val="0"/>
                                <w:iCs w:val="0"/>
                                <w:noProof/>
                                <w:color w:val="auto"/>
                                <w:sz w:val="20"/>
                                <w:szCs w:val="20"/>
                              </w:rPr>
                              <w:t xml:space="preserve">Figura </w:t>
                            </w:r>
                            <w:ins w:id="501"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502"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503" w:author="luis barros" w:date="2021-02-06T11:14:00Z">
                              <w:r>
                                <w:rPr>
                                  <w:rFonts w:ascii="NewsGotT" w:hAnsi="NewsGotT"/>
                                  <w:i w:val="0"/>
                                  <w:iCs w:val="0"/>
                                  <w:noProof/>
                                  <w:color w:val="auto"/>
                                  <w:sz w:val="20"/>
                                  <w:szCs w:val="20"/>
                                </w:rPr>
                                <w:t>29</w:t>
                              </w:r>
                              <w:r>
                                <w:rPr>
                                  <w:rFonts w:ascii="NewsGotT" w:hAnsi="NewsGotT"/>
                                  <w:i w:val="0"/>
                                  <w:iCs w:val="0"/>
                                  <w:noProof/>
                                  <w:color w:val="auto"/>
                                  <w:sz w:val="20"/>
                                  <w:szCs w:val="20"/>
                                </w:rPr>
                                <w:fldChar w:fldCharType="end"/>
                              </w:r>
                            </w:ins>
                            <w:del w:id="504" w:author="luis barros" w:date="2021-02-06T11:05:00Z">
                              <w:r w:rsidRPr="002E1C84" w:rsidDel="00325688">
                                <w:rPr>
                                  <w:rFonts w:ascii="NewsGotT" w:hAnsi="NewsGotT"/>
                                  <w:i w:val="0"/>
                                  <w:iCs w:val="0"/>
                                  <w:noProof/>
                                  <w:color w:val="auto"/>
                                  <w:sz w:val="20"/>
                                  <w:szCs w:val="20"/>
                                </w:rPr>
                                <w:fldChar w:fldCharType="begin"/>
                              </w:r>
                              <w:r w:rsidRPr="002E1C84" w:rsidDel="00325688">
                                <w:rPr>
                                  <w:rFonts w:ascii="NewsGotT" w:hAnsi="NewsGotT"/>
                                  <w:i w:val="0"/>
                                  <w:iCs w:val="0"/>
                                  <w:noProof/>
                                  <w:color w:val="auto"/>
                                  <w:sz w:val="20"/>
                                  <w:szCs w:val="20"/>
                                </w:rPr>
                                <w:delInstrText xml:space="preserve"> SEQ Figura \* ARABIC </w:delInstrText>
                              </w:r>
                              <w:r w:rsidRPr="002E1C84"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35</w:delText>
                              </w:r>
                              <w:r w:rsidRPr="002E1C84"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5" type="#_x0000_t202" style="position:absolute;left:0;text-align:left;margin-left:402.35pt;margin-top:514pt;width:453.55pt;height:.05pt;z-index:-251634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FJFDhw0AgAAawQAAA4AAAAAAAAAAAAA&#10;AAAALgIAAGRycy9lMm9Eb2MueG1sUEsBAi0AFAAGAAgAAAAhAMu7SWjgAAAACgEAAA8AAAAAAAAA&#10;AAAAAAAAjgQAAGRycy9kb3ducmV2LnhtbFBLBQYAAAAABAAEAPMAAACbBQAAAAA=&#10;" stroked="f">
                <v:textbox style="mso-fit-shape-to-text:t" inset="0,0,0,0">
                  <w:txbxContent>
                    <w:p w14:paraId="431497FF" w14:textId="0F06C15E" w:rsidR="00096B32" w:rsidRPr="002E1C84" w:rsidRDefault="00096B32" w:rsidP="002E1C84">
                      <w:pPr>
                        <w:pStyle w:val="Legenda"/>
                        <w:jc w:val="center"/>
                        <w:rPr>
                          <w:rFonts w:ascii="NewsGotT" w:hAnsi="NewsGotT"/>
                          <w:i w:val="0"/>
                          <w:iCs w:val="0"/>
                          <w:noProof/>
                          <w:color w:val="auto"/>
                          <w:sz w:val="20"/>
                          <w:szCs w:val="20"/>
                        </w:rPr>
                      </w:pPr>
                      <w:bookmarkStart w:id="505" w:name="_Toc63286493"/>
                      <w:r w:rsidRPr="002E1C84">
                        <w:rPr>
                          <w:rFonts w:ascii="NewsGotT" w:hAnsi="NewsGotT"/>
                          <w:i w:val="0"/>
                          <w:iCs w:val="0"/>
                          <w:noProof/>
                          <w:color w:val="auto"/>
                          <w:sz w:val="20"/>
                          <w:szCs w:val="20"/>
                        </w:rPr>
                        <w:t xml:space="preserve">Figura </w:t>
                      </w:r>
                      <w:ins w:id="506"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507"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508" w:author="luis barros" w:date="2021-02-06T11:14:00Z">
                        <w:r>
                          <w:rPr>
                            <w:rFonts w:ascii="NewsGotT" w:hAnsi="NewsGotT"/>
                            <w:i w:val="0"/>
                            <w:iCs w:val="0"/>
                            <w:noProof/>
                            <w:color w:val="auto"/>
                            <w:sz w:val="20"/>
                            <w:szCs w:val="20"/>
                          </w:rPr>
                          <w:t>29</w:t>
                        </w:r>
                        <w:r>
                          <w:rPr>
                            <w:rFonts w:ascii="NewsGotT" w:hAnsi="NewsGotT"/>
                            <w:i w:val="0"/>
                            <w:iCs w:val="0"/>
                            <w:noProof/>
                            <w:color w:val="auto"/>
                            <w:sz w:val="20"/>
                            <w:szCs w:val="20"/>
                          </w:rPr>
                          <w:fldChar w:fldCharType="end"/>
                        </w:r>
                      </w:ins>
                      <w:del w:id="509" w:author="luis barros" w:date="2021-02-06T11:05:00Z">
                        <w:r w:rsidRPr="002E1C84" w:rsidDel="00325688">
                          <w:rPr>
                            <w:rFonts w:ascii="NewsGotT" w:hAnsi="NewsGotT"/>
                            <w:i w:val="0"/>
                            <w:iCs w:val="0"/>
                            <w:noProof/>
                            <w:color w:val="auto"/>
                            <w:sz w:val="20"/>
                            <w:szCs w:val="20"/>
                          </w:rPr>
                          <w:fldChar w:fldCharType="begin"/>
                        </w:r>
                        <w:r w:rsidRPr="002E1C84" w:rsidDel="00325688">
                          <w:rPr>
                            <w:rFonts w:ascii="NewsGotT" w:hAnsi="NewsGotT"/>
                            <w:i w:val="0"/>
                            <w:iCs w:val="0"/>
                            <w:noProof/>
                            <w:color w:val="auto"/>
                            <w:sz w:val="20"/>
                            <w:szCs w:val="20"/>
                          </w:rPr>
                          <w:delInstrText xml:space="preserve"> SEQ Figura \* ARABIC </w:delInstrText>
                        </w:r>
                        <w:r w:rsidRPr="002E1C84"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35</w:delText>
                        </w:r>
                        <w:r w:rsidRPr="002E1C84"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505"/>
                    </w:p>
                  </w:txbxContent>
                </v:textbox>
                <w10:wrap type="tight" anchorx="margin"/>
              </v:shape>
            </w:pict>
          </mc:Fallback>
        </mc:AlternateContent>
      </w:r>
      <w:r>
        <w:rPr>
          <w:noProof/>
          <w:lang w:eastAsia="pt-PT"/>
        </w:rPr>
        <w:drawing>
          <wp:anchor distT="0" distB="0" distL="114300" distR="114300" simplePos="0" relativeHeight="251679744" behindDoc="1" locked="0" layoutInCell="1" allowOverlap="1" wp14:anchorId="29AC510F" wp14:editId="73D8594E">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r w:rsidR="00776EAE" w:rsidRPr="00773B58">
        <w:rPr>
          <w:i/>
          <w:iCs/>
        </w:rPr>
        <w:t>control</w:t>
      </w:r>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r w:rsidR="000C27DD" w:rsidRPr="000C27DD">
        <w:rPr>
          <w:b/>
          <w:bCs/>
          <w:color w:val="FF0000"/>
        </w:rPr>
        <w:t>Amp</w:t>
      </w:r>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lang w:eastAsia="pt-PT"/>
        </w:rPr>
        <mc:AlternateContent>
          <mc:Choice Requires="wpg">
            <w:drawing>
              <wp:anchor distT="0" distB="0" distL="114300" distR="114300" simplePos="0" relativeHeight="251685888" behindDoc="0" locked="0" layoutInCell="1" allowOverlap="1" wp14:anchorId="7B8B7EBD" wp14:editId="4DE70B15">
                <wp:simplePos x="0" y="0"/>
                <wp:positionH relativeFrom="column">
                  <wp:posOffset>-1933</wp:posOffset>
                </wp:positionH>
                <wp:positionV relativeFrom="paragraph">
                  <wp:posOffset>234067</wp:posOffset>
                </wp:positionV>
                <wp:extent cx="5760085" cy="6657340"/>
                <wp:effectExtent l="0" t="0" r="0" b="0"/>
                <wp:wrapTight wrapText="bothSides">
                  <wp:wrapPolygon edited="0">
                    <wp:start x="0" y="0"/>
                    <wp:lineTo x="0" y="21509"/>
                    <wp:lineTo x="21502" y="21509"/>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657340"/>
                          <a:chOff x="0" y="0"/>
                          <a:chExt cx="5760085" cy="6657340"/>
                        </a:xfrm>
                      </wpg:grpSpPr>
                      <pic:pic xmlns:pic="http://schemas.openxmlformats.org/drawingml/2006/picture">
                        <pic:nvPicPr>
                          <pic:cNvPr id="12" name="Imagem 12"/>
                          <pic:cNvPicPr>
                            <a:picLocks noChangeAspect="1"/>
                          </pic:cNvPicPr>
                        </pic:nvPicPr>
                        <pic:blipFill rotWithShape="1">
                          <a:blip r:embed="rId119">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431800"/>
                          </a:xfrm>
                          <a:prstGeom prst="rect">
                            <a:avLst/>
                          </a:prstGeom>
                          <a:solidFill>
                            <a:prstClr val="white"/>
                          </a:solidFill>
                          <a:ln>
                            <a:noFill/>
                          </a:ln>
                        </wps:spPr>
                        <wps:txbx>
                          <w:txbxContent>
                            <w:p w14:paraId="6974A655" w14:textId="4C7EE74A" w:rsidR="00096B32" w:rsidRPr="00491E91" w:rsidRDefault="00096B32" w:rsidP="00491E91">
                              <w:pPr>
                                <w:pStyle w:val="Legenda"/>
                                <w:jc w:val="center"/>
                                <w:rPr>
                                  <w:rFonts w:ascii="NewsGotT" w:hAnsi="NewsGotT"/>
                                  <w:i w:val="0"/>
                                  <w:iCs w:val="0"/>
                                  <w:noProof/>
                                  <w:color w:val="auto"/>
                                  <w:sz w:val="20"/>
                                  <w:szCs w:val="20"/>
                                </w:rPr>
                              </w:pPr>
                              <w:bookmarkStart w:id="510" w:name="_Toc63286494"/>
                              <w:r w:rsidRPr="00491E91">
                                <w:rPr>
                                  <w:rFonts w:ascii="NewsGotT" w:hAnsi="NewsGotT"/>
                                  <w:i w:val="0"/>
                                  <w:iCs w:val="0"/>
                                  <w:noProof/>
                                  <w:color w:val="auto"/>
                                  <w:sz w:val="20"/>
                                  <w:szCs w:val="20"/>
                                </w:rPr>
                                <w:t xml:space="preserve">Figura </w:t>
                              </w:r>
                              <w:ins w:id="511"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512"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513" w:author="luis barros" w:date="2021-02-06T11:14:00Z">
                                <w:r>
                                  <w:rPr>
                                    <w:rFonts w:ascii="NewsGotT" w:hAnsi="NewsGotT"/>
                                    <w:i w:val="0"/>
                                    <w:iCs w:val="0"/>
                                    <w:noProof/>
                                    <w:color w:val="auto"/>
                                    <w:sz w:val="20"/>
                                    <w:szCs w:val="20"/>
                                  </w:rPr>
                                  <w:t>30</w:t>
                                </w:r>
                                <w:r>
                                  <w:rPr>
                                    <w:rFonts w:ascii="NewsGotT" w:hAnsi="NewsGotT"/>
                                    <w:i w:val="0"/>
                                    <w:iCs w:val="0"/>
                                    <w:noProof/>
                                    <w:color w:val="auto"/>
                                    <w:sz w:val="20"/>
                                    <w:szCs w:val="20"/>
                                  </w:rPr>
                                  <w:fldChar w:fldCharType="end"/>
                                </w:r>
                              </w:ins>
                              <w:del w:id="514" w:author="luis barros" w:date="2021-02-06T11:05:00Z">
                                <w:r w:rsidRPr="00491E91" w:rsidDel="00325688">
                                  <w:rPr>
                                    <w:rFonts w:ascii="NewsGotT" w:hAnsi="NewsGotT"/>
                                    <w:i w:val="0"/>
                                    <w:iCs w:val="0"/>
                                    <w:noProof/>
                                    <w:color w:val="auto"/>
                                    <w:sz w:val="20"/>
                                    <w:szCs w:val="20"/>
                                  </w:rPr>
                                  <w:fldChar w:fldCharType="begin"/>
                                </w:r>
                                <w:r w:rsidRPr="00491E91" w:rsidDel="00325688">
                                  <w:rPr>
                                    <w:rFonts w:ascii="NewsGotT" w:hAnsi="NewsGotT"/>
                                    <w:i w:val="0"/>
                                    <w:iCs w:val="0"/>
                                    <w:noProof/>
                                    <w:color w:val="auto"/>
                                    <w:sz w:val="20"/>
                                    <w:szCs w:val="20"/>
                                  </w:rPr>
                                  <w:delInstrText xml:space="preserve"> SEQ Figura \* ARABIC </w:delInstrText>
                                </w:r>
                                <w:r w:rsidRPr="00491E9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36</w:delText>
                                </w:r>
                                <w:r w:rsidRPr="00491E91" w:rsidDel="00325688">
                                  <w:rPr>
                                    <w:rFonts w:ascii="NewsGotT" w:hAnsi="NewsGotT"/>
                                    <w:i w:val="0"/>
                                    <w:iCs w:val="0"/>
                                    <w:noProof/>
                                    <w:color w:val="auto"/>
                                    <w:sz w:val="20"/>
                                    <w:szCs w:val="20"/>
                                  </w:rPr>
                                  <w:fldChar w:fldCharType="end"/>
                                </w:r>
                              </w:del>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6" style="position:absolute;left:0;text-align:left;margin-left:-.15pt;margin-top:18.45pt;width:453.55pt;height:524.2pt;z-index:251685888;mso-position-horizontal-relative:text;mso-position-vertical-relative:text" coordsize="57600,6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">
                <v:shape id="Imagem 12" o:spid="_x0000_s1097"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120" o:title="" cropbottom="929f"/>
                </v:shape>
                <v:shape id="Caixa de texto 14" o:spid="_x0000_s1098" type="#_x0000_t202" style="position:absolute;top:62255;width:57600;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4C7EE74A" w:rsidR="00096B32" w:rsidRPr="00491E91" w:rsidRDefault="00096B32" w:rsidP="00491E91">
                        <w:pPr>
                          <w:pStyle w:val="Legenda"/>
                          <w:jc w:val="center"/>
                          <w:rPr>
                            <w:rFonts w:ascii="NewsGotT" w:hAnsi="NewsGotT"/>
                            <w:i w:val="0"/>
                            <w:iCs w:val="0"/>
                            <w:noProof/>
                            <w:color w:val="auto"/>
                            <w:sz w:val="20"/>
                            <w:szCs w:val="20"/>
                          </w:rPr>
                        </w:pPr>
                        <w:bookmarkStart w:id="515" w:name="_Toc63286494"/>
                        <w:r w:rsidRPr="00491E91">
                          <w:rPr>
                            <w:rFonts w:ascii="NewsGotT" w:hAnsi="NewsGotT"/>
                            <w:i w:val="0"/>
                            <w:iCs w:val="0"/>
                            <w:noProof/>
                            <w:color w:val="auto"/>
                            <w:sz w:val="20"/>
                            <w:szCs w:val="20"/>
                          </w:rPr>
                          <w:t xml:space="preserve">Figura </w:t>
                        </w:r>
                        <w:ins w:id="516"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517"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518" w:author="luis barros" w:date="2021-02-06T11:14:00Z">
                          <w:r>
                            <w:rPr>
                              <w:rFonts w:ascii="NewsGotT" w:hAnsi="NewsGotT"/>
                              <w:i w:val="0"/>
                              <w:iCs w:val="0"/>
                              <w:noProof/>
                              <w:color w:val="auto"/>
                              <w:sz w:val="20"/>
                              <w:szCs w:val="20"/>
                            </w:rPr>
                            <w:t>30</w:t>
                          </w:r>
                          <w:r>
                            <w:rPr>
                              <w:rFonts w:ascii="NewsGotT" w:hAnsi="NewsGotT"/>
                              <w:i w:val="0"/>
                              <w:iCs w:val="0"/>
                              <w:noProof/>
                              <w:color w:val="auto"/>
                              <w:sz w:val="20"/>
                              <w:szCs w:val="20"/>
                            </w:rPr>
                            <w:fldChar w:fldCharType="end"/>
                          </w:r>
                        </w:ins>
                        <w:del w:id="519" w:author="luis barros" w:date="2021-02-06T11:05:00Z">
                          <w:r w:rsidRPr="00491E91" w:rsidDel="00325688">
                            <w:rPr>
                              <w:rFonts w:ascii="NewsGotT" w:hAnsi="NewsGotT"/>
                              <w:i w:val="0"/>
                              <w:iCs w:val="0"/>
                              <w:noProof/>
                              <w:color w:val="auto"/>
                              <w:sz w:val="20"/>
                              <w:szCs w:val="20"/>
                            </w:rPr>
                            <w:fldChar w:fldCharType="begin"/>
                          </w:r>
                          <w:r w:rsidRPr="00491E91" w:rsidDel="00325688">
                            <w:rPr>
                              <w:rFonts w:ascii="NewsGotT" w:hAnsi="NewsGotT"/>
                              <w:i w:val="0"/>
                              <w:iCs w:val="0"/>
                              <w:noProof/>
                              <w:color w:val="auto"/>
                              <w:sz w:val="20"/>
                              <w:szCs w:val="20"/>
                            </w:rPr>
                            <w:delInstrText xml:space="preserve"> SEQ Figura \* ARABIC </w:delInstrText>
                          </w:r>
                          <w:r w:rsidRPr="00491E9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36</w:delText>
                          </w:r>
                          <w:r w:rsidRPr="00491E91" w:rsidDel="00325688">
                            <w:rPr>
                              <w:rFonts w:ascii="NewsGotT" w:hAnsi="NewsGotT"/>
                              <w:i w:val="0"/>
                              <w:iCs w:val="0"/>
                              <w:noProof/>
                              <w:color w:val="auto"/>
                              <w:sz w:val="20"/>
                              <w:szCs w:val="20"/>
                            </w:rPr>
                            <w:fldChar w:fldCharType="end"/>
                          </w:r>
                        </w:del>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515"/>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rPr>
          <w:ins w:id="520" w:author="luis barros" w:date="2021-02-06T12:33:00Z"/>
        </w:rPr>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1F4589F" w14:textId="77777777" w:rsidR="006A5C4D" w:rsidRDefault="006A5C4D" w:rsidP="001A7FA2">
      <w:pPr>
        <w:pStyle w:val="PhDCorpo"/>
        <w:tabs>
          <w:tab w:val="clear" w:pos="567"/>
          <w:tab w:val="left" w:pos="0"/>
        </w:tabs>
        <w:ind w:firstLine="567"/>
        <w:rPr>
          <w:ins w:id="521" w:author="luis barros" w:date="2021-02-06T12:33:00Z"/>
        </w:rPr>
      </w:pPr>
    </w:p>
    <w:p w14:paraId="45F8BBA1" w14:textId="77777777" w:rsidR="006A5C4D" w:rsidRDefault="006A5C4D" w:rsidP="001A7FA2">
      <w:pPr>
        <w:pStyle w:val="PhDCorpo"/>
        <w:tabs>
          <w:tab w:val="clear" w:pos="567"/>
          <w:tab w:val="left" w:pos="0"/>
        </w:tabs>
        <w:ind w:firstLine="567"/>
        <w:rPr>
          <w:ins w:id="522" w:author="luis barros" w:date="2021-02-06T12:33:00Z"/>
        </w:rPr>
      </w:pPr>
    </w:p>
    <w:p w14:paraId="7242F0AB" w14:textId="77777777" w:rsidR="006A5C4D" w:rsidRDefault="006A5C4D" w:rsidP="001A7FA2">
      <w:pPr>
        <w:pStyle w:val="PhDCorpo"/>
        <w:tabs>
          <w:tab w:val="clear" w:pos="567"/>
          <w:tab w:val="left" w:pos="0"/>
        </w:tabs>
        <w:ind w:firstLine="567"/>
        <w:rPr>
          <w:ins w:id="523" w:author="luis barros" w:date="2021-02-06T12:33:00Z"/>
        </w:rPr>
      </w:pPr>
    </w:p>
    <w:p w14:paraId="0D17C084" w14:textId="77777777" w:rsidR="006A5C4D" w:rsidRDefault="006A5C4D" w:rsidP="001A7FA2">
      <w:pPr>
        <w:pStyle w:val="PhDCorpo"/>
        <w:tabs>
          <w:tab w:val="clear" w:pos="567"/>
          <w:tab w:val="left" w:pos="0"/>
        </w:tabs>
        <w:ind w:firstLine="567"/>
        <w:rPr>
          <w:ins w:id="524" w:author="luis barros" w:date="2021-02-06T12:33:00Z"/>
        </w:rPr>
      </w:pPr>
    </w:p>
    <w:tbl>
      <w:tblPr>
        <w:tblStyle w:val="TabelacomGrelha"/>
        <w:tblW w:w="0" w:type="auto"/>
        <w:tblLook w:val="04A0" w:firstRow="1" w:lastRow="0" w:firstColumn="1" w:lastColumn="0" w:noHBand="0" w:noVBand="1"/>
      </w:tblPr>
      <w:tblGrid>
        <w:gridCol w:w="1294"/>
        <w:gridCol w:w="1294"/>
        <w:gridCol w:w="1294"/>
        <w:gridCol w:w="1294"/>
        <w:gridCol w:w="1295"/>
        <w:gridCol w:w="1295"/>
        <w:gridCol w:w="1295"/>
      </w:tblGrid>
      <w:tr w:rsidR="006A5C4D" w14:paraId="397C0CB9" w14:textId="77777777" w:rsidTr="006A5C4D">
        <w:trPr>
          <w:ins w:id="525" w:author="luis barros" w:date="2021-02-06T12:33:00Z"/>
        </w:trPr>
        <w:tc>
          <w:tcPr>
            <w:tcW w:w="1294" w:type="dxa"/>
          </w:tcPr>
          <w:p w14:paraId="21B9738F" w14:textId="3738B9DA" w:rsidR="006A5C4D" w:rsidRDefault="006A5C4D" w:rsidP="001A7FA2">
            <w:pPr>
              <w:pStyle w:val="PhDCorpo"/>
              <w:tabs>
                <w:tab w:val="clear" w:pos="567"/>
                <w:tab w:val="left" w:pos="0"/>
              </w:tabs>
              <w:rPr>
                <w:ins w:id="526" w:author="luis barros" w:date="2021-02-06T12:33:00Z"/>
              </w:rPr>
            </w:pPr>
            <w:ins w:id="527" w:author="luis barros" w:date="2021-02-06T12:33:00Z">
              <w:r>
                <w:t>Sensor 1</w:t>
              </w:r>
            </w:ins>
          </w:p>
        </w:tc>
        <w:tc>
          <w:tcPr>
            <w:tcW w:w="1294" w:type="dxa"/>
          </w:tcPr>
          <w:p w14:paraId="6292F409" w14:textId="7C6B9FDB" w:rsidR="006A5C4D" w:rsidRDefault="006A5C4D" w:rsidP="001A7FA2">
            <w:pPr>
              <w:pStyle w:val="PhDCorpo"/>
              <w:tabs>
                <w:tab w:val="clear" w:pos="567"/>
                <w:tab w:val="left" w:pos="0"/>
              </w:tabs>
              <w:rPr>
                <w:ins w:id="528" w:author="luis barros" w:date="2021-02-06T12:33:00Z"/>
              </w:rPr>
            </w:pPr>
            <w:ins w:id="529" w:author="luis barros" w:date="2021-02-06T12:33:00Z">
              <w:r>
                <w:t>Sensor 2</w:t>
              </w:r>
            </w:ins>
          </w:p>
        </w:tc>
        <w:tc>
          <w:tcPr>
            <w:tcW w:w="1294" w:type="dxa"/>
          </w:tcPr>
          <w:p w14:paraId="3AA8FB3A" w14:textId="5531299F" w:rsidR="006A5C4D" w:rsidRDefault="006A5C4D" w:rsidP="001A7FA2">
            <w:pPr>
              <w:pStyle w:val="PhDCorpo"/>
              <w:tabs>
                <w:tab w:val="clear" w:pos="567"/>
                <w:tab w:val="left" w:pos="0"/>
              </w:tabs>
              <w:rPr>
                <w:ins w:id="530" w:author="luis barros" w:date="2021-02-06T12:33:00Z"/>
              </w:rPr>
            </w:pPr>
            <w:ins w:id="531" w:author="luis barros" w:date="2021-02-06T12:33:00Z">
              <w:r>
                <w:t>Xmm1</w:t>
              </w:r>
            </w:ins>
          </w:p>
        </w:tc>
        <w:tc>
          <w:tcPr>
            <w:tcW w:w="1294" w:type="dxa"/>
          </w:tcPr>
          <w:p w14:paraId="7FBAA081" w14:textId="789A9ADC" w:rsidR="006A5C4D" w:rsidRDefault="006A5C4D" w:rsidP="001A7FA2">
            <w:pPr>
              <w:pStyle w:val="PhDCorpo"/>
              <w:tabs>
                <w:tab w:val="clear" w:pos="567"/>
                <w:tab w:val="left" w:pos="0"/>
              </w:tabs>
              <w:rPr>
                <w:ins w:id="532" w:author="luis barros" w:date="2021-02-06T12:33:00Z"/>
              </w:rPr>
            </w:pPr>
            <w:ins w:id="533" w:author="luis barros" w:date="2021-02-06T12:33:00Z">
              <w:r>
                <w:t>Xmm2</w:t>
              </w:r>
            </w:ins>
          </w:p>
        </w:tc>
        <w:tc>
          <w:tcPr>
            <w:tcW w:w="1295" w:type="dxa"/>
          </w:tcPr>
          <w:p w14:paraId="35AC7D29" w14:textId="44CBD045" w:rsidR="006A5C4D" w:rsidRDefault="006A5C4D" w:rsidP="001A7FA2">
            <w:pPr>
              <w:pStyle w:val="PhDCorpo"/>
              <w:tabs>
                <w:tab w:val="clear" w:pos="567"/>
                <w:tab w:val="left" w:pos="0"/>
              </w:tabs>
              <w:rPr>
                <w:ins w:id="534" w:author="luis barros" w:date="2021-02-06T12:33:00Z"/>
              </w:rPr>
            </w:pPr>
            <w:ins w:id="535" w:author="luis barros" w:date="2021-02-06T12:33:00Z">
              <w:r>
                <w:t>Xmm3</w:t>
              </w:r>
            </w:ins>
          </w:p>
        </w:tc>
        <w:tc>
          <w:tcPr>
            <w:tcW w:w="1295" w:type="dxa"/>
          </w:tcPr>
          <w:p w14:paraId="354A50F5" w14:textId="79F5B31D" w:rsidR="006A5C4D" w:rsidRDefault="006A5C4D" w:rsidP="001A7FA2">
            <w:pPr>
              <w:pStyle w:val="PhDCorpo"/>
              <w:tabs>
                <w:tab w:val="clear" w:pos="567"/>
                <w:tab w:val="left" w:pos="0"/>
              </w:tabs>
              <w:rPr>
                <w:ins w:id="536" w:author="luis barros" w:date="2021-02-06T12:33:00Z"/>
              </w:rPr>
            </w:pPr>
            <w:ins w:id="537" w:author="luis barros" w:date="2021-02-06T12:33:00Z">
              <w:r>
                <w:t>Xmm4</w:t>
              </w:r>
            </w:ins>
          </w:p>
        </w:tc>
        <w:tc>
          <w:tcPr>
            <w:tcW w:w="1295" w:type="dxa"/>
          </w:tcPr>
          <w:p w14:paraId="7F109048" w14:textId="37A7E6A2" w:rsidR="006A5C4D" w:rsidRDefault="006A5C4D" w:rsidP="001A7FA2">
            <w:pPr>
              <w:pStyle w:val="PhDCorpo"/>
              <w:tabs>
                <w:tab w:val="clear" w:pos="567"/>
                <w:tab w:val="left" w:pos="0"/>
              </w:tabs>
              <w:rPr>
                <w:ins w:id="538" w:author="luis barros" w:date="2021-02-06T12:33:00Z"/>
              </w:rPr>
            </w:pPr>
            <w:ins w:id="539" w:author="luis barros" w:date="2021-02-06T12:34:00Z">
              <w:r>
                <w:t>ação</w:t>
              </w:r>
            </w:ins>
          </w:p>
        </w:tc>
      </w:tr>
      <w:tr w:rsidR="006A5C4D" w14:paraId="12554601" w14:textId="77777777" w:rsidTr="006A5C4D">
        <w:trPr>
          <w:ins w:id="540" w:author="luis barros" w:date="2021-02-06T12:33:00Z"/>
        </w:trPr>
        <w:tc>
          <w:tcPr>
            <w:tcW w:w="1294" w:type="dxa"/>
          </w:tcPr>
          <w:p w14:paraId="6700E4B4" w14:textId="77777777" w:rsidR="006A5C4D" w:rsidRDefault="006A5C4D" w:rsidP="001A7FA2">
            <w:pPr>
              <w:pStyle w:val="PhDCorpo"/>
              <w:tabs>
                <w:tab w:val="clear" w:pos="567"/>
                <w:tab w:val="left" w:pos="0"/>
              </w:tabs>
              <w:rPr>
                <w:ins w:id="541" w:author="luis barros" w:date="2021-02-06T12:33:00Z"/>
              </w:rPr>
            </w:pPr>
          </w:p>
        </w:tc>
        <w:tc>
          <w:tcPr>
            <w:tcW w:w="1294" w:type="dxa"/>
          </w:tcPr>
          <w:p w14:paraId="2852C2E1" w14:textId="77777777" w:rsidR="006A5C4D" w:rsidRDefault="006A5C4D" w:rsidP="001A7FA2">
            <w:pPr>
              <w:pStyle w:val="PhDCorpo"/>
              <w:tabs>
                <w:tab w:val="clear" w:pos="567"/>
                <w:tab w:val="left" w:pos="0"/>
              </w:tabs>
              <w:rPr>
                <w:ins w:id="542" w:author="luis barros" w:date="2021-02-06T12:33:00Z"/>
              </w:rPr>
            </w:pPr>
          </w:p>
        </w:tc>
        <w:tc>
          <w:tcPr>
            <w:tcW w:w="1294" w:type="dxa"/>
          </w:tcPr>
          <w:p w14:paraId="0A0B0463" w14:textId="77777777" w:rsidR="006A5C4D" w:rsidRDefault="006A5C4D" w:rsidP="001A7FA2">
            <w:pPr>
              <w:pStyle w:val="PhDCorpo"/>
              <w:tabs>
                <w:tab w:val="clear" w:pos="567"/>
                <w:tab w:val="left" w:pos="0"/>
              </w:tabs>
              <w:rPr>
                <w:ins w:id="543" w:author="luis barros" w:date="2021-02-06T12:33:00Z"/>
              </w:rPr>
            </w:pPr>
          </w:p>
        </w:tc>
        <w:tc>
          <w:tcPr>
            <w:tcW w:w="1294" w:type="dxa"/>
          </w:tcPr>
          <w:p w14:paraId="63B40ADA" w14:textId="77777777" w:rsidR="006A5C4D" w:rsidRDefault="006A5C4D" w:rsidP="001A7FA2">
            <w:pPr>
              <w:pStyle w:val="PhDCorpo"/>
              <w:tabs>
                <w:tab w:val="clear" w:pos="567"/>
                <w:tab w:val="left" w:pos="0"/>
              </w:tabs>
              <w:rPr>
                <w:ins w:id="544" w:author="luis barros" w:date="2021-02-06T12:33:00Z"/>
              </w:rPr>
            </w:pPr>
          </w:p>
        </w:tc>
        <w:tc>
          <w:tcPr>
            <w:tcW w:w="1295" w:type="dxa"/>
          </w:tcPr>
          <w:p w14:paraId="0D113294" w14:textId="77777777" w:rsidR="006A5C4D" w:rsidRDefault="006A5C4D" w:rsidP="001A7FA2">
            <w:pPr>
              <w:pStyle w:val="PhDCorpo"/>
              <w:tabs>
                <w:tab w:val="clear" w:pos="567"/>
                <w:tab w:val="left" w:pos="0"/>
              </w:tabs>
              <w:rPr>
                <w:ins w:id="545" w:author="luis barros" w:date="2021-02-06T12:33:00Z"/>
              </w:rPr>
            </w:pPr>
          </w:p>
        </w:tc>
        <w:tc>
          <w:tcPr>
            <w:tcW w:w="1295" w:type="dxa"/>
          </w:tcPr>
          <w:p w14:paraId="67CE0206" w14:textId="77777777" w:rsidR="006A5C4D" w:rsidRDefault="006A5C4D" w:rsidP="001A7FA2">
            <w:pPr>
              <w:pStyle w:val="PhDCorpo"/>
              <w:tabs>
                <w:tab w:val="clear" w:pos="567"/>
                <w:tab w:val="left" w:pos="0"/>
              </w:tabs>
              <w:rPr>
                <w:ins w:id="546" w:author="luis barros" w:date="2021-02-06T12:33:00Z"/>
              </w:rPr>
            </w:pPr>
          </w:p>
        </w:tc>
        <w:tc>
          <w:tcPr>
            <w:tcW w:w="1295" w:type="dxa"/>
          </w:tcPr>
          <w:p w14:paraId="65308B1A" w14:textId="77777777" w:rsidR="006A5C4D" w:rsidRDefault="006A5C4D" w:rsidP="001A7FA2">
            <w:pPr>
              <w:pStyle w:val="PhDCorpo"/>
              <w:tabs>
                <w:tab w:val="clear" w:pos="567"/>
                <w:tab w:val="left" w:pos="0"/>
              </w:tabs>
              <w:rPr>
                <w:ins w:id="547" w:author="luis barros" w:date="2021-02-06T12:33:00Z"/>
              </w:rPr>
            </w:pPr>
          </w:p>
        </w:tc>
      </w:tr>
      <w:tr w:rsidR="006A5C4D" w14:paraId="3499B4C0" w14:textId="77777777" w:rsidTr="006A5C4D">
        <w:trPr>
          <w:ins w:id="548" w:author="luis barros" w:date="2021-02-06T12:33:00Z"/>
        </w:trPr>
        <w:tc>
          <w:tcPr>
            <w:tcW w:w="1294" w:type="dxa"/>
          </w:tcPr>
          <w:p w14:paraId="6C6B5ADE" w14:textId="77777777" w:rsidR="006A5C4D" w:rsidRDefault="006A5C4D" w:rsidP="001A7FA2">
            <w:pPr>
              <w:pStyle w:val="PhDCorpo"/>
              <w:tabs>
                <w:tab w:val="clear" w:pos="567"/>
                <w:tab w:val="left" w:pos="0"/>
              </w:tabs>
              <w:rPr>
                <w:ins w:id="549" w:author="luis barros" w:date="2021-02-06T12:33:00Z"/>
              </w:rPr>
            </w:pPr>
          </w:p>
        </w:tc>
        <w:tc>
          <w:tcPr>
            <w:tcW w:w="1294" w:type="dxa"/>
          </w:tcPr>
          <w:p w14:paraId="6D89F3ED" w14:textId="77777777" w:rsidR="006A5C4D" w:rsidRDefault="006A5C4D" w:rsidP="001A7FA2">
            <w:pPr>
              <w:pStyle w:val="PhDCorpo"/>
              <w:tabs>
                <w:tab w:val="clear" w:pos="567"/>
                <w:tab w:val="left" w:pos="0"/>
              </w:tabs>
              <w:rPr>
                <w:ins w:id="550" w:author="luis barros" w:date="2021-02-06T12:33:00Z"/>
              </w:rPr>
            </w:pPr>
          </w:p>
        </w:tc>
        <w:tc>
          <w:tcPr>
            <w:tcW w:w="1294" w:type="dxa"/>
          </w:tcPr>
          <w:p w14:paraId="605FBFE9" w14:textId="77777777" w:rsidR="006A5C4D" w:rsidRDefault="006A5C4D" w:rsidP="001A7FA2">
            <w:pPr>
              <w:pStyle w:val="PhDCorpo"/>
              <w:tabs>
                <w:tab w:val="clear" w:pos="567"/>
                <w:tab w:val="left" w:pos="0"/>
              </w:tabs>
              <w:rPr>
                <w:ins w:id="551" w:author="luis barros" w:date="2021-02-06T12:33:00Z"/>
              </w:rPr>
            </w:pPr>
          </w:p>
        </w:tc>
        <w:tc>
          <w:tcPr>
            <w:tcW w:w="1294" w:type="dxa"/>
          </w:tcPr>
          <w:p w14:paraId="54522E60" w14:textId="77777777" w:rsidR="006A5C4D" w:rsidRDefault="006A5C4D" w:rsidP="001A7FA2">
            <w:pPr>
              <w:pStyle w:val="PhDCorpo"/>
              <w:tabs>
                <w:tab w:val="clear" w:pos="567"/>
                <w:tab w:val="left" w:pos="0"/>
              </w:tabs>
              <w:rPr>
                <w:ins w:id="552" w:author="luis barros" w:date="2021-02-06T12:33:00Z"/>
              </w:rPr>
            </w:pPr>
          </w:p>
        </w:tc>
        <w:tc>
          <w:tcPr>
            <w:tcW w:w="1295" w:type="dxa"/>
          </w:tcPr>
          <w:p w14:paraId="6FCA05D1" w14:textId="77777777" w:rsidR="006A5C4D" w:rsidRDefault="006A5C4D" w:rsidP="001A7FA2">
            <w:pPr>
              <w:pStyle w:val="PhDCorpo"/>
              <w:tabs>
                <w:tab w:val="clear" w:pos="567"/>
                <w:tab w:val="left" w:pos="0"/>
              </w:tabs>
              <w:rPr>
                <w:ins w:id="553" w:author="luis barros" w:date="2021-02-06T12:33:00Z"/>
              </w:rPr>
            </w:pPr>
          </w:p>
        </w:tc>
        <w:tc>
          <w:tcPr>
            <w:tcW w:w="1295" w:type="dxa"/>
          </w:tcPr>
          <w:p w14:paraId="344E272D" w14:textId="77777777" w:rsidR="006A5C4D" w:rsidRDefault="006A5C4D" w:rsidP="001A7FA2">
            <w:pPr>
              <w:pStyle w:val="PhDCorpo"/>
              <w:tabs>
                <w:tab w:val="clear" w:pos="567"/>
                <w:tab w:val="left" w:pos="0"/>
              </w:tabs>
              <w:rPr>
                <w:ins w:id="554" w:author="luis barros" w:date="2021-02-06T12:33:00Z"/>
              </w:rPr>
            </w:pPr>
          </w:p>
        </w:tc>
        <w:tc>
          <w:tcPr>
            <w:tcW w:w="1295" w:type="dxa"/>
          </w:tcPr>
          <w:p w14:paraId="3541B3C1" w14:textId="77777777" w:rsidR="006A5C4D" w:rsidRDefault="006A5C4D" w:rsidP="001A7FA2">
            <w:pPr>
              <w:pStyle w:val="PhDCorpo"/>
              <w:tabs>
                <w:tab w:val="clear" w:pos="567"/>
                <w:tab w:val="left" w:pos="0"/>
              </w:tabs>
              <w:rPr>
                <w:ins w:id="555" w:author="luis barros" w:date="2021-02-06T12:33:00Z"/>
              </w:rPr>
            </w:pPr>
          </w:p>
        </w:tc>
      </w:tr>
      <w:tr w:rsidR="006A5C4D" w14:paraId="575658EB" w14:textId="77777777" w:rsidTr="006A5C4D">
        <w:trPr>
          <w:ins w:id="556" w:author="luis barros" w:date="2021-02-06T12:33:00Z"/>
        </w:trPr>
        <w:tc>
          <w:tcPr>
            <w:tcW w:w="1294" w:type="dxa"/>
          </w:tcPr>
          <w:p w14:paraId="07B80817" w14:textId="77777777" w:rsidR="006A5C4D" w:rsidRDefault="006A5C4D" w:rsidP="001A7FA2">
            <w:pPr>
              <w:pStyle w:val="PhDCorpo"/>
              <w:tabs>
                <w:tab w:val="clear" w:pos="567"/>
                <w:tab w:val="left" w:pos="0"/>
              </w:tabs>
              <w:rPr>
                <w:ins w:id="557" w:author="luis barros" w:date="2021-02-06T12:33:00Z"/>
              </w:rPr>
            </w:pPr>
          </w:p>
        </w:tc>
        <w:tc>
          <w:tcPr>
            <w:tcW w:w="1294" w:type="dxa"/>
          </w:tcPr>
          <w:p w14:paraId="3A1B01C5" w14:textId="77777777" w:rsidR="006A5C4D" w:rsidRDefault="006A5C4D" w:rsidP="001A7FA2">
            <w:pPr>
              <w:pStyle w:val="PhDCorpo"/>
              <w:tabs>
                <w:tab w:val="clear" w:pos="567"/>
                <w:tab w:val="left" w:pos="0"/>
              </w:tabs>
              <w:rPr>
                <w:ins w:id="558" w:author="luis barros" w:date="2021-02-06T12:33:00Z"/>
              </w:rPr>
            </w:pPr>
          </w:p>
        </w:tc>
        <w:tc>
          <w:tcPr>
            <w:tcW w:w="1294" w:type="dxa"/>
          </w:tcPr>
          <w:p w14:paraId="391FAADF" w14:textId="77777777" w:rsidR="006A5C4D" w:rsidRDefault="006A5C4D" w:rsidP="001A7FA2">
            <w:pPr>
              <w:pStyle w:val="PhDCorpo"/>
              <w:tabs>
                <w:tab w:val="clear" w:pos="567"/>
                <w:tab w:val="left" w:pos="0"/>
              </w:tabs>
              <w:rPr>
                <w:ins w:id="559" w:author="luis barros" w:date="2021-02-06T12:33:00Z"/>
              </w:rPr>
            </w:pPr>
          </w:p>
        </w:tc>
        <w:tc>
          <w:tcPr>
            <w:tcW w:w="1294" w:type="dxa"/>
          </w:tcPr>
          <w:p w14:paraId="0EEB11B8" w14:textId="77777777" w:rsidR="006A5C4D" w:rsidRDefault="006A5C4D" w:rsidP="001A7FA2">
            <w:pPr>
              <w:pStyle w:val="PhDCorpo"/>
              <w:tabs>
                <w:tab w:val="clear" w:pos="567"/>
                <w:tab w:val="left" w:pos="0"/>
              </w:tabs>
              <w:rPr>
                <w:ins w:id="560" w:author="luis barros" w:date="2021-02-06T12:33:00Z"/>
              </w:rPr>
            </w:pPr>
          </w:p>
        </w:tc>
        <w:tc>
          <w:tcPr>
            <w:tcW w:w="1295" w:type="dxa"/>
          </w:tcPr>
          <w:p w14:paraId="6B13781D" w14:textId="77777777" w:rsidR="006A5C4D" w:rsidRDefault="006A5C4D" w:rsidP="001A7FA2">
            <w:pPr>
              <w:pStyle w:val="PhDCorpo"/>
              <w:tabs>
                <w:tab w:val="clear" w:pos="567"/>
                <w:tab w:val="left" w:pos="0"/>
              </w:tabs>
              <w:rPr>
                <w:ins w:id="561" w:author="luis barros" w:date="2021-02-06T12:33:00Z"/>
              </w:rPr>
            </w:pPr>
          </w:p>
        </w:tc>
        <w:tc>
          <w:tcPr>
            <w:tcW w:w="1295" w:type="dxa"/>
          </w:tcPr>
          <w:p w14:paraId="64F3DA2F" w14:textId="77777777" w:rsidR="006A5C4D" w:rsidRDefault="006A5C4D" w:rsidP="001A7FA2">
            <w:pPr>
              <w:pStyle w:val="PhDCorpo"/>
              <w:tabs>
                <w:tab w:val="clear" w:pos="567"/>
                <w:tab w:val="left" w:pos="0"/>
              </w:tabs>
              <w:rPr>
                <w:ins w:id="562" w:author="luis barros" w:date="2021-02-06T12:33:00Z"/>
              </w:rPr>
            </w:pPr>
          </w:p>
        </w:tc>
        <w:tc>
          <w:tcPr>
            <w:tcW w:w="1295" w:type="dxa"/>
          </w:tcPr>
          <w:p w14:paraId="7A061B68" w14:textId="77777777" w:rsidR="006A5C4D" w:rsidRDefault="006A5C4D" w:rsidP="001A7FA2">
            <w:pPr>
              <w:pStyle w:val="PhDCorpo"/>
              <w:tabs>
                <w:tab w:val="clear" w:pos="567"/>
                <w:tab w:val="left" w:pos="0"/>
              </w:tabs>
              <w:rPr>
                <w:ins w:id="563" w:author="luis barros" w:date="2021-02-06T12:33:00Z"/>
              </w:rPr>
            </w:pPr>
          </w:p>
        </w:tc>
      </w:tr>
      <w:tr w:rsidR="006A5C4D" w14:paraId="23E3BB4E" w14:textId="77777777" w:rsidTr="006A5C4D">
        <w:trPr>
          <w:ins w:id="564" w:author="luis barros" w:date="2021-02-06T12:33:00Z"/>
        </w:trPr>
        <w:tc>
          <w:tcPr>
            <w:tcW w:w="1294" w:type="dxa"/>
          </w:tcPr>
          <w:p w14:paraId="269E1E31" w14:textId="77777777" w:rsidR="006A5C4D" w:rsidRDefault="006A5C4D" w:rsidP="001A7FA2">
            <w:pPr>
              <w:pStyle w:val="PhDCorpo"/>
              <w:tabs>
                <w:tab w:val="clear" w:pos="567"/>
                <w:tab w:val="left" w:pos="0"/>
              </w:tabs>
              <w:rPr>
                <w:ins w:id="565" w:author="luis barros" w:date="2021-02-06T12:33:00Z"/>
              </w:rPr>
            </w:pPr>
          </w:p>
        </w:tc>
        <w:tc>
          <w:tcPr>
            <w:tcW w:w="1294" w:type="dxa"/>
          </w:tcPr>
          <w:p w14:paraId="1AF90A15" w14:textId="77777777" w:rsidR="006A5C4D" w:rsidRDefault="006A5C4D" w:rsidP="001A7FA2">
            <w:pPr>
              <w:pStyle w:val="PhDCorpo"/>
              <w:tabs>
                <w:tab w:val="clear" w:pos="567"/>
                <w:tab w:val="left" w:pos="0"/>
              </w:tabs>
              <w:rPr>
                <w:ins w:id="566" w:author="luis barros" w:date="2021-02-06T12:33:00Z"/>
              </w:rPr>
            </w:pPr>
          </w:p>
        </w:tc>
        <w:tc>
          <w:tcPr>
            <w:tcW w:w="1294" w:type="dxa"/>
          </w:tcPr>
          <w:p w14:paraId="5F0477A8" w14:textId="77777777" w:rsidR="006A5C4D" w:rsidRDefault="006A5C4D" w:rsidP="001A7FA2">
            <w:pPr>
              <w:pStyle w:val="PhDCorpo"/>
              <w:tabs>
                <w:tab w:val="clear" w:pos="567"/>
                <w:tab w:val="left" w:pos="0"/>
              </w:tabs>
              <w:rPr>
                <w:ins w:id="567" w:author="luis barros" w:date="2021-02-06T12:33:00Z"/>
              </w:rPr>
            </w:pPr>
          </w:p>
        </w:tc>
        <w:tc>
          <w:tcPr>
            <w:tcW w:w="1294" w:type="dxa"/>
          </w:tcPr>
          <w:p w14:paraId="496F526E" w14:textId="77777777" w:rsidR="006A5C4D" w:rsidRDefault="006A5C4D" w:rsidP="001A7FA2">
            <w:pPr>
              <w:pStyle w:val="PhDCorpo"/>
              <w:tabs>
                <w:tab w:val="clear" w:pos="567"/>
                <w:tab w:val="left" w:pos="0"/>
              </w:tabs>
              <w:rPr>
                <w:ins w:id="568" w:author="luis barros" w:date="2021-02-06T12:33:00Z"/>
              </w:rPr>
            </w:pPr>
          </w:p>
        </w:tc>
        <w:tc>
          <w:tcPr>
            <w:tcW w:w="1295" w:type="dxa"/>
          </w:tcPr>
          <w:p w14:paraId="4EBA1D1A" w14:textId="77777777" w:rsidR="006A5C4D" w:rsidRDefault="006A5C4D" w:rsidP="001A7FA2">
            <w:pPr>
              <w:pStyle w:val="PhDCorpo"/>
              <w:tabs>
                <w:tab w:val="clear" w:pos="567"/>
                <w:tab w:val="left" w:pos="0"/>
              </w:tabs>
              <w:rPr>
                <w:ins w:id="569" w:author="luis barros" w:date="2021-02-06T12:33:00Z"/>
              </w:rPr>
            </w:pPr>
          </w:p>
        </w:tc>
        <w:tc>
          <w:tcPr>
            <w:tcW w:w="1295" w:type="dxa"/>
          </w:tcPr>
          <w:p w14:paraId="54FB51CD" w14:textId="77777777" w:rsidR="006A5C4D" w:rsidRDefault="006A5C4D" w:rsidP="001A7FA2">
            <w:pPr>
              <w:pStyle w:val="PhDCorpo"/>
              <w:tabs>
                <w:tab w:val="clear" w:pos="567"/>
                <w:tab w:val="left" w:pos="0"/>
              </w:tabs>
              <w:rPr>
                <w:ins w:id="570" w:author="luis barros" w:date="2021-02-06T12:33:00Z"/>
              </w:rPr>
            </w:pPr>
          </w:p>
        </w:tc>
        <w:tc>
          <w:tcPr>
            <w:tcW w:w="1295" w:type="dxa"/>
          </w:tcPr>
          <w:p w14:paraId="487DF9C4" w14:textId="77777777" w:rsidR="006A5C4D" w:rsidRDefault="006A5C4D" w:rsidP="001A7FA2">
            <w:pPr>
              <w:pStyle w:val="PhDCorpo"/>
              <w:tabs>
                <w:tab w:val="clear" w:pos="567"/>
                <w:tab w:val="left" w:pos="0"/>
              </w:tabs>
              <w:rPr>
                <w:ins w:id="571" w:author="luis barros" w:date="2021-02-06T12:33:00Z"/>
              </w:rPr>
            </w:pPr>
          </w:p>
        </w:tc>
      </w:tr>
      <w:tr w:rsidR="006A5C4D" w14:paraId="3E1C9486" w14:textId="77777777" w:rsidTr="006A5C4D">
        <w:trPr>
          <w:ins w:id="572" w:author="luis barros" w:date="2021-02-06T12:33:00Z"/>
        </w:trPr>
        <w:tc>
          <w:tcPr>
            <w:tcW w:w="1294" w:type="dxa"/>
          </w:tcPr>
          <w:p w14:paraId="729576C6" w14:textId="77777777" w:rsidR="006A5C4D" w:rsidRDefault="006A5C4D" w:rsidP="001A7FA2">
            <w:pPr>
              <w:pStyle w:val="PhDCorpo"/>
              <w:tabs>
                <w:tab w:val="clear" w:pos="567"/>
                <w:tab w:val="left" w:pos="0"/>
              </w:tabs>
              <w:rPr>
                <w:ins w:id="573" w:author="luis barros" w:date="2021-02-06T12:33:00Z"/>
              </w:rPr>
            </w:pPr>
          </w:p>
        </w:tc>
        <w:tc>
          <w:tcPr>
            <w:tcW w:w="1294" w:type="dxa"/>
          </w:tcPr>
          <w:p w14:paraId="6AFA8928" w14:textId="77777777" w:rsidR="006A5C4D" w:rsidRDefault="006A5C4D" w:rsidP="001A7FA2">
            <w:pPr>
              <w:pStyle w:val="PhDCorpo"/>
              <w:tabs>
                <w:tab w:val="clear" w:pos="567"/>
                <w:tab w:val="left" w:pos="0"/>
              </w:tabs>
              <w:rPr>
                <w:ins w:id="574" w:author="luis barros" w:date="2021-02-06T12:33:00Z"/>
              </w:rPr>
            </w:pPr>
          </w:p>
        </w:tc>
        <w:tc>
          <w:tcPr>
            <w:tcW w:w="1294" w:type="dxa"/>
          </w:tcPr>
          <w:p w14:paraId="286CADDB" w14:textId="77777777" w:rsidR="006A5C4D" w:rsidRDefault="006A5C4D" w:rsidP="001A7FA2">
            <w:pPr>
              <w:pStyle w:val="PhDCorpo"/>
              <w:tabs>
                <w:tab w:val="clear" w:pos="567"/>
                <w:tab w:val="left" w:pos="0"/>
              </w:tabs>
              <w:rPr>
                <w:ins w:id="575" w:author="luis barros" w:date="2021-02-06T12:33:00Z"/>
              </w:rPr>
            </w:pPr>
          </w:p>
        </w:tc>
        <w:tc>
          <w:tcPr>
            <w:tcW w:w="1294" w:type="dxa"/>
          </w:tcPr>
          <w:p w14:paraId="6C567ACE" w14:textId="77777777" w:rsidR="006A5C4D" w:rsidRDefault="006A5C4D" w:rsidP="001A7FA2">
            <w:pPr>
              <w:pStyle w:val="PhDCorpo"/>
              <w:tabs>
                <w:tab w:val="clear" w:pos="567"/>
                <w:tab w:val="left" w:pos="0"/>
              </w:tabs>
              <w:rPr>
                <w:ins w:id="576" w:author="luis barros" w:date="2021-02-06T12:33:00Z"/>
              </w:rPr>
            </w:pPr>
          </w:p>
        </w:tc>
        <w:tc>
          <w:tcPr>
            <w:tcW w:w="1295" w:type="dxa"/>
          </w:tcPr>
          <w:p w14:paraId="4CB21F48" w14:textId="77777777" w:rsidR="006A5C4D" w:rsidRDefault="006A5C4D" w:rsidP="001A7FA2">
            <w:pPr>
              <w:pStyle w:val="PhDCorpo"/>
              <w:tabs>
                <w:tab w:val="clear" w:pos="567"/>
                <w:tab w:val="left" w:pos="0"/>
              </w:tabs>
              <w:rPr>
                <w:ins w:id="577" w:author="luis barros" w:date="2021-02-06T12:33:00Z"/>
              </w:rPr>
            </w:pPr>
          </w:p>
        </w:tc>
        <w:tc>
          <w:tcPr>
            <w:tcW w:w="1295" w:type="dxa"/>
          </w:tcPr>
          <w:p w14:paraId="6866DD1A" w14:textId="77777777" w:rsidR="006A5C4D" w:rsidRDefault="006A5C4D" w:rsidP="001A7FA2">
            <w:pPr>
              <w:pStyle w:val="PhDCorpo"/>
              <w:tabs>
                <w:tab w:val="clear" w:pos="567"/>
                <w:tab w:val="left" w:pos="0"/>
              </w:tabs>
              <w:rPr>
                <w:ins w:id="578" w:author="luis barros" w:date="2021-02-06T12:33:00Z"/>
              </w:rPr>
            </w:pPr>
          </w:p>
        </w:tc>
        <w:tc>
          <w:tcPr>
            <w:tcW w:w="1295" w:type="dxa"/>
          </w:tcPr>
          <w:p w14:paraId="4D3D2761" w14:textId="77777777" w:rsidR="006A5C4D" w:rsidRDefault="006A5C4D" w:rsidP="001A7FA2">
            <w:pPr>
              <w:pStyle w:val="PhDCorpo"/>
              <w:tabs>
                <w:tab w:val="clear" w:pos="567"/>
                <w:tab w:val="left" w:pos="0"/>
              </w:tabs>
              <w:rPr>
                <w:ins w:id="579" w:author="luis barros" w:date="2021-02-06T12:33:00Z"/>
              </w:rPr>
            </w:pPr>
          </w:p>
        </w:tc>
      </w:tr>
      <w:tr w:rsidR="006A5C4D" w14:paraId="547B2E0C" w14:textId="77777777" w:rsidTr="006A5C4D">
        <w:trPr>
          <w:ins w:id="580" w:author="luis barros" w:date="2021-02-06T12:33:00Z"/>
        </w:trPr>
        <w:tc>
          <w:tcPr>
            <w:tcW w:w="1294" w:type="dxa"/>
          </w:tcPr>
          <w:p w14:paraId="697A9BD0" w14:textId="77777777" w:rsidR="006A5C4D" w:rsidRDefault="006A5C4D" w:rsidP="001A7FA2">
            <w:pPr>
              <w:pStyle w:val="PhDCorpo"/>
              <w:tabs>
                <w:tab w:val="clear" w:pos="567"/>
                <w:tab w:val="left" w:pos="0"/>
              </w:tabs>
              <w:rPr>
                <w:ins w:id="581" w:author="luis barros" w:date="2021-02-06T12:33:00Z"/>
              </w:rPr>
            </w:pPr>
          </w:p>
        </w:tc>
        <w:tc>
          <w:tcPr>
            <w:tcW w:w="1294" w:type="dxa"/>
          </w:tcPr>
          <w:p w14:paraId="1FB8712D" w14:textId="77777777" w:rsidR="006A5C4D" w:rsidRDefault="006A5C4D" w:rsidP="001A7FA2">
            <w:pPr>
              <w:pStyle w:val="PhDCorpo"/>
              <w:tabs>
                <w:tab w:val="clear" w:pos="567"/>
                <w:tab w:val="left" w:pos="0"/>
              </w:tabs>
              <w:rPr>
                <w:ins w:id="582" w:author="luis barros" w:date="2021-02-06T12:33:00Z"/>
              </w:rPr>
            </w:pPr>
          </w:p>
        </w:tc>
        <w:tc>
          <w:tcPr>
            <w:tcW w:w="1294" w:type="dxa"/>
          </w:tcPr>
          <w:p w14:paraId="01DA936F" w14:textId="77777777" w:rsidR="006A5C4D" w:rsidRDefault="006A5C4D" w:rsidP="001A7FA2">
            <w:pPr>
              <w:pStyle w:val="PhDCorpo"/>
              <w:tabs>
                <w:tab w:val="clear" w:pos="567"/>
                <w:tab w:val="left" w:pos="0"/>
              </w:tabs>
              <w:rPr>
                <w:ins w:id="583" w:author="luis barros" w:date="2021-02-06T12:33:00Z"/>
              </w:rPr>
            </w:pPr>
          </w:p>
        </w:tc>
        <w:tc>
          <w:tcPr>
            <w:tcW w:w="1294" w:type="dxa"/>
          </w:tcPr>
          <w:p w14:paraId="3956B2C3" w14:textId="77777777" w:rsidR="006A5C4D" w:rsidRDefault="006A5C4D" w:rsidP="001A7FA2">
            <w:pPr>
              <w:pStyle w:val="PhDCorpo"/>
              <w:tabs>
                <w:tab w:val="clear" w:pos="567"/>
                <w:tab w:val="left" w:pos="0"/>
              </w:tabs>
              <w:rPr>
                <w:ins w:id="584" w:author="luis barros" w:date="2021-02-06T12:33:00Z"/>
              </w:rPr>
            </w:pPr>
          </w:p>
        </w:tc>
        <w:tc>
          <w:tcPr>
            <w:tcW w:w="1295" w:type="dxa"/>
          </w:tcPr>
          <w:p w14:paraId="4E14A77A" w14:textId="77777777" w:rsidR="006A5C4D" w:rsidRDefault="006A5C4D" w:rsidP="001A7FA2">
            <w:pPr>
              <w:pStyle w:val="PhDCorpo"/>
              <w:tabs>
                <w:tab w:val="clear" w:pos="567"/>
                <w:tab w:val="left" w:pos="0"/>
              </w:tabs>
              <w:rPr>
                <w:ins w:id="585" w:author="luis barros" w:date="2021-02-06T12:33:00Z"/>
              </w:rPr>
            </w:pPr>
          </w:p>
        </w:tc>
        <w:tc>
          <w:tcPr>
            <w:tcW w:w="1295" w:type="dxa"/>
          </w:tcPr>
          <w:p w14:paraId="0969CC7D" w14:textId="77777777" w:rsidR="006A5C4D" w:rsidRDefault="006A5C4D" w:rsidP="001A7FA2">
            <w:pPr>
              <w:pStyle w:val="PhDCorpo"/>
              <w:tabs>
                <w:tab w:val="clear" w:pos="567"/>
                <w:tab w:val="left" w:pos="0"/>
              </w:tabs>
              <w:rPr>
                <w:ins w:id="586" w:author="luis barros" w:date="2021-02-06T12:33:00Z"/>
              </w:rPr>
            </w:pPr>
          </w:p>
        </w:tc>
        <w:tc>
          <w:tcPr>
            <w:tcW w:w="1295" w:type="dxa"/>
          </w:tcPr>
          <w:p w14:paraId="3AD690BB" w14:textId="77777777" w:rsidR="006A5C4D" w:rsidRDefault="006A5C4D" w:rsidP="001A7FA2">
            <w:pPr>
              <w:pStyle w:val="PhDCorpo"/>
              <w:tabs>
                <w:tab w:val="clear" w:pos="567"/>
                <w:tab w:val="left" w:pos="0"/>
              </w:tabs>
              <w:rPr>
                <w:ins w:id="587" w:author="luis barros" w:date="2021-02-06T12:33:00Z"/>
              </w:rPr>
            </w:pPr>
          </w:p>
        </w:tc>
      </w:tr>
      <w:tr w:rsidR="006A5C4D" w14:paraId="42CCDC91" w14:textId="77777777" w:rsidTr="006A5C4D">
        <w:trPr>
          <w:ins w:id="588" w:author="luis barros" w:date="2021-02-06T12:36:00Z"/>
        </w:trPr>
        <w:tc>
          <w:tcPr>
            <w:tcW w:w="1294" w:type="dxa"/>
          </w:tcPr>
          <w:p w14:paraId="29D2EC69" w14:textId="77777777" w:rsidR="006A5C4D" w:rsidRDefault="006A5C4D" w:rsidP="001A7FA2">
            <w:pPr>
              <w:pStyle w:val="PhDCorpo"/>
              <w:tabs>
                <w:tab w:val="clear" w:pos="567"/>
                <w:tab w:val="left" w:pos="0"/>
              </w:tabs>
              <w:rPr>
                <w:ins w:id="589" w:author="luis barros" w:date="2021-02-06T12:36:00Z"/>
              </w:rPr>
            </w:pPr>
          </w:p>
        </w:tc>
        <w:tc>
          <w:tcPr>
            <w:tcW w:w="1294" w:type="dxa"/>
          </w:tcPr>
          <w:p w14:paraId="1BC45416" w14:textId="77777777" w:rsidR="006A5C4D" w:rsidRDefault="006A5C4D" w:rsidP="001A7FA2">
            <w:pPr>
              <w:pStyle w:val="PhDCorpo"/>
              <w:tabs>
                <w:tab w:val="clear" w:pos="567"/>
                <w:tab w:val="left" w:pos="0"/>
              </w:tabs>
              <w:rPr>
                <w:ins w:id="590" w:author="luis barros" w:date="2021-02-06T12:36:00Z"/>
              </w:rPr>
            </w:pPr>
          </w:p>
        </w:tc>
        <w:tc>
          <w:tcPr>
            <w:tcW w:w="1294" w:type="dxa"/>
          </w:tcPr>
          <w:p w14:paraId="55DA7E99" w14:textId="77777777" w:rsidR="006A5C4D" w:rsidRDefault="006A5C4D" w:rsidP="001A7FA2">
            <w:pPr>
              <w:pStyle w:val="PhDCorpo"/>
              <w:tabs>
                <w:tab w:val="clear" w:pos="567"/>
                <w:tab w:val="left" w:pos="0"/>
              </w:tabs>
              <w:rPr>
                <w:ins w:id="591" w:author="luis barros" w:date="2021-02-06T12:36:00Z"/>
              </w:rPr>
            </w:pPr>
          </w:p>
        </w:tc>
        <w:tc>
          <w:tcPr>
            <w:tcW w:w="1294" w:type="dxa"/>
          </w:tcPr>
          <w:p w14:paraId="3A378CAC" w14:textId="77777777" w:rsidR="006A5C4D" w:rsidRDefault="006A5C4D" w:rsidP="001A7FA2">
            <w:pPr>
              <w:pStyle w:val="PhDCorpo"/>
              <w:tabs>
                <w:tab w:val="clear" w:pos="567"/>
                <w:tab w:val="left" w:pos="0"/>
              </w:tabs>
              <w:rPr>
                <w:ins w:id="592" w:author="luis barros" w:date="2021-02-06T12:36:00Z"/>
              </w:rPr>
            </w:pPr>
          </w:p>
        </w:tc>
        <w:tc>
          <w:tcPr>
            <w:tcW w:w="1295" w:type="dxa"/>
          </w:tcPr>
          <w:p w14:paraId="001C7B34" w14:textId="77777777" w:rsidR="006A5C4D" w:rsidRDefault="006A5C4D" w:rsidP="001A7FA2">
            <w:pPr>
              <w:pStyle w:val="PhDCorpo"/>
              <w:tabs>
                <w:tab w:val="clear" w:pos="567"/>
                <w:tab w:val="left" w:pos="0"/>
              </w:tabs>
              <w:rPr>
                <w:ins w:id="593" w:author="luis barros" w:date="2021-02-06T12:36:00Z"/>
              </w:rPr>
            </w:pPr>
          </w:p>
        </w:tc>
        <w:tc>
          <w:tcPr>
            <w:tcW w:w="1295" w:type="dxa"/>
          </w:tcPr>
          <w:p w14:paraId="5FAF2FC3" w14:textId="77777777" w:rsidR="006A5C4D" w:rsidRDefault="006A5C4D" w:rsidP="001A7FA2">
            <w:pPr>
              <w:pStyle w:val="PhDCorpo"/>
              <w:tabs>
                <w:tab w:val="clear" w:pos="567"/>
                <w:tab w:val="left" w:pos="0"/>
              </w:tabs>
              <w:rPr>
                <w:ins w:id="594" w:author="luis barros" w:date="2021-02-06T12:36:00Z"/>
              </w:rPr>
            </w:pPr>
          </w:p>
        </w:tc>
        <w:tc>
          <w:tcPr>
            <w:tcW w:w="1295" w:type="dxa"/>
          </w:tcPr>
          <w:p w14:paraId="5EC83CAF" w14:textId="77777777" w:rsidR="006A5C4D" w:rsidRDefault="006A5C4D" w:rsidP="001A7FA2">
            <w:pPr>
              <w:pStyle w:val="PhDCorpo"/>
              <w:tabs>
                <w:tab w:val="clear" w:pos="567"/>
                <w:tab w:val="left" w:pos="0"/>
              </w:tabs>
              <w:rPr>
                <w:ins w:id="595" w:author="luis barros" w:date="2021-02-06T12:36:00Z"/>
              </w:rPr>
            </w:pPr>
          </w:p>
        </w:tc>
      </w:tr>
      <w:tr w:rsidR="006A5C4D" w14:paraId="3FED127C" w14:textId="77777777" w:rsidTr="00DA2DFC">
        <w:trPr>
          <w:ins w:id="596" w:author="luis barros" w:date="2021-02-06T12:36:00Z"/>
        </w:trPr>
        <w:tc>
          <w:tcPr>
            <w:tcW w:w="9061" w:type="dxa"/>
            <w:gridSpan w:val="7"/>
          </w:tcPr>
          <w:p w14:paraId="314C7351" w14:textId="77777777" w:rsidR="006A5C4D" w:rsidRDefault="006A5C4D">
            <w:pPr>
              <w:pStyle w:val="PhDCorpo"/>
              <w:tabs>
                <w:tab w:val="clear" w:pos="567"/>
                <w:tab w:val="left" w:pos="0"/>
                <w:tab w:val="left" w:pos="703"/>
              </w:tabs>
              <w:spacing w:after="0" w:line="240" w:lineRule="auto"/>
              <w:rPr>
                <w:ins w:id="597" w:author="luis barros" w:date="2021-02-06T12:37:00Z"/>
              </w:rPr>
              <w:pPrChange w:id="598" w:author="luis barros" w:date="2021-02-06T12:37:00Z">
                <w:pPr>
                  <w:pStyle w:val="PhDCorpo"/>
                  <w:tabs>
                    <w:tab w:val="clear" w:pos="567"/>
                    <w:tab w:val="left" w:pos="0"/>
                  </w:tabs>
                </w:pPr>
              </w:pPrChange>
            </w:pPr>
            <w:ins w:id="599" w:author="luis barros" w:date="2021-02-06T12:37:00Z">
              <w:r>
                <w:t>Nota:</w:t>
              </w:r>
            </w:ins>
          </w:p>
          <w:p w14:paraId="0FF8FF29" w14:textId="5CF0C6D0" w:rsidR="006A5C4D" w:rsidRDefault="006A5C4D">
            <w:pPr>
              <w:pStyle w:val="PhDCorpo"/>
              <w:tabs>
                <w:tab w:val="clear" w:pos="567"/>
                <w:tab w:val="left" w:pos="0"/>
                <w:tab w:val="left" w:pos="703"/>
              </w:tabs>
              <w:spacing w:after="0" w:line="240" w:lineRule="auto"/>
              <w:rPr>
                <w:ins w:id="600" w:author="luis barros" w:date="2021-02-06T12:36:00Z"/>
              </w:rPr>
              <w:pPrChange w:id="601" w:author="luis barros" w:date="2021-02-06T12:37:00Z">
                <w:pPr>
                  <w:pStyle w:val="PhDCorpo"/>
                  <w:tabs>
                    <w:tab w:val="clear" w:pos="567"/>
                    <w:tab w:val="left" w:pos="0"/>
                  </w:tabs>
                </w:pPr>
              </w:pPrChange>
            </w:pPr>
            <w:ins w:id="602" w:author="luis barros" w:date="2021-02-06T12:36:00Z">
              <w:r>
                <w:t>Mx: x representa o número do motor</w:t>
              </w:r>
            </w:ins>
          </w:p>
          <w:p w14:paraId="66C56BCF" w14:textId="77777777" w:rsidR="006A5C4D" w:rsidRDefault="006A5C4D">
            <w:pPr>
              <w:pStyle w:val="PhDCorpo"/>
              <w:tabs>
                <w:tab w:val="clear" w:pos="567"/>
                <w:tab w:val="left" w:pos="0"/>
              </w:tabs>
              <w:spacing w:after="0" w:line="240" w:lineRule="auto"/>
              <w:rPr>
                <w:ins w:id="603" w:author="luis barros" w:date="2021-02-06T12:36:00Z"/>
              </w:rPr>
              <w:pPrChange w:id="604" w:author="luis barros" w:date="2021-02-06T12:37:00Z">
                <w:pPr>
                  <w:pStyle w:val="PhDCorpo"/>
                  <w:tabs>
                    <w:tab w:val="clear" w:pos="567"/>
                    <w:tab w:val="left" w:pos="0"/>
                  </w:tabs>
                </w:pPr>
              </w:pPrChange>
            </w:pPr>
            <w:ins w:id="605" w:author="luis barros" w:date="2021-02-06T12:36:00Z">
              <w:r>
                <w:t>+ velocidade reduzida</w:t>
              </w:r>
            </w:ins>
          </w:p>
          <w:p w14:paraId="6A29D58B" w14:textId="77777777" w:rsidR="006A5C4D" w:rsidRDefault="006A5C4D">
            <w:pPr>
              <w:pStyle w:val="PhDCorpo"/>
              <w:tabs>
                <w:tab w:val="clear" w:pos="567"/>
                <w:tab w:val="left" w:pos="0"/>
              </w:tabs>
              <w:spacing w:after="0" w:line="240" w:lineRule="auto"/>
              <w:rPr>
                <w:ins w:id="606" w:author="luis barros" w:date="2021-02-06T12:37:00Z"/>
              </w:rPr>
              <w:pPrChange w:id="607" w:author="luis barros" w:date="2021-02-06T12:37:00Z">
                <w:pPr>
                  <w:pStyle w:val="PhDCorpo"/>
                  <w:tabs>
                    <w:tab w:val="clear" w:pos="567"/>
                    <w:tab w:val="left" w:pos="0"/>
                  </w:tabs>
                </w:pPr>
              </w:pPrChange>
            </w:pPr>
            <w:ins w:id="608" w:author="luis barros" w:date="2021-02-06T12:37:00Z">
              <w:r>
                <w:t>++velocidade moderada</w:t>
              </w:r>
            </w:ins>
          </w:p>
          <w:p w14:paraId="6DFDE2A7" w14:textId="22ACD517" w:rsidR="006A5C4D" w:rsidRDefault="006A5C4D">
            <w:pPr>
              <w:pStyle w:val="PhDCorpo"/>
              <w:tabs>
                <w:tab w:val="clear" w:pos="567"/>
                <w:tab w:val="left" w:pos="0"/>
              </w:tabs>
              <w:spacing w:after="0" w:line="240" w:lineRule="auto"/>
              <w:rPr>
                <w:ins w:id="609" w:author="luis barros" w:date="2021-02-06T12:36:00Z"/>
              </w:rPr>
              <w:pPrChange w:id="610" w:author="luis barros" w:date="2021-02-06T12:37:00Z">
                <w:pPr>
                  <w:pStyle w:val="PhDCorpo"/>
                  <w:tabs>
                    <w:tab w:val="clear" w:pos="567"/>
                    <w:tab w:val="left" w:pos="0"/>
                  </w:tabs>
                </w:pPr>
              </w:pPrChange>
            </w:pPr>
            <w:ins w:id="611" w:author="luis barros" w:date="2021-02-06T12:37:00Z">
              <w:r>
                <w:t>+++ velocidade alta</w:t>
              </w:r>
            </w:ins>
          </w:p>
        </w:tc>
      </w:tr>
    </w:tbl>
    <w:p w14:paraId="63414D1C" w14:textId="77777777" w:rsidR="006A5C4D" w:rsidRDefault="006A5C4D" w:rsidP="001A7FA2">
      <w:pPr>
        <w:pStyle w:val="PhDCorpo"/>
        <w:tabs>
          <w:tab w:val="clear" w:pos="567"/>
          <w:tab w:val="left" w:pos="0"/>
        </w:tabs>
        <w:ind w:firstLine="567"/>
        <w:rPr>
          <w:ins w:id="612" w:author="luis barros" w:date="2021-02-06T12:33:00Z"/>
        </w:rPr>
      </w:pPr>
    </w:p>
    <w:p w14:paraId="5B381E1C" w14:textId="0A910464" w:rsidR="006A5C4D" w:rsidRDefault="006A5C4D" w:rsidP="001A7FA2">
      <w:pPr>
        <w:pStyle w:val="PhDCorpo"/>
        <w:tabs>
          <w:tab w:val="clear" w:pos="567"/>
          <w:tab w:val="left" w:pos="0"/>
        </w:tabs>
        <w:ind w:firstLine="567"/>
        <w:rPr>
          <w:ins w:id="613" w:author="luis barros" w:date="2021-02-06T12:35:00Z"/>
        </w:rPr>
      </w:pPr>
      <w:ins w:id="614" w:author="luis barros" w:date="2021-02-06T12:35:00Z">
        <w:r>
          <w:t>Façam uma tabela resumo das simulações de cima. Tanta coisa fica confuso perceber…não gostei</w:t>
        </w:r>
      </w:ins>
    </w:p>
    <w:p w14:paraId="78622D18" w14:textId="5E7AC043" w:rsidR="006A5C4D" w:rsidRDefault="006A5C4D" w:rsidP="001A7FA2">
      <w:pPr>
        <w:pStyle w:val="PhDCorpo"/>
        <w:tabs>
          <w:tab w:val="clear" w:pos="567"/>
          <w:tab w:val="left" w:pos="0"/>
        </w:tabs>
        <w:ind w:firstLine="567"/>
        <w:rPr>
          <w:ins w:id="615" w:author="luis barros" w:date="2021-02-06T12:35:00Z"/>
        </w:rPr>
      </w:pPr>
      <w:ins w:id="616" w:author="luis barros" w:date="2021-02-06T12:35:00Z">
        <w:r>
          <w:t>Metam os valores respectivos na tabela e não ação metam por exemplo</w:t>
        </w:r>
      </w:ins>
    </w:p>
    <w:p w14:paraId="0CF2ED00" w14:textId="36E80743" w:rsidR="006A5C4D" w:rsidRDefault="006A5C4D">
      <w:pPr>
        <w:pStyle w:val="PhDCorpo"/>
        <w:tabs>
          <w:tab w:val="clear" w:pos="567"/>
          <w:tab w:val="left" w:pos="0"/>
          <w:tab w:val="left" w:pos="4337"/>
        </w:tabs>
        <w:ind w:firstLine="567"/>
        <w:rPr>
          <w:ins w:id="617" w:author="luis barros" w:date="2021-02-06T12:38:00Z"/>
        </w:rPr>
        <w:pPrChange w:id="618" w:author="luis barros" w:date="2021-02-06T12:37:00Z">
          <w:pPr>
            <w:pStyle w:val="PhDCorpo"/>
            <w:tabs>
              <w:tab w:val="clear" w:pos="567"/>
              <w:tab w:val="left" w:pos="0"/>
            </w:tabs>
            <w:ind w:firstLine="567"/>
          </w:pPr>
        </w:pPrChange>
      </w:pPr>
      <w:ins w:id="619" w:author="luis barros" w:date="2021-02-06T12:35:00Z">
        <w:r>
          <w:t>M1++; M2++; quandos os dois mot</w:t>
        </w:r>
      </w:ins>
      <w:ins w:id="620" w:author="luis barros" w:date="2021-02-06T12:37:00Z">
        <w:r>
          <w:t>ores rodam a mesma velocidade</w:t>
        </w:r>
        <w:r>
          <w:br/>
          <w:t xml:space="preserve">m1+; m2+++ ; quando o m2 tem uma velocidade </w:t>
        </w:r>
      </w:ins>
      <w:ins w:id="621" w:author="luis barros" w:date="2021-02-06T12:38:00Z">
        <w:r>
          <w:t>&gt; que m1</w:t>
        </w:r>
      </w:ins>
    </w:p>
    <w:p w14:paraId="319B891E" w14:textId="414A7B89" w:rsidR="006A5C4D" w:rsidRDefault="006A5C4D">
      <w:pPr>
        <w:pStyle w:val="PhDCorpo"/>
        <w:tabs>
          <w:tab w:val="clear" w:pos="567"/>
          <w:tab w:val="left" w:pos="0"/>
          <w:tab w:val="left" w:pos="4337"/>
        </w:tabs>
        <w:ind w:firstLine="567"/>
        <w:rPr>
          <w:ins w:id="622" w:author="luis barros" w:date="2021-02-06T12:38:00Z"/>
        </w:rPr>
        <w:pPrChange w:id="623" w:author="luis barros" w:date="2021-02-06T12:37:00Z">
          <w:pPr>
            <w:pStyle w:val="PhDCorpo"/>
            <w:tabs>
              <w:tab w:val="clear" w:pos="567"/>
              <w:tab w:val="left" w:pos="0"/>
            </w:tabs>
            <w:ind w:firstLine="567"/>
          </w:pPr>
        </w:pPrChange>
      </w:pPr>
      <w:ins w:id="624" w:author="luis barros" w:date="2021-02-06T12:38:00Z">
        <w:r>
          <w:t>…</w:t>
        </w:r>
      </w:ins>
    </w:p>
    <w:p w14:paraId="61721E3E" w14:textId="4AFE9F16" w:rsidR="006A5C4D" w:rsidRDefault="006A5C4D">
      <w:pPr>
        <w:pStyle w:val="PhDCorpo"/>
        <w:tabs>
          <w:tab w:val="clear" w:pos="567"/>
          <w:tab w:val="left" w:pos="0"/>
          <w:tab w:val="left" w:pos="4337"/>
        </w:tabs>
        <w:ind w:firstLine="567"/>
        <w:rPr>
          <w:ins w:id="625" w:author="luis barros" w:date="2021-02-06T12:33:00Z"/>
        </w:rPr>
        <w:pPrChange w:id="626" w:author="luis barros" w:date="2021-02-06T12:37:00Z">
          <w:pPr>
            <w:pStyle w:val="PhDCorpo"/>
            <w:tabs>
              <w:tab w:val="clear" w:pos="567"/>
              <w:tab w:val="left" w:pos="0"/>
            </w:tabs>
            <w:ind w:firstLine="567"/>
          </w:pPr>
        </w:pPrChange>
      </w:pPr>
      <w:ins w:id="627" w:author="luis barros" w:date="2021-02-06T12:38:00Z">
        <w:r>
          <w:t>Coloquei em nota os estados</w:t>
        </w:r>
      </w:ins>
    </w:p>
    <w:p w14:paraId="12E80A71" w14:textId="77777777" w:rsidR="006A5C4D" w:rsidRDefault="006A5C4D" w:rsidP="001A7FA2">
      <w:pPr>
        <w:pStyle w:val="PhDCorpo"/>
        <w:tabs>
          <w:tab w:val="clear" w:pos="567"/>
          <w:tab w:val="left" w:pos="0"/>
        </w:tabs>
        <w:ind w:firstLine="567"/>
        <w:rPr>
          <w:ins w:id="628" w:author="luis barros" w:date="2021-02-06T12:33:00Z"/>
        </w:rPr>
      </w:pPr>
    </w:p>
    <w:p w14:paraId="6AE54499" w14:textId="77777777" w:rsidR="006A5C4D" w:rsidRDefault="006A5C4D" w:rsidP="001A7FA2">
      <w:pPr>
        <w:pStyle w:val="PhDCorpo"/>
        <w:tabs>
          <w:tab w:val="clear" w:pos="567"/>
          <w:tab w:val="left" w:pos="0"/>
        </w:tabs>
        <w:ind w:firstLine="567"/>
      </w:pPr>
    </w:p>
    <w:p w14:paraId="7ABBFFDF" w14:textId="77777777" w:rsidR="001A7FA2" w:rsidRDefault="001A7FA2" w:rsidP="001A7FA2">
      <w:pPr>
        <w:pStyle w:val="PhDCabealho2"/>
        <w:rPr>
          <w:rFonts w:eastAsiaTheme="minorEastAsia"/>
        </w:rPr>
      </w:pPr>
      <w:bookmarkStart w:id="629" w:name="_Toc63287470"/>
      <w:commentRangeStart w:id="630"/>
      <w:r w:rsidRPr="00612743">
        <w:rPr>
          <w:rFonts w:eastAsiaTheme="minorEastAsia"/>
        </w:rPr>
        <w:t>Sistema eletrónico para o controlo dos motores</w:t>
      </w:r>
      <w:bookmarkEnd w:id="629"/>
      <w:commentRangeEnd w:id="630"/>
      <w:r w:rsidR="00565E1C">
        <w:rPr>
          <w:rStyle w:val="Refdecomentrio"/>
          <w:b w:val="0"/>
          <w:bCs w:val="0"/>
          <w:kern w:val="0"/>
        </w:rPr>
        <w:commentReference w:id="630"/>
      </w:r>
    </w:p>
    <w:p w14:paraId="3B71F7E2" w14:textId="536BEAB1" w:rsidR="001A7FA2" w:rsidRDefault="001A7FA2" w:rsidP="001A7FA2">
      <w:pPr>
        <w:pStyle w:val="PhDCorpo"/>
        <w:spacing w:after="0"/>
        <w:ind w:firstLine="567"/>
        <w:rPr>
          <w:noProof/>
        </w:rPr>
      </w:pPr>
      <w:r w:rsidRPr="00430145">
        <w:t xml:space="preserve">Foi feito o teste em simulação do circuito da máquina de estados através da ferramenta </w:t>
      </w:r>
      <w:r w:rsidRPr="000C27DD">
        <w:rPr>
          <w:i/>
          <w:iCs/>
        </w:rPr>
        <w:t>MultiSim</w:t>
      </w:r>
      <w:r w:rsidRPr="00430145">
        <w:t>. Os resultados obtidos apresentam-se nas figuras abaixo. Verificou-se, portanto, a boa funcionalidade do circuito dimensionado.</w:t>
      </w:r>
      <w:r w:rsidRPr="001A7FA2">
        <w:rPr>
          <w:noProof/>
        </w:rPr>
        <w:t xml:space="preserve"> </w:t>
      </w:r>
    </w:p>
    <w:p w14:paraId="18C2CFF8" w14:textId="7612174A" w:rsidR="001A7FA2" w:rsidRDefault="001A7FA2" w:rsidP="001A7FA2">
      <w:pPr>
        <w:pStyle w:val="PhDCorpo"/>
        <w:spacing w:after="0"/>
        <w:ind w:firstLine="567"/>
        <w:jc w:val="center"/>
        <w:rPr>
          <w:sz w:val="6"/>
          <w:szCs w:val="6"/>
        </w:rPr>
      </w:pPr>
      <w:r>
        <w:rPr>
          <w:rFonts w:ascii="Arial" w:hAnsi="Arial" w:cs="Arial"/>
          <w:noProof/>
          <w:lang w:eastAsia="pt-PT"/>
        </w:rPr>
        <w:drawing>
          <wp:inline distT="0" distB="0" distL="0" distR="0" wp14:anchorId="70658FF5" wp14:editId="33A1074F">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101">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07FBF466" w:rsidR="001A7FA2" w:rsidRPr="007043BA" w:rsidRDefault="001A7FA2" w:rsidP="001A7FA2">
      <w:pPr>
        <w:pStyle w:val="Legenda"/>
        <w:jc w:val="center"/>
        <w:rPr>
          <w:rFonts w:ascii="NewsGotT" w:hAnsi="NewsGotT"/>
          <w:i w:val="0"/>
          <w:iCs w:val="0"/>
          <w:noProof/>
          <w:color w:val="auto"/>
          <w:sz w:val="20"/>
          <w:szCs w:val="20"/>
        </w:rPr>
      </w:pPr>
      <w:bookmarkStart w:id="631" w:name="_Toc63286495"/>
      <w:r w:rsidRPr="007043BA">
        <w:rPr>
          <w:rFonts w:ascii="NewsGotT" w:hAnsi="NewsGotT"/>
          <w:i w:val="0"/>
          <w:iCs w:val="0"/>
          <w:noProof/>
          <w:color w:val="auto"/>
          <w:sz w:val="20"/>
          <w:szCs w:val="20"/>
        </w:rPr>
        <w:t xml:space="preserve">Figura </w:t>
      </w:r>
      <w:ins w:id="632"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633"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634" w:author="luis barros" w:date="2021-02-06T11:14:00Z">
        <w:r w:rsidR="00325688">
          <w:rPr>
            <w:rFonts w:ascii="NewsGotT" w:hAnsi="NewsGotT"/>
            <w:i w:val="0"/>
            <w:iCs w:val="0"/>
            <w:noProof/>
            <w:color w:val="auto"/>
            <w:sz w:val="20"/>
            <w:szCs w:val="20"/>
          </w:rPr>
          <w:t>31</w:t>
        </w:r>
        <w:r w:rsidR="00325688">
          <w:rPr>
            <w:rFonts w:ascii="NewsGotT" w:hAnsi="NewsGotT"/>
            <w:i w:val="0"/>
            <w:iCs w:val="0"/>
            <w:noProof/>
            <w:color w:val="auto"/>
            <w:sz w:val="20"/>
            <w:szCs w:val="20"/>
          </w:rPr>
          <w:fldChar w:fldCharType="end"/>
        </w:r>
      </w:ins>
      <w:del w:id="635" w:author="luis barros" w:date="2021-02-06T11:05:00Z">
        <w:r w:rsidRPr="007043BA" w:rsidDel="00325688">
          <w:rPr>
            <w:rFonts w:ascii="NewsGotT" w:hAnsi="NewsGotT"/>
            <w:i w:val="0"/>
            <w:iCs w:val="0"/>
            <w:noProof/>
            <w:color w:val="auto"/>
            <w:sz w:val="20"/>
            <w:szCs w:val="20"/>
          </w:rPr>
          <w:fldChar w:fldCharType="begin"/>
        </w:r>
        <w:r w:rsidRPr="007043BA" w:rsidDel="00325688">
          <w:rPr>
            <w:rFonts w:ascii="NewsGotT" w:hAnsi="NewsGotT"/>
            <w:i w:val="0"/>
            <w:iCs w:val="0"/>
            <w:noProof/>
            <w:color w:val="auto"/>
            <w:sz w:val="20"/>
            <w:szCs w:val="20"/>
          </w:rPr>
          <w:delInstrText xml:space="preserve"> SEQ Figura \* ARABIC </w:delInstrText>
        </w:r>
        <w:r w:rsidRPr="007043BA"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37</w:delText>
        </w:r>
        <w:r w:rsidRPr="007043BA" w:rsidDel="00325688">
          <w:rPr>
            <w:rFonts w:ascii="NewsGotT" w:hAnsi="NewsGotT"/>
            <w:i w:val="0"/>
            <w:iCs w:val="0"/>
            <w:noProof/>
            <w:color w:val="auto"/>
            <w:sz w:val="20"/>
            <w:szCs w:val="20"/>
          </w:rPr>
          <w:fldChar w:fldCharType="end"/>
        </w:r>
      </w:del>
      <w:r w:rsidRPr="007043BA">
        <w:rPr>
          <w:rFonts w:ascii="NewsGotT" w:hAnsi="NewsGotT"/>
          <w:i w:val="0"/>
          <w:iCs w:val="0"/>
          <w:noProof/>
          <w:color w:val="auto"/>
          <w:sz w:val="20"/>
          <w:szCs w:val="20"/>
        </w:rPr>
        <w:t xml:space="preserve"> - Estado 0 (Parado)</w:t>
      </w:r>
      <w:bookmarkEnd w:id="631"/>
    </w:p>
    <w:p w14:paraId="7636A746" w14:textId="46EE860B" w:rsidR="001A7FA2" w:rsidRPr="00712200" w:rsidRDefault="001A7FA2" w:rsidP="001A7FA2">
      <w:pPr>
        <w:pStyle w:val="PhDCorpo"/>
        <w:spacing w:after="0"/>
        <w:ind w:firstLine="567"/>
        <w:jc w:val="center"/>
        <w:rPr>
          <w:sz w:val="6"/>
          <w:szCs w:val="6"/>
        </w:rPr>
      </w:pPr>
      <w:r>
        <w:rPr>
          <w:noProof/>
          <w:lang w:eastAsia="pt-PT"/>
        </w:rPr>
        <mc:AlternateContent>
          <mc:Choice Requires="wpg">
            <w:drawing>
              <wp:inline distT="0" distB="0" distL="0" distR="0" wp14:anchorId="34FC9966" wp14:editId="43A24401">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475448F1" w:rsidR="00096B32" w:rsidRPr="002516B1" w:rsidRDefault="00096B32" w:rsidP="001A7FA2">
                              <w:pPr>
                                <w:pStyle w:val="Legenda"/>
                                <w:jc w:val="center"/>
                                <w:rPr>
                                  <w:rFonts w:ascii="NewsGotT" w:hAnsi="NewsGotT" w:cs="Arial"/>
                                  <w:i w:val="0"/>
                                  <w:iCs w:val="0"/>
                                  <w:noProof/>
                                  <w:color w:val="auto"/>
                                  <w:sz w:val="20"/>
                                  <w:szCs w:val="20"/>
                                </w:rPr>
                              </w:pPr>
                              <w:bookmarkStart w:id="636" w:name="_Toc63286496"/>
                              <w:r w:rsidRPr="002516B1">
                                <w:rPr>
                                  <w:rFonts w:ascii="NewsGotT" w:hAnsi="NewsGotT"/>
                                  <w:i w:val="0"/>
                                  <w:iCs w:val="0"/>
                                  <w:color w:val="auto"/>
                                  <w:sz w:val="20"/>
                                  <w:szCs w:val="20"/>
                                </w:rPr>
                                <w:t xml:space="preserve">Figura </w:t>
                              </w:r>
                              <w:ins w:id="637"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38"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39" w:author="luis barros" w:date="2021-02-06T11:14:00Z">
                                <w:r>
                                  <w:rPr>
                                    <w:rFonts w:ascii="NewsGotT" w:hAnsi="NewsGotT"/>
                                    <w:i w:val="0"/>
                                    <w:iCs w:val="0"/>
                                    <w:noProof/>
                                    <w:color w:val="auto"/>
                                    <w:sz w:val="20"/>
                                    <w:szCs w:val="20"/>
                                  </w:rPr>
                                  <w:t>32</w:t>
                                </w:r>
                                <w:r>
                                  <w:rPr>
                                    <w:rFonts w:ascii="NewsGotT" w:hAnsi="NewsGotT"/>
                                    <w:i w:val="0"/>
                                    <w:iCs w:val="0"/>
                                    <w:color w:val="auto"/>
                                    <w:sz w:val="20"/>
                                    <w:szCs w:val="20"/>
                                  </w:rPr>
                                  <w:fldChar w:fldCharType="end"/>
                                </w:r>
                              </w:ins>
                              <w:del w:id="640"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38</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1 (Anda para a frente) – Botão foi pressionado</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99"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4gzT3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100"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475448F1" w:rsidR="00096B32" w:rsidRPr="002516B1" w:rsidRDefault="00096B32" w:rsidP="001A7FA2">
                        <w:pPr>
                          <w:pStyle w:val="Legenda"/>
                          <w:jc w:val="center"/>
                          <w:rPr>
                            <w:rFonts w:ascii="NewsGotT" w:hAnsi="NewsGotT" w:cs="Arial"/>
                            <w:i w:val="0"/>
                            <w:iCs w:val="0"/>
                            <w:noProof/>
                            <w:color w:val="auto"/>
                            <w:sz w:val="20"/>
                            <w:szCs w:val="20"/>
                          </w:rPr>
                        </w:pPr>
                        <w:bookmarkStart w:id="641" w:name="_Toc63286496"/>
                        <w:r w:rsidRPr="002516B1">
                          <w:rPr>
                            <w:rFonts w:ascii="NewsGotT" w:hAnsi="NewsGotT"/>
                            <w:i w:val="0"/>
                            <w:iCs w:val="0"/>
                            <w:color w:val="auto"/>
                            <w:sz w:val="20"/>
                            <w:szCs w:val="20"/>
                          </w:rPr>
                          <w:t xml:space="preserve">Figura </w:t>
                        </w:r>
                        <w:ins w:id="642"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43"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44" w:author="luis barros" w:date="2021-02-06T11:14:00Z">
                          <w:r>
                            <w:rPr>
                              <w:rFonts w:ascii="NewsGotT" w:hAnsi="NewsGotT"/>
                              <w:i w:val="0"/>
                              <w:iCs w:val="0"/>
                              <w:noProof/>
                              <w:color w:val="auto"/>
                              <w:sz w:val="20"/>
                              <w:szCs w:val="20"/>
                            </w:rPr>
                            <w:t>32</w:t>
                          </w:r>
                          <w:r>
                            <w:rPr>
                              <w:rFonts w:ascii="NewsGotT" w:hAnsi="NewsGotT"/>
                              <w:i w:val="0"/>
                              <w:iCs w:val="0"/>
                              <w:color w:val="auto"/>
                              <w:sz w:val="20"/>
                              <w:szCs w:val="20"/>
                            </w:rPr>
                            <w:fldChar w:fldCharType="end"/>
                          </w:r>
                        </w:ins>
                        <w:del w:id="645"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38</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1 (Anda para a frente) – Botão foi pressionado</w:t>
                        </w:r>
                        <w:bookmarkEnd w:id="641"/>
                      </w:p>
                    </w:txbxContent>
                  </v:textbox>
                </v:shape>
                <v:shape id="Imagem 250" o:spid="_x0000_s1101"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122" o:title=""/>
                </v:shape>
                <w10:anchorlock/>
              </v:group>
            </w:pict>
          </mc:Fallback>
        </mc:AlternateContent>
      </w:r>
    </w:p>
    <w:p w14:paraId="0A80A7B8" w14:textId="0ED4FD3B"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mc:AlternateContent>
          <mc:Choice Requires="wpg">
            <w:drawing>
              <wp:inline distT="0" distB="0" distL="0" distR="0" wp14:anchorId="060D8A38" wp14:editId="4317C031">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51C81D95" w:rsidR="00096B32" w:rsidRPr="002516B1" w:rsidRDefault="00096B32" w:rsidP="001A7FA2">
                              <w:pPr>
                                <w:pStyle w:val="Legenda"/>
                                <w:jc w:val="center"/>
                                <w:rPr>
                                  <w:rFonts w:ascii="NewsGotT" w:hAnsi="NewsGotT"/>
                                  <w:i w:val="0"/>
                                  <w:iCs w:val="0"/>
                                  <w:color w:val="auto"/>
                                  <w:sz w:val="20"/>
                                  <w:szCs w:val="20"/>
                                </w:rPr>
                              </w:pPr>
                              <w:bookmarkStart w:id="646" w:name="_Toc63286497"/>
                              <w:r w:rsidRPr="002516B1">
                                <w:rPr>
                                  <w:rFonts w:ascii="NewsGotT" w:hAnsi="NewsGotT"/>
                                  <w:i w:val="0"/>
                                  <w:iCs w:val="0"/>
                                  <w:color w:val="auto"/>
                                  <w:sz w:val="20"/>
                                  <w:szCs w:val="20"/>
                                </w:rPr>
                                <w:t xml:space="preserve">Figura </w:t>
                              </w:r>
                              <w:ins w:id="647"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48"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49" w:author="luis barros" w:date="2021-02-06T11:14:00Z">
                                <w:r>
                                  <w:rPr>
                                    <w:rFonts w:ascii="NewsGotT" w:hAnsi="NewsGotT"/>
                                    <w:i w:val="0"/>
                                    <w:iCs w:val="0"/>
                                    <w:noProof/>
                                    <w:color w:val="auto"/>
                                    <w:sz w:val="20"/>
                                    <w:szCs w:val="20"/>
                                  </w:rPr>
                                  <w:t>33</w:t>
                                </w:r>
                                <w:r>
                                  <w:rPr>
                                    <w:rFonts w:ascii="NewsGotT" w:hAnsi="NewsGotT"/>
                                    <w:i w:val="0"/>
                                    <w:iCs w:val="0"/>
                                    <w:color w:val="auto"/>
                                    <w:sz w:val="20"/>
                                    <w:szCs w:val="20"/>
                                  </w:rPr>
                                  <w:fldChar w:fldCharType="end"/>
                                </w:r>
                              </w:ins>
                              <w:del w:id="650"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39</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2 (Dá a volta para a esquerda) – S1 e S8 a nível lógico alto</w:t>
                              </w:r>
                              <w:bookmarkEnd w:id="646"/>
                            </w:p>
                            <w:p w14:paraId="120AC2AB" w14:textId="77777777" w:rsidR="00096B32" w:rsidRPr="00EF1D5C" w:rsidRDefault="00096B32"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123">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102"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ydZ0g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03"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51C81D95" w:rsidR="00096B32" w:rsidRPr="002516B1" w:rsidRDefault="00096B32" w:rsidP="001A7FA2">
                        <w:pPr>
                          <w:pStyle w:val="Legenda"/>
                          <w:jc w:val="center"/>
                          <w:rPr>
                            <w:rFonts w:ascii="NewsGotT" w:hAnsi="NewsGotT"/>
                            <w:i w:val="0"/>
                            <w:iCs w:val="0"/>
                            <w:color w:val="auto"/>
                            <w:sz w:val="20"/>
                            <w:szCs w:val="20"/>
                          </w:rPr>
                        </w:pPr>
                        <w:bookmarkStart w:id="651" w:name="_Toc63286497"/>
                        <w:r w:rsidRPr="002516B1">
                          <w:rPr>
                            <w:rFonts w:ascii="NewsGotT" w:hAnsi="NewsGotT"/>
                            <w:i w:val="0"/>
                            <w:iCs w:val="0"/>
                            <w:color w:val="auto"/>
                            <w:sz w:val="20"/>
                            <w:szCs w:val="20"/>
                          </w:rPr>
                          <w:t xml:space="preserve">Figura </w:t>
                        </w:r>
                        <w:ins w:id="652"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53"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54" w:author="luis barros" w:date="2021-02-06T11:14:00Z">
                          <w:r>
                            <w:rPr>
                              <w:rFonts w:ascii="NewsGotT" w:hAnsi="NewsGotT"/>
                              <w:i w:val="0"/>
                              <w:iCs w:val="0"/>
                              <w:noProof/>
                              <w:color w:val="auto"/>
                              <w:sz w:val="20"/>
                              <w:szCs w:val="20"/>
                            </w:rPr>
                            <w:t>33</w:t>
                          </w:r>
                          <w:r>
                            <w:rPr>
                              <w:rFonts w:ascii="NewsGotT" w:hAnsi="NewsGotT"/>
                              <w:i w:val="0"/>
                              <w:iCs w:val="0"/>
                              <w:color w:val="auto"/>
                              <w:sz w:val="20"/>
                              <w:szCs w:val="20"/>
                            </w:rPr>
                            <w:fldChar w:fldCharType="end"/>
                          </w:r>
                        </w:ins>
                        <w:del w:id="655"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39</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2 (Dá a volta para a esquerda) – S1 e S8 a nível lógico alto</w:t>
                        </w:r>
                        <w:bookmarkEnd w:id="651"/>
                      </w:p>
                      <w:p w14:paraId="120AC2AB" w14:textId="77777777" w:rsidR="00096B32" w:rsidRPr="00EF1D5C" w:rsidRDefault="00096B32" w:rsidP="001A7FA2"/>
                    </w:txbxContent>
                  </v:textbox>
                </v:shape>
                <v:shape id="Imagem 254" o:spid="_x0000_s1104"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124" o:title="" cropright="1364f"/>
                </v:shape>
                <w10:anchorlock/>
              </v:group>
            </w:pict>
          </mc:Fallback>
        </mc:AlternateContent>
      </w:r>
    </w:p>
    <w:p w14:paraId="798F5B41" w14:textId="1B92562D"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0134EBE0">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67F68143" w:rsidR="00096B32" w:rsidRPr="002516B1" w:rsidRDefault="00096B32" w:rsidP="000C27DD">
                              <w:pPr>
                                <w:pStyle w:val="Legenda"/>
                                <w:jc w:val="center"/>
                                <w:rPr>
                                  <w:rFonts w:ascii="NewsGotT" w:hAnsi="NewsGotT" w:cs="Arial"/>
                                  <w:i w:val="0"/>
                                  <w:iCs w:val="0"/>
                                  <w:noProof/>
                                  <w:color w:val="auto"/>
                                  <w:sz w:val="20"/>
                                  <w:szCs w:val="20"/>
                                </w:rPr>
                              </w:pPr>
                              <w:bookmarkStart w:id="656" w:name="_Toc63286498"/>
                              <w:r w:rsidRPr="002516B1">
                                <w:rPr>
                                  <w:rFonts w:ascii="NewsGotT" w:hAnsi="NewsGotT"/>
                                  <w:i w:val="0"/>
                                  <w:iCs w:val="0"/>
                                  <w:color w:val="auto"/>
                                  <w:sz w:val="20"/>
                                  <w:szCs w:val="20"/>
                                </w:rPr>
                                <w:t xml:space="preserve">Figura </w:t>
                              </w:r>
                              <w:ins w:id="657"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58"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59" w:author="luis barros" w:date="2021-02-06T11:14:00Z">
                                <w:r>
                                  <w:rPr>
                                    <w:rFonts w:ascii="NewsGotT" w:hAnsi="NewsGotT"/>
                                    <w:i w:val="0"/>
                                    <w:iCs w:val="0"/>
                                    <w:noProof/>
                                    <w:color w:val="auto"/>
                                    <w:sz w:val="20"/>
                                    <w:szCs w:val="20"/>
                                  </w:rPr>
                                  <w:t>34</w:t>
                                </w:r>
                                <w:r>
                                  <w:rPr>
                                    <w:rFonts w:ascii="NewsGotT" w:hAnsi="NewsGotT"/>
                                    <w:i w:val="0"/>
                                    <w:iCs w:val="0"/>
                                    <w:color w:val="auto"/>
                                    <w:sz w:val="20"/>
                                    <w:szCs w:val="20"/>
                                  </w:rPr>
                                  <w:fldChar w:fldCharType="end"/>
                                </w:r>
                              </w:ins>
                              <w:del w:id="660"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40</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3 (Dá a volta) - S1 e S8 a nível lógico baixo</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05"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cZnZQ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">
                <v:shape id="Caixa de texto 256" o:spid="_x0000_s1106"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67F68143" w:rsidR="00096B32" w:rsidRPr="002516B1" w:rsidRDefault="00096B32" w:rsidP="000C27DD">
                        <w:pPr>
                          <w:pStyle w:val="Legenda"/>
                          <w:jc w:val="center"/>
                          <w:rPr>
                            <w:rFonts w:ascii="NewsGotT" w:hAnsi="NewsGotT" w:cs="Arial"/>
                            <w:i w:val="0"/>
                            <w:iCs w:val="0"/>
                            <w:noProof/>
                            <w:color w:val="auto"/>
                            <w:sz w:val="20"/>
                            <w:szCs w:val="20"/>
                          </w:rPr>
                        </w:pPr>
                        <w:bookmarkStart w:id="661" w:name="_Toc63286498"/>
                        <w:r w:rsidRPr="002516B1">
                          <w:rPr>
                            <w:rFonts w:ascii="NewsGotT" w:hAnsi="NewsGotT"/>
                            <w:i w:val="0"/>
                            <w:iCs w:val="0"/>
                            <w:color w:val="auto"/>
                            <w:sz w:val="20"/>
                            <w:szCs w:val="20"/>
                          </w:rPr>
                          <w:t xml:space="preserve">Figura </w:t>
                        </w:r>
                        <w:ins w:id="662"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63"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64" w:author="luis barros" w:date="2021-02-06T11:14:00Z">
                          <w:r>
                            <w:rPr>
                              <w:rFonts w:ascii="NewsGotT" w:hAnsi="NewsGotT"/>
                              <w:i w:val="0"/>
                              <w:iCs w:val="0"/>
                              <w:noProof/>
                              <w:color w:val="auto"/>
                              <w:sz w:val="20"/>
                              <w:szCs w:val="20"/>
                            </w:rPr>
                            <w:t>34</w:t>
                          </w:r>
                          <w:r>
                            <w:rPr>
                              <w:rFonts w:ascii="NewsGotT" w:hAnsi="NewsGotT"/>
                              <w:i w:val="0"/>
                              <w:iCs w:val="0"/>
                              <w:color w:val="auto"/>
                              <w:sz w:val="20"/>
                              <w:szCs w:val="20"/>
                            </w:rPr>
                            <w:fldChar w:fldCharType="end"/>
                          </w:r>
                        </w:ins>
                        <w:del w:id="665"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40</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3 (Dá a volta) - S1 e S8 a nível lógico baixo</w:t>
                        </w:r>
                        <w:bookmarkEnd w:id="661"/>
                      </w:p>
                    </w:txbxContent>
                  </v:textbox>
                </v:shape>
                <v:shape id="Imagem 257" o:spid="_x0000_s1107"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126" o:title=""/>
                </v:shape>
                <w10:anchorlock/>
              </v:group>
            </w:pict>
          </mc:Fallback>
        </mc:AlternateContent>
      </w:r>
    </w:p>
    <w:p w14:paraId="0304B371" w14:textId="7CEE12A6" w:rsidR="001A7FA2" w:rsidRPr="00B66544" w:rsidRDefault="001A7FA2" w:rsidP="009803DB">
      <w:pPr>
        <w:pStyle w:val="PhDCabealho2"/>
        <w:numPr>
          <w:ilvl w:val="0"/>
          <w:numId w:val="0"/>
        </w:numPr>
        <w:ind w:left="576"/>
        <w:outlineLvl w:val="9"/>
      </w:pPr>
      <w:r>
        <w:rPr>
          <w:rFonts w:ascii="Arial" w:hAnsi="Arial" w:cs="Arial"/>
          <w:noProof/>
        </w:rPr>
        <mc:AlternateContent>
          <mc:Choice Requires="wpg">
            <w:drawing>
              <wp:inline distT="0" distB="0" distL="0" distR="0" wp14:anchorId="5939E311" wp14:editId="66499C35">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3556437C" w:rsidR="00096B32" w:rsidRPr="002516B1" w:rsidRDefault="00096B32" w:rsidP="001A7FA2">
                              <w:pPr>
                                <w:pStyle w:val="Legenda"/>
                                <w:jc w:val="center"/>
                                <w:rPr>
                                  <w:rFonts w:ascii="NewsGotT" w:hAnsi="NewsGotT" w:cs="Arial"/>
                                  <w:i w:val="0"/>
                                  <w:iCs w:val="0"/>
                                  <w:noProof/>
                                  <w:color w:val="auto"/>
                                  <w:sz w:val="20"/>
                                  <w:szCs w:val="20"/>
                                </w:rPr>
                              </w:pPr>
                              <w:bookmarkStart w:id="666" w:name="_Toc63286499"/>
                              <w:r w:rsidRPr="002516B1">
                                <w:rPr>
                                  <w:rFonts w:ascii="NewsGotT" w:hAnsi="NewsGotT"/>
                                  <w:i w:val="0"/>
                                  <w:iCs w:val="0"/>
                                  <w:color w:val="auto"/>
                                  <w:sz w:val="20"/>
                                  <w:szCs w:val="20"/>
                                </w:rPr>
                                <w:t xml:space="preserve">Figura </w:t>
                              </w:r>
                              <w:ins w:id="667"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68"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69" w:author="luis barros" w:date="2021-02-06T11:14:00Z">
                                <w:r>
                                  <w:rPr>
                                    <w:rFonts w:ascii="NewsGotT" w:hAnsi="NewsGotT"/>
                                    <w:i w:val="0"/>
                                    <w:iCs w:val="0"/>
                                    <w:noProof/>
                                    <w:color w:val="auto"/>
                                    <w:sz w:val="20"/>
                                    <w:szCs w:val="20"/>
                                  </w:rPr>
                                  <w:t>35</w:t>
                                </w:r>
                                <w:r>
                                  <w:rPr>
                                    <w:rFonts w:ascii="NewsGotT" w:hAnsi="NewsGotT"/>
                                    <w:i w:val="0"/>
                                    <w:iCs w:val="0"/>
                                    <w:color w:val="auto"/>
                                    <w:sz w:val="20"/>
                                    <w:szCs w:val="20"/>
                                  </w:rPr>
                                  <w:fldChar w:fldCharType="end"/>
                                </w:r>
                              </w:ins>
                              <w:del w:id="670"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41</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0 (Parado novamente) - S5 = 1</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08"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">
                <v:shape id="Caixa de texto 80" o:spid="_x0000_s1109"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3556437C" w:rsidR="00096B32" w:rsidRPr="002516B1" w:rsidRDefault="00096B32" w:rsidP="001A7FA2">
                        <w:pPr>
                          <w:pStyle w:val="Legenda"/>
                          <w:jc w:val="center"/>
                          <w:rPr>
                            <w:rFonts w:ascii="NewsGotT" w:hAnsi="NewsGotT" w:cs="Arial"/>
                            <w:i w:val="0"/>
                            <w:iCs w:val="0"/>
                            <w:noProof/>
                            <w:color w:val="auto"/>
                            <w:sz w:val="20"/>
                            <w:szCs w:val="20"/>
                          </w:rPr>
                        </w:pPr>
                        <w:bookmarkStart w:id="671" w:name="_Toc63286499"/>
                        <w:r w:rsidRPr="002516B1">
                          <w:rPr>
                            <w:rFonts w:ascii="NewsGotT" w:hAnsi="NewsGotT"/>
                            <w:i w:val="0"/>
                            <w:iCs w:val="0"/>
                            <w:color w:val="auto"/>
                            <w:sz w:val="20"/>
                            <w:szCs w:val="20"/>
                          </w:rPr>
                          <w:t xml:space="preserve">Figura </w:t>
                        </w:r>
                        <w:ins w:id="672" w:author="luis barros" w:date="2021-02-06T11:14:00Z">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73" w:author="luis barros" w:date="2021-02-06T11:14:00Z">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id="674" w:author="luis barros" w:date="2021-02-06T11:14:00Z">
                          <w:r>
                            <w:rPr>
                              <w:rFonts w:ascii="NewsGotT" w:hAnsi="NewsGotT"/>
                              <w:i w:val="0"/>
                              <w:iCs w:val="0"/>
                              <w:noProof/>
                              <w:color w:val="auto"/>
                              <w:sz w:val="20"/>
                              <w:szCs w:val="20"/>
                            </w:rPr>
                            <w:t>35</w:t>
                          </w:r>
                          <w:r>
                            <w:rPr>
                              <w:rFonts w:ascii="NewsGotT" w:hAnsi="NewsGotT"/>
                              <w:i w:val="0"/>
                              <w:iCs w:val="0"/>
                              <w:color w:val="auto"/>
                              <w:sz w:val="20"/>
                              <w:szCs w:val="20"/>
                            </w:rPr>
                            <w:fldChar w:fldCharType="end"/>
                          </w:r>
                        </w:ins>
                        <w:del w:id="675" w:author="luis barros" w:date="2021-02-06T11:05:00Z">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41</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0 (Parado novamente) - S5 = 1</w:t>
                        </w:r>
                        <w:bookmarkEnd w:id="671"/>
                      </w:p>
                    </w:txbxContent>
                  </v:textbox>
                </v:shape>
                <v:shape id="Imagem 53" o:spid="_x0000_s1110"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128"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129"/>
          <w:headerReference w:type="first" r:id="rId130"/>
          <w:pgSz w:w="11907" w:h="16840" w:code="9"/>
          <w:pgMar w:top="1134" w:right="1418" w:bottom="1134" w:left="1418" w:header="567" w:footer="57" w:gutter="0"/>
          <w:pgNumType w:chapSep="emDash"/>
          <w:cols w:space="720"/>
          <w:docGrid w:linePitch="272"/>
        </w:sectPr>
      </w:pPr>
    </w:p>
    <w:p w14:paraId="6A2E59D4" w14:textId="709D74CA" w:rsidR="008A43C9" w:rsidRPr="00B66544" w:rsidRDefault="008A43C9" w:rsidP="008A43C9">
      <w:pPr>
        <w:pStyle w:val="PhDCabealho1"/>
      </w:pPr>
      <w:r w:rsidRPr="00ED26D7">
        <w:br/>
      </w:r>
      <w:r w:rsidRPr="00ED26D7">
        <w:br/>
      </w:r>
      <w:bookmarkStart w:id="676" w:name="_Toc63287471"/>
      <w:del w:id="677" w:author="luis barros" w:date="2021-02-06T12:56:00Z">
        <w:r w:rsidR="00ED26D7" w:rsidDel="00832C70">
          <w:delText>Desenho da i</w:delText>
        </w:r>
      </w:del>
      <w:ins w:id="678" w:author="luis barros" w:date="2021-02-06T12:56:00Z">
        <w:r w:rsidR="00832C70">
          <w:t>I</w:t>
        </w:r>
      </w:ins>
      <w:r w:rsidR="00ED26D7">
        <w:t>mplementação dos circuitos eletrónicos</w:t>
      </w:r>
      <w:bookmarkEnd w:id="676"/>
    </w:p>
    <w:p w14:paraId="0F390E4F" w14:textId="0006E1C6" w:rsidR="008A43C9" w:rsidRPr="00B66544" w:rsidRDefault="008A43C9" w:rsidP="008A43C9">
      <w:pPr>
        <w:pStyle w:val="PhDCabealho2"/>
      </w:pPr>
      <w:bookmarkStart w:id="679" w:name="_Toc63287472"/>
      <w:r>
        <w:t>Introdução</w:t>
      </w:r>
      <w:bookmarkEnd w:id="679"/>
    </w:p>
    <w:p w14:paraId="1AE69C95" w14:textId="1C47E21D" w:rsidR="008A43C9" w:rsidDel="00565E1C" w:rsidRDefault="008A43C9" w:rsidP="008A43C9">
      <w:pPr>
        <w:rPr>
          <w:del w:id="680" w:author="luis barros" w:date="2021-02-06T12:40:00Z"/>
        </w:rPr>
      </w:pPr>
    </w:p>
    <w:p w14:paraId="2E8D27AF" w14:textId="6223A83F" w:rsidR="008A43C9" w:rsidRDefault="00382DFF" w:rsidP="002161F5">
      <w:pPr>
        <w:pStyle w:val="PhDCorpo"/>
        <w:tabs>
          <w:tab w:val="clear" w:pos="567"/>
        </w:tabs>
        <w:ind w:firstLine="567"/>
        <w:rPr>
          <w:ins w:id="681" w:author="luis barros" w:date="2021-02-06T12:44:00Z"/>
        </w:rPr>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w:t>
      </w:r>
      <w:r w:rsidR="00A91338" w:rsidRPr="00565E1C">
        <w:t>design</w:t>
      </w:r>
      <w:r w:rsidR="00A91338">
        <w:t xml:space="preserve"> da PCB em 3D utilizou-se a ferramenta KiCad.</w:t>
      </w:r>
    </w:p>
    <w:p w14:paraId="22831357" w14:textId="77777777" w:rsidR="00565E1C" w:rsidRDefault="00565E1C" w:rsidP="002161F5">
      <w:pPr>
        <w:pStyle w:val="PhDCorpo"/>
        <w:tabs>
          <w:tab w:val="clear" w:pos="567"/>
        </w:tabs>
        <w:ind w:firstLine="567"/>
        <w:rPr>
          <w:ins w:id="682" w:author="luis barros" w:date="2021-02-06T12:45:00Z"/>
        </w:rPr>
      </w:pPr>
      <w:ins w:id="683" w:author="luis barros" w:date="2021-02-06T12:44:00Z">
        <w:r>
          <w:t>Poderiam apresentar uma numeração das pcb desenvolvidas</w:t>
        </w:r>
      </w:ins>
      <w:ins w:id="684" w:author="luis barros" w:date="2021-02-06T12:45:00Z">
        <w:r>
          <w:t xml:space="preserve"> com um texto bonito</w:t>
        </w:r>
      </w:ins>
    </w:p>
    <w:p w14:paraId="7C0F8A68" w14:textId="551FD4FC" w:rsidR="00565E1C" w:rsidRDefault="00565E1C" w:rsidP="002161F5">
      <w:pPr>
        <w:pStyle w:val="PhDCorpo"/>
        <w:tabs>
          <w:tab w:val="clear" w:pos="567"/>
        </w:tabs>
        <w:ind w:firstLine="567"/>
        <w:rPr>
          <w:ins w:id="685" w:author="luis barros" w:date="2021-02-06T12:45:00Z"/>
        </w:rPr>
      </w:pPr>
      <w:ins w:id="686" w:author="luis barros" w:date="2021-02-06T12:45:00Z">
        <w:r>
          <w:t>pcb 1 para fazer isto</w:t>
        </w:r>
      </w:ins>
    </w:p>
    <w:p w14:paraId="32396C72" w14:textId="6FE7966F" w:rsidR="00565E1C" w:rsidRDefault="00565E1C" w:rsidP="002161F5">
      <w:pPr>
        <w:pStyle w:val="PhDCorpo"/>
        <w:tabs>
          <w:tab w:val="clear" w:pos="567"/>
        </w:tabs>
        <w:ind w:firstLine="567"/>
        <w:rPr>
          <w:ins w:id="687" w:author="luis barros" w:date="2021-02-06T12:45:00Z"/>
        </w:rPr>
      </w:pPr>
      <w:ins w:id="688" w:author="luis barros" w:date="2021-02-06T12:45:00Z">
        <w:r>
          <w:t>Pcb2  fazer aqui</w:t>
        </w:r>
      </w:ins>
    </w:p>
    <w:p w14:paraId="6E322CC3" w14:textId="177E8F71" w:rsidR="00565E1C" w:rsidRDefault="00565E1C" w:rsidP="002161F5">
      <w:pPr>
        <w:pStyle w:val="PhDCorpo"/>
        <w:tabs>
          <w:tab w:val="clear" w:pos="567"/>
        </w:tabs>
        <w:ind w:firstLine="567"/>
      </w:pPr>
      <w:ins w:id="689" w:author="luis barros" w:date="2021-02-06T12:45:00Z">
        <w:r>
          <w:t>Pcb3</w:t>
        </w:r>
      </w:ins>
    </w:p>
    <w:p w14:paraId="5AC092CC" w14:textId="4F0BA2B7" w:rsidR="002161F5" w:rsidRPr="002161F5" w:rsidRDefault="002161F5" w:rsidP="002161F5">
      <w:pPr>
        <w:pStyle w:val="PhDCabealho2"/>
      </w:pPr>
      <w:bookmarkStart w:id="690" w:name="_Toc63287473"/>
      <w:commentRangeStart w:id="691"/>
      <w:r>
        <w:t>Controlo dos motores</w:t>
      </w:r>
      <w:bookmarkEnd w:id="690"/>
      <w:commentRangeEnd w:id="691"/>
      <w:r w:rsidR="00565E1C">
        <w:rPr>
          <w:rStyle w:val="Refdecomentrio"/>
          <w:b w:val="0"/>
          <w:bCs w:val="0"/>
          <w:kern w:val="0"/>
        </w:rPr>
        <w:commentReference w:id="691"/>
      </w:r>
    </w:p>
    <w:p w14:paraId="26A237DE" w14:textId="77777777" w:rsidR="00606D34" w:rsidRDefault="00606D34" w:rsidP="00606D34">
      <w:pPr>
        <w:pStyle w:val="PhDCorpo"/>
        <w:keepNext/>
        <w:jc w:val="center"/>
      </w:pPr>
      <w:r>
        <w:rPr>
          <w:noProof/>
        </w:rPr>
        <w:drawing>
          <wp:inline distT="0" distB="0" distL="0" distR="0" wp14:anchorId="6CE7F2D5" wp14:editId="30FA8110">
            <wp:extent cx="5664200" cy="458018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pic:nvPicPr>
                  <pic:blipFill>
                    <a:blip r:embed="rId131">
                      <a:extLst>
                        <a:ext uri="{28A0092B-C50C-407E-A947-70E740481C1C}">
                          <a14:useLocalDpi xmlns:a14="http://schemas.microsoft.com/office/drawing/2010/main" val="0"/>
                        </a:ext>
                      </a:extLst>
                    </a:blip>
                    <a:stretch>
                      <a:fillRect/>
                    </a:stretch>
                  </pic:blipFill>
                  <pic:spPr>
                    <a:xfrm>
                      <a:off x="0" y="0"/>
                      <a:ext cx="5664200" cy="4580188"/>
                    </a:xfrm>
                    <a:prstGeom prst="rect">
                      <a:avLst/>
                    </a:prstGeom>
                  </pic:spPr>
                </pic:pic>
              </a:graphicData>
            </a:graphic>
          </wp:inline>
        </w:drawing>
      </w:r>
    </w:p>
    <w:p w14:paraId="237759AB" w14:textId="1BF469AD" w:rsidR="00E9314A" w:rsidRPr="00606D34" w:rsidRDefault="00606D34" w:rsidP="00606D34">
      <w:pPr>
        <w:pStyle w:val="Legenda"/>
        <w:jc w:val="center"/>
        <w:rPr>
          <w:rFonts w:ascii="NewsGotT" w:hAnsi="NewsGotT"/>
          <w:i w:val="0"/>
          <w:iCs w:val="0"/>
          <w:noProof/>
          <w:color w:val="auto"/>
          <w:sz w:val="20"/>
          <w:szCs w:val="20"/>
        </w:rPr>
      </w:pPr>
      <w:bookmarkStart w:id="692" w:name="_Toc63286500"/>
      <w:r w:rsidRPr="00606D34">
        <w:rPr>
          <w:rFonts w:ascii="NewsGotT" w:hAnsi="NewsGotT"/>
          <w:i w:val="0"/>
          <w:iCs w:val="0"/>
          <w:noProof/>
          <w:color w:val="auto"/>
          <w:sz w:val="20"/>
          <w:szCs w:val="20"/>
        </w:rPr>
        <w:t xml:space="preserve">Figura </w:t>
      </w:r>
      <w:ins w:id="693"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694"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695" w:author="luis barros" w:date="2021-02-06T11:14:00Z">
        <w:r w:rsidR="00325688">
          <w:rPr>
            <w:rFonts w:ascii="NewsGotT" w:hAnsi="NewsGotT"/>
            <w:i w:val="0"/>
            <w:iCs w:val="0"/>
            <w:noProof/>
            <w:color w:val="auto"/>
            <w:sz w:val="20"/>
            <w:szCs w:val="20"/>
          </w:rPr>
          <w:t>36</w:t>
        </w:r>
        <w:r w:rsidR="00325688">
          <w:rPr>
            <w:rFonts w:ascii="NewsGotT" w:hAnsi="NewsGotT"/>
            <w:i w:val="0"/>
            <w:iCs w:val="0"/>
            <w:noProof/>
            <w:color w:val="auto"/>
            <w:sz w:val="20"/>
            <w:szCs w:val="20"/>
          </w:rPr>
          <w:fldChar w:fldCharType="end"/>
        </w:r>
      </w:ins>
      <w:del w:id="696" w:author="luis barros" w:date="2021-02-06T11:05:00Z">
        <w:r w:rsidRPr="00606D34" w:rsidDel="00325688">
          <w:rPr>
            <w:rFonts w:ascii="NewsGotT" w:hAnsi="NewsGotT"/>
            <w:i w:val="0"/>
            <w:iCs w:val="0"/>
            <w:noProof/>
            <w:color w:val="auto"/>
            <w:sz w:val="20"/>
            <w:szCs w:val="20"/>
          </w:rPr>
          <w:fldChar w:fldCharType="begin"/>
        </w:r>
        <w:r w:rsidRPr="00606D34" w:rsidDel="00325688">
          <w:rPr>
            <w:rFonts w:ascii="NewsGotT" w:hAnsi="NewsGotT"/>
            <w:i w:val="0"/>
            <w:iCs w:val="0"/>
            <w:noProof/>
            <w:color w:val="auto"/>
            <w:sz w:val="20"/>
            <w:szCs w:val="20"/>
          </w:rPr>
          <w:delInstrText xml:space="preserve"> SEQ Figura \* ARABIC </w:delInstrText>
        </w:r>
        <w:r w:rsidRPr="00606D34"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42</w:delText>
        </w:r>
        <w:r w:rsidRPr="00606D34" w:rsidDel="00325688">
          <w:rPr>
            <w:rFonts w:ascii="NewsGotT" w:hAnsi="NewsGotT"/>
            <w:i w:val="0"/>
            <w:iCs w:val="0"/>
            <w:noProof/>
            <w:color w:val="auto"/>
            <w:sz w:val="20"/>
            <w:szCs w:val="20"/>
          </w:rPr>
          <w:fldChar w:fldCharType="end"/>
        </w:r>
      </w:del>
      <w:r w:rsidRPr="00606D34">
        <w:rPr>
          <w:rFonts w:ascii="NewsGotT" w:hAnsi="NewsGotT"/>
          <w:i w:val="0"/>
          <w:iCs w:val="0"/>
          <w:noProof/>
          <w:color w:val="auto"/>
          <w:sz w:val="20"/>
          <w:szCs w:val="20"/>
        </w:rPr>
        <w:t xml:space="preserve"> - Esquemático PCB controlo dos motores</w:t>
      </w:r>
      <w:bookmarkEnd w:id="692"/>
    </w:p>
    <w:p w14:paraId="77F9FA52" w14:textId="430CEC72" w:rsidR="00421906" w:rsidRDefault="00AA2C68" w:rsidP="002161F5">
      <w:pPr>
        <w:pStyle w:val="PhDCorpo"/>
        <w:tabs>
          <w:tab w:val="clear" w:pos="567"/>
          <w:tab w:val="left" w:pos="0"/>
        </w:tabs>
        <w:ind w:firstLine="567"/>
      </w:pPr>
      <w:r>
        <w:rPr>
          <w:noProof/>
          <w:lang w:eastAsia="pt-PT"/>
        </w:rPr>
        <w:drawing>
          <wp:anchor distT="0" distB="0" distL="114300" distR="114300" simplePos="0" relativeHeight="251737088" behindDoc="1" locked="0" layoutInCell="1" allowOverlap="1" wp14:anchorId="55FF52D4" wp14:editId="1535FFA8">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35040" behindDoc="1" locked="0" layoutInCell="1" allowOverlap="1" wp14:anchorId="47E63253" wp14:editId="539D9663">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1D787B12" w:rsidR="00096B32" w:rsidRPr="00AA2C68" w:rsidRDefault="00096B32" w:rsidP="00AA2C68">
                            <w:pPr>
                              <w:pStyle w:val="Legenda"/>
                              <w:jc w:val="center"/>
                              <w:rPr>
                                <w:rFonts w:ascii="NewsGotT" w:hAnsi="NewsGotT"/>
                                <w:i w:val="0"/>
                                <w:iCs w:val="0"/>
                                <w:noProof/>
                                <w:color w:val="auto"/>
                                <w:sz w:val="20"/>
                                <w:szCs w:val="20"/>
                              </w:rPr>
                            </w:pPr>
                            <w:bookmarkStart w:id="697" w:name="_Toc63286501"/>
                            <w:r w:rsidRPr="00AA2C68">
                              <w:rPr>
                                <w:rFonts w:ascii="NewsGotT" w:hAnsi="NewsGotT"/>
                                <w:i w:val="0"/>
                                <w:iCs w:val="0"/>
                                <w:noProof/>
                                <w:color w:val="auto"/>
                                <w:sz w:val="20"/>
                                <w:szCs w:val="20"/>
                              </w:rPr>
                              <w:t xml:space="preserve">Figura </w:t>
                            </w:r>
                            <w:ins w:id="698"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699"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00" w:author="luis barros" w:date="2021-02-06T11:14:00Z">
                              <w:r>
                                <w:rPr>
                                  <w:rFonts w:ascii="NewsGotT" w:hAnsi="NewsGotT"/>
                                  <w:i w:val="0"/>
                                  <w:iCs w:val="0"/>
                                  <w:noProof/>
                                  <w:color w:val="auto"/>
                                  <w:sz w:val="20"/>
                                  <w:szCs w:val="20"/>
                                </w:rPr>
                                <w:t>37</w:t>
                              </w:r>
                              <w:r>
                                <w:rPr>
                                  <w:rFonts w:ascii="NewsGotT" w:hAnsi="NewsGotT"/>
                                  <w:i w:val="0"/>
                                  <w:iCs w:val="0"/>
                                  <w:noProof/>
                                  <w:color w:val="auto"/>
                                  <w:sz w:val="20"/>
                                  <w:szCs w:val="20"/>
                                </w:rPr>
                                <w:fldChar w:fldCharType="end"/>
                              </w:r>
                            </w:ins>
                            <w:del w:id="701" w:author="luis barros" w:date="2021-02-06T11:05:00Z">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43</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Layout PCB controlo dos motores</w:t>
                            </w:r>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11" type="#_x0000_t202" style="position:absolute;left:0;text-align:left;margin-left:4.9pt;margin-top:316.3pt;width:457.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" stroked="f">
                <v:textbox style="mso-fit-shape-to-text:t" inset="0,0,0,0">
                  <w:txbxContent>
                    <w:p w14:paraId="0E6DF0AE" w14:textId="1D787B12" w:rsidR="00096B32" w:rsidRPr="00AA2C68" w:rsidRDefault="00096B32" w:rsidP="00AA2C68">
                      <w:pPr>
                        <w:pStyle w:val="Legenda"/>
                        <w:jc w:val="center"/>
                        <w:rPr>
                          <w:rFonts w:ascii="NewsGotT" w:hAnsi="NewsGotT"/>
                          <w:i w:val="0"/>
                          <w:iCs w:val="0"/>
                          <w:noProof/>
                          <w:color w:val="auto"/>
                          <w:sz w:val="20"/>
                          <w:szCs w:val="20"/>
                        </w:rPr>
                      </w:pPr>
                      <w:bookmarkStart w:id="702" w:name="_Toc63286501"/>
                      <w:r w:rsidRPr="00AA2C68">
                        <w:rPr>
                          <w:rFonts w:ascii="NewsGotT" w:hAnsi="NewsGotT"/>
                          <w:i w:val="0"/>
                          <w:iCs w:val="0"/>
                          <w:noProof/>
                          <w:color w:val="auto"/>
                          <w:sz w:val="20"/>
                          <w:szCs w:val="20"/>
                        </w:rPr>
                        <w:t xml:space="preserve">Figura </w:t>
                      </w:r>
                      <w:ins w:id="703"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04"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05" w:author="luis barros" w:date="2021-02-06T11:14:00Z">
                        <w:r>
                          <w:rPr>
                            <w:rFonts w:ascii="NewsGotT" w:hAnsi="NewsGotT"/>
                            <w:i w:val="0"/>
                            <w:iCs w:val="0"/>
                            <w:noProof/>
                            <w:color w:val="auto"/>
                            <w:sz w:val="20"/>
                            <w:szCs w:val="20"/>
                          </w:rPr>
                          <w:t>37</w:t>
                        </w:r>
                        <w:r>
                          <w:rPr>
                            <w:rFonts w:ascii="NewsGotT" w:hAnsi="NewsGotT"/>
                            <w:i w:val="0"/>
                            <w:iCs w:val="0"/>
                            <w:noProof/>
                            <w:color w:val="auto"/>
                            <w:sz w:val="20"/>
                            <w:szCs w:val="20"/>
                          </w:rPr>
                          <w:fldChar w:fldCharType="end"/>
                        </w:r>
                      </w:ins>
                      <w:del w:id="706" w:author="luis barros" w:date="2021-02-06T11:05:00Z">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43</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Layout PCB controlo dos motores</w:t>
                      </w:r>
                      <w:bookmarkEnd w:id="702"/>
                    </w:p>
                  </w:txbxContent>
                </v:textbox>
                <w10:wrap type="tight"/>
              </v:shape>
            </w:pict>
          </mc:Fallback>
        </mc:AlternateContent>
      </w:r>
      <w:r>
        <w:rPr>
          <w:noProof/>
          <w:lang w:eastAsia="pt-PT"/>
        </w:rPr>
        <w:drawing>
          <wp:anchor distT="0" distB="0" distL="114300" distR="114300" simplePos="0" relativeHeight="251732992" behindDoc="1" locked="0" layoutInCell="1" allowOverlap="1" wp14:anchorId="33BFB410" wp14:editId="5F9F434F">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1E6A9502" w:rsidR="000F1AD8" w:rsidRPr="00AA2C68" w:rsidRDefault="00AA2C68" w:rsidP="00AA2C68">
      <w:pPr>
        <w:pStyle w:val="Legenda"/>
        <w:jc w:val="center"/>
        <w:rPr>
          <w:rFonts w:ascii="NewsGotT" w:hAnsi="NewsGotT"/>
          <w:i w:val="0"/>
          <w:iCs w:val="0"/>
          <w:noProof/>
          <w:color w:val="auto"/>
          <w:sz w:val="20"/>
          <w:szCs w:val="20"/>
        </w:rPr>
      </w:pPr>
      <w:bookmarkStart w:id="707" w:name="_Toc63286502"/>
      <w:r w:rsidRPr="00AA2C68">
        <w:rPr>
          <w:rFonts w:ascii="NewsGotT" w:hAnsi="NewsGotT"/>
          <w:i w:val="0"/>
          <w:iCs w:val="0"/>
          <w:noProof/>
          <w:color w:val="auto"/>
          <w:sz w:val="20"/>
          <w:szCs w:val="20"/>
        </w:rPr>
        <w:t xml:space="preserve">Figura </w:t>
      </w:r>
      <w:ins w:id="708"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09"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10" w:author="luis barros" w:date="2021-02-06T11:14:00Z">
        <w:r w:rsidR="00325688">
          <w:rPr>
            <w:rFonts w:ascii="NewsGotT" w:hAnsi="NewsGotT"/>
            <w:i w:val="0"/>
            <w:iCs w:val="0"/>
            <w:noProof/>
            <w:color w:val="auto"/>
            <w:sz w:val="20"/>
            <w:szCs w:val="20"/>
          </w:rPr>
          <w:t>38</w:t>
        </w:r>
        <w:r w:rsidR="00325688">
          <w:rPr>
            <w:rFonts w:ascii="NewsGotT" w:hAnsi="NewsGotT"/>
            <w:i w:val="0"/>
            <w:iCs w:val="0"/>
            <w:noProof/>
            <w:color w:val="auto"/>
            <w:sz w:val="20"/>
            <w:szCs w:val="20"/>
          </w:rPr>
          <w:fldChar w:fldCharType="end"/>
        </w:r>
      </w:ins>
      <w:del w:id="711" w:author="luis barros" w:date="2021-02-06T11:05:00Z">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44</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w:t>
      </w:r>
      <w:commentRangeStart w:id="712"/>
      <w:r w:rsidRPr="00AA2C68">
        <w:rPr>
          <w:rFonts w:ascii="NewsGotT" w:hAnsi="NewsGotT"/>
          <w:i w:val="0"/>
          <w:iCs w:val="0"/>
          <w:noProof/>
          <w:color w:val="auto"/>
          <w:sz w:val="20"/>
          <w:szCs w:val="20"/>
        </w:rPr>
        <w:t xml:space="preserve">Vista bottom </w:t>
      </w:r>
      <w:commentRangeEnd w:id="712"/>
      <w:r w:rsidR="00565E1C">
        <w:rPr>
          <w:rStyle w:val="Refdecomentrio"/>
          <w:rFonts w:ascii="NewsGotT" w:hAnsi="NewsGotT"/>
          <w:i w:val="0"/>
          <w:iCs w:val="0"/>
          <w:color w:val="auto"/>
        </w:rPr>
        <w:commentReference w:id="712"/>
      </w:r>
      <w:r w:rsidRPr="00AA2C68">
        <w:rPr>
          <w:rFonts w:ascii="NewsGotT" w:hAnsi="NewsGotT"/>
          <w:i w:val="0"/>
          <w:iCs w:val="0"/>
          <w:noProof/>
          <w:color w:val="auto"/>
          <w:sz w:val="20"/>
          <w:szCs w:val="20"/>
        </w:rPr>
        <w:t>PCB controlo dos motores</w:t>
      </w:r>
      <w:bookmarkEnd w:id="707"/>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lang w:eastAsia="pt-PT"/>
        </w:rPr>
        <mc:AlternateContent>
          <mc:Choice Requires="wps">
            <w:drawing>
              <wp:anchor distT="0" distB="0" distL="114300" distR="114300" simplePos="0" relativeHeight="251739136" behindDoc="1" locked="0" layoutInCell="1" allowOverlap="1" wp14:anchorId="41DB617F" wp14:editId="7BE60463">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1CAD1C4E" w:rsidR="00096B32" w:rsidRPr="00AA2C68" w:rsidRDefault="00096B32" w:rsidP="00AA2C68">
                            <w:pPr>
                              <w:pStyle w:val="Legenda"/>
                              <w:jc w:val="center"/>
                              <w:rPr>
                                <w:rFonts w:ascii="NewsGotT" w:hAnsi="NewsGotT"/>
                                <w:i w:val="0"/>
                                <w:iCs w:val="0"/>
                                <w:noProof/>
                                <w:color w:val="auto"/>
                                <w:sz w:val="20"/>
                                <w:szCs w:val="20"/>
                              </w:rPr>
                            </w:pPr>
                            <w:bookmarkStart w:id="713" w:name="_Toc63286503"/>
                            <w:r w:rsidRPr="00AA2C68">
                              <w:rPr>
                                <w:rFonts w:ascii="NewsGotT" w:hAnsi="NewsGotT"/>
                                <w:i w:val="0"/>
                                <w:iCs w:val="0"/>
                                <w:noProof/>
                                <w:color w:val="auto"/>
                                <w:sz w:val="20"/>
                                <w:szCs w:val="20"/>
                              </w:rPr>
                              <w:t xml:space="preserve">Figura </w:t>
                            </w:r>
                            <w:ins w:id="714"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15"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16" w:author="luis barros" w:date="2021-02-06T11:14:00Z">
                              <w:r>
                                <w:rPr>
                                  <w:rFonts w:ascii="NewsGotT" w:hAnsi="NewsGotT"/>
                                  <w:i w:val="0"/>
                                  <w:iCs w:val="0"/>
                                  <w:noProof/>
                                  <w:color w:val="auto"/>
                                  <w:sz w:val="20"/>
                                  <w:szCs w:val="20"/>
                                </w:rPr>
                                <w:t>39</w:t>
                              </w:r>
                              <w:r>
                                <w:rPr>
                                  <w:rFonts w:ascii="NewsGotT" w:hAnsi="NewsGotT"/>
                                  <w:i w:val="0"/>
                                  <w:iCs w:val="0"/>
                                  <w:noProof/>
                                  <w:color w:val="auto"/>
                                  <w:sz w:val="20"/>
                                  <w:szCs w:val="20"/>
                                </w:rPr>
                                <w:fldChar w:fldCharType="end"/>
                              </w:r>
                            </w:ins>
                            <w:del w:id="717" w:author="luis barros" w:date="2021-02-06T11:05:00Z">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45</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Vista top PCB controlo dos motores</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12" type="#_x0000_t202" style="position:absolute;left:0;text-align:left;margin-left:2.05pt;margin-top:314.3pt;width:457.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DMyUg+NQIAAG0EAAAOAAAAAAAAAAAA&#10;AAAAAC4CAABkcnMvZTJvRG9jLnhtbFBLAQItABQABgAIAAAAIQDhqXpb4AAAAAkBAAAPAAAAAAAA&#10;AAAAAAAAAI8EAABkcnMvZG93bnJldi54bWxQSwUGAAAAAAQABADzAAAAnAUAAAAA&#10;" stroked="f">
                <v:textbox style="mso-fit-shape-to-text:t" inset="0,0,0,0">
                  <w:txbxContent>
                    <w:p w14:paraId="13465557" w14:textId="1CAD1C4E" w:rsidR="00096B32" w:rsidRPr="00AA2C68" w:rsidRDefault="00096B32" w:rsidP="00AA2C68">
                      <w:pPr>
                        <w:pStyle w:val="Legenda"/>
                        <w:jc w:val="center"/>
                        <w:rPr>
                          <w:rFonts w:ascii="NewsGotT" w:hAnsi="NewsGotT"/>
                          <w:i w:val="0"/>
                          <w:iCs w:val="0"/>
                          <w:noProof/>
                          <w:color w:val="auto"/>
                          <w:sz w:val="20"/>
                          <w:szCs w:val="20"/>
                        </w:rPr>
                      </w:pPr>
                      <w:bookmarkStart w:id="718" w:name="_Toc63286503"/>
                      <w:r w:rsidRPr="00AA2C68">
                        <w:rPr>
                          <w:rFonts w:ascii="NewsGotT" w:hAnsi="NewsGotT"/>
                          <w:i w:val="0"/>
                          <w:iCs w:val="0"/>
                          <w:noProof/>
                          <w:color w:val="auto"/>
                          <w:sz w:val="20"/>
                          <w:szCs w:val="20"/>
                        </w:rPr>
                        <w:t xml:space="preserve">Figura </w:t>
                      </w:r>
                      <w:ins w:id="719"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20"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21" w:author="luis barros" w:date="2021-02-06T11:14:00Z">
                        <w:r>
                          <w:rPr>
                            <w:rFonts w:ascii="NewsGotT" w:hAnsi="NewsGotT"/>
                            <w:i w:val="0"/>
                            <w:iCs w:val="0"/>
                            <w:noProof/>
                            <w:color w:val="auto"/>
                            <w:sz w:val="20"/>
                            <w:szCs w:val="20"/>
                          </w:rPr>
                          <w:t>39</w:t>
                        </w:r>
                        <w:r>
                          <w:rPr>
                            <w:rFonts w:ascii="NewsGotT" w:hAnsi="NewsGotT"/>
                            <w:i w:val="0"/>
                            <w:iCs w:val="0"/>
                            <w:noProof/>
                            <w:color w:val="auto"/>
                            <w:sz w:val="20"/>
                            <w:szCs w:val="20"/>
                          </w:rPr>
                          <w:fldChar w:fldCharType="end"/>
                        </w:r>
                      </w:ins>
                      <w:del w:id="722" w:author="luis barros" w:date="2021-02-06T11:05:00Z">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45</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Vista top PCB controlo dos motores</w:t>
                      </w:r>
                      <w:bookmarkEnd w:id="718"/>
                    </w:p>
                  </w:txbxContent>
                </v:textbox>
                <w10:wrap type="tight"/>
              </v:shape>
            </w:pict>
          </mc:Fallback>
        </mc:AlternateContent>
      </w:r>
      <w:r>
        <w:rPr>
          <w:noProof/>
          <w:lang w:eastAsia="pt-PT"/>
        </w:rPr>
        <w:drawing>
          <wp:anchor distT="0" distB="0" distL="114300" distR="114300" simplePos="0" relativeHeight="251736064" behindDoc="1" locked="0" layoutInCell="1" allowOverlap="1" wp14:anchorId="03042220" wp14:editId="4243503D">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lang w:eastAsia="pt-PT"/>
        </w:rPr>
        <w:drawing>
          <wp:anchor distT="0" distB="0" distL="114300" distR="114300" simplePos="0" relativeHeight="251699200" behindDoc="1" locked="0" layoutInCell="1" allowOverlap="1" wp14:anchorId="730A8F09" wp14:editId="2B69FAD2">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01248" behindDoc="1" locked="0" layoutInCell="1" allowOverlap="1" wp14:anchorId="0A6EEDF9" wp14:editId="1BC808C8">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784AF3B3" w:rsidR="00096B32" w:rsidRPr="00FE7C8F" w:rsidRDefault="00096B32" w:rsidP="000F1AD8">
                            <w:pPr>
                              <w:pStyle w:val="Legenda"/>
                              <w:jc w:val="center"/>
                              <w:rPr>
                                <w:rFonts w:ascii="NewsGotT" w:eastAsiaTheme="minorHAnsi" w:hAnsi="NewsGotT"/>
                                <w:noProof/>
                                <w:sz w:val="24"/>
                                <w:lang w:eastAsia="en-US"/>
                              </w:rPr>
                            </w:pPr>
                            <w:bookmarkStart w:id="723" w:name="_Toc63286504"/>
                            <w:r w:rsidRPr="000F1AD8">
                              <w:rPr>
                                <w:rFonts w:ascii="NewsGotT" w:hAnsi="NewsGotT"/>
                                <w:i w:val="0"/>
                                <w:iCs w:val="0"/>
                                <w:noProof/>
                                <w:color w:val="auto"/>
                                <w:sz w:val="20"/>
                                <w:szCs w:val="20"/>
                              </w:rPr>
                              <w:t xml:space="preserve">Figura </w:t>
                            </w:r>
                            <w:ins w:id="724"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25"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26" w:author="luis barros" w:date="2021-02-06T11:14:00Z">
                              <w:r>
                                <w:rPr>
                                  <w:rFonts w:ascii="NewsGotT" w:hAnsi="NewsGotT"/>
                                  <w:i w:val="0"/>
                                  <w:iCs w:val="0"/>
                                  <w:noProof/>
                                  <w:color w:val="auto"/>
                                  <w:sz w:val="20"/>
                                  <w:szCs w:val="20"/>
                                </w:rPr>
                                <w:t>40</w:t>
                              </w:r>
                              <w:r>
                                <w:rPr>
                                  <w:rFonts w:ascii="NewsGotT" w:hAnsi="NewsGotT"/>
                                  <w:i w:val="0"/>
                                  <w:iCs w:val="0"/>
                                  <w:noProof/>
                                  <w:color w:val="auto"/>
                                  <w:sz w:val="20"/>
                                  <w:szCs w:val="20"/>
                                </w:rPr>
                                <w:fldChar w:fldCharType="end"/>
                              </w:r>
                            </w:ins>
                            <w:del w:id="727" w:author="luis barros" w:date="2021-02-06T11:05:00Z">
                              <w:r w:rsidRPr="000F1AD8" w:rsidDel="00325688">
                                <w:rPr>
                                  <w:rFonts w:ascii="NewsGotT" w:hAnsi="NewsGotT"/>
                                  <w:i w:val="0"/>
                                  <w:iCs w:val="0"/>
                                  <w:noProof/>
                                  <w:color w:val="auto"/>
                                  <w:sz w:val="20"/>
                                  <w:szCs w:val="20"/>
                                </w:rPr>
                                <w:fldChar w:fldCharType="begin"/>
                              </w:r>
                              <w:r w:rsidRPr="000F1AD8" w:rsidDel="00325688">
                                <w:rPr>
                                  <w:rFonts w:ascii="NewsGotT" w:hAnsi="NewsGotT"/>
                                  <w:i w:val="0"/>
                                  <w:iCs w:val="0"/>
                                  <w:noProof/>
                                  <w:color w:val="auto"/>
                                  <w:sz w:val="20"/>
                                  <w:szCs w:val="20"/>
                                </w:rPr>
                                <w:delInstrText xml:space="preserve"> SEQ Figura \* ARABIC </w:delInstrText>
                              </w:r>
                              <w:r w:rsidRPr="000F1AD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46</w:delText>
                              </w:r>
                              <w:r w:rsidRPr="000F1AD8" w:rsidDel="00325688">
                                <w:rPr>
                                  <w:rFonts w:ascii="NewsGotT" w:hAnsi="NewsGotT"/>
                                  <w:i w:val="0"/>
                                  <w:iCs w:val="0"/>
                                  <w:noProof/>
                                  <w:color w:val="auto"/>
                                  <w:sz w:val="20"/>
                                  <w:szCs w:val="20"/>
                                </w:rPr>
                                <w:fldChar w:fldCharType="end"/>
                              </w:r>
                            </w:del>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13" type="#_x0000_t202" style="position:absolute;left:0;text-align:left;margin-left:0;margin-top:644.65pt;width:415.5pt;height:.05pt;z-index:-251615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" stroked="f">
                <v:textbox style="mso-fit-shape-to-text:t" inset="0,0,0,0">
                  <w:txbxContent>
                    <w:p w14:paraId="28FA64BD" w14:textId="784AF3B3" w:rsidR="00096B32" w:rsidRPr="00FE7C8F" w:rsidRDefault="00096B32" w:rsidP="000F1AD8">
                      <w:pPr>
                        <w:pStyle w:val="Legenda"/>
                        <w:jc w:val="center"/>
                        <w:rPr>
                          <w:rFonts w:ascii="NewsGotT" w:eastAsiaTheme="minorHAnsi" w:hAnsi="NewsGotT"/>
                          <w:noProof/>
                          <w:sz w:val="24"/>
                          <w:lang w:eastAsia="en-US"/>
                        </w:rPr>
                      </w:pPr>
                      <w:bookmarkStart w:id="728" w:name="_Toc63286504"/>
                      <w:r w:rsidRPr="000F1AD8">
                        <w:rPr>
                          <w:rFonts w:ascii="NewsGotT" w:hAnsi="NewsGotT"/>
                          <w:i w:val="0"/>
                          <w:iCs w:val="0"/>
                          <w:noProof/>
                          <w:color w:val="auto"/>
                          <w:sz w:val="20"/>
                          <w:szCs w:val="20"/>
                        </w:rPr>
                        <w:t xml:space="preserve">Figura </w:t>
                      </w:r>
                      <w:ins w:id="729"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30"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31" w:author="luis barros" w:date="2021-02-06T11:14:00Z">
                        <w:r>
                          <w:rPr>
                            <w:rFonts w:ascii="NewsGotT" w:hAnsi="NewsGotT"/>
                            <w:i w:val="0"/>
                            <w:iCs w:val="0"/>
                            <w:noProof/>
                            <w:color w:val="auto"/>
                            <w:sz w:val="20"/>
                            <w:szCs w:val="20"/>
                          </w:rPr>
                          <w:t>40</w:t>
                        </w:r>
                        <w:r>
                          <w:rPr>
                            <w:rFonts w:ascii="NewsGotT" w:hAnsi="NewsGotT"/>
                            <w:i w:val="0"/>
                            <w:iCs w:val="0"/>
                            <w:noProof/>
                            <w:color w:val="auto"/>
                            <w:sz w:val="20"/>
                            <w:szCs w:val="20"/>
                          </w:rPr>
                          <w:fldChar w:fldCharType="end"/>
                        </w:r>
                      </w:ins>
                      <w:del w:id="732" w:author="luis barros" w:date="2021-02-06T11:05:00Z">
                        <w:r w:rsidRPr="000F1AD8" w:rsidDel="00325688">
                          <w:rPr>
                            <w:rFonts w:ascii="NewsGotT" w:hAnsi="NewsGotT"/>
                            <w:i w:val="0"/>
                            <w:iCs w:val="0"/>
                            <w:noProof/>
                            <w:color w:val="auto"/>
                            <w:sz w:val="20"/>
                            <w:szCs w:val="20"/>
                          </w:rPr>
                          <w:fldChar w:fldCharType="begin"/>
                        </w:r>
                        <w:r w:rsidRPr="000F1AD8" w:rsidDel="00325688">
                          <w:rPr>
                            <w:rFonts w:ascii="NewsGotT" w:hAnsi="NewsGotT"/>
                            <w:i w:val="0"/>
                            <w:iCs w:val="0"/>
                            <w:noProof/>
                            <w:color w:val="auto"/>
                            <w:sz w:val="20"/>
                            <w:szCs w:val="20"/>
                          </w:rPr>
                          <w:delInstrText xml:space="preserve"> SEQ Figura \* ARABIC </w:delInstrText>
                        </w:r>
                        <w:r w:rsidRPr="000F1AD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46</w:delText>
                        </w:r>
                        <w:r w:rsidRPr="000F1AD8" w:rsidDel="00325688">
                          <w:rPr>
                            <w:rFonts w:ascii="NewsGotT" w:hAnsi="NewsGotT"/>
                            <w:i w:val="0"/>
                            <w:iCs w:val="0"/>
                            <w:noProof/>
                            <w:color w:val="auto"/>
                            <w:sz w:val="20"/>
                            <w:szCs w:val="20"/>
                          </w:rPr>
                          <w:fldChar w:fldCharType="end"/>
                        </w:r>
                      </w:del>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728"/>
                    </w:p>
                  </w:txbxContent>
                </v:textbox>
                <w10:wrap type="tight" anchorx="margin"/>
              </v:shape>
            </w:pict>
          </mc:Fallback>
        </mc:AlternateContent>
      </w:r>
    </w:p>
    <w:p w14:paraId="5A2ADB3C" w14:textId="45BE5575" w:rsidR="00491E91" w:rsidRDefault="00A91338" w:rsidP="00FB32C1">
      <w:pPr>
        <w:pStyle w:val="PhDCabealho2"/>
      </w:pPr>
      <w:bookmarkStart w:id="733" w:name="_Toc63287474"/>
      <w:r>
        <w:t>Sensores</w:t>
      </w:r>
      <w:bookmarkEnd w:id="733"/>
    </w:p>
    <w:p w14:paraId="2B971274" w14:textId="77777777" w:rsidR="00983B5A" w:rsidRDefault="00983B5A" w:rsidP="00983B5A">
      <w:pPr>
        <w:pStyle w:val="PhDCorpo"/>
        <w:keepNext/>
      </w:pPr>
      <w:r>
        <w:rPr>
          <w:noProof/>
        </w:rPr>
        <w:drawing>
          <wp:inline distT="0" distB="0" distL="0" distR="0" wp14:anchorId="6960F35C" wp14:editId="6405A6DD">
            <wp:extent cx="5760084"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pic:nvPicPr>
                  <pic:blipFill>
                    <a:blip r:embed="rId137">
                      <a:extLst>
                        <a:ext uri="{28A0092B-C50C-407E-A947-70E740481C1C}">
                          <a14:useLocalDpi xmlns:a14="http://schemas.microsoft.com/office/drawing/2010/main" val="0"/>
                        </a:ext>
                      </a:extLst>
                    </a:blip>
                    <a:stretch>
                      <a:fillRect/>
                    </a:stretch>
                  </pic:blipFill>
                  <pic:spPr>
                    <a:xfrm>
                      <a:off x="0" y="0"/>
                      <a:ext cx="5760084" cy="4119880"/>
                    </a:xfrm>
                    <a:prstGeom prst="rect">
                      <a:avLst/>
                    </a:prstGeom>
                  </pic:spPr>
                </pic:pic>
              </a:graphicData>
            </a:graphic>
          </wp:inline>
        </w:drawing>
      </w:r>
    </w:p>
    <w:p w14:paraId="4EE4BE44" w14:textId="7193BA7F" w:rsidR="00A91338" w:rsidRPr="00983B5A" w:rsidRDefault="00983B5A" w:rsidP="00983B5A">
      <w:pPr>
        <w:pStyle w:val="Legenda"/>
        <w:jc w:val="center"/>
        <w:rPr>
          <w:rFonts w:ascii="NewsGotT" w:hAnsi="NewsGotT"/>
          <w:i w:val="0"/>
          <w:iCs w:val="0"/>
          <w:noProof/>
          <w:color w:val="auto"/>
          <w:sz w:val="20"/>
          <w:szCs w:val="20"/>
        </w:rPr>
      </w:pPr>
      <w:bookmarkStart w:id="734" w:name="_Toc63286505"/>
      <w:r w:rsidRPr="00983B5A">
        <w:rPr>
          <w:rFonts w:ascii="NewsGotT" w:hAnsi="NewsGotT"/>
          <w:i w:val="0"/>
          <w:iCs w:val="0"/>
          <w:noProof/>
          <w:color w:val="auto"/>
          <w:sz w:val="20"/>
          <w:szCs w:val="20"/>
        </w:rPr>
        <w:t xml:space="preserve">Figura </w:t>
      </w:r>
      <w:ins w:id="735"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36"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37" w:author="luis barros" w:date="2021-02-06T11:14:00Z">
        <w:r w:rsidR="00325688">
          <w:rPr>
            <w:rFonts w:ascii="NewsGotT" w:hAnsi="NewsGotT"/>
            <w:i w:val="0"/>
            <w:iCs w:val="0"/>
            <w:noProof/>
            <w:color w:val="auto"/>
            <w:sz w:val="20"/>
            <w:szCs w:val="20"/>
          </w:rPr>
          <w:t>41</w:t>
        </w:r>
        <w:r w:rsidR="00325688">
          <w:rPr>
            <w:rFonts w:ascii="NewsGotT" w:hAnsi="NewsGotT"/>
            <w:i w:val="0"/>
            <w:iCs w:val="0"/>
            <w:noProof/>
            <w:color w:val="auto"/>
            <w:sz w:val="20"/>
            <w:szCs w:val="20"/>
          </w:rPr>
          <w:fldChar w:fldCharType="end"/>
        </w:r>
      </w:ins>
      <w:del w:id="738" w:author="luis barros" w:date="2021-02-06T11:05:00Z">
        <w:r w:rsidRPr="00983B5A" w:rsidDel="00325688">
          <w:rPr>
            <w:rFonts w:ascii="NewsGotT" w:hAnsi="NewsGotT"/>
            <w:i w:val="0"/>
            <w:iCs w:val="0"/>
            <w:noProof/>
            <w:color w:val="auto"/>
            <w:sz w:val="20"/>
            <w:szCs w:val="20"/>
          </w:rPr>
          <w:fldChar w:fldCharType="begin"/>
        </w:r>
        <w:r w:rsidRPr="00983B5A" w:rsidDel="00325688">
          <w:rPr>
            <w:rFonts w:ascii="NewsGotT" w:hAnsi="NewsGotT"/>
            <w:i w:val="0"/>
            <w:iCs w:val="0"/>
            <w:noProof/>
            <w:color w:val="auto"/>
            <w:sz w:val="20"/>
            <w:szCs w:val="20"/>
          </w:rPr>
          <w:delInstrText xml:space="preserve"> SEQ Figura \* ARABIC </w:delInstrText>
        </w:r>
        <w:r w:rsidRPr="00983B5A"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47</w:delText>
        </w:r>
        <w:r w:rsidRPr="00983B5A" w:rsidDel="00325688">
          <w:rPr>
            <w:rFonts w:ascii="NewsGotT" w:hAnsi="NewsGotT"/>
            <w:i w:val="0"/>
            <w:iCs w:val="0"/>
            <w:noProof/>
            <w:color w:val="auto"/>
            <w:sz w:val="20"/>
            <w:szCs w:val="20"/>
          </w:rPr>
          <w:fldChar w:fldCharType="end"/>
        </w:r>
      </w:del>
      <w:r w:rsidRPr="00983B5A">
        <w:rPr>
          <w:rFonts w:ascii="NewsGotT" w:hAnsi="NewsGotT"/>
          <w:i w:val="0"/>
          <w:iCs w:val="0"/>
          <w:noProof/>
          <w:color w:val="auto"/>
          <w:sz w:val="20"/>
          <w:szCs w:val="20"/>
        </w:rPr>
        <w:t xml:space="preserve"> - Esquemático PCB sensores</w:t>
      </w:r>
      <w:bookmarkEnd w:id="734"/>
    </w:p>
    <w:p w14:paraId="7D0FD3CE" w14:textId="23BD6F5F" w:rsidR="00A91338" w:rsidRDefault="006E30F3" w:rsidP="00A91338">
      <w:pPr>
        <w:pStyle w:val="PhDCorpo"/>
      </w:pPr>
      <w:r>
        <w:rPr>
          <w:noProof/>
          <w:lang w:eastAsia="pt-PT"/>
        </w:rPr>
        <mc:AlternateContent>
          <mc:Choice Requires="wps">
            <w:drawing>
              <wp:anchor distT="0" distB="0" distL="114300" distR="114300" simplePos="0" relativeHeight="251742208" behindDoc="1" locked="0" layoutInCell="1" allowOverlap="1" wp14:anchorId="35665280" wp14:editId="47DF4DB1">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6739EA58" w:rsidR="00096B32" w:rsidRPr="006E30F3" w:rsidRDefault="00096B32" w:rsidP="006E30F3">
                            <w:pPr>
                              <w:pStyle w:val="Legenda"/>
                              <w:jc w:val="center"/>
                              <w:rPr>
                                <w:rFonts w:ascii="NewsGotT" w:hAnsi="NewsGotT"/>
                                <w:i w:val="0"/>
                                <w:iCs w:val="0"/>
                                <w:noProof/>
                                <w:color w:val="auto"/>
                                <w:sz w:val="20"/>
                                <w:szCs w:val="20"/>
                              </w:rPr>
                            </w:pPr>
                            <w:bookmarkStart w:id="739" w:name="_Toc63286506"/>
                            <w:r w:rsidRPr="006E30F3">
                              <w:rPr>
                                <w:rFonts w:ascii="NewsGotT" w:hAnsi="NewsGotT"/>
                                <w:i w:val="0"/>
                                <w:iCs w:val="0"/>
                                <w:noProof/>
                                <w:color w:val="auto"/>
                                <w:sz w:val="20"/>
                                <w:szCs w:val="20"/>
                              </w:rPr>
                              <w:t xml:space="preserve">Figura </w:t>
                            </w:r>
                            <w:ins w:id="740"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41"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42" w:author="luis barros" w:date="2021-02-06T11:14:00Z">
                              <w:r>
                                <w:rPr>
                                  <w:rFonts w:ascii="NewsGotT" w:hAnsi="NewsGotT"/>
                                  <w:i w:val="0"/>
                                  <w:iCs w:val="0"/>
                                  <w:noProof/>
                                  <w:color w:val="auto"/>
                                  <w:sz w:val="20"/>
                                  <w:szCs w:val="20"/>
                                </w:rPr>
                                <w:t>42</w:t>
                              </w:r>
                              <w:r>
                                <w:rPr>
                                  <w:rFonts w:ascii="NewsGotT" w:hAnsi="NewsGotT"/>
                                  <w:i w:val="0"/>
                                  <w:iCs w:val="0"/>
                                  <w:noProof/>
                                  <w:color w:val="auto"/>
                                  <w:sz w:val="20"/>
                                  <w:szCs w:val="20"/>
                                </w:rPr>
                                <w:fldChar w:fldCharType="end"/>
                              </w:r>
                            </w:ins>
                            <w:del w:id="743" w:author="luis barros" w:date="2021-02-06T11:05:00Z">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48</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Layout PCB sensores</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14" type="#_x0000_t202" style="position:absolute;left:0;text-align:left;margin-left:0;margin-top:260.85pt;width:453.5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2d0zqTYCAABtBAAADgAAAAAAAAAA&#10;AAAAAAAuAgAAZHJzL2Uyb0RvYy54bWxQSwECLQAUAAYACAAAACEAw8+K7OAAAAAIAQAADwAAAAAA&#10;AAAAAAAAAACQBAAAZHJzL2Rvd25yZXYueG1sUEsFBgAAAAAEAAQA8wAAAJ0FAAAAAA==&#10;" stroked="f">
                <v:textbox style="mso-fit-shape-to-text:t" inset="0,0,0,0">
                  <w:txbxContent>
                    <w:p w14:paraId="5A810C30" w14:textId="6739EA58" w:rsidR="00096B32" w:rsidRPr="006E30F3" w:rsidRDefault="00096B32" w:rsidP="006E30F3">
                      <w:pPr>
                        <w:pStyle w:val="Legenda"/>
                        <w:jc w:val="center"/>
                        <w:rPr>
                          <w:rFonts w:ascii="NewsGotT" w:hAnsi="NewsGotT"/>
                          <w:i w:val="0"/>
                          <w:iCs w:val="0"/>
                          <w:noProof/>
                          <w:color w:val="auto"/>
                          <w:sz w:val="20"/>
                          <w:szCs w:val="20"/>
                        </w:rPr>
                      </w:pPr>
                      <w:bookmarkStart w:id="744" w:name="_Toc63286506"/>
                      <w:r w:rsidRPr="006E30F3">
                        <w:rPr>
                          <w:rFonts w:ascii="NewsGotT" w:hAnsi="NewsGotT"/>
                          <w:i w:val="0"/>
                          <w:iCs w:val="0"/>
                          <w:noProof/>
                          <w:color w:val="auto"/>
                          <w:sz w:val="20"/>
                          <w:szCs w:val="20"/>
                        </w:rPr>
                        <w:t xml:space="preserve">Figura </w:t>
                      </w:r>
                      <w:ins w:id="745"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46"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47" w:author="luis barros" w:date="2021-02-06T11:14:00Z">
                        <w:r>
                          <w:rPr>
                            <w:rFonts w:ascii="NewsGotT" w:hAnsi="NewsGotT"/>
                            <w:i w:val="0"/>
                            <w:iCs w:val="0"/>
                            <w:noProof/>
                            <w:color w:val="auto"/>
                            <w:sz w:val="20"/>
                            <w:szCs w:val="20"/>
                          </w:rPr>
                          <w:t>42</w:t>
                        </w:r>
                        <w:r>
                          <w:rPr>
                            <w:rFonts w:ascii="NewsGotT" w:hAnsi="NewsGotT"/>
                            <w:i w:val="0"/>
                            <w:iCs w:val="0"/>
                            <w:noProof/>
                            <w:color w:val="auto"/>
                            <w:sz w:val="20"/>
                            <w:szCs w:val="20"/>
                          </w:rPr>
                          <w:fldChar w:fldCharType="end"/>
                        </w:r>
                      </w:ins>
                      <w:del w:id="748" w:author="luis barros" w:date="2021-02-06T11:05:00Z">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48</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Layout PCB sensores</w:t>
                      </w:r>
                      <w:bookmarkEnd w:id="744"/>
                    </w:p>
                  </w:txbxContent>
                </v:textbox>
                <w10:wrap type="tight"/>
              </v:shape>
            </w:pict>
          </mc:Fallback>
        </mc:AlternateContent>
      </w:r>
      <w:r>
        <w:rPr>
          <w:noProof/>
          <w:lang w:eastAsia="pt-PT"/>
        </w:rPr>
        <w:drawing>
          <wp:anchor distT="0" distB="0" distL="114300" distR="114300" simplePos="0" relativeHeight="251740160" behindDoc="1" locked="0" layoutInCell="1" allowOverlap="1" wp14:anchorId="39C5DEC6" wp14:editId="5CB45E3C">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lang w:eastAsia="pt-PT"/>
        </w:rPr>
        <mc:AlternateContent>
          <mc:Choice Requires="wps">
            <w:drawing>
              <wp:anchor distT="0" distB="0" distL="114300" distR="114300" simplePos="0" relativeHeight="251745280" behindDoc="1" locked="0" layoutInCell="1" allowOverlap="1" wp14:anchorId="4C5BE0C2" wp14:editId="0E9002F6">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290CED7D" w:rsidR="00096B32" w:rsidRPr="006E30F3" w:rsidRDefault="00096B32" w:rsidP="006E30F3">
                            <w:pPr>
                              <w:pStyle w:val="Legenda"/>
                              <w:jc w:val="center"/>
                              <w:rPr>
                                <w:rFonts w:ascii="NewsGotT" w:hAnsi="NewsGotT"/>
                                <w:i w:val="0"/>
                                <w:iCs w:val="0"/>
                                <w:noProof/>
                                <w:color w:val="auto"/>
                                <w:sz w:val="20"/>
                                <w:szCs w:val="20"/>
                              </w:rPr>
                            </w:pPr>
                            <w:bookmarkStart w:id="749" w:name="_Toc63286507"/>
                            <w:r w:rsidRPr="006E30F3">
                              <w:rPr>
                                <w:rFonts w:ascii="NewsGotT" w:hAnsi="NewsGotT"/>
                                <w:i w:val="0"/>
                                <w:iCs w:val="0"/>
                                <w:noProof/>
                                <w:color w:val="auto"/>
                                <w:sz w:val="20"/>
                                <w:szCs w:val="20"/>
                              </w:rPr>
                              <w:t xml:space="preserve">Figura </w:t>
                            </w:r>
                            <w:ins w:id="750"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51"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52" w:author="luis barros" w:date="2021-02-06T11:14:00Z">
                              <w:r>
                                <w:rPr>
                                  <w:rFonts w:ascii="NewsGotT" w:hAnsi="NewsGotT"/>
                                  <w:i w:val="0"/>
                                  <w:iCs w:val="0"/>
                                  <w:noProof/>
                                  <w:color w:val="auto"/>
                                  <w:sz w:val="20"/>
                                  <w:szCs w:val="20"/>
                                </w:rPr>
                                <w:t>43</w:t>
                              </w:r>
                              <w:r>
                                <w:rPr>
                                  <w:rFonts w:ascii="NewsGotT" w:hAnsi="NewsGotT"/>
                                  <w:i w:val="0"/>
                                  <w:iCs w:val="0"/>
                                  <w:noProof/>
                                  <w:color w:val="auto"/>
                                  <w:sz w:val="20"/>
                                  <w:szCs w:val="20"/>
                                </w:rPr>
                                <w:fldChar w:fldCharType="end"/>
                              </w:r>
                            </w:ins>
                            <w:del w:id="753" w:author="luis barros" w:date="2021-02-06T11:05:00Z">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49</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Vista bottom PCB sensores</w:t>
                            </w:r>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15" type="#_x0000_t202" style="position:absolute;left:0;text-align:left;margin-left:0;margin-top:254.5pt;width:453.5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" stroked="f">
                <v:textbox style="mso-fit-shape-to-text:t" inset="0,0,0,0">
                  <w:txbxContent>
                    <w:p w14:paraId="03CBEB32" w14:textId="290CED7D" w:rsidR="00096B32" w:rsidRPr="006E30F3" w:rsidRDefault="00096B32" w:rsidP="006E30F3">
                      <w:pPr>
                        <w:pStyle w:val="Legenda"/>
                        <w:jc w:val="center"/>
                        <w:rPr>
                          <w:rFonts w:ascii="NewsGotT" w:hAnsi="NewsGotT"/>
                          <w:i w:val="0"/>
                          <w:iCs w:val="0"/>
                          <w:noProof/>
                          <w:color w:val="auto"/>
                          <w:sz w:val="20"/>
                          <w:szCs w:val="20"/>
                        </w:rPr>
                      </w:pPr>
                      <w:bookmarkStart w:id="754" w:name="_Toc63286507"/>
                      <w:r w:rsidRPr="006E30F3">
                        <w:rPr>
                          <w:rFonts w:ascii="NewsGotT" w:hAnsi="NewsGotT"/>
                          <w:i w:val="0"/>
                          <w:iCs w:val="0"/>
                          <w:noProof/>
                          <w:color w:val="auto"/>
                          <w:sz w:val="20"/>
                          <w:szCs w:val="20"/>
                        </w:rPr>
                        <w:t xml:space="preserve">Figura </w:t>
                      </w:r>
                      <w:ins w:id="755"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56"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57" w:author="luis barros" w:date="2021-02-06T11:14:00Z">
                        <w:r>
                          <w:rPr>
                            <w:rFonts w:ascii="NewsGotT" w:hAnsi="NewsGotT"/>
                            <w:i w:val="0"/>
                            <w:iCs w:val="0"/>
                            <w:noProof/>
                            <w:color w:val="auto"/>
                            <w:sz w:val="20"/>
                            <w:szCs w:val="20"/>
                          </w:rPr>
                          <w:t>43</w:t>
                        </w:r>
                        <w:r>
                          <w:rPr>
                            <w:rFonts w:ascii="NewsGotT" w:hAnsi="NewsGotT"/>
                            <w:i w:val="0"/>
                            <w:iCs w:val="0"/>
                            <w:noProof/>
                            <w:color w:val="auto"/>
                            <w:sz w:val="20"/>
                            <w:szCs w:val="20"/>
                          </w:rPr>
                          <w:fldChar w:fldCharType="end"/>
                        </w:r>
                      </w:ins>
                      <w:del w:id="758" w:author="luis barros" w:date="2021-02-06T11:05:00Z">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49</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Vista bottom PCB sensores</w:t>
                      </w:r>
                      <w:bookmarkEnd w:id="754"/>
                    </w:p>
                  </w:txbxContent>
                </v:textbox>
                <w10:wrap type="tight"/>
              </v:shape>
            </w:pict>
          </mc:Fallback>
        </mc:AlternateContent>
      </w:r>
      <w:r>
        <w:rPr>
          <w:noProof/>
          <w:lang w:eastAsia="pt-PT"/>
        </w:rPr>
        <w:drawing>
          <wp:anchor distT="0" distB="0" distL="114300" distR="114300" simplePos="0" relativeHeight="251743232" behindDoc="1" locked="0" layoutInCell="1" allowOverlap="1" wp14:anchorId="4BDA85F5" wp14:editId="45CE3EB4">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lang w:eastAsia="pt-PT"/>
        </w:rPr>
        <mc:AlternateContent>
          <mc:Choice Requires="wps">
            <w:drawing>
              <wp:anchor distT="0" distB="0" distL="114300" distR="114300" simplePos="0" relativeHeight="251730944" behindDoc="1" locked="0" layoutInCell="1" allowOverlap="1" wp14:anchorId="5ED6D863" wp14:editId="14486718">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1A61B511" w:rsidR="00096B32" w:rsidRPr="00111627" w:rsidRDefault="00096B32" w:rsidP="00111627">
                            <w:pPr>
                              <w:pStyle w:val="Legenda"/>
                              <w:jc w:val="center"/>
                              <w:rPr>
                                <w:rFonts w:ascii="NewsGotT" w:hAnsi="NewsGotT"/>
                                <w:i w:val="0"/>
                                <w:iCs w:val="0"/>
                                <w:noProof/>
                                <w:color w:val="auto"/>
                                <w:sz w:val="20"/>
                                <w:szCs w:val="20"/>
                              </w:rPr>
                            </w:pPr>
                            <w:bookmarkStart w:id="759" w:name="_Toc63286508"/>
                            <w:r w:rsidRPr="00111627">
                              <w:rPr>
                                <w:rFonts w:ascii="NewsGotT" w:hAnsi="NewsGotT"/>
                                <w:i w:val="0"/>
                                <w:iCs w:val="0"/>
                                <w:noProof/>
                                <w:color w:val="auto"/>
                                <w:sz w:val="20"/>
                                <w:szCs w:val="20"/>
                              </w:rPr>
                              <w:t xml:space="preserve">Figura </w:t>
                            </w:r>
                            <w:ins w:id="760"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61"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62" w:author="luis barros" w:date="2021-02-06T11:14:00Z">
                              <w:r>
                                <w:rPr>
                                  <w:rFonts w:ascii="NewsGotT" w:hAnsi="NewsGotT"/>
                                  <w:i w:val="0"/>
                                  <w:iCs w:val="0"/>
                                  <w:noProof/>
                                  <w:color w:val="auto"/>
                                  <w:sz w:val="20"/>
                                  <w:szCs w:val="20"/>
                                </w:rPr>
                                <w:t>44</w:t>
                              </w:r>
                              <w:r>
                                <w:rPr>
                                  <w:rFonts w:ascii="NewsGotT" w:hAnsi="NewsGotT"/>
                                  <w:i w:val="0"/>
                                  <w:iCs w:val="0"/>
                                  <w:noProof/>
                                  <w:color w:val="auto"/>
                                  <w:sz w:val="20"/>
                                  <w:szCs w:val="20"/>
                                </w:rPr>
                                <w:fldChar w:fldCharType="end"/>
                              </w:r>
                            </w:ins>
                            <w:del w:id="763" w:author="luis barros" w:date="2021-02-06T11:05:00Z">
                              <w:r w:rsidRPr="00111627" w:rsidDel="00325688">
                                <w:rPr>
                                  <w:rFonts w:ascii="NewsGotT" w:hAnsi="NewsGotT"/>
                                  <w:i w:val="0"/>
                                  <w:iCs w:val="0"/>
                                  <w:noProof/>
                                  <w:color w:val="auto"/>
                                  <w:sz w:val="20"/>
                                  <w:szCs w:val="20"/>
                                </w:rPr>
                                <w:fldChar w:fldCharType="begin"/>
                              </w:r>
                              <w:r w:rsidRPr="00111627" w:rsidDel="00325688">
                                <w:rPr>
                                  <w:rFonts w:ascii="NewsGotT" w:hAnsi="NewsGotT"/>
                                  <w:i w:val="0"/>
                                  <w:iCs w:val="0"/>
                                  <w:noProof/>
                                  <w:color w:val="auto"/>
                                  <w:sz w:val="20"/>
                                  <w:szCs w:val="20"/>
                                </w:rPr>
                                <w:delInstrText xml:space="preserve"> SEQ Figura \* ARABIC </w:delInstrText>
                              </w:r>
                              <w:r w:rsidRPr="00111627"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50</w:delText>
                              </w:r>
                              <w:r w:rsidRPr="00111627" w:rsidDel="00325688">
                                <w:rPr>
                                  <w:rFonts w:ascii="NewsGotT" w:hAnsi="NewsGotT"/>
                                  <w:i w:val="0"/>
                                  <w:iCs w:val="0"/>
                                  <w:noProof/>
                                  <w:color w:val="auto"/>
                                  <w:sz w:val="20"/>
                                  <w:szCs w:val="20"/>
                                </w:rPr>
                                <w:fldChar w:fldCharType="end"/>
                              </w:r>
                            </w:del>
                            <w:r w:rsidRPr="00111627">
                              <w:rPr>
                                <w:rFonts w:ascii="NewsGotT" w:hAnsi="NewsGotT"/>
                                <w:i w:val="0"/>
                                <w:iCs w:val="0"/>
                                <w:noProof/>
                                <w:color w:val="auto"/>
                                <w:sz w:val="20"/>
                                <w:szCs w:val="20"/>
                              </w:rPr>
                              <w:t xml:space="preserve"> - Vista 3D PCB sensores</w:t>
                            </w:r>
                            <w:bookmarkEnd w:id="7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16" type="#_x0000_t202" style="position:absolute;left:0;text-align:left;margin-left:402.35pt;margin-top:514.75pt;width:453.55pt;height:19.95pt;z-index:-251585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" stroked="f">
                <v:textbox inset="0,0,0,0">
                  <w:txbxContent>
                    <w:p w14:paraId="7F6E4BE5" w14:textId="1A61B511" w:rsidR="00096B32" w:rsidRPr="00111627" w:rsidRDefault="00096B32" w:rsidP="00111627">
                      <w:pPr>
                        <w:pStyle w:val="Legenda"/>
                        <w:jc w:val="center"/>
                        <w:rPr>
                          <w:rFonts w:ascii="NewsGotT" w:hAnsi="NewsGotT"/>
                          <w:i w:val="0"/>
                          <w:iCs w:val="0"/>
                          <w:noProof/>
                          <w:color w:val="auto"/>
                          <w:sz w:val="20"/>
                          <w:szCs w:val="20"/>
                        </w:rPr>
                      </w:pPr>
                      <w:bookmarkStart w:id="764" w:name="_Toc63286508"/>
                      <w:r w:rsidRPr="00111627">
                        <w:rPr>
                          <w:rFonts w:ascii="NewsGotT" w:hAnsi="NewsGotT"/>
                          <w:i w:val="0"/>
                          <w:iCs w:val="0"/>
                          <w:noProof/>
                          <w:color w:val="auto"/>
                          <w:sz w:val="20"/>
                          <w:szCs w:val="20"/>
                        </w:rPr>
                        <w:t xml:space="preserve">Figura </w:t>
                      </w:r>
                      <w:ins w:id="765"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66"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67" w:author="luis barros" w:date="2021-02-06T11:14:00Z">
                        <w:r>
                          <w:rPr>
                            <w:rFonts w:ascii="NewsGotT" w:hAnsi="NewsGotT"/>
                            <w:i w:val="0"/>
                            <w:iCs w:val="0"/>
                            <w:noProof/>
                            <w:color w:val="auto"/>
                            <w:sz w:val="20"/>
                            <w:szCs w:val="20"/>
                          </w:rPr>
                          <w:t>44</w:t>
                        </w:r>
                        <w:r>
                          <w:rPr>
                            <w:rFonts w:ascii="NewsGotT" w:hAnsi="NewsGotT"/>
                            <w:i w:val="0"/>
                            <w:iCs w:val="0"/>
                            <w:noProof/>
                            <w:color w:val="auto"/>
                            <w:sz w:val="20"/>
                            <w:szCs w:val="20"/>
                          </w:rPr>
                          <w:fldChar w:fldCharType="end"/>
                        </w:r>
                      </w:ins>
                      <w:del w:id="768" w:author="luis barros" w:date="2021-02-06T11:05:00Z">
                        <w:r w:rsidRPr="00111627" w:rsidDel="00325688">
                          <w:rPr>
                            <w:rFonts w:ascii="NewsGotT" w:hAnsi="NewsGotT"/>
                            <w:i w:val="0"/>
                            <w:iCs w:val="0"/>
                            <w:noProof/>
                            <w:color w:val="auto"/>
                            <w:sz w:val="20"/>
                            <w:szCs w:val="20"/>
                          </w:rPr>
                          <w:fldChar w:fldCharType="begin"/>
                        </w:r>
                        <w:r w:rsidRPr="00111627" w:rsidDel="00325688">
                          <w:rPr>
                            <w:rFonts w:ascii="NewsGotT" w:hAnsi="NewsGotT"/>
                            <w:i w:val="0"/>
                            <w:iCs w:val="0"/>
                            <w:noProof/>
                            <w:color w:val="auto"/>
                            <w:sz w:val="20"/>
                            <w:szCs w:val="20"/>
                          </w:rPr>
                          <w:delInstrText xml:space="preserve"> SEQ Figura \* ARABIC </w:delInstrText>
                        </w:r>
                        <w:r w:rsidRPr="00111627"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50</w:delText>
                        </w:r>
                        <w:r w:rsidRPr="00111627" w:rsidDel="00325688">
                          <w:rPr>
                            <w:rFonts w:ascii="NewsGotT" w:hAnsi="NewsGotT"/>
                            <w:i w:val="0"/>
                            <w:iCs w:val="0"/>
                            <w:noProof/>
                            <w:color w:val="auto"/>
                            <w:sz w:val="20"/>
                            <w:szCs w:val="20"/>
                          </w:rPr>
                          <w:fldChar w:fldCharType="end"/>
                        </w:r>
                      </w:del>
                      <w:r w:rsidRPr="00111627">
                        <w:rPr>
                          <w:rFonts w:ascii="NewsGotT" w:hAnsi="NewsGotT"/>
                          <w:i w:val="0"/>
                          <w:iCs w:val="0"/>
                          <w:noProof/>
                          <w:color w:val="auto"/>
                          <w:sz w:val="20"/>
                          <w:szCs w:val="20"/>
                        </w:rPr>
                        <w:t xml:space="preserve"> - Vista 3D PCB sensores</w:t>
                      </w:r>
                      <w:bookmarkEnd w:id="764"/>
                    </w:p>
                  </w:txbxContent>
                </v:textbox>
                <w10:wrap type="tight" anchorx="margin"/>
              </v:shape>
            </w:pict>
          </mc:Fallback>
        </mc:AlternateContent>
      </w:r>
      <w:r>
        <w:rPr>
          <w:noProof/>
          <w:lang w:eastAsia="pt-PT"/>
        </w:rPr>
        <w:drawing>
          <wp:anchor distT="0" distB="0" distL="114300" distR="114300" simplePos="0" relativeHeight="251728896" behindDoc="1" locked="0" layoutInCell="1" allowOverlap="1" wp14:anchorId="7B0DBB5D" wp14:editId="38A7C62E">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51352F78" w:rsidR="006E30F3" w:rsidRDefault="006E30F3" w:rsidP="00D161D0">
      <w:pPr>
        <w:pStyle w:val="PhDCabealho2"/>
      </w:pPr>
      <w:bookmarkStart w:id="769" w:name="_Toc63287475"/>
      <w:r>
        <w:t>Máquina de estados</w:t>
      </w:r>
      <w:bookmarkEnd w:id="769"/>
    </w:p>
    <w:p w14:paraId="794D29A1" w14:textId="04D314F8" w:rsidR="00A22DEA" w:rsidRDefault="00A22DEA" w:rsidP="00574631">
      <w:pPr>
        <w:pStyle w:val="PhDCorpo"/>
        <w:keepNext/>
      </w:pPr>
      <w:r>
        <w:rPr>
          <w:noProof/>
          <w:lang w:eastAsia="pt-PT"/>
        </w:rPr>
        <mc:AlternateContent>
          <mc:Choice Requires="wpg">
            <w:drawing>
              <wp:anchor distT="0" distB="0" distL="114300" distR="114300" simplePos="0" relativeHeight="251806720" behindDoc="0" locked="0" layoutInCell="1" allowOverlap="1" wp14:anchorId="297C54B9" wp14:editId="5CBC3FAD">
                <wp:simplePos x="0" y="0"/>
                <wp:positionH relativeFrom="column">
                  <wp:posOffset>4445</wp:posOffset>
                </wp:positionH>
                <wp:positionV relativeFrom="paragraph">
                  <wp:posOffset>-1905</wp:posOffset>
                </wp:positionV>
                <wp:extent cx="5730240" cy="7931785"/>
                <wp:effectExtent l="0" t="0" r="3810" b="0"/>
                <wp:wrapSquare wrapText="bothSides"/>
                <wp:docPr id="68" name="Agrupar 68"/>
                <wp:cNvGraphicFramePr/>
                <a:graphic xmlns:a="http://schemas.openxmlformats.org/drawingml/2006/main">
                  <a:graphicData uri="http://schemas.microsoft.com/office/word/2010/wordprocessingGroup">
                    <wpg:wgp>
                      <wpg:cNvGrpSpPr/>
                      <wpg:grpSpPr>
                        <a:xfrm>
                          <a:off x="0" y="0"/>
                          <a:ext cx="5730240" cy="7931785"/>
                          <a:chOff x="-39756" y="0"/>
                          <a:chExt cx="5730240" cy="7932445"/>
                        </a:xfrm>
                      </wpg:grpSpPr>
                      <pic:pic xmlns:pic="http://schemas.openxmlformats.org/drawingml/2006/picture">
                        <pic:nvPicPr>
                          <pic:cNvPr id="97" name="Imagem 97"/>
                          <pic:cNvPicPr>
                            <a:picLocks noChangeAspect="1"/>
                          </pic:cNvPicPr>
                        </pic:nvPicPr>
                        <pic:blipFill rotWithShape="1">
                          <a:blip r:embed="rId142" cstate="print">
                            <a:extLst>
                              <a:ext uri="{28A0092B-C50C-407E-A947-70E740481C1C}">
                                <a14:useLocalDpi xmlns:a14="http://schemas.microsoft.com/office/drawing/2010/main" val="0"/>
                              </a:ext>
                            </a:extLst>
                          </a:blip>
                          <a:srcRect t="38476" b="3046"/>
                          <a:stretch/>
                        </pic:blipFill>
                        <pic:spPr bwMode="auto">
                          <a:xfrm>
                            <a:off x="103367" y="47707"/>
                            <a:ext cx="3656330" cy="110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43"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8" y="0"/>
                            <a:ext cx="1259205" cy="1223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44" cstate="print">
                            <a:extLst>
                              <a:ext uri="{28A0092B-C50C-407E-A947-70E740481C1C}">
                                <a14:useLocalDpi xmlns:a14="http://schemas.microsoft.com/office/drawing/2010/main" val="0"/>
                              </a:ext>
                            </a:extLst>
                          </a:blip>
                          <a:srcRect l="25310" t="45448" r="23914" b="4715"/>
                          <a:stretch/>
                        </pic:blipFill>
                        <pic:spPr bwMode="auto">
                          <a:xfrm>
                            <a:off x="174930" y="1223665"/>
                            <a:ext cx="1300480" cy="64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31805" y="3061217"/>
                            <a:ext cx="2796540" cy="2418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180523" y="1384465"/>
                            <a:ext cx="2341880" cy="218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19270" y="1598181"/>
                            <a:ext cx="3013075" cy="1664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Imagem 66"/>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9756" y="5518175"/>
                            <a:ext cx="5730240" cy="2414270"/>
                          </a:xfrm>
                          <a:prstGeom prst="rect">
                            <a:avLst/>
                          </a:prstGeom>
                          <a:noFill/>
                          <a:ln>
                            <a:noFill/>
                          </a:ln>
                        </pic:spPr>
                      </pic:pic>
                    </wpg:wgp>
                  </a:graphicData>
                </a:graphic>
              </wp:anchor>
            </w:drawing>
          </mc:Choice>
          <mc:Fallback>
            <w:pict>
              <v:group w14:anchorId="1DCE3421" id="Agrupar 68" o:spid="_x0000_s1026" style="position:absolute;margin-left:.35pt;margin-top:-.15pt;width:451.2pt;height:624.55pt;z-index:251806720" coordorigin="-397" coordsize="57302,7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">
                <v:shape id="Imagem 97" o:spid="_x0000_s1027" type="#_x0000_t75" style="position:absolute;left:1033;top:477;width:36563;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49" o:title="" croptop="25216f" cropbottom="1996f"/>
                </v:shape>
                <v:shape id="Imagem 98" o:spid="_x0000_s1028" type="#_x0000_t75" style="position:absolute;left:38245;width:12592;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50" o:title="" croptop="16090f" cropleft="11003f" cropright="7496f" chromakey="white"/>
                </v:shape>
                <v:shape id="Imagem 99" o:spid="_x0000_s1029" type="#_x0000_t75" style="position:absolute;left:1749;top:12236;width:13005;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51" o:title="" croptop="29785f" cropbottom="3090f" cropleft="16587f" cropright="15672f"/>
                </v:shape>
                <v:shape id="Imagem 101" o:spid="_x0000_s1030" type="#_x0000_t75" style="position:absolute;left:318;top:30612;width:27965;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52" o:title="" croptop="5608f" chromakey="white"/>
                </v:shape>
                <v:shape id="Imagem 102" o:spid="_x0000_s1031" type="#_x0000_t75" style="position:absolute;left:31805;top:13844;width:23419;height:2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53" o:title="" croptop="5821f" chromakey="white"/>
                </v:shape>
                <v:shape id="Imagem 103" o:spid="_x0000_s1032" type="#_x0000_t75" style="position:absolute;left:1192;top:15981;width:30131;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54" o:title="" croptop="8402f" chromakey="white"/>
                </v:shape>
                <v:shape id="Imagem 66" o:spid="_x0000_s1033" type="#_x0000_t75" style="position:absolute;left:-397;top:55181;width:57301;height:2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">
                  <v:imagedata r:id="rId155" o:title=""/>
                </v:shape>
                <w10:wrap type="square"/>
              </v:group>
            </w:pict>
          </mc:Fallback>
        </mc:AlternateContent>
      </w:r>
    </w:p>
    <w:p w14:paraId="0EC7FEF6" w14:textId="470AE348" w:rsidR="00856A6C" w:rsidRPr="00574631" w:rsidRDefault="00574631" w:rsidP="00574631">
      <w:pPr>
        <w:pStyle w:val="Legenda"/>
        <w:jc w:val="center"/>
        <w:rPr>
          <w:rFonts w:ascii="NewsGotT" w:hAnsi="NewsGotT"/>
          <w:i w:val="0"/>
          <w:iCs w:val="0"/>
          <w:noProof/>
          <w:color w:val="auto"/>
          <w:sz w:val="20"/>
          <w:szCs w:val="20"/>
        </w:rPr>
      </w:pPr>
      <w:bookmarkStart w:id="770" w:name="_Toc63286509"/>
      <w:r w:rsidRPr="00574631">
        <w:rPr>
          <w:rFonts w:ascii="NewsGotT" w:hAnsi="NewsGotT"/>
          <w:i w:val="0"/>
          <w:iCs w:val="0"/>
          <w:noProof/>
          <w:color w:val="auto"/>
          <w:sz w:val="20"/>
          <w:szCs w:val="20"/>
        </w:rPr>
        <w:t xml:space="preserve">Figura </w:t>
      </w:r>
      <w:ins w:id="771"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72"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73" w:author="luis barros" w:date="2021-02-06T11:14:00Z">
        <w:r w:rsidR="00325688">
          <w:rPr>
            <w:rFonts w:ascii="NewsGotT" w:hAnsi="NewsGotT"/>
            <w:i w:val="0"/>
            <w:iCs w:val="0"/>
            <w:noProof/>
            <w:color w:val="auto"/>
            <w:sz w:val="20"/>
            <w:szCs w:val="20"/>
          </w:rPr>
          <w:t>45</w:t>
        </w:r>
        <w:r w:rsidR="00325688">
          <w:rPr>
            <w:rFonts w:ascii="NewsGotT" w:hAnsi="NewsGotT"/>
            <w:i w:val="0"/>
            <w:iCs w:val="0"/>
            <w:noProof/>
            <w:color w:val="auto"/>
            <w:sz w:val="20"/>
            <w:szCs w:val="20"/>
          </w:rPr>
          <w:fldChar w:fldCharType="end"/>
        </w:r>
      </w:ins>
      <w:del w:id="774" w:author="luis barros" w:date="2021-02-06T11:05:00Z">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51</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Esquemático PCB Máquina de Estados</w:t>
      </w:r>
      <w:bookmarkEnd w:id="770"/>
    </w:p>
    <w:p w14:paraId="1E53E907" w14:textId="008B1958" w:rsidR="00856A6C" w:rsidRDefault="00574631" w:rsidP="006E30F3">
      <w:pPr>
        <w:pStyle w:val="PhDCorpo"/>
      </w:pPr>
      <w:r>
        <w:rPr>
          <w:noProof/>
          <w:lang w:eastAsia="pt-PT"/>
        </w:rPr>
        <mc:AlternateContent>
          <mc:Choice Requires="wpg">
            <w:drawing>
              <wp:anchor distT="0" distB="0" distL="114300" distR="114300" simplePos="0" relativeHeight="251749376" behindDoc="0" locked="0" layoutInCell="1" allowOverlap="1" wp14:anchorId="73580421" wp14:editId="73140743">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41BE68AB" w:rsidR="00096B32" w:rsidRPr="00574631" w:rsidRDefault="00096B32" w:rsidP="00574631">
                              <w:pPr>
                                <w:pStyle w:val="Legenda"/>
                                <w:jc w:val="center"/>
                                <w:rPr>
                                  <w:rFonts w:ascii="NewsGotT" w:hAnsi="NewsGotT"/>
                                  <w:i w:val="0"/>
                                  <w:iCs w:val="0"/>
                                  <w:noProof/>
                                  <w:color w:val="auto"/>
                                  <w:sz w:val="20"/>
                                  <w:szCs w:val="20"/>
                                </w:rPr>
                              </w:pPr>
                              <w:bookmarkStart w:id="775" w:name="_Toc63286510"/>
                              <w:r w:rsidRPr="00574631">
                                <w:rPr>
                                  <w:rFonts w:ascii="NewsGotT" w:hAnsi="NewsGotT"/>
                                  <w:i w:val="0"/>
                                  <w:iCs w:val="0"/>
                                  <w:noProof/>
                                  <w:color w:val="auto"/>
                                  <w:sz w:val="20"/>
                                  <w:szCs w:val="20"/>
                                </w:rPr>
                                <w:t xml:space="preserve">Figura </w:t>
                              </w:r>
                              <w:ins w:id="776"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77"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78" w:author="luis barros" w:date="2021-02-06T11:14:00Z">
                                <w:r>
                                  <w:rPr>
                                    <w:rFonts w:ascii="NewsGotT" w:hAnsi="NewsGotT"/>
                                    <w:i w:val="0"/>
                                    <w:iCs w:val="0"/>
                                    <w:noProof/>
                                    <w:color w:val="auto"/>
                                    <w:sz w:val="20"/>
                                    <w:szCs w:val="20"/>
                                  </w:rPr>
                                  <w:t>46</w:t>
                                </w:r>
                                <w:r>
                                  <w:rPr>
                                    <w:rFonts w:ascii="NewsGotT" w:hAnsi="NewsGotT"/>
                                    <w:i w:val="0"/>
                                    <w:iCs w:val="0"/>
                                    <w:noProof/>
                                    <w:color w:val="auto"/>
                                    <w:sz w:val="20"/>
                                    <w:szCs w:val="20"/>
                                  </w:rPr>
                                  <w:fldChar w:fldCharType="end"/>
                                </w:r>
                              </w:ins>
                              <w:del w:id="779" w:author="luis barros" w:date="2021-02-06T11:05:00Z">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52</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Layout PCB Máquina de Estados</w:t>
                              </w:r>
                              <w:bookmarkEnd w:id="7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17" style="position:absolute;left:0;text-align:left;margin-left:0;margin-top:14.75pt;width:456.7pt;height:340.65pt;z-index:251749376;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">
                <v:shape id="Imagem 107" o:spid="_x0000_s1118"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57" o:title=""/>
                </v:shape>
                <v:shape id="Caixa de texto 108" o:spid="_x0000_s1119"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41BE68AB" w:rsidR="00096B32" w:rsidRPr="00574631" w:rsidRDefault="00096B32" w:rsidP="00574631">
                        <w:pPr>
                          <w:pStyle w:val="Legenda"/>
                          <w:jc w:val="center"/>
                          <w:rPr>
                            <w:rFonts w:ascii="NewsGotT" w:hAnsi="NewsGotT"/>
                            <w:i w:val="0"/>
                            <w:iCs w:val="0"/>
                            <w:noProof/>
                            <w:color w:val="auto"/>
                            <w:sz w:val="20"/>
                            <w:szCs w:val="20"/>
                          </w:rPr>
                        </w:pPr>
                        <w:bookmarkStart w:id="780" w:name="_Toc63286510"/>
                        <w:r w:rsidRPr="00574631">
                          <w:rPr>
                            <w:rFonts w:ascii="NewsGotT" w:hAnsi="NewsGotT"/>
                            <w:i w:val="0"/>
                            <w:iCs w:val="0"/>
                            <w:noProof/>
                            <w:color w:val="auto"/>
                            <w:sz w:val="20"/>
                            <w:szCs w:val="20"/>
                          </w:rPr>
                          <w:t xml:space="preserve">Figura </w:t>
                        </w:r>
                        <w:ins w:id="781" w:author="luis barros" w:date="2021-02-06T11:14:00Z">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id="782" w:author="luis barros" w:date="2021-02-06T11:14:00Z">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id="783" w:author="luis barros" w:date="2021-02-06T11:14:00Z">
                          <w:r>
                            <w:rPr>
                              <w:rFonts w:ascii="NewsGotT" w:hAnsi="NewsGotT"/>
                              <w:i w:val="0"/>
                              <w:iCs w:val="0"/>
                              <w:noProof/>
                              <w:color w:val="auto"/>
                              <w:sz w:val="20"/>
                              <w:szCs w:val="20"/>
                            </w:rPr>
                            <w:t>46</w:t>
                          </w:r>
                          <w:r>
                            <w:rPr>
                              <w:rFonts w:ascii="NewsGotT" w:hAnsi="NewsGotT"/>
                              <w:i w:val="0"/>
                              <w:iCs w:val="0"/>
                              <w:noProof/>
                              <w:color w:val="auto"/>
                              <w:sz w:val="20"/>
                              <w:szCs w:val="20"/>
                            </w:rPr>
                            <w:fldChar w:fldCharType="end"/>
                          </w:r>
                        </w:ins>
                        <w:del w:id="784" w:author="luis barros" w:date="2021-02-06T11:05:00Z">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52</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Layout PCB Máquina de Estados</w:t>
                        </w:r>
                        <w:bookmarkEnd w:id="780"/>
                      </w:p>
                    </w:txbxContent>
                  </v:textbox>
                </v:shape>
                <w10:wrap type="tight" anchorx="margin"/>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69CDB8C7">
            <wp:extent cx="5426132"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9"/>
                    <pic:cNvPicPr/>
                  </pic:nvPicPr>
                  <pic:blipFill>
                    <a:blip r:embed="rId158">
                      <a:extLst>
                        <a:ext uri="{28A0092B-C50C-407E-A947-70E740481C1C}">
                          <a14:useLocalDpi xmlns:a14="http://schemas.microsoft.com/office/drawing/2010/main" val="0"/>
                        </a:ext>
                      </a:extLst>
                    </a:blip>
                    <a:stretch>
                      <a:fillRect/>
                    </a:stretch>
                  </pic:blipFill>
                  <pic:spPr>
                    <a:xfrm>
                      <a:off x="0" y="0"/>
                      <a:ext cx="5426132" cy="4099562"/>
                    </a:xfrm>
                    <a:prstGeom prst="rect">
                      <a:avLst/>
                    </a:prstGeom>
                  </pic:spPr>
                </pic:pic>
              </a:graphicData>
            </a:graphic>
          </wp:inline>
        </w:drawing>
      </w:r>
    </w:p>
    <w:p w14:paraId="4025B896" w14:textId="248C4C9F" w:rsidR="00856A6C" w:rsidRPr="00574631" w:rsidRDefault="00574631" w:rsidP="00574631">
      <w:pPr>
        <w:pStyle w:val="Legenda"/>
        <w:jc w:val="center"/>
        <w:rPr>
          <w:rFonts w:ascii="NewsGotT" w:hAnsi="NewsGotT"/>
          <w:i w:val="0"/>
          <w:iCs w:val="0"/>
          <w:noProof/>
          <w:color w:val="auto"/>
          <w:sz w:val="20"/>
          <w:szCs w:val="20"/>
        </w:rPr>
      </w:pPr>
      <w:bookmarkStart w:id="785" w:name="_Toc63286511"/>
      <w:r w:rsidRPr="00574631">
        <w:rPr>
          <w:rFonts w:ascii="NewsGotT" w:hAnsi="NewsGotT"/>
          <w:i w:val="0"/>
          <w:iCs w:val="0"/>
          <w:noProof/>
          <w:color w:val="auto"/>
          <w:sz w:val="20"/>
          <w:szCs w:val="20"/>
        </w:rPr>
        <w:t xml:space="preserve">Figura </w:t>
      </w:r>
      <w:ins w:id="786"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87"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88" w:author="luis barros" w:date="2021-02-06T11:14:00Z">
        <w:r w:rsidR="00325688">
          <w:rPr>
            <w:rFonts w:ascii="NewsGotT" w:hAnsi="NewsGotT"/>
            <w:i w:val="0"/>
            <w:iCs w:val="0"/>
            <w:noProof/>
            <w:color w:val="auto"/>
            <w:sz w:val="20"/>
            <w:szCs w:val="20"/>
          </w:rPr>
          <w:t>47</w:t>
        </w:r>
        <w:r w:rsidR="00325688">
          <w:rPr>
            <w:rFonts w:ascii="NewsGotT" w:hAnsi="NewsGotT"/>
            <w:i w:val="0"/>
            <w:iCs w:val="0"/>
            <w:noProof/>
            <w:color w:val="auto"/>
            <w:sz w:val="20"/>
            <w:szCs w:val="20"/>
          </w:rPr>
          <w:fldChar w:fldCharType="end"/>
        </w:r>
      </w:ins>
      <w:del w:id="789" w:author="luis barros" w:date="2021-02-06T11:05:00Z">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53</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785"/>
    </w:p>
    <w:p w14:paraId="227B5F4C" w14:textId="77777777" w:rsidR="00186288" w:rsidRDefault="00186288" w:rsidP="00186288">
      <w:pPr>
        <w:pStyle w:val="PhDCorpo"/>
        <w:keepNext/>
        <w:jc w:val="center"/>
      </w:pPr>
      <w:r>
        <w:rPr>
          <w:noProof/>
        </w:rPr>
        <w:drawing>
          <wp:inline distT="0" distB="0" distL="0" distR="0" wp14:anchorId="0AAD4C47" wp14:editId="00C5C8B5">
            <wp:extent cx="5760084"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
                    <pic:cNvPicPr/>
                  </pic:nvPicPr>
                  <pic:blipFill>
                    <a:blip r:embed="rId159">
                      <a:extLst>
                        <a:ext uri="{28A0092B-C50C-407E-A947-70E740481C1C}">
                          <a14:useLocalDpi xmlns:a14="http://schemas.microsoft.com/office/drawing/2010/main" val="0"/>
                        </a:ext>
                      </a:extLst>
                    </a:blip>
                    <a:stretch>
                      <a:fillRect/>
                    </a:stretch>
                  </pic:blipFill>
                  <pic:spPr>
                    <a:xfrm>
                      <a:off x="0" y="0"/>
                      <a:ext cx="5760084" cy="4367530"/>
                    </a:xfrm>
                    <a:prstGeom prst="rect">
                      <a:avLst/>
                    </a:prstGeom>
                  </pic:spPr>
                </pic:pic>
              </a:graphicData>
            </a:graphic>
          </wp:inline>
        </w:drawing>
      </w:r>
    </w:p>
    <w:p w14:paraId="35F052A0" w14:textId="44B84E39" w:rsidR="00856A6C" w:rsidRPr="00186288" w:rsidRDefault="00186288" w:rsidP="00186288">
      <w:pPr>
        <w:pStyle w:val="Legenda"/>
        <w:jc w:val="center"/>
        <w:rPr>
          <w:rFonts w:ascii="NewsGotT" w:hAnsi="NewsGotT"/>
          <w:i w:val="0"/>
          <w:iCs w:val="0"/>
          <w:noProof/>
          <w:color w:val="auto"/>
          <w:sz w:val="20"/>
          <w:szCs w:val="20"/>
        </w:rPr>
      </w:pPr>
      <w:bookmarkStart w:id="790" w:name="_Toc63286512"/>
      <w:r w:rsidRPr="00186288">
        <w:rPr>
          <w:rFonts w:ascii="NewsGotT" w:hAnsi="NewsGotT"/>
          <w:i w:val="0"/>
          <w:iCs w:val="0"/>
          <w:noProof/>
          <w:color w:val="auto"/>
          <w:sz w:val="20"/>
          <w:szCs w:val="20"/>
        </w:rPr>
        <w:t xml:space="preserve">Figura </w:t>
      </w:r>
      <w:ins w:id="791"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92"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93" w:author="luis barros" w:date="2021-02-06T11:14:00Z">
        <w:r w:rsidR="00325688">
          <w:rPr>
            <w:rFonts w:ascii="NewsGotT" w:hAnsi="NewsGotT"/>
            <w:i w:val="0"/>
            <w:iCs w:val="0"/>
            <w:noProof/>
            <w:color w:val="auto"/>
            <w:sz w:val="20"/>
            <w:szCs w:val="20"/>
          </w:rPr>
          <w:t>48</w:t>
        </w:r>
        <w:r w:rsidR="00325688">
          <w:rPr>
            <w:rFonts w:ascii="NewsGotT" w:hAnsi="NewsGotT"/>
            <w:i w:val="0"/>
            <w:iCs w:val="0"/>
            <w:noProof/>
            <w:color w:val="auto"/>
            <w:sz w:val="20"/>
            <w:szCs w:val="20"/>
          </w:rPr>
          <w:fldChar w:fldCharType="end"/>
        </w:r>
      </w:ins>
      <w:del w:id="794" w:author="luis barros" w:date="2021-02-06T11:05:00Z">
        <w:r w:rsidRPr="00186288" w:rsidDel="00325688">
          <w:rPr>
            <w:rFonts w:ascii="NewsGotT" w:hAnsi="NewsGotT"/>
            <w:i w:val="0"/>
            <w:iCs w:val="0"/>
            <w:noProof/>
            <w:color w:val="auto"/>
            <w:sz w:val="20"/>
            <w:szCs w:val="20"/>
          </w:rPr>
          <w:fldChar w:fldCharType="begin"/>
        </w:r>
        <w:r w:rsidRPr="00186288" w:rsidDel="00325688">
          <w:rPr>
            <w:rFonts w:ascii="NewsGotT" w:hAnsi="NewsGotT"/>
            <w:i w:val="0"/>
            <w:iCs w:val="0"/>
            <w:noProof/>
            <w:color w:val="auto"/>
            <w:sz w:val="20"/>
            <w:szCs w:val="20"/>
          </w:rPr>
          <w:delInstrText xml:space="preserve"> SEQ Figura \* ARABIC </w:delInstrText>
        </w:r>
        <w:r w:rsidRPr="00186288"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54</w:delText>
        </w:r>
        <w:r w:rsidRPr="00186288" w:rsidDel="00325688">
          <w:rPr>
            <w:rFonts w:ascii="NewsGotT" w:hAnsi="NewsGotT"/>
            <w:i w:val="0"/>
            <w:iCs w:val="0"/>
            <w:noProof/>
            <w:color w:val="auto"/>
            <w:sz w:val="20"/>
            <w:szCs w:val="20"/>
          </w:rPr>
          <w:fldChar w:fldCharType="end"/>
        </w:r>
      </w:del>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790"/>
    </w:p>
    <w:p w14:paraId="53373F21" w14:textId="77777777" w:rsidR="005734C4" w:rsidRDefault="00186288" w:rsidP="005734C4">
      <w:pPr>
        <w:pStyle w:val="PhDCorpo"/>
        <w:keepNext/>
        <w:jc w:val="center"/>
      </w:pPr>
      <w:r>
        <w:rPr>
          <w:noProof/>
          <w:lang w:eastAsia="pt-PT"/>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60" cstate="print">
                      <a:extLst>
                        <a:ext uri="{BEBA8EAE-BF5A-486C-A8C5-ECC9F3942E4B}">
                          <a14:imgProps xmlns:a14="http://schemas.microsoft.com/office/drawing/2010/main">
                            <a14:imgLayer r:embed="rId161">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5F03E346" w:rsidR="00856A6C" w:rsidRPr="005734C4" w:rsidRDefault="005734C4" w:rsidP="005734C4">
      <w:pPr>
        <w:pStyle w:val="Legenda"/>
        <w:jc w:val="center"/>
        <w:rPr>
          <w:rFonts w:ascii="NewsGotT" w:hAnsi="NewsGotT"/>
          <w:i w:val="0"/>
          <w:iCs w:val="0"/>
          <w:noProof/>
          <w:color w:val="auto"/>
          <w:sz w:val="20"/>
          <w:szCs w:val="20"/>
        </w:rPr>
      </w:pPr>
      <w:bookmarkStart w:id="795" w:name="_Toc63286513"/>
      <w:r w:rsidRPr="005734C4">
        <w:rPr>
          <w:rFonts w:ascii="NewsGotT" w:hAnsi="NewsGotT"/>
          <w:i w:val="0"/>
          <w:iCs w:val="0"/>
          <w:noProof/>
          <w:color w:val="auto"/>
          <w:sz w:val="20"/>
          <w:szCs w:val="20"/>
        </w:rPr>
        <w:t xml:space="preserve">Figura </w:t>
      </w:r>
      <w:ins w:id="796" w:author="luis barros" w:date="2021-02-06T11:14:00Z">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797" w:author="luis barros" w:date="2021-02-06T11:14:00Z">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id="798" w:author="luis barros" w:date="2021-02-06T11:14:00Z">
        <w:r w:rsidR="00325688">
          <w:rPr>
            <w:rFonts w:ascii="NewsGotT" w:hAnsi="NewsGotT"/>
            <w:i w:val="0"/>
            <w:iCs w:val="0"/>
            <w:noProof/>
            <w:color w:val="auto"/>
            <w:sz w:val="20"/>
            <w:szCs w:val="20"/>
          </w:rPr>
          <w:t>49</w:t>
        </w:r>
        <w:r w:rsidR="00325688">
          <w:rPr>
            <w:rFonts w:ascii="NewsGotT" w:hAnsi="NewsGotT"/>
            <w:i w:val="0"/>
            <w:iCs w:val="0"/>
            <w:noProof/>
            <w:color w:val="auto"/>
            <w:sz w:val="20"/>
            <w:szCs w:val="20"/>
          </w:rPr>
          <w:fldChar w:fldCharType="end"/>
        </w:r>
      </w:ins>
      <w:del w:id="799" w:author="luis barros" w:date="2021-02-06T11:05:00Z">
        <w:r w:rsidRPr="005734C4" w:rsidDel="00325688">
          <w:rPr>
            <w:rFonts w:ascii="NewsGotT" w:hAnsi="NewsGotT"/>
            <w:i w:val="0"/>
            <w:iCs w:val="0"/>
            <w:noProof/>
            <w:color w:val="auto"/>
            <w:sz w:val="20"/>
            <w:szCs w:val="20"/>
          </w:rPr>
          <w:fldChar w:fldCharType="begin"/>
        </w:r>
        <w:r w:rsidRPr="005734C4" w:rsidDel="00325688">
          <w:rPr>
            <w:rFonts w:ascii="NewsGotT" w:hAnsi="NewsGotT"/>
            <w:i w:val="0"/>
            <w:iCs w:val="0"/>
            <w:noProof/>
            <w:color w:val="auto"/>
            <w:sz w:val="20"/>
            <w:szCs w:val="20"/>
          </w:rPr>
          <w:delInstrText xml:space="preserve"> SEQ Figura \* ARABIC </w:delInstrText>
        </w:r>
        <w:r w:rsidRPr="005734C4" w:rsidDel="00325688">
          <w:rPr>
            <w:rFonts w:ascii="NewsGotT" w:hAnsi="NewsGotT"/>
            <w:i w:val="0"/>
            <w:iCs w:val="0"/>
            <w:noProof/>
            <w:color w:val="auto"/>
            <w:sz w:val="20"/>
            <w:szCs w:val="20"/>
          </w:rPr>
          <w:fldChar w:fldCharType="separate"/>
        </w:r>
        <w:r w:rsidR="0009661F" w:rsidDel="00325688">
          <w:rPr>
            <w:rFonts w:ascii="NewsGotT" w:hAnsi="NewsGotT"/>
            <w:i w:val="0"/>
            <w:iCs w:val="0"/>
            <w:noProof/>
            <w:color w:val="auto"/>
            <w:sz w:val="20"/>
            <w:szCs w:val="20"/>
          </w:rPr>
          <w:delText>55</w:delText>
        </w:r>
        <w:r w:rsidRPr="005734C4" w:rsidDel="00325688">
          <w:rPr>
            <w:rFonts w:ascii="NewsGotT" w:hAnsi="NewsGotT"/>
            <w:i w:val="0"/>
            <w:iCs w:val="0"/>
            <w:noProof/>
            <w:color w:val="auto"/>
            <w:sz w:val="20"/>
            <w:szCs w:val="20"/>
          </w:rPr>
          <w:fldChar w:fldCharType="end"/>
        </w:r>
      </w:del>
      <w:r w:rsidRPr="005734C4">
        <w:rPr>
          <w:rFonts w:ascii="NewsGotT" w:hAnsi="NewsGotT"/>
          <w:i w:val="0"/>
          <w:iCs w:val="0"/>
          <w:noProof/>
          <w:color w:val="auto"/>
          <w:sz w:val="20"/>
          <w:szCs w:val="20"/>
        </w:rPr>
        <w:t xml:space="preserve"> - Vista 3D PCB máquina de estados</w:t>
      </w:r>
      <w:bookmarkEnd w:id="795"/>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800" w:name="_Toc63287476"/>
      <w:commentRangeStart w:id="801"/>
      <w:r>
        <w:t>Lista de componentes</w:t>
      </w:r>
      <w:bookmarkEnd w:id="800"/>
      <w:commentRangeEnd w:id="801"/>
      <w:r w:rsidR="00832C70">
        <w:rPr>
          <w:rStyle w:val="Refdecomentrio"/>
          <w:b w:val="0"/>
          <w:bCs w:val="0"/>
          <w:kern w:val="0"/>
        </w:rPr>
        <w:commentReference w:id="801"/>
      </w:r>
    </w:p>
    <w:p w14:paraId="5C9A94CF" w14:textId="54E3BC8F" w:rsidR="003E73BF" w:rsidRPr="003E73BF" w:rsidRDefault="003E73BF" w:rsidP="003E73BF">
      <w:pPr>
        <w:pStyle w:val="Legenda"/>
        <w:keepNext/>
        <w:jc w:val="center"/>
        <w:rPr>
          <w:rFonts w:ascii="NewsGotT" w:hAnsi="NewsGotT"/>
          <w:i w:val="0"/>
          <w:iCs w:val="0"/>
          <w:color w:val="auto"/>
          <w:sz w:val="20"/>
          <w:szCs w:val="20"/>
        </w:rPr>
      </w:pPr>
      <w:bookmarkStart w:id="802" w:name="_Toc63286523"/>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802"/>
    </w:p>
    <w:tbl>
      <w:tblPr>
        <w:tblStyle w:val="TabelaSimples1"/>
        <w:tblW w:w="0" w:type="auto"/>
        <w:tblLayout w:type="fixed"/>
        <w:tblLook w:val="0420" w:firstRow="1" w:lastRow="0" w:firstColumn="0" w:lastColumn="0" w:noHBand="0" w:noVBand="1"/>
        <w:tblPrChange w:id="803" w:author="luis barros" w:date="2021-02-06T12:49:00Z">
          <w:tblPr>
            <w:tblStyle w:val="TabelaSimples1"/>
            <w:tblW w:w="0" w:type="auto"/>
            <w:tblLayout w:type="fixed"/>
            <w:tblLook w:val="0420" w:firstRow="1" w:lastRow="0" w:firstColumn="0" w:lastColumn="0" w:noHBand="0" w:noVBand="1"/>
          </w:tblPr>
        </w:tblPrChange>
      </w:tblPr>
      <w:tblGrid>
        <w:gridCol w:w="680"/>
        <w:gridCol w:w="1198"/>
        <w:gridCol w:w="1643"/>
        <w:gridCol w:w="1037"/>
        <w:gridCol w:w="901"/>
        <w:gridCol w:w="732"/>
        <w:gridCol w:w="794"/>
        <w:tblGridChange w:id="804">
          <w:tblGrid>
            <w:gridCol w:w="360"/>
            <w:gridCol w:w="360"/>
            <w:gridCol w:w="360"/>
            <w:gridCol w:w="360"/>
            <w:gridCol w:w="360"/>
            <w:gridCol w:w="360"/>
            <w:gridCol w:w="360"/>
          </w:tblGrid>
        </w:tblGridChange>
      </w:tblGrid>
      <w:tr w:rsidR="00832C70" w:rsidRPr="00B47F5D" w14:paraId="34E4B854" w14:textId="77777777" w:rsidTr="7F25EEC1">
        <w:trPr>
          <w:cnfStyle w:val="100000000000" w:firstRow="1" w:lastRow="0" w:firstColumn="0" w:lastColumn="0" w:oddVBand="0" w:evenVBand="0" w:oddHBand="0" w:evenHBand="0" w:firstRowFirstColumn="0" w:firstRowLastColumn="0" w:lastRowFirstColumn="0" w:lastRowLastColumn="0"/>
          <w:trHeight w:val="851"/>
          <w:tblHeader/>
          <w:trPrChange w:id="805" w:author="luis barros" w:date="2021-02-06T12:49:00Z">
            <w:trPr>
              <w:trHeight w:val="851"/>
              <w:tblHeader/>
            </w:trPr>
          </w:trPrChange>
        </w:trPr>
        <w:tc>
          <w:tcPr>
            <w:tcW w:w="680" w:type="dxa"/>
            <w:tcPrChange w:id="806" w:author="luis barros" w:date="2021-02-06T12:49:00Z">
              <w:tcPr>
                <w:tcW w:w="4176" w:type="dxa"/>
              </w:tcPr>
            </w:tcPrChange>
          </w:tcPr>
          <w:p w14:paraId="6CD334E1" w14:textId="77777777" w:rsidR="00832C70" w:rsidRPr="00B47F5D" w:rsidRDefault="00832C70" w:rsidP="005866CB">
            <w:pPr>
              <w:pStyle w:val="PhDCorpo"/>
              <w:contextualSpacing/>
              <w:jc w:val="center"/>
              <w:cnfStyle w:val="100000000000" w:firstRow="1" w:lastRow="0" w:firstColumn="0" w:lastColumn="0" w:oddVBand="0" w:evenVBand="0" w:oddHBand="0" w:evenHBand="0" w:firstRowFirstColumn="0" w:firstRowLastColumn="0" w:lastRowFirstColumn="0" w:lastRowLastColumn="0"/>
              <w:rPr>
                <w:ins w:id="807" w:author="luis barros" w:date="2021-02-06T12:49:00Z"/>
              </w:rPr>
            </w:pPr>
          </w:p>
        </w:tc>
        <w:tc>
          <w:tcPr>
            <w:tcW w:w="2841" w:type="dxa"/>
            <w:gridSpan w:val="2"/>
            <w:vAlign w:val="center"/>
            <w:tcPrChange w:id="808" w:author="luis barros" w:date="2021-02-06T12:49:00Z">
              <w:tcPr>
                <w:tcW w:w="4176" w:type="dxa"/>
                <w:gridSpan w:val="2"/>
                <w:vAlign w:val="center"/>
              </w:tcPr>
            </w:tcPrChange>
          </w:tcPr>
          <w:p w14:paraId="28B4C43A" w14:textId="51A973FB" w:rsidR="00832C70" w:rsidRPr="00B47F5D" w:rsidRDefault="00832C70" w:rsidP="005866CB">
            <w:pPr>
              <w:pStyle w:val="PhDCorpo"/>
              <w:contextualSpacing/>
              <w:jc w:val="center"/>
              <w:cnfStyle w:val="100000000000" w:firstRow="1" w:lastRow="0" w:firstColumn="0" w:lastColumn="0" w:oddVBand="0" w:evenVBand="0" w:oddHBand="0" w:evenHBand="0" w:firstRowFirstColumn="0" w:firstRowLastColumn="0" w:lastRowFirstColumn="0" w:lastRowLastColumn="0"/>
            </w:pPr>
            <w:r w:rsidRPr="00B47F5D">
              <w:t>Material</w:t>
            </w:r>
          </w:p>
        </w:tc>
        <w:tc>
          <w:tcPr>
            <w:tcW w:w="1037" w:type="dxa"/>
            <w:vAlign w:val="center"/>
            <w:tcPrChange w:id="809" w:author="luis barros" w:date="2021-02-06T12:49:00Z">
              <w:tcPr>
                <w:tcW w:w="1489" w:type="dxa"/>
                <w:vAlign w:val="center"/>
              </w:tcPr>
            </w:tcPrChange>
          </w:tcPr>
          <w:p w14:paraId="39D8AEF3" w14:textId="77777777" w:rsidR="00832C70" w:rsidRPr="00B47F5D" w:rsidRDefault="00832C70" w:rsidP="005866CB">
            <w:pPr>
              <w:pStyle w:val="PhDCorpo"/>
              <w:contextualSpacing/>
              <w:jc w:val="center"/>
              <w:cnfStyle w:val="100000000000" w:firstRow="1" w:lastRow="0" w:firstColumn="0" w:lastColumn="0" w:oddVBand="0" w:evenVBand="0" w:oddHBand="0" w:evenHBand="0" w:firstRowFirstColumn="0" w:firstRowLastColumn="0" w:lastRowFirstColumn="0" w:lastRowLastColumn="0"/>
            </w:pPr>
            <w:r w:rsidRPr="00B47F5D">
              <w:t>Loja</w:t>
            </w:r>
          </w:p>
        </w:tc>
        <w:tc>
          <w:tcPr>
            <w:tcW w:w="901" w:type="dxa"/>
            <w:vAlign w:val="center"/>
            <w:tcPrChange w:id="810" w:author="luis barros" w:date="2021-02-06T12:49:00Z">
              <w:tcPr>
                <w:tcW w:w="1276" w:type="dxa"/>
                <w:vAlign w:val="center"/>
              </w:tcPr>
            </w:tcPrChange>
          </w:tcPr>
          <w:p w14:paraId="48BC7DDD" w14:textId="77777777" w:rsidR="00832C70" w:rsidRPr="00B47F5D" w:rsidRDefault="00832C70" w:rsidP="005866CB">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Quantidade</w:t>
            </w:r>
          </w:p>
        </w:tc>
        <w:tc>
          <w:tcPr>
            <w:tcW w:w="732" w:type="dxa"/>
            <w:vAlign w:val="center"/>
            <w:tcPrChange w:id="811" w:author="luis barros" w:date="2021-02-06T12:49:00Z">
              <w:tcPr>
                <w:tcW w:w="1011" w:type="dxa"/>
                <w:vAlign w:val="center"/>
              </w:tcPr>
            </w:tcPrChange>
          </w:tcPr>
          <w:p w14:paraId="02355C1C" w14:textId="77777777" w:rsidR="00832C70" w:rsidRPr="00B47F5D" w:rsidRDefault="00832C70" w:rsidP="005866CB">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Preço unitário</w:t>
            </w:r>
          </w:p>
        </w:tc>
        <w:tc>
          <w:tcPr>
            <w:tcW w:w="794" w:type="dxa"/>
            <w:vAlign w:val="center"/>
            <w:tcPrChange w:id="812" w:author="luis barros" w:date="2021-02-06T12:49:00Z">
              <w:tcPr>
                <w:tcW w:w="1109" w:type="dxa"/>
                <w:vAlign w:val="center"/>
              </w:tcPr>
            </w:tcPrChange>
          </w:tcPr>
          <w:p w14:paraId="541B42F6" w14:textId="77777777" w:rsidR="00832C70" w:rsidRPr="00B47F5D" w:rsidRDefault="00832C70" w:rsidP="005866CB">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Preço total</w:t>
            </w:r>
          </w:p>
        </w:tc>
      </w:tr>
      <w:tr w:rsidR="00832C70" w:rsidRPr="00B47F5D" w14:paraId="4F95ACF1" w14:textId="77777777" w:rsidTr="7F25EEC1">
        <w:trPr>
          <w:cnfStyle w:val="000000100000" w:firstRow="0" w:lastRow="0" w:firstColumn="0" w:lastColumn="0" w:oddVBand="0" w:evenVBand="0" w:oddHBand="1" w:evenHBand="0" w:firstRowFirstColumn="0" w:firstRowLastColumn="0" w:lastRowFirstColumn="0" w:lastRowLastColumn="0"/>
          <w:trHeight w:val="1020"/>
          <w:trPrChange w:id="813" w:author="luis barros" w:date="2021-02-06T12:49:00Z">
            <w:trPr>
              <w:trHeight w:val="1020"/>
            </w:trPr>
          </w:trPrChange>
        </w:trPr>
        <w:tc>
          <w:tcPr>
            <w:tcW w:w="680" w:type="dxa"/>
            <w:tcPrChange w:id="814" w:author="luis barros" w:date="2021-02-06T12:49:00Z">
              <w:tcPr>
                <w:tcW w:w="4176" w:type="dxa"/>
              </w:tcPr>
            </w:tcPrChange>
          </w:tcPr>
          <w:p w14:paraId="136636ED" w14:textId="2D773738" w:rsidR="00832C70" w:rsidRPr="00B47F5D" w:rsidRDefault="00832C70" w:rsidP="00565E1C">
            <w:pPr>
              <w:pStyle w:val="PhDCorpo"/>
              <w:spacing w:after="0"/>
              <w:jc w:val="center"/>
              <w:cnfStyle w:val="000000100000" w:firstRow="0" w:lastRow="0" w:firstColumn="0" w:lastColumn="0" w:oddVBand="0" w:evenVBand="0" w:oddHBand="1" w:evenHBand="0" w:firstRowFirstColumn="0" w:firstRowLastColumn="0" w:lastRowFirstColumn="0" w:lastRowLastColumn="0"/>
              <w:rPr>
                <w:ins w:id="815" w:author="luis barros" w:date="2021-02-06T12:49:00Z"/>
                <w:lang w:val="en-GB"/>
              </w:rPr>
            </w:pPr>
            <w:ins w:id="816" w:author="luis barros" w:date="2021-02-06T12:50:00Z">
              <w:r>
                <w:rPr>
                  <w:lang w:val="en-GB"/>
                </w:rPr>
                <w:t>1</w:t>
              </w:r>
            </w:ins>
          </w:p>
        </w:tc>
        <w:tc>
          <w:tcPr>
            <w:tcW w:w="1198" w:type="dxa"/>
            <w:vAlign w:val="center"/>
            <w:tcPrChange w:id="817" w:author="luis barros" w:date="2021-02-06T12:49:00Z">
              <w:tcPr>
                <w:tcW w:w="1740" w:type="dxa"/>
                <w:vAlign w:val="center"/>
              </w:tcPr>
            </w:tcPrChange>
          </w:tcPr>
          <w:p w14:paraId="45803AA5" w14:textId="7DA08DA0" w:rsidR="00832C70" w:rsidRPr="00B47F5D" w:rsidRDefault="00832C70">
            <w:pPr>
              <w:pStyle w:val="PhDCorpo"/>
              <w:spacing w:after="0"/>
              <w:jc w:val="center"/>
              <w:cnfStyle w:val="000000100000" w:firstRow="0" w:lastRow="0" w:firstColumn="0" w:lastColumn="0" w:oddVBand="0" w:evenVBand="0" w:oddHBand="1" w:evenHBand="0" w:firstRowFirstColumn="0" w:firstRowLastColumn="0" w:lastRowFirstColumn="0" w:lastRowLastColumn="0"/>
              <w:rPr>
                <w:lang w:val="en-GB"/>
              </w:rPr>
              <w:pPrChange w:id="818" w:author="luis barros" w:date="2021-02-06T12:47:00Z">
                <w:pPr>
                  <w:pStyle w:val="PhDCorpo"/>
                  <w:jc w:val="center"/>
                  <w:cnfStyle w:val="000000100000" w:firstRow="0" w:lastRow="0" w:firstColumn="0" w:lastColumn="0" w:oddVBand="0" w:evenVBand="0" w:oddHBand="1" w:evenHBand="0" w:firstRowFirstColumn="0" w:firstRowLastColumn="0" w:lastRowFirstColumn="0" w:lastRowLastColumn="0"/>
                </w:pPr>
              </w:pPrChange>
            </w:pPr>
            <w:commentRangeStart w:id="819"/>
            <w:r w:rsidRPr="00B47F5D">
              <w:rPr>
                <w:lang w:val="en-GB"/>
              </w:rPr>
              <w:t>Motor Bot'n Roll ONE 300rpm</w:t>
            </w:r>
          </w:p>
        </w:tc>
        <w:tc>
          <w:tcPr>
            <w:tcW w:w="1643" w:type="dxa"/>
            <w:vAlign w:val="center"/>
            <w:tcPrChange w:id="820" w:author="luis barros" w:date="2021-02-06T12:49:00Z">
              <w:tcPr>
                <w:tcW w:w="2436" w:type="dxa"/>
                <w:vAlign w:val="center"/>
              </w:tcPr>
            </w:tcPrChange>
          </w:tcPr>
          <w:p w14:paraId="63569465" w14:textId="2F5C00D1"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noProof/>
                <w:lang w:eastAsia="pt-PT"/>
              </w:rPr>
              <w:drawing>
                <wp:inline distT="0" distB="0" distL="0" distR="0" wp14:anchorId="225457ED" wp14:editId="5F1CA1DE">
                  <wp:extent cx="1145407" cy="63795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821" w:author="luis barros" w:date="2021-02-06T12:49:00Z">
              <w:tcPr>
                <w:tcW w:w="1489" w:type="dxa"/>
                <w:vAlign w:val="center"/>
              </w:tcPr>
            </w:tcPrChange>
          </w:tcPr>
          <w:p w14:paraId="0B87D956" w14:textId="04AB0142"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tcW w:w="901" w:type="dxa"/>
            <w:vAlign w:val="center"/>
            <w:tcPrChange w:id="822" w:author="luis barros" w:date="2021-02-06T12:49:00Z">
              <w:tcPr>
                <w:tcW w:w="1276" w:type="dxa"/>
                <w:vAlign w:val="center"/>
              </w:tcPr>
            </w:tcPrChange>
          </w:tcPr>
          <w:p w14:paraId="75A96845" w14:textId="77777777"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2</w:t>
            </w:r>
          </w:p>
        </w:tc>
        <w:tc>
          <w:tcPr>
            <w:tcW w:w="732" w:type="dxa"/>
            <w:vAlign w:val="center"/>
            <w:tcPrChange w:id="823" w:author="luis barros" w:date="2021-02-06T12:49:00Z">
              <w:tcPr>
                <w:tcW w:w="1011" w:type="dxa"/>
                <w:vAlign w:val="center"/>
              </w:tcPr>
            </w:tcPrChange>
          </w:tcPr>
          <w:p w14:paraId="7F120976" w14:textId="5F389647" w:rsidR="00832C70" w:rsidRPr="00B47F5D" w:rsidRDefault="00832C70" w:rsidP="005866C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 xml:space="preserve">17,50 </w:t>
            </w:r>
            <w:r w:rsidRPr="00B47F5D">
              <w:rPr>
                <w:rFonts w:ascii="Times New Roman" w:hAnsi="Times New Roman"/>
                <w:lang w:val="en-GB"/>
              </w:rPr>
              <w:t>€</w:t>
            </w:r>
          </w:p>
        </w:tc>
        <w:tc>
          <w:tcPr>
            <w:tcW w:w="794" w:type="dxa"/>
            <w:vAlign w:val="center"/>
            <w:tcPrChange w:id="824" w:author="luis barros" w:date="2021-02-06T12:49:00Z">
              <w:tcPr>
                <w:tcW w:w="1109" w:type="dxa"/>
                <w:vAlign w:val="center"/>
              </w:tcPr>
            </w:tcPrChange>
          </w:tcPr>
          <w:p w14:paraId="7201F15F" w14:textId="5CD6C00A" w:rsidR="00832C70" w:rsidRPr="00B47F5D" w:rsidRDefault="00832C70" w:rsidP="005866C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 xml:space="preserve">35,00 </w:t>
            </w:r>
            <w:r w:rsidRPr="00B47F5D">
              <w:rPr>
                <w:rFonts w:ascii="Times New Roman" w:hAnsi="Times New Roman"/>
                <w:lang w:val="en-GB"/>
              </w:rPr>
              <w:t>€</w:t>
            </w:r>
            <w:commentRangeEnd w:id="819"/>
            <w:r>
              <w:rPr>
                <w:rStyle w:val="Refdecomentrio"/>
                <w:rFonts w:eastAsia="Times New Roman"/>
                <w:lang w:eastAsia="pt-PT"/>
              </w:rPr>
              <w:commentReference w:id="819"/>
            </w:r>
          </w:p>
        </w:tc>
      </w:tr>
      <w:tr w:rsidR="00832C70" w:rsidRPr="00B47F5D" w14:paraId="288A901A" w14:textId="77777777" w:rsidTr="7F25EEC1">
        <w:trPr>
          <w:trHeight w:val="2835"/>
          <w:trPrChange w:id="825" w:author="luis barros" w:date="2021-02-06T12:49:00Z">
            <w:trPr>
              <w:trHeight w:val="2835"/>
            </w:trPr>
          </w:trPrChange>
        </w:trPr>
        <w:tc>
          <w:tcPr>
            <w:tcW w:w="680" w:type="dxa"/>
            <w:tcPrChange w:id="826" w:author="luis barros" w:date="2021-02-06T12:49:00Z">
              <w:tcPr>
                <w:tcW w:w="4176" w:type="dxa"/>
              </w:tcPr>
            </w:tcPrChange>
          </w:tcPr>
          <w:p w14:paraId="21DA9874" w14:textId="518E2553" w:rsidR="00832C70" w:rsidRPr="00B47F5D" w:rsidRDefault="00832C70" w:rsidP="005866CB">
            <w:pPr>
              <w:pStyle w:val="PhDCorpo"/>
              <w:jc w:val="center"/>
              <w:rPr>
                <w:ins w:id="827" w:author="luis barros" w:date="2021-02-06T12:49:00Z"/>
              </w:rPr>
            </w:pPr>
            <w:ins w:id="828" w:author="luis barros" w:date="2021-02-06T12:50:00Z">
              <w:r>
                <w:t>2</w:t>
              </w:r>
            </w:ins>
          </w:p>
        </w:tc>
        <w:tc>
          <w:tcPr>
            <w:tcW w:w="1198" w:type="dxa"/>
            <w:vAlign w:val="center"/>
            <w:tcPrChange w:id="829" w:author="luis barros" w:date="2021-02-06T12:49:00Z">
              <w:tcPr>
                <w:tcW w:w="1740" w:type="dxa"/>
                <w:vAlign w:val="center"/>
              </w:tcPr>
            </w:tcPrChange>
          </w:tcPr>
          <w:p w14:paraId="3C1874E4" w14:textId="5355E90E" w:rsidR="00832C70" w:rsidRPr="00B47F5D" w:rsidRDefault="00832C70" w:rsidP="005866CB">
            <w:pPr>
              <w:pStyle w:val="PhDCorpo"/>
              <w:jc w:val="center"/>
            </w:pPr>
            <w:r w:rsidRPr="00B47F5D">
              <w:t>Par de rodas Bot'n Roll ONE A</w:t>
            </w:r>
          </w:p>
        </w:tc>
        <w:tc>
          <w:tcPr>
            <w:tcW w:w="1643" w:type="dxa"/>
            <w:vAlign w:val="center"/>
            <w:tcPrChange w:id="830" w:author="luis barros" w:date="2021-02-06T12:49:00Z">
              <w:tcPr>
                <w:tcW w:w="2436" w:type="dxa"/>
                <w:vAlign w:val="center"/>
              </w:tcPr>
            </w:tcPrChange>
          </w:tcPr>
          <w:p w14:paraId="1149126B" w14:textId="77777777" w:rsidR="00832C70" w:rsidRPr="00B47F5D" w:rsidRDefault="00832C70" w:rsidP="005866CB">
            <w:pPr>
              <w:pStyle w:val="PhDCorpo"/>
              <w:spacing w:after="0"/>
              <w:contextualSpacing/>
              <w:jc w:val="center"/>
            </w:pPr>
            <w:r>
              <w:rPr>
                <w:noProof/>
              </w:rPr>
              <w:drawing>
                <wp:inline distT="0" distB="0" distL="0" distR="0" wp14:anchorId="45E7FBB4" wp14:editId="155F66F7">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inline>
              </w:drawing>
            </w:r>
          </w:p>
        </w:tc>
        <w:tc>
          <w:tcPr>
            <w:tcW w:w="1037" w:type="dxa"/>
            <w:vAlign w:val="center"/>
            <w:tcPrChange w:id="831" w:author="luis barros" w:date="2021-02-06T12:49:00Z">
              <w:tcPr>
                <w:tcW w:w="1489" w:type="dxa"/>
                <w:vAlign w:val="center"/>
              </w:tcPr>
            </w:tcPrChange>
          </w:tcPr>
          <w:p w14:paraId="3B544034" w14:textId="56AB478F" w:rsidR="00832C70" w:rsidRPr="00B47F5D" w:rsidRDefault="00832C70" w:rsidP="005866CB">
            <w:pPr>
              <w:pStyle w:val="PhDCorpo"/>
              <w:spacing w:after="0"/>
              <w:contextualSpacing/>
              <w:jc w:val="center"/>
            </w:pPr>
            <w:r w:rsidRPr="00B47F5D">
              <w:rPr>
                <w:lang w:val="en-GB"/>
              </w:rPr>
              <w:t>Bot'n Roll</w:t>
            </w:r>
          </w:p>
        </w:tc>
        <w:tc>
          <w:tcPr>
            <w:tcW w:w="901" w:type="dxa"/>
            <w:vAlign w:val="center"/>
            <w:tcPrChange w:id="832" w:author="luis barros" w:date="2021-02-06T12:49:00Z">
              <w:tcPr>
                <w:tcW w:w="1276" w:type="dxa"/>
                <w:vAlign w:val="center"/>
              </w:tcPr>
            </w:tcPrChange>
          </w:tcPr>
          <w:p w14:paraId="2A2FE09C" w14:textId="77777777" w:rsidR="00832C70" w:rsidRPr="00B47F5D" w:rsidRDefault="00832C70" w:rsidP="005866CB">
            <w:pPr>
              <w:pStyle w:val="PhDCorpo"/>
              <w:spacing w:after="0"/>
              <w:contextualSpacing/>
              <w:jc w:val="center"/>
            </w:pPr>
            <w:r w:rsidRPr="00B47F5D">
              <w:t>1</w:t>
            </w:r>
          </w:p>
        </w:tc>
        <w:tc>
          <w:tcPr>
            <w:tcW w:w="732" w:type="dxa"/>
            <w:vAlign w:val="center"/>
            <w:tcPrChange w:id="833" w:author="luis barros" w:date="2021-02-06T12:49:00Z">
              <w:tcPr>
                <w:tcW w:w="1011" w:type="dxa"/>
                <w:vAlign w:val="center"/>
              </w:tcPr>
            </w:tcPrChange>
          </w:tcPr>
          <w:p w14:paraId="09C892B9" w14:textId="54937784" w:rsidR="00832C70" w:rsidRPr="00B47F5D" w:rsidRDefault="00832C70" w:rsidP="005866CB">
            <w:pPr>
              <w:pStyle w:val="PhDCorpo"/>
              <w:tabs>
                <w:tab w:val="clear" w:pos="567"/>
              </w:tabs>
              <w:spacing w:after="0"/>
              <w:contextualSpacing/>
              <w:jc w:val="center"/>
            </w:pPr>
            <w:r w:rsidRPr="00B47F5D">
              <w:t xml:space="preserve">11,50 </w:t>
            </w:r>
            <w:r w:rsidRPr="00B47F5D">
              <w:rPr>
                <w:rFonts w:ascii="Times New Roman" w:hAnsi="Times New Roman"/>
              </w:rPr>
              <w:t>€</w:t>
            </w:r>
          </w:p>
        </w:tc>
        <w:tc>
          <w:tcPr>
            <w:tcW w:w="794" w:type="dxa"/>
            <w:vAlign w:val="center"/>
            <w:tcPrChange w:id="834" w:author="luis barros" w:date="2021-02-06T12:49:00Z">
              <w:tcPr>
                <w:tcW w:w="1109" w:type="dxa"/>
                <w:vAlign w:val="center"/>
              </w:tcPr>
            </w:tcPrChange>
          </w:tcPr>
          <w:p w14:paraId="6EB172B6" w14:textId="385CE7E2" w:rsidR="00832C70" w:rsidRPr="00B47F5D" w:rsidRDefault="00832C70" w:rsidP="005866CB">
            <w:pPr>
              <w:pStyle w:val="PhDCorpo"/>
              <w:tabs>
                <w:tab w:val="clear" w:pos="567"/>
              </w:tabs>
              <w:spacing w:after="0"/>
              <w:contextualSpacing/>
              <w:jc w:val="center"/>
            </w:pPr>
            <w:r w:rsidRPr="00B47F5D">
              <w:t xml:space="preserve">11,50 </w:t>
            </w:r>
            <w:r w:rsidRPr="00B47F5D">
              <w:rPr>
                <w:rFonts w:ascii="Times New Roman" w:hAnsi="Times New Roman"/>
              </w:rPr>
              <w:t>€</w:t>
            </w:r>
          </w:p>
        </w:tc>
      </w:tr>
      <w:tr w:rsidR="00832C70" w:rsidRPr="00B47F5D" w14:paraId="2EC68D8E"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835" w:author="luis barros" w:date="2021-02-06T12:49:00Z">
            <w:trPr>
              <w:trHeight w:val="2835"/>
            </w:trPr>
          </w:trPrChange>
        </w:trPr>
        <w:tc>
          <w:tcPr>
            <w:tcW w:w="680" w:type="dxa"/>
            <w:tcPrChange w:id="836" w:author="luis barros" w:date="2021-02-06T12:49:00Z">
              <w:tcPr>
                <w:tcW w:w="4176" w:type="dxa"/>
              </w:tcPr>
            </w:tcPrChange>
          </w:tcPr>
          <w:p w14:paraId="4B5FB431" w14:textId="553AD404" w:rsidR="00832C70" w:rsidRPr="00B47F5D" w:rsidRDefault="00832C70" w:rsidP="005866CB">
            <w:pPr>
              <w:pStyle w:val="PhDCorpo"/>
              <w:jc w:val="center"/>
              <w:cnfStyle w:val="000000100000" w:firstRow="0" w:lastRow="0" w:firstColumn="0" w:lastColumn="0" w:oddVBand="0" w:evenVBand="0" w:oddHBand="1" w:evenHBand="0" w:firstRowFirstColumn="0" w:firstRowLastColumn="0" w:lastRowFirstColumn="0" w:lastRowLastColumn="0"/>
              <w:rPr>
                <w:ins w:id="837" w:author="luis barros" w:date="2021-02-06T12:49:00Z"/>
              </w:rPr>
            </w:pPr>
            <w:ins w:id="838" w:author="luis barros" w:date="2021-02-06T12:50:00Z">
              <w:r>
                <w:t>3</w:t>
              </w:r>
            </w:ins>
          </w:p>
        </w:tc>
        <w:tc>
          <w:tcPr>
            <w:tcW w:w="1198" w:type="dxa"/>
            <w:vAlign w:val="center"/>
            <w:tcPrChange w:id="839" w:author="luis barros" w:date="2021-02-06T12:49:00Z">
              <w:tcPr>
                <w:tcW w:w="1740" w:type="dxa"/>
                <w:vAlign w:val="center"/>
              </w:tcPr>
            </w:tcPrChange>
          </w:tcPr>
          <w:p w14:paraId="66C70325" w14:textId="5A174FDD" w:rsidR="00832C70" w:rsidRPr="00B47F5D" w:rsidRDefault="00832C70" w:rsidP="005866CB">
            <w:pPr>
              <w:pStyle w:val="PhDCorpo"/>
              <w:jc w:val="center"/>
              <w:cnfStyle w:val="000000100000" w:firstRow="0" w:lastRow="0" w:firstColumn="0" w:lastColumn="0" w:oddVBand="0" w:evenVBand="0" w:oddHBand="1" w:evenHBand="0" w:firstRowFirstColumn="0" w:firstRowLastColumn="0" w:lastRowFirstColumn="0" w:lastRowLastColumn="0"/>
            </w:pPr>
            <w:r w:rsidRPr="00B47F5D">
              <w:t>Par de hubs Bot'n Roll ONE A</w:t>
            </w:r>
          </w:p>
        </w:tc>
        <w:tc>
          <w:tcPr>
            <w:tcW w:w="1643" w:type="dxa"/>
            <w:vAlign w:val="center"/>
            <w:tcPrChange w:id="840" w:author="luis barros" w:date="2021-02-06T12:49:00Z">
              <w:tcPr>
                <w:tcW w:w="2436" w:type="dxa"/>
                <w:vAlign w:val="center"/>
              </w:tcPr>
            </w:tcPrChange>
          </w:tcPr>
          <w:p w14:paraId="7BD08A24" w14:textId="77777777"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8C0C07" wp14:editId="3A94CE1A">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164" cstate="print">
                            <a:extLst>
                              <a:ext uri="{BEBA8EAE-BF5A-486C-A8C5-ECC9F3942E4B}">
                                <a14:imgProps xmlns:a14="http://schemas.microsoft.com/office/drawing/2010/main">
                                  <a14:imgLayer r:embed="rId165">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tretch>
                            <a:fillRect/>
                          </a:stretch>
                        </pic:blipFill>
                        <pic:spPr>
                          <a:xfrm>
                            <a:off x="0" y="0"/>
                            <a:ext cx="1287194" cy="1287194"/>
                          </a:xfrm>
                          <a:prstGeom prst="rect">
                            <a:avLst/>
                          </a:prstGeom>
                        </pic:spPr>
                      </pic:pic>
                    </a:graphicData>
                  </a:graphic>
                </wp:inline>
              </w:drawing>
            </w:r>
          </w:p>
        </w:tc>
        <w:tc>
          <w:tcPr>
            <w:tcW w:w="1037" w:type="dxa"/>
            <w:vAlign w:val="center"/>
            <w:tcPrChange w:id="841" w:author="luis barros" w:date="2021-02-06T12:49:00Z">
              <w:tcPr>
                <w:tcW w:w="1489" w:type="dxa"/>
                <w:vAlign w:val="center"/>
              </w:tcPr>
            </w:tcPrChange>
          </w:tcPr>
          <w:p w14:paraId="0A506FE8" w14:textId="086D25C5"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tcW w:w="901" w:type="dxa"/>
            <w:vAlign w:val="center"/>
            <w:tcPrChange w:id="842" w:author="luis barros" w:date="2021-02-06T12:49:00Z">
              <w:tcPr>
                <w:tcW w:w="1276" w:type="dxa"/>
                <w:vAlign w:val="center"/>
              </w:tcPr>
            </w:tcPrChange>
          </w:tcPr>
          <w:p w14:paraId="4AE1CF41" w14:textId="77777777" w:rsidR="00832C70" w:rsidRPr="00B47F5D" w:rsidRDefault="00832C70" w:rsidP="005866C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843" w:author="luis barros" w:date="2021-02-06T12:49:00Z">
              <w:tcPr>
                <w:tcW w:w="1011" w:type="dxa"/>
                <w:vAlign w:val="center"/>
              </w:tcPr>
            </w:tcPrChange>
          </w:tcPr>
          <w:p w14:paraId="53D8BE63" w14:textId="17088676" w:rsidR="00832C70" w:rsidRPr="00B47F5D" w:rsidRDefault="00832C70" w:rsidP="005866C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4,50 </w:t>
            </w:r>
            <w:r w:rsidRPr="00B47F5D">
              <w:rPr>
                <w:rFonts w:ascii="Times New Roman" w:hAnsi="Times New Roman"/>
              </w:rPr>
              <w:t>€</w:t>
            </w:r>
          </w:p>
        </w:tc>
        <w:tc>
          <w:tcPr>
            <w:tcW w:w="794" w:type="dxa"/>
            <w:vAlign w:val="center"/>
            <w:tcPrChange w:id="844" w:author="luis barros" w:date="2021-02-06T12:49:00Z">
              <w:tcPr>
                <w:tcW w:w="1109" w:type="dxa"/>
                <w:vAlign w:val="center"/>
              </w:tcPr>
            </w:tcPrChange>
          </w:tcPr>
          <w:p w14:paraId="3D0CCAA2" w14:textId="3D1B1F7B" w:rsidR="00832C70" w:rsidRPr="00B47F5D" w:rsidRDefault="00832C70" w:rsidP="005866C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4,50 </w:t>
            </w:r>
            <w:r w:rsidRPr="00B47F5D">
              <w:rPr>
                <w:rFonts w:ascii="Times New Roman" w:hAnsi="Times New Roman"/>
              </w:rPr>
              <w:t>€</w:t>
            </w:r>
          </w:p>
        </w:tc>
      </w:tr>
      <w:tr w:rsidR="00832C70" w:rsidRPr="00B47F5D" w14:paraId="1603345A" w14:textId="77777777" w:rsidTr="7F25EEC1">
        <w:trPr>
          <w:trHeight w:val="2835"/>
          <w:trPrChange w:id="845" w:author="luis barros" w:date="2021-02-06T12:49:00Z">
            <w:trPr>
              <w:trHeight w:val="2835"/>
            </w:trPr>
          </w:trPrChange>
        </w:trPr>
        <w:tc>
          <w:tcPr>
            <w:tcW w:w="680" w:type="dxa"/>
            <w:tcPrChange w:id="846" w:author="luis barros" w:date="2021-02-06T12:49:00Z">
              <w:tcPr>
                <w:tcW w:w="4176" w:type="dxa"/>
              </w:tcPr>
            </w:tcPrChange>
          </w:tcPr>
          <w:p w14:paraId="117095C6" w14:textId="77777777" w:rsidR="00832C70" w:rsidRPr="00B47F5D" w:rsidRDefault="00832C70" w:rsidP="00FD1A34">
            <w:pPr>
              <w:pStyle w:val="PhDCorpo"/>
              <w:spacing w:after="0"/>
              <w:contextualSpacing/>
              <w:jc w:val="center"/>
              <w:rPr>
                <w:ins w:id="847" w:author="luis barros" w:date="2021-02-06T12:49:00Z"/>
              </w:rPr>
            </w:pPr>
          </w:p>
        </w:tc>
        <w:tc>
          <w:tcPr>
            <w:tcW w:w="1198" w:type="dxa"/>
            <w:vAlign w:val="center"/>
            <w:tcPrChange w:id="848" w:author="luis barros" w:date="2021-02-06T12:49:00Z">
              <w:tcPr>
                <w:tcW w:w="1740" w:type="dxa"/>
                <w:vAlign w:val="center"/>
              </w:tcPr>
            </w:tcPrChange>
          </w:tcPr>
          <w:p w14:paraId="03AD8755" w14:textId="31908CA6" w:rsidR="00832C70" w:rsidRPr="00B47F5D" w:rsidRDefault="00832C70" w:rsidP="00FD1A34">
            <w:pPr>
              <w:pStyle w:val="PhDCorpo"/>
              <w:spacing w:after="0"/>
              <w:contextualSpacing/>
              <w:jc w:val="center"/>
            </w:pPr>
            <w:r w:rsidRPr="00B47F5D">
              <w:t>Rodas Livres</w:t>
            </w:r>
          </w:p>
          <w:p w14:paraId="42488AD0" w14:textId="332D7164" w:rsidR="00832C70" w:rsidRPr="00B47F5D" w:rsidRDefault="00832C70" w:rsidP="00FD1A34">
            <w:pPr>
              <w:pStyle w:val="PhDCorpo"/>
              <w:jc w:val="center"/>
            </w:pPr>
            <w:r w:rsidRPr="00B47F5D">
              <w:t>(D25MM)</w:t>
            </w:r>
          </w:p>
        </w:tc>
        <w:tc>
          <w:tcPr>
            <w:tcW w:w="1643" w:type="dxa"/>
            <w:vAlign w:val="center"/>
            <w:tcPrChange w:id="849" w:author="luis barros" w:date="2021-02-06T12:49:00Z">
              <w:tcPr>
                <w:tcW w:w="2436" w:type="dxa"/>
                <w:vAlign w:val="center"/>
              </w:tcPr>
            </w:tcPrChange>
          </w:tcPr>
          <w:p w14:paraId="740216EA" w14:textId="7163D4EE" w:rsidR="00832C70" w:rsidRPr="00B47F5D" w:rsidRDefault="00832C70" w:rsidP="00FD1A34">
            <w:pPr>
              <w:pStyle w:val="PhDCorpo"/>
              <w:spacing w:after="0"/>
              <w:contextualSpacing/>
              <w:jc w:val="center"/>
              <w:rPr>
                <w:noProof/>
              </w:rPr>
            </w:pPr>
            <w:r>
              <w:rPr>
                <w:noProof/>
              </w:rPr>
              <w:drawing>
                <wp:inline distT="0" distB="0" distL="0" distR="0" wp14:anchorId="1DEC92DE" wp14:editId="22903318">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59059" cy="1259059"/>
                          </a:xfrm>
                          <a:prstGeom prst="rect">
                            <a:avLst/>
                          </a:prstGeom>
                        </pic:spPr>
                      </pic:pic>
                    </a:graphicData>
                  </a:graphic>
                </wp:inline>
              </w:drawing>
            </w:r>
          </w:p>
        </w:tc>
        <w:tc>
          <w:tcPr>
            <w:tcW w:w="1037" w:type="dxa"/>
            <w:vAlign w:val="center"/>
            <w:tcPrChange w:id="850" w:author="luis barros" w:date="2021-02-06T12:49:00Z">
              <w:tcPr>
                <w:tcW w:w="1489" w:type="dxa"/>
                <w:vAlign w:val="center"/>
              </w:tcPr>
            </w:tcPrChange>
          </w:tcPr>
          <w:p w14:paraId="0F36088B" w14:textId="6467BCEA" w:rsidR="00832C70" w:rsidRPr="00B47F5D" w:rsidRDefault="00832C70" w:rsidP="00FD1A34">
            <w:pPr>
              <w:pStyle w:val="PhDCorpo"/>
              <w:spacing w:after="0"/>
              <w:contextualSpacing/>
              <w:jc w:val="center"/>
              <w:rPr>
                <w:lang w:val="en-GB"/>
              </w:rPr>
            </w:pPr>
            <w:r w:rsidRPr="00B47F5D">
              <w:t>Leroy Merlin</w:t>
            </w:r>
          </w:p>
        </w:tc>
        <w:tc>
          <w:tcPr>
            <w:tcW w:w="901" w:type="dxa"/>
            <w:vAlign w:val="center"/>
            <w:tcPrChange w:id="851" w:author="luis barros" w:date="2021-02-06T12:49:00Z">
              <w:tcPr>
                <w:tcW w:w="1276" w:type="dxa"/>
                <w:vAlign w:val="center"/>
              </w:tcPr>
            </w:tcPrChange>
          </w:tcPr>
          <w:p w14:paraId="26F287F3" w14:textId="7AC739B1" w:rsidR="00832C70" w:rsidRPr="00B47F5D" w:rsidRDefault="00832C70" w:rsidP="00FD1A34">
            <w:pPr>
              <w:pStyle w:val="PhDCorpo"/>
              <w:spacing w:after="0"/>
              <w:contextualSpacing/>
              <w:jc w:val="center"/>
            </w:pPr>
            <w:r w:rsidRPr="00B47F5D">
              <w:t>2</w:t>
            </w:r>
          </w:p>
        </w:tc>
        <w:tc>
          <w:tcPr>
            <w:tcW w:w="732" w:type="dxa"/>
            <w:vAlign w:val="center"/>
            <w:tcPrChange w:id="852" w:author="luis barros" w:date="2021-02-06T12:49:00Z">
              <w:tcPr>
                <w:tcW w:w="1011" w:type="dxa"/>
                <w:vAlign w:val="center"/>
              </w:tcPr>
            </w:tcPrChange>
          </w:tcPr>
          <w:p w14:paraId="41564BBF" w14:textId="47FD2F97" w:rsidR="00832C70" w:rsidRPr="00B47F5D" w:rsidRDefault="00832C70" w:rsidP="00FD1A34">
            <w:pPr>
              <w:pStyle w:val="PhDCorpo"/>
              <w:tabs>
                <w:tab w:val="clear" w:pos="567"/>
              </w:tabs>
              <w:spacing w:after="0"/>
              <w:contextualSpacing/>
              <w:jc w:val="center"/>
            </w:pPr>
            <w:r w:rsidRPr="00B47F5D">
              <w:t xml:space="preserve">1,69 </w:t>
            </w:r>
            <w:r w:rsidRPr="00B47F5D">
              <w:rPr>
                <w:rFonts w:ascii="Times New Roman" w:hAnsi="Times New Roman"/>
              </w:rPr>
              <w:t>€</w:t>
            </w:r>
          </w:p>
        </w:tc>
        <w:tc>
          <w:tcPr>
            <w:tcW w:w="794" w:type="dxa"/>
            <w:vAlign w:val="center"/>
            <w:tcPrChange w:id="853" w:author="luis barros" w:date="2021-02-06T12:49:00Z">
              <w:tcPr>
                <w:tcW w:w="1109" w:type="dxa"/>
                <w:vAlign w:val="center"/>
              </w:tcPr>
            </w:tcPrChange>
          </w:tcPr>
          <w:p w14:paraId="26A4A964" w14:textId="57178A19" w:rsidR="00832C70" w:rsidRPr="00B47F5D" w:rsidRDefault="00832C70" w:rsidP="00FD1A34">
            <w:pPr>
              <w:pStyle w:val="PhDCorpo"/>
              <w:tabs>
                <w:tab w:val="clear" w:pos="567"/>
              </w:tabs>
              <w:spacing w:after="0"/>
              <w:contextualSpacing/>
              <w:jc w:val="center"/>
            </w:pPr>
            <w:r w:rsidRPr="00B47F5D">
              <w:t xml:space="preserve">3,38 </w:t>
            </w:r>
            <w:r w:rsidRPr="00B47F5D">
              <w:rPr>
                <w:rFonts w:ascii="Times New Roman" w:hAnsi="Times New Roman"/>
              </w:rPr>
              <w:t>€</w:t>
            </w:r>
          </w:p>
        </w:tc>
      </w:tr>
      <w:tr w:rsidR="00832C70" w:rsidRPr="00B47F5D" w14:paraId="27EE76C7"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854" w:author="luis barros" w:date="2021-02-06T12:49:00Z">
            <w:trPr>
              <w:trHeight w:val="2835"/>
            </w:trPr>
          </w:trPrChange>
        </w:trPr>
        <w:tc>
          <w:tcPr>
            <w:tcW w:w="680" w:type="dxa"/>
            <w:tcPrChange w:id="855" w:author="luis barros" w:date="2021-02-06T12:49:00Z">
              <w:tcPr>
                <w:tcW w:w="4176" w:type="dxa"/>
              </w:tcPr>
            </w:tcPrChange>
          </w:tcPr>
          <w:p w14:paraId="3D4EAF79" w14:textId="77777777"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rPr>
                <w:ins w:id="856" w:author="luis barros" w:date="2021-02-06T12:49:00Z"/>
              </w:rPr>
            </w:pPr>
          </w:p>
        </w:tc>
        <w:tc>
          <w:tcPr>
            <w:tcW w:w="1198" w:type="dxa"/>
            <w:vAlign w:val="center"/>
            <w:tcPrChange w:id="857" w:author="luis barros" w:date="2021-02-06T12:49:00Z">
              <w:tcPr>
                <w:tcW w:w="1740" w:type="dxa"/>
                <w:vAlign w:val="center"/>
              </w:tcPr>
            </w:tcPrChange>
          </w:tcPr>
          <w:p w14:paraId="12315F39" w14:textId="272E7BC3"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pPr>
            <w:r w:rsidRPr="00B47F5D">
              <w:t xml:space="preserve">Placa </w:t>
            </w:r>
            <w:r w:rsidRPr="00B47F5D">
              <w:rPr>
                <w:i/>
                <w:iCs/>
              </w:rPr>
              <w:t>driver</w:t>
            </w:r>
            <w:r w:rsidRPr="00B47F5D">
              <w:t xml:space="preserve"> de motores L298N</w:t>
            </w:r>
          </w:p>
        </w:tc>
        <w:tc>
          <w:tcPr>
            <w:tcW w:w="1643" w:type="dxa"/>
            <w:vAlign w:val="center"/>
            <w:tcPrChange w:id="858" w:author="luis barros" w:date="2021-02-06T12:49:00Z">
              <w:tcPr>
                <w:tcW w:w="2436" w:type="dxa"/>
                <w:vAlign w:val="center"/>
              </w:tcPr>
            </w:tcPrChange>
          </w:tcPr>
          <w:p w14:paraId="0B1ED0FF"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859" w:author="luis barros" w:date="2021-02-06T12:49:00Z">
              <w:tcPr>
                <w:tcW w:w="1489" w:type="dxa"/>
                <w:vAlign w:val="center"/>
              </w:tcPr>
            </w:tcPrChange>
          </w:tcPr>
          <w:p w14:paraId="38447E76" w14:textId="0CB88455"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tcW w:w="901" w:type="dxa"/>
            <w:vAlign w:val="center"/>
            <w:tcPrChange w:id="860" w:author="luis barros" w:date="2021-02-06T12:49:00Z">
              <w:tcPr>
                <w:tcW w:w="1276" w:type="dxa"/>
                <w:vAlign w:val="center"/>
              </w:tcPr>
            </w:tcPrChange>
          </w:tcPr>
          <w:p w14:paraId="36B434B5"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861" w:author="luis barros" w:date="2021-02-06T12:49:00Z">
              <w:tcPr>
                <w:tcW w:w="1011" w:type="dxa"/>
                <w:vAlign w:val="center"/>
              </w:tcPr>
            </w:tcPrChange>
          </w:tcPr>
          <w:p w14:paraId="3A56D44D" w14:textId="52390BD9"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12,90 </w:t>
            </w:r>
            <w:r w:rsidRPr="00B47F5D">
              <w:rPr>
                <w:rFonts w:ascii="Times New Roman" w:hAnsi="Times New Roman"/>
              </w:rPr>
              <w:t>€</w:t>
            </w:r>
          </w:p>
        </w:tc>
        <w:tc>
          <w:tcPr>
            <w:tcW w:w="794" w:type="dxa"/>
            <w:vAlign w:val="center"/>
            <w:tcPrChange w:id="862" w:author="luis barros" w:date="2021-02-06T12:49:00Z">
              <w:tcPr>
                <w:tcW w:w="1109" w:type="dxa"/>
                <w:vAlign w:val="center"/>
              </w:tcPr>
            </w:tcPrChange>
          </w:tcPr>
          <w:p w14:paraId="301B71EE" w14:textId="71885A99"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12,90 </w:t>
            </w:r>
            <w:r w:rsidRPr="00B47F5D">
              <w:rPr>
                <w:rFonts w:ascii="Times New Roman" w:hAnsi="Times New Roman"/>
              </w:rPr>
              <w:t>€</w:t>
            </w:r>
          </w:p>
        </w:tc>
      </w:tr>
      <w:tr w:rsidR="00832C70" w:rsidRPr="00B47F5D" w14:paraId="63AFEB31" w14:textId="77777777" w:rsidTr="7F25EEC1">
        <w:trPr>
          <w:trHeight w:val="2835"/>
          <w:trPrChange w:id="863" w:author="luis barros" w:date="2021-02-06T12:49:00Z">
            <w:trPr>
              <w:trHeight w:val="2835"/>
            </w:trPr>
          </w:trPrChange>
        </w:trPr>
        <w:tc>
          <w:tcPr>
            <w:tcW w:w="680" w:type="dxa"/>
            <w:tcPrChange w:id="864" w:author="luis barros" w:date="2021-02-06T12:49:00Z">
              <w:tcPr>
                <w:tcW w:w="4176" w:type="dxa"/>
              </w:tcPr>
            </w:tcPrChange>
          </w:tcPr>
          <w:p w14:paraId="57A3910F" w14:textId="77777777" w:rsidR="00832C70" w:rsidRPr="00B47F5D" w:rsidRDefault="00832C70" w:rsidP="00FD1A34">
            <w:pPr>
              <w:pStyle w:val="PhDCorpo"/>
              <w:jc w:val="center"/>
              <w:rPr>
                <w:ins w:id="865" w:author="luis barros" w:date="2021-02-06T12:49:00Z"/>
              </w:rPr>
            </w:pPr>
          </w:p>
        </w:tc>
        <w:tc>
          <w:tcPr>
            <w:tcW w:w="1198" w:type="dxa"/>
            <w:vAlign w:val="center"/>
            <w:tcPrChange w:id="866" w:author="luis barros" w:date="2021-02-06T12:49:00Z">
              <w:tcPr>
                <w:tcW w:w="1740" w:type="dxa"/>
                <w:vAlign w:val="center"/>
              </w:tcPr>
            </w:tcPrChange>
          </w:tcPr>
          <w:p w14:paraId="024F766E" w14:textId="0EAE8150" w:rsidR="00832C70" w:rsidRPr="00B47F5D" w:rsidRDefault="00832C70" w:rsidP="00FD1A34">
            <w:pPr>
              <w:pStyle w:val="PhDCorpo"/>
              <w:jc w:val="center"/>
            </w:pPr>
            <w:r w:rsidRPr="00B47F5D">
              <w:t>QTR-8A</w:t>
            </w:r>
          </w:p>
        </w:tc>
        <w:tc>
          <w:tcPr>
            <w:tcW w:w="1643" w:type="dxa"/>
            <w:vAlign w:val="center"/>
            <w:tcPrChange w:id="867" w:author="luis barros" w:date="2021-02-06T12:49:00Z">
              <w:tcPr>
                <w:tcW w:w="2436" w:type="dxa"/>
                <w:vAlign w:val="center"/>
              </w:tcPr>
            </w:tcPrChange>
          </w:tcPr>
          <w:p w14:paraId="3D7F0E09" w14:textId="77777777" w:rsidR="00832C70" w:rsidRPr="00B47F5D" w:rsidRDefault="00832C70" w:rsidP="00FD1A34">
            <w:pPr>
              <w:pStyle w:val="PhDCorpo"/>
              <w:spacing w:after="0"/>
              <w:contextualSpacing/>
              <w:jc w:val="center"/>
            </w:pPr>
            <w:r>
              <w:rPr>
                <w:noProof/>
              </w:rPr>
              <w:drawing>
                <wp:inline distT="0" distB="0" distL="0" distR="0" wp14:anchorId="03C7A14A" wp14:editId="32600E9D">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87194" cy="1287194"/>
                          </a:xfrm>
                          <a:prstGeom prst="rect">
                            <a:avLst/>
                          </a:prstGeom>
                        </pic:spPr>
                      </pic:pic>
                    </a:graphicData>
                  </a:graphic>
                </wp:inline>
              </w:drawing>
            </w:r>
          </w:p>
        </w:tc>
        <w:tc>
          <w:tcPr>
            <w:tcW w:w="1037" w:type="dxa"/>
            <w:vAlign w:val="center"/>
            <w:tcPrChange w:id="868" w:author="luis barros" w:date="2021-02-06T12:49:00Z">
              <w:tcPr>
                <w:tcW w:w="1489" w:type="dxa"/>
                <w:vAlign w:val="center"/>
              </w:tcPr>
            </w:tcPrChange>
          </w:tcPr>
          <w:p w14:paraId="4E4A5254" w14:textId="6DCFD745" w:rsidR="00832C70" w:rsidRPr="00B47F5D" w:rsidRDefault="00832C70" w:rsidP="00FD1A34">
            <w:pPr>
              <w:pStyle w:val="PhDCorpo"/>
              <w:spacing w:after="0"/>
              <w:contextualSpacing/>
              <w:jc w:val="center"/>
            </w:pPr>
            <w:r w:rsidRPr="00B47F5D">
              <w:rPr>
                <w:lang w:val="en-GB"/>
              </w:rPr>
              <w:t>Bot'n Roll</w:t>
            </w:r>
          </w:p>
        </w:tc>
        <w:tc>
          <w:tcPr>
            <w:tcW w:w="901" w:type="dxa"/>
            <w:vAlign w:val="center"/>
            <w:tcPrChange w:id="869" w:author="luis barros" w:date="2021-02-06T12:49:00Z">
              <w:tcPr>
                <w:tcW w:w="1276" w:type="dxa"/>
                <w:vAlign w:val="center"/>
              </w:tcPr>
            </w:tcPrChange>
          </w:tcPr>
          <w:p w14:paraId="14452FF1" w14:textId="77777777" w:rsidR="00832C70" w:rsidRPr="00B47F5D" w:rsidRDefault="00832C70" w:rsidP="00FD1A34">
            <w:pPr>
              <w:pStyle w:val="PhDCorpo"/>
              <w:spacing w:after="0"/>
              <w:contextualSpacing/>
              <w:jc w:val="center"/>
            </w:pPr>
            <w:r w:rsidRPr="00B47F5D">
              <w:t>1</w:t>
            </w:r>
          </w:p>
        </w:tc>
        <w:tc>
          <w:tcPr>
            <w:tcW w:w="732" w:type="dxa"/>
            <w:vAlign w:val="center"/>
            <w:tcPrChange w:id="870" w:author="luis barros" w:date="2021-02-06T12:49:00Z">
              <w:tcPr>
                <w:tcW w:w="1011" w:type="dxa"/>
                <w:vAlign w:val="center"/>
              </w:tcPr>
            </w:tcPrChange>
          </w:tcPr>
          <w:p w14:paraId="3D4CF8B5" w14:textId="655D9564" w:rsidR="00832C70" w:rsidRPr="00B47F5D" w:rsidRDefault="00832C70"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c>
          <w:tcPr>
            <w:tcW w:w="794" w:type="dxa"/>
            <w:vAlign w:val="center"/>
            <w:tcPrChange w:id="871" w:author="luis barros" w:date="2021-02-06T12:49:00Z">
              <w:tcPr>
                <w:tcW w:w="1109" w:type="dxa"/>
                <w:vAlign w:val="center"/>
              </w:tcPr>
            </w:tcPrChange>
          </w:tcPr>
          <w:p w14:paraId="4CEE0E85" w14:textId="7AD8AC79" w:rsidR="00832C70" w:rsidRPr="00B47F5D" w:rsidRDefault="00832C70" w:rsidP="00FD1A34">
            <w:pPr>
              <w:pStyle w:val="PhDCorpo"/>
              <w:tabs>
                <w:tab w:val="clear" w:pos="567"/>
              </w:tabs>
              <w:spacing w:after="0"/>
              <w:contextualSpacing/>
              <w:jc w:val="center"/>
            </w:pPr>
            <w:r w:rsidRPr="00B47F5D">
              <w:t xml:space="preserve">19,90 </w:t>
            </w:r>
            <w:r w:rsidRPr="00B47F5D">
              <w:rPr>
                <w:rFonts w:ascii="Times New Roman" w:hAnsi="Times New Roman"/>
              </w:rPr>
              <w:t>€</w:t>
            </w:r>
          </w:p>
        </w:tc>
      </w:tr>
      <w:tr w:rsidR="00832C70" w:rsidRPr="00B47F5D" w14:paraId="57806EE1"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872" w:author="luis barros" w:date="2021-02-06T12:49:00Z">
            <w:trPr>
              <w:trHeight w:val="2835"/>
            </w:trPr>
          </w:trPrChange>
        </w:trPr>
        <w:tc>
          <w:tcPr>
            <w:tcW w:w="680" w:type="dxa"/>
            <w:tcPrChange w:id="873" w:author="luis barros" w:date="2021-02-06T12:49:00Z">
              <w:tcPr>
                <w:tcW w:w="4176" w:type="dxa"/>
              </w:tcPr>
            </w:tcPrChange>
          </w:tcPr>
          <w:p w14:paraId="6FA10115" w14:textId="77777777"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rPr>
                <w:ins w:id="874" w:author="luis barros" w:date="2021-02-06T12:49:00Z"/>
              </w:rPr>
            </w:pPr>
          </w:p>
        </w:tc>
        <w:tc>
          <w:tcPr>
            <w:tcW w:w="1198" w:type="dxa"/>
            <w:vAlign w:val="center"/>
            <w:tcPrChange w:id="875" w:author="luis barros" w:date="2021-02-06T12:49:00Z">
              <w:tcPr>
                <w:tcW w:w="1740" w:type="dxa"/>
                <w:vAlign w:val="center"/>
              </w:tcPr>
            </w:tcPrChange>
          </w:tcPr>
          <w:p w14:paraId="6EDE9FB3" w14:textId="3900D2BA"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pPr>
            <w:r w:rsidRPr="00B47F5D">
              <w:t>Suporte para uma pilha 18650 c/fios</w:t>
            </w:r>
          </w:p>
        </w:tc>
        <w:tc>
          <w:tcPr>
            <w:tcW w:w="1643" w:type="dxa"/>
            <w:vAlign w:val="center"/>
            <w:tcPrChange w:id="876" w:author="luis barros" w:date="2021-02-06T12:49:00Z">
              <w:tcPr>
                <w:tcW w:w="2436" w:type="dxa"/>
                <w:vAlign w:val="center"/>
              </w:tcPr>
            </w:tcPrChange>
          </w:tcPr>
          <w:p w14:paraId="6DA17B41"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1BD3875" wp14:editId="06364F39">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52024" cy="1252024"/>
                          </a:xfrm>
                          <a:prstGeom prst="rect">
                            <a:avLst/>
                          </a:prstGeom>
                        </pic:spPr>
                      </pic:pic>
                    </a:graphicData>
                  </a:graphic>
                </wp:inline>
              </w:drawing>
            </w:r>
          </w:p>
        </w:tc>
        <w:tc>
          <w:tcPr>
            <w:tcW w:w="1037" w:type="dxa"/>
            <w:vAlign w:val="center"/>
            <w:tcPrChange w:id="877" w:author="luis barros" w:date="2021-02-06T12:49:00Z">
              <w:tcPr>
                <w:tcW w:w="1489" w:type="dxa"/>
                <w:vAlign w:val="center"/>
              </w:tcPr>
            </w:tcPrChange>
          </w:tcPr>
          <w:p w14:paraId="670255BC" w14:textId="797294BF"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tcW w:w="901" w:type="dxa"/>
            <w:vAlign w:val="center"/>
            <w:tcPrChange w:id="878" w:author="luis barros" w:date="2021-02-06T12:49:00Z">
              <w:tcPr>
                <w:tcW w:w="1276" w:type="dxa"/>
                <w:vAlign w:val="center"/>
              </w:tcPr>
            </w:tcPrChange>
          </w:tcPr>
          <w:p w14:paraId="5FA00781"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6</w:t>
            </w:r>
          </w:p>
        </w:tc>
        <w:tc>
          <w:tcPr>
            <w:tcW w:w="732" w:type="dxa"/>
            <w:vAlign w:val="center"/>
            <w:tcPrChange w:id="879" w:author="luis barros" w:date="2021-02-06T12:49:00Z">
              <w:tcPr>
                <w:tcW w:w="1011" w:type="dxa"/>
                <w:vAlign w:val="center"/>
              </w:tcPr>
            </w:tcPrChange>
          </w:tcPr>
          <w:p w14:paraId="194CC385" w14:textId="77777777"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0,85 </w:t>
            </w:r>
            <w:r w:rsidRPr="00B47F5D">
              <w:rPr>
                <w:rFonts w:ascii="Times New Roman" w:hAnsi="Times New Roman"/>
              </w:rPr>
              <w:t>€</w:t>
            </w:r>
          </w:p>
        </w:tc>
        <w:tc>
          <w:tcPr>
            <w:tcW w:w="794" w:type="dxa"/>
            <w:vAlign w:val="center"/>
            <w:tcPrChange w:id="880" w:author="luis barros" w:date="2021-02-06T12:49:00Z">
              <w:tcPr>
                <w:tcW w:w="1109" w:type="dxa"/>
                <w:vAlign w:val="center"/>
              </w:tcPr>
            </w:tcPrChange>
          </w:tcPr>
          <w:p w14:paraId="30F58F1F" w14:textId="03DAC588"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5,10 </w:t>
            </w:r>
            <w:r w:rsidRPr="00B47F5D">
              <w:rPr>
                <w:rFonts w:ascii="Times New Roman" w:hAnsi="Times New Roman"/>
              </w:rPr>
              <w:t>€</w:t>
            </w:r>
          </w:p>
        </w:tc>
      </w:tr>
      <w:tr w:rsidR="00832C70" w:rsidRPr="00B47F5D" w14:paraId="569B82C9" w14:textId="77777777" w:rsidTr="7F25EEC1">
        <w:trPr>
          <w:trHeight w:val="2835"/>
          <w:trPrChange w:id="881" w:author="luis barros" w:date="2021-02-06T12:49:00Z">
            <w:trPr>
              <w:trHeight w:val="2835"/>
            </w:trPr>
          </w:trPrChange>
        </w:trPr>
        <w:tc>
          <w:tcPr>
            <w:tcW w:w="680" w:type="dxa"/>
            <w:tcPrChange w:id="882" w:author="luis barros" w:date="2021-02-06T12:49:00Z">
              <w:tcPr>
                <w:tcW w:w="4176" w:type="dxa"/>
              </w:tcPr>
            </w:tcPrChange>
          </w:tcPr>
          <w:p w14:paraId="1894ECC8" w14:textId="77777777" w:rsidR="00832C70" w:rsidRPr="00B47F5D" w:rsidRDefault="00832C70" w:rsidP="00FD1A34">
            <w:pPr>
              <w:pStyle w:val="PhDCorpo"/>
              <w:jc w:val="center"/>
              <w:rPr>
                <w:ins w:id="883" w:author="luis barros" w:date="2021-02-06T12:49:00Z"/>
              </w:rPr>
            </w:pPr>
          </w:p>
        </w:tc>
        <w:tc>
          <w:tcPr>
            <w:tcW w:w="1198" w:type="dxa"/>
            <w:vAlign w:val="center"/>
            <w:tcPrChange w:id="884" w:author="luis barros" w:date="2021-02-06T12:49:00Z">
              <w:tcPr>
                <w:tcW w:w="1740" w:type="dxa"/>
                <w:vAlign w:val="center"/>
              </w:tcPr>
            </w:tcPrChange>
          </w:tcPr>
          <w:p w14:paraId="752A86AD" w14:textId="0EB388D4" w:rsidR="00832C70" w:rsidRPr="00B47F5D" w:rsidRDefault="00832C70" w:rsidP="00FD1A34">
            <w:pPr>
              <w:pStyle w:val="PhDCorpo"/>
              <w:jc w:val="center"/>
            </w:pPr>
            <w:r w:rsidRPr="00B47F5D">
              <w:t>BMS para proteção baterias 18650 3S 12,6V 20A</w:t>
            </w:r>
          </w:p>
        </w:tc>
        <w:tc>
          <w:tcPr>
            <w:tcW w:w="1643" w:type="dxa"/>
            <w:vAlign w:val="center"/>
            <w:tcPrChange w:id="885" w:author="luis barros" w:date="2021-02-06T12:49:00Z">
              <w:tcPr>
                <w:tcW w:w="2436" w:type="dxa"/>
                <w:vAlign w:val="center"/>
              </w:tcPr>
            </w:tcPrChange>
          </w:tcPr>
          <w:p w14:paraId="7B7D8BFC" w14:textId="77777777" w:rsidR="00832C70" w:rsidRPr="00B47F5D" w:rsidRDefault="00832C70" w:rsidP="00FD1A34">
            <w:pPr>
              <w:pStyle w:val="PhDCorpo"/>
              <w:spacing w:after="0"/>
              <w:contextualSpacing/>
              <w:jc w:val="center"/>
            </w:pPr>
            <w:r>
              <w:rPr>
                <w:noProof/>
              </w:rPr>
              <w:drawing>
                <wp:inline distT="0" distB="0" distL="0" distR="0" wp14:anchorId="40FD03AE" wp14:editId="7DD2C4E0">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59059" cy="1259059"/>
                          </a:xfrm>
                          <a:prstGeom prst="rect">
                            <a:avLst/>
                          </a:prstGeom>
                        </pic:spPr>
                      </pic:pic>
                    </a:graphicData>
                  </a:graphic>
                </wp:inline>
              </w:drawing>
            </w:r>
          </w:p>
        </w:tc>
        <w:tc>
          <w:tcPr>
            <w:tcW w:w="1037" w:type="dxa"/>
            <w:vAlign w:val="center"/>
            <w:tcPrChange w:id="886" w:author="luis barros" w:date="2021-02-06T12:49:00Z">
              <w:tcPr>
                <w:tcW w:w="1489" w:type="dxa"/>
                <w:vAlign w:val="center"/>
              </w:tcPr>
            </w:tcPrChange>
          </w:tcPr>
          <w:p w14:paraId="1A704D8B" w14:textId="0677F9C6" w:rsidR="00832C70" w:rsidRPr="00B47F5D" w:rsidRDefault="00832C70" w:rsidP="00FD1A34">
            <w:pPr>
              <w:pStyle w:val="PhDCorpo"/>
              <w:spacing w:after="0"/>
              <w:contextualSpacing/>
              <w:jc w:val="center"/>
            </w:pPr>
            <w:r w:rsidRPr="00B47F5D">
              <w:rPr>
                <w:lang w:val="en-GB"/>
              </w:rPr>
              <w:t>Bot'n Roll</w:t>
            </w:r>
          </w:p>
        </w:tc>
        <w:tc>
          <w:tcPr>
            <w:tcW w:w="901" w:type="dxa"/>
            <w:vAlign w:val="center"/>
            <w:tcPrChange w:id="887" w:author="luis barros" w:date="2021-02-06T12:49:00Z">
              <w:tcPr>
                <w:tcW w:w="1276" w:type="dxa"/>
                <w:vAlign w:val="center"/>
              </w:tcPr>
            </w:tcPrChange>
          </w:tcPr>
          <w:p w14:paraId="615B7EDF" w14:textId="77777777" w:rsidR="00832C70" w:rsidRPr="00B47F5D" w:rsidRDefault="00832C70" w:rsidP="00FD1A34">
            <w:pPr>
              <w:pStyle w:val="PhDCorpo"/>
              <w:spacing w:after="0"/>
              <w:contextualSpacing/>
              <w:jc w:val="center"/>
            </w:pPr>
            <w:r w:rsidRPr="00B47F5D">
              <w:t>2</w:t>
            </w:r>
          </w:p>
        </w:tc>
        <w:tc>
          <w:tcPr>
            <w:tcW w:w="732" w:type="dxa"/>
            <w:vAlign w:val="center"/>
            <w:tcPrChange w:id="888" w:author="luis barros" w:date="2021-02-06T12:49:00Z">
              <w:tcPr>
                <w:tcW w:w="1011" w:type="dxa"/>
                <w:vAlign w:val="center"/>
              </w:tcPr>
            </w:tcPrChange>
          </w:tcPr>
          <w:p w14:paraId="0E1F25C1" w14:textId="05DC175F" w:rsidR="00832C70" w:rsidRPr="00B47F5D" w:rsidRDefault="00832C70" w:rsidP="00FD1A34">
            <w:pPr>
              <w:pStyle w:val="PhDCorpo"/>
              <w:tabs>
                <w:tab w:val="clear" w:pos="567"/>
              </w:tabs>
              <w:spacing w:after="0"/>
              <w:contextualSpacing/>
              <w:jc w:val="center"/>
            </w:pPr>
            <w:r w:rsidRPr="00B47F5D">
              <w:t xml:space="preserve">5,50 </w:t>
            </w:r>
            <w:r w:rsidRPr="00B47F5D">
              <w:rPr>
                <w:rFonts w:ascii="Times New Roman" w:hAnsi="Times New Roman"/>
              </w:rPr>
              <w:t>€</w:t>
            </w:r>
          </w:p>
        </w:tc>
        <w:tc>
          <w:tcPr>
            <w:tcW w:w="794" w:type="dxa"/>
            <w:vAlign w:val="center"/>
            <w:tcPrChange w:id="889" w:author="luis barros" w:date="2021-02-06T12:49:00Z">
              <w:tcPr>
                <w:tcW w:w="1109" w:type="dxa"/>
                <w:vAlign w:val="center"/>
              </w:tcPr>
            </w:tcPrChange>
          </w:tcPr>
          <w:p w14:paraId="5BF81070" w14:textId="567FE757" w:rsidR="00832C70" w:rsidRPr="00B47F5D" w:rsidRDefault="00832C70" w:rsidP="00FD1A34">
            <w:pPr>
              <w:pStyle w:val="PhDCorpo"/>
              <w:tabs>
                <w:tab w:val="clear" w:pos="567"/>
              </w:tabs>
              <w:spacing w:after="0"/>
              <w:contextualSpacing/>
              <w:jc w:val="center"/>
            </w:pPr>
            <w:r w:rsidRPr="00B47F5D">
              <w:t xml:space="preserve">11,00 </w:t>
            </w:r>
            <w:r w:rsidRPr="00B47F5D">
              <w:rPr>
                <w:rFonts w:ascii="Times New Roman" w:hAnsi="Times New Roman"/>
              </w:rPr>
              <w:t>€</w:t>
            </w:r>
          </w:p>
        </w:tc>
      </w:tr>
      <w:tr w:rsidR="00832C70" w:rsidRPr="00B47F5D" w14:paraId="6FD1CFCA"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890" w:author="luis barros" w:date="2021-02-06T12:49:00Z">
            <w:trPr>
              <w:trHeight w:val="2835"/>
            </w:trPr>
          </w:trPrChange>
        </w:trPr>
        <w:tc>
          <w:tcPr>
            <w:tcW w:w="680" w:type="dxa"/>
            <w:tcPrChange w:id="891" w:author="luis barros" w:date="2021-02-06T12:49:00Z">
              <w:tcPr>
                <w:tcW w:w="4176" w:type="dxa"/>
              </w:tcPr>
            </w:tcPrChange>
          </w:tcPr>
          <w:p w14:paraId="2593ABE0" w14:textId="77777777"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rPr>
                <w:ins w:id="892" w:author="luis barros" w:date="2021-02-06T12:49:00Z"/>
              </w:rPr>
            </w:pPr>
          </w:p>
        </w:tc>
        <w:tc>
          <w:tcPr>
            <w:tcW w:w="1198" w:type="dxa"/>
            <w:vAlign w:val="center"/>
            <w:tcPrChange w:id="893" w:author="luis barros" w:date="2021-02-06T12:49:00Z">
              <w:tcPr>
                <w:tcW w:w="1740" w:type="dxa"/>
                <w:vAlign w:val="center"/>
              </w:tcPr>
            </w:tcPrChange>
          </w:tcPr>
          <w:p w14:paraId="26F53AA7" w14:textId="244C7E3D" w:rsidR="00832C70" w:rsidRPr="00B47F5D" w:rsidRDefault="00832C70" w:rsidP="00FD1A34">
            <w:pPr>
              <w:pStyle w:val="PhDCorpo"/>
              <w:jc w:val="center"/>
              <w:cnfStyle w:val="000000100000" w:firstRow="0" w:lastRow="0" w:firstColumn="0" w:lastColumn="0" w:oddVBand="0" w:evenVBand="0" w:oddHBand="1" w:evenHBand="0" w:firstRowFirstColumn="0" w:firstRowLastColumn="0" w:lastRowFirstColumn="0" w:lastRowLastColumn="0"/>
            </w:pPr>
            <w:r w:rsidRPr="00B47F5D">
              <w:t>Pilha LI-ION 18650 3,7V 2200mAh 18X65mm - 22A MAX</w:t>
            </w:r>
          </w:p>
        </w:tc>
        <w:tc>
          <w:tcPr>
            <w:tcW w:w="1643" w:type="dxa"/>
            <w:vAlign w:val="center"/>
            <w:tcPrChange w:id="894" w:author="luis barros" w:date="2021-02-06T12:49:00Z">
              <w:tcPr>
                <w:tcW w:w="2436" w:type="dxa"/>
                <w:vAlign w:val="center"/>
              </w:tcPr>
            </w:tcPrChange>
          </w:tcPr>
          <w:p w14:paraId="28D7E625"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1" cstate="print">
                            <a:clrChange>
                              <a:clrFrom>
                                <a:srgbClr val="FFFFFF"/>
                              </a:clrFrom>
                              <a:clrTo>
                                <a:srgbClr val="FFFFFF">
                                  <a:alpha val="0"/>
                                </a:srgbClr>
                              </a:clrTo>
                            </a:clrChange>
                            <a:extLst>
                              <a:ext uri="{BEBA8EAE-BF5A-486C-A8C5-ECC9F3942E4B}">
                                <a14:imgProps xmlns:a14="http://schemas.microsoft.com/office/drawing/2010/main">
                                  <a14:imgLayer r:embed="rId172">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895" w:author="luis barros" w:date="2021-02-06T12:49:00Z">
              <w:tcPr>
                <w:tcW w:w="1489" w:type="dxa"/>
                <w:vAlign w:val="center"/>
              </w:tcPr>
            </w:tcPrChange>
          </w:tcPr>
          <w:p w14:paraId="7DA4EC3C" w14:textId="326E8246"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tcW w:w="901" w:type="dxa"/>
            <w:vAlign w:val="center"/>
            <w:tcPrChange w:id="896" w:author="luis barros" w:date="2021-02-06T12:49:00Z">
              <w:tcPr>
                <w:tcW w:w="1276" w:type="dxa"/>
                <w:vAlign w:val="center"/>
              </w:tcPr>
            </w:tcPrChange>
          </w:tcPr>
          <w:p w14:paraId="3B07AEFC"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6</w:t>
            </w:r>
          </w:p>
        </w:tc>
        <w:tc>
          <w:tcPr>
            <w:tcW w:w="732" w:type="dxa"/>
            <w:vAlign w:val="center"/>
            <w:tcPrChange w:id="897" w:author="luis barros" w:date="2021-02-06T12:49:00Z">
              <w:tcPr>
                <w:tcW w:w="1011" w:type="dxa"/>
                <w:vAlign w:val="center"/>
              </w:tcPr>
            </w:tcPrChange>
          </w:tcPr>
          <w:p w14:paraId="30D0D6AF" w14:textId="20C06A0F"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3,90 </w:t>
            </w:r>
            <w:r w:rsidRPr="00B47F5D">
              <w:rPr>
                <w:rFonts w:ascii="Times New Roman" w:hAnsi="Times New Roman"/>
              </w:rPr>
              <w:t>€</w:t>
            </w:r>
          </w:p>
        </w:tc>
        <w:tc>
          <w:tcPr>
            <w:tcW w:w="794" w:type="dxa"/>
            <w:vAlign w:val="center"/>
            <w:tcPrChange w:id="898" w:author="luis barros" w:date="2021-02-06T12:49:00Z">
              <w:tcPr>
                <w:tcW w:w="1109" w:type="dxa"/>
                <w:vAlign w:val="center"/>
              </w:tcPr>
            </w:tcPrChange>
          </w:tcPr>
          <w:p w14:paraId="56C8C8F2" w14:textId="10B188DC"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23,40 </w:t>
            </w:r>
            <w:r w:rsidRPr="00B47F5D">
              <w:rPr>
                <w:rFonts w:ascii="Times New Roman" w:hAnsi="Times New Roman"/>
              </w:rPr>
              <w:t>€</w:t>
            </w:r>
          </w:p>
        </w:tc>
      </w:tr>
      <w:tr w:rsidR="00832C70" w:rsidRPr="00B47F5D" w14:paraId="031F3ED6" w14:textId="77777777" w:rsidTr="7F25EEC1">
        <w:trPr>
          <w:trHeight w:val="2835"/>
          <w:trPrChange w:id="899" w:author="luis barros" w:date="2021-02-06T12:49:00Z">
            <w:trPr>
              <w:trHeight w:val="2835"/>
            </w:trPr>
          </w:trPrChange>
        </w:trPr>
        <w:tc>
          <w:tcPr>
            <w:tcW w:w="680" w:type="dxa"/>
            <w:tcPrChange w:id="900" w:author="luis barros" w:date="2021-02-06T12:49:00Z">
              <w:tcPr>
                <w:tcW w:w="4176" w:type="dxa"/>
              </w:tcPr>
            </w:tcPrChange>
          </w:tcPr>
          <w:p w14:paraId="75FC4014" w14:textId="77777777" w:rsidR="00832C70" w:rsidRPr="00B47F5D" w:rsidRDefault="00832C70" w:rsidP="00FD1A34">
            <w:pPr>
              <w:pStyle w:val="PhDCorpo"/>
              <w:jc w:val="center"/>
              <w:rPr>
                <w:ins w:id="901" w:author="luis barros" w:date="2021-02-06T12:49:00Z"/>
              </w:rPr>
            </w:pPr>
          </w:p>
        </w:tc>
        <w:tc>
          <w:tcPr>
            <w:tcW w:w="1198" w:type="dxa"/>
            <w:vAlign w:val="center"/>
            <w:tcPrChange w:id="902" w:author="luis barros" w:date="2021-02-06T12:49:00Z">
              <w:tcPr>
                <w:tcW w:w="1740" w:type="dxa"/>
                <w:vAlign w:val="center"/>
              </w:tcPr>
            </w:tcPrChange>
          </w:tcPr>
          <w:p w14:paraId="4B392C57" w14:textId="2D356F51" w:rsidR="00832C70" w:rsidRPr="00B47F5D" w:rsidRDefault="00832C70" w:rsidP="00FD1A34">
            <w:pPr>
              <w:pStyle w:val="PhDCorpo"/>
              <w:jc w:val="center"/>
            </w:pPr>
            <w:r w:rsidRPr="00B47F5D">
              <w:t>LM7805</w:t>
            </w:r>
          </w:p>
        </w:tc>
        <w:tc>
          <w:tcPr>
            <w:tcW w:w="1643" w:type="dxa"/>
            <w:vAlign w:val="center"/>
            <w:tcPrChange w:id="903" w:author="luis barros" w:date="2021-02-06T12:49:00Z">
              <w:tcPr>
                <w:tcW w:w="2436" w:type="dxa"/>
                <w:vAlign w:val="center"/>
              </w:tcPr>
            </w:tcPrChange>
          </w:tcPr>
          <w:p w14:paraId="6B66F433" w14:textId="192943EB" w:rsidR="00832C70" w:rsidRPr="00B47F5D" w:rsidRDefault="00832C70" w:rsidP="00FD1A34">
            <w:pPr>
              <w:pStyle w:val="PhDCorpo"/>
              <w:spacing w:after="0"/>
              <w:contextualSpacing/>
              <w:jc w:val="center"/>
              <w:rPr>
                <w:noProof/>
              </w:rPr>
            </w:pPr>
            <w:r>
              <w:rPr>
                <w:noProof/>
              </w:rPr>
              <w:drawing>
                <wp:inline distT="0" distB="0" distL="0" distR="0" wp14:anchorId="4E411C9C" wp14:editId="2669E4BC">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pic:nvPicPr>
                        <pic:blipFill>
                          <a:blip r:embed="rId173">
                            <a:extLst>
                              <a:ext uri="{BEBA8EAE-BF5A-486C-A8C5-ECC9F3942E4B}">
                                <a14:imgProps xmlns:a14="http://schemas.microsoft.com/office/drawing/2010/main">
                                  <a14:imgLayer r:embed="rId174">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inline>
              </w:drawing>
            </w:r>
          </w:p>
        </w:tc>
        <w:tc>
          <w:tcPr>
            <w:tcW w:w="1037" w:type="dxa"/>
            <w:vAlign w:val="center"/>
            <w:tcPrChange w:id="904" w:author="luis barros" w:date="2021-02-06T12:49:00Z">
              <w:tcPr>
                <w:tcW w:w="1489" w:type="dxa"/>
                <w:vAlign w:val="center"/>
              </w:tcPr>
            </w:tcPrChange>
          </w:tcPr>
          <w:p w14:paraId="67B32643" w14:textId="128DE008" w:rsidR="00832C70" w:rsidRPr="00B47F5D" w:rsidRDefault="00832C70" w:rsidP="00FD1A34">
            <w:pPr>
              <w:pStyle w:val="PhDCorpo"/>
              <w:spacing w:after="0"/>
              <w:contextualSpacing/>
              <w:jc w:val="center"/>
              <w:rPr>
                <w:u w:val="single"/>
                <w:lang w:val="en-GB"/>
              </w:rPr>
            </w:pPr>
            <w:r w:rsidRPr="00B47F5D">
              <w:rPr>
                <w:lang w:val="en-GB"/>
              </w:rPr>
              <w:t>Bot'n Roll</w:t>
            </w:r>
          </w:p>
        </w:tc>
        <w:tc>
          <w:tcPr>
            <w:tcW w:w="901" w:type="dxa"/>
            <w:vAlign w:val="center"/>
            <w:tcPrChange w:id="905" w:author="luis barros" w:date="2021-02-06T12:49:00Z">
              <w:tcPr>
                <w:tcW w:w="1276" w:type="dxa"/>
                <w:vAlign w:val="center"/>
              </w:tcPr>
            </w:tcPrChange>
          </w:tcPr>
          <w:p w14:paraId="5ECFBB2B" w14:textId="60C1843F" w:rsidR="00832C70" w:rsidRPr="00B47F5D" w:rsidRDefault="00832C70" w:rsidP="00FD1A34">
            <w:pPr>
              <w:pStyle w:val="PhDCorpo"/>
              <w:spacing w:after="0"/>
              <w:contextualSpacing/>
              <w:jc w:val="center"/>
            </w:pPr>
            <w:r w:rsidRPr="00B47F5D">
              <w:t>1</w:t>
            </w:r>
          </w:p>
        </w:tc>
        <w:tc>
          <w:tcPr>
            <w:tcW w:w="732" w:type="dxa"/>
            <w:vAlign w:val="center"/>
            <w:tcPrChange w:id="906" w:author="luis barros" w:date="2021-02-06T12:49:00Z">
              <w:tcPr>
                <w:tcW w:w="1011" w:type="dxa"/>
                <w:vAlign w:val="center"/>
              </w:tcPr>
            </w:tcPrChange>
          </w:tcPr>
          <w:p w14:paraId="624C50DD" w14:textId="723817C9" w:rsidR="00832C70" w:rsidRPr="00B47F5D" w:rsidRDefault="00832C70"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c>
          <w:tcPr>
            <w:tcW w:w="794" w:type="dxa"/>
            <w:vAlign w:val="center"/>
            <w:tcPrChange w:id="907" w:author="luis barros" w:date="2021-02-06T12:49:00Z">
              <w:tcPr>
                <w:tcW w:w="1109" w:type="dxa"/>
                <w:vAlign w:val="center"/>
              </w:tcPr>
            </w:tcPrChange>
          </w:tcPr>
          <w:p w14:paraId="24C70BDF" w14:textId="6CF57CC4" w:rsidR="00832C70" w:rsidRPr="00B47F5D" w:rsidRDefault="00832C70" w:rsidP="00FD1A34">
            <w:pPr>
              <w:pStyle w:val="PhDCorpo"/>
              <w:tabs>
                <w:tab w:val="clear" w:pos="567"/>
              </w:tabs>
              <w:spacing w:after="0"/>
              <w:contextualSpacing/>
              <w:jc w:val="center"/>
            </w:pPr>
            <w:r w:rsidRPr="00B47F5D">
              <w:t xml:space="preserve">0,50 </w:t>
            </w:r>
            <w:r w:rsidRPr="00B47F5D">
              <w:rPr>
                <w:rFonts w:ascii="Times New Roman" w:hAnsi="Times New Roman"/>
              </w:rPr>
              <w:t>€</w:t>
            </w:r>
          </w:p>
        </w:tc>
      </w:tr>
      <w:tr w:rsidR="00832C70" w:rsidRPr="00B47F5D" w14:paraId="1F8C43DD"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08" w:author="luis barros" w:date="2021-02-06T12:49:00Z">
            <w:trPr>
              <w:trHeight w:val="2835"/>
            </w:trPr>
          </w:trPrChange>
        </w:trPr>
        <w:tc>
          <w:tcPr>
            <w:tcW w:w="680" w:type="dxa"/>
            <w:tcPrChange w:id="909" w:author="luis barros" w:date="2021-02-06T12:49:00Z">
              <w:tcPr>
                <w:tcW w:w="4176" w:type="dxa"/>
              </w:tcPr>
            </w:tcPrChange>
          </w:tcPr>
          <w:p w14:paraId="6B846E07"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910" w:author="luis barros" w:date="2021-02-06T12:49:00Z"/>
              </w:rPr>
            </w:pPr>
          </w:p>
        </w:tc>
        <w:tc>
          <w:tcPr>
            <w:tcW w:w="1198" w:type="dxa"/>
            <w:vAlign w:val="center"/>
            <w:tcPrChange w:id="911" w:author="luis barros" w:date="2021-02-06T12:49:00Z">
              <w:tcPr>
                <w:tcW w:w="1740" w:type="dxa"/>
                <w:vAlign w:val="center"/>
              </w:tcPr>
            </w:tcPrChange>
          </w:tcPr>
          <w:p w14:paraId="0962BBC3" w14:textId="69332E4F"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TL494</w:t>
            </w:r>
          </w:p>
        </w:tc>
        <w:tc>
          <w:tcPr>
            <w:tcW w:w="1643" w:type="dxa"/>
            <w:vAlign w:val="center"/>
            <w:tcPrChange w:id="912" w:author="luis barros" w:date="2021-02-06T12:49:00Z">
              <w:tcPr>
                <w:tcW w:w="2436" w:type="dxa"/>
                <w:vAlign w:val="center"/>
              </w:tcPr>
            </w:tcPrChange>
          </w:tcPr>
          <w:p w14:paraId="2BC9DB8B" w14:textId="6FE21F5E"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5"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913" w:author="luis barros" w:date="2021-02-06T12:49:00Z">
              <w:tcPr>
                <w:tcW w:w="1489" w:type="dxa"/>
                <w:vAlign w:val="center"/>
              </w:tcPr>
            </w:tcPrChange>
          </w:tcPr>
          <w:p w14:paraId="79F823B5" w14:textId="25467636"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tcW w:w="901" w:type="dxa"/>
            <w:vAlign w:val="center"/>
            <w:tcPrChange w:id="914" w:author="luis barros" w:date="2021-02-06T12:49:00Z">
              <w:tcPr>
                <w:tcW w:w="1276" w:type="dxa"/>
                <w:vAlign w:val="center"/>
              </w:tcPr>
            </w:tcPrChange>
          </w:tcPr>
          <w:p w14:paraId="3F7ECA25" w14:textId="1B31AA72"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w:t>
            </w:r>
          </w:p>
        </w:tc>
        <w:tc>
          <w:tcPr>
            <w:tcW w:w="732" w:type="dxa"/>
            <w:vAlign w:val="center"/>
            <w:tcPrChange w:id="915" w:author="luis barros" w:date="2021-02-06T12:49:00Z">
              <w:tcPr>
                <w:tcW w:w="1011" w:type="dxa"/>
                <w:vAlign w:val="center"/>
              </w:tcPr>
            </w:tcPrChange>
          </w:tcPr>
          <w:p w14:paraId="7E1DBCC9" w14:textId="5B648D10"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1,70 </w:t>
            </w:r>
            <w:r w:rsidRPr="00B47F5D">
              <w:rPr>
                <w:rFonts w:ascii="Times New Roman" w:hAnsi="Times New Roman"/>
              </w:rPr>
              <w:t>€</w:t>
            </w:r>
          </w:p>
        </w:tc>
        <w:tc>
          <w:tcPr>
            <w:tcW w:w="794" w:type="dxa"/>
            <w:vAlign w:val="center"/>
            <w:tcPrChange w:id="916" w:author="luis barros" w:date="2021-02-06T12:49:00Z">
              <w:tcPr>
                <w:tcW w:w="1109" w:type="dxa"/>
                <w:vAlign w:val="center"/>
              </w:tcPr>
            </w:tcPrChange>
          </w:tcPr>
          <w:p w14:paraId="55E078EF" w14:textId="3B847AC0"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3,40 </w:t>
            </w:r>
            <w:r w:rsidRPr="00B47F5D">
              <w:rPr>
                <w:rFonts w:ascii="Times New Roman" w:hAnsi="Times New Roman"/>
              </w:rPr>
              <w:t>€</w:t>
            </w:r>
          </w:p>
        </w:tc>
      </w:tr>
      <w:tr w:rsidR="00832C70" w:rsidRPr="00B47F5D" w14:paraId="78FEEA1E" w14:textId="77777777" w:rsidTr="7F25EEC1">
        <w:trPr>
          <w:trHeight w:val="2835"/>
          <w:trPrChange w:id="917" w:author="luis barros" w:date="2021-02-06T12:49:00Z">
            <w:trPr>
              <w:trHeight w:val="2835"/>
            </w:trPr>
          </w:trPrChange>
        </w:trPr>
        <w:tc>
          <w:tcPr>
            <w:tcW w:w="680" w:type="dxa"/>
            <w:tcPrChange w:id="918" w:author="luis barros" w:date="2021-02-06T12:49:00Z">
              <w:tcPr>
                <w:tcW w:w="4176" w:type="dxa"/>
              </w:tcPr>
            </w:tcPrChange>
          </w:tcPr>
          <w:p w14:paraId="46F44E71" w14:textId="77777777" w:rsidR="00832C70" w:rsidRPr="00B47F5D" w:rsidRDefault="00832C70" w:rsidP="00FD1A34">
            <w:pPr>
              <w:pStyle w:val="PhDCorpo"/>
              <w:spacing w:after="0"/>
              <w:contextualSpacing/>
              <w:jc w:val="center"/>
              <w:rPr>
                <w:ins w:id="919" w:author="luis barros" w:date="2021-02-06T12:49:00Z"/>
              </w:rPr>
            </w:pPr>
          </w:p>
        </w:tc>
        <w:tc>
          <w:tcPr>
            <w:tcW w:w="1198" w:type="dxa"/>
            <w:vAlign w:val="center"/>
            <w:tcPrChange w:id="920" w:author="luis barros" w:date="2021-02-06T12:49:00Z">
              <w:tcPr>
                <w:tcW w:w="1740" w:type="dxa"/>
                <w:vAlign w:val="center"/>
              </w:tcPr>
            </w:tcPrChange>
          </w:tcPr>
          <w:p w14:paraId="6314435C" w14:textId="527E00DF" w:rsidR="00832C70" w:rsidRPr="00B47F5D" w:rsidRDefault="00832C70" w:rsidP="00FD1A34">
            <w:pPr>
              <w:pStyle w:val="PhDCorpo"/>
              <w:spacing w:after="0"/>
              <w:contextualSpacing/>
              <w:jc w:val="center"/>
              <w:rPr>
                <w:rFonts w:cs="Helvetica"/>
                <w:color w:val="DCDDDE"/>
              </w:rPr>
            </w:pPr>
            <w:r w:rsidRPr="00B47F5D">
              <w:t>LM324</w:t>
            </w:r>
          </w:p>
        </w:tc>
        <w:tc>
          <w:tcPr>
            <w:tcW w:w="1643" w:type="dxa"/>
            <w:vAlign w:val="center"/>
            <w:tcPrChange w:id="921" w:author="luis barros" w:date="2021-02-06T12:49:00Z">
              <w:tcPr>
                <w:tcW w:w="2436" w:type="dxa"/>
                <w:vAlign w:val="center"/>
              </w:tcPr>
            </w:tcPrChange>
          </w:tcPr>
          <w:p w14:paraId="1B69049B" w14:textId="6AC34047" w:rsidR="00832C70" w:rsidRPr="00B47F5D" w:rsidRDefault="00832C70" w:rsidP="00FD1A34">
            <w:pPr>
              <w:pStyle w:val="PhDCorpo"/>
              <w:spacing w:after="0"/>
              <w:contextualSpacing/>
              <w:jc w:val="center"/>
            </w:pPr>
            <w:r>
              <w:rPr>
                <w:noProof/>
              </w:rPr>
              <w:drawing>
                <wp:inline distT="0" distB="0" distL="0" distR="0" wp14:anchorId="5F85DB3A" wp14:editId="2864F9F0">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pic:nvPicPr>
                        <pic:blipFill>
                          <a:blip r:embed="rId176">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p>
        </w:tc>
        <w:tc>
          <w:tcPr>
            <w:tcW w:w="1037" w:type="dxa"/>
            <w:vAlign w:val="center"/>
            <w:tcPrChange w:id="922" w:author="luis barros" w:date="2021-02-06T12:49:00Z">
              <w:tcPr>
                <w:tcW w:w="1489" w:type="dxa"/>
                <w:vAlign w:val="center"/>
              </w:tcPr>
            </w:tcPrChange>
          </w:tcPr>
          <w:p w14:paraId="26E25C2B" w14:textId="5F5A6DE1" w:rsidR="00832C70" w:rsidRPr="00B47F5D" w:rsidRDefault="00832C70" w:rsidP="00FD1A34">
            <w:pPr>
              <w:pStyle w:val="PhDCorpo"/>
              <w:spacing w:after="0"/>
              <w:contextualSpacing/>
              <w:jc w:val="center"/>
            </w:pPr>
            <w:r w:rsidRPr="00B47F5D">
              <w:t>Aquário</w:t>
            </w:r>
          </w:p>
        </w:tc>
        <w:tc>
          <w:tcPr>
            <w:tcW w:w="901" w:type="dxa"/>
            <w:vAlign w:val="center"/>
            <w:tcPrChange w:id="923" w:author="luis barros" w:date="2021-02-06T12:49:00Z">
              <w:tcPr>
                <w:tcW w:w="1276" w:type="dxa"/>
                <w:vAlign w:val="center"/>
              </w:tcPr>
            </w:tcPrChange>
          </w:tcPr>
          <w:p w14:paraId="54F69764" w14:textId="2B363FDC" w:rsidR="00832C70" w:rsidRPr="00B47F5D" w:rsidRDefault="00832C70" w:rsidP="00FD1A34">
            <w:pPr>
              <w:pStyle w:val="PhDCorpo"/>
              <w:spacing w:after="0"/>
              <w:contextualSpacing/>
              <w:jc w:val="center"/>
            </w:pPr>
            <w:r w:rsidRPr="00B47F5D">
              <w:t>2</w:t>
            </w:r>
          </w:p>
        </w:tc>
        <w:tc>
          <w:tcPr>
            <w:tcW w:w="732" w:type="dxa"/>
            <w:vAlign w:val="center"/>
            <w:tcPrChange w:id="924" w:author="luis barros" w:date="2021-02-06T12:49:00Z">
              <w:tcPr>
                <w:tcW w:w="1011" w:type="dxa"/>
                <w:vAlign w:val="center"/>
              </w:tcPr>
            </w:tcPrChange>
          </w:tcPr>
          <w:p w14:paraId="131AB2E5" w14:textId="5B3C9CB5" w:rsidR="00832C70" w:rsidRPr="00B47F5D" w:rsidRDefault="00832C70" w:rsidP="00FD1A34">
            <w:pPr>
              <w:pStyle w:val="PhDCorpo"/>
              <w:tabs>
                <w:tab w:val="clear" w:pos="567"/>
              </w:tabs>
              <w:spacing w:after="0"/>
              <w:contextualSpacing/>
              <w:jc w:val="center"/>
            </w:pPr>
            <w:r w:rsidRPr="00B47F5D">
              <w:t xml:space="preserve">1,95 </w:t>
            </w:r>
            <w:r w:rsidRPr="00B47F5D">
              <w:rPr>
                <w:rFonts w:ascii="Times New Roman" w:hAnsi="Times New Roman"/>
              </w:rPr>
              <w:t>€</w:t>
            </w:r>
          </w:p>
        </w:tc>
        <w:tc>
          <w:tcPr>
            <w:tcW w:w="794" w:type="dxa"/>
            <w:vAlign w:val="center"/>
            <w:tcPrChange w:id="925" w:author="luis barros" w:date="2021-02-06T12:49:00Z">
              <w:tcPr>
                <w:tcW w:w="1109" w:type="dxa"/>
                <w:vAlign w:val="center"/>
              </w:tcPr>
            </w:tcPrChange>
          </w:tcPr>
          <w:p w14:paraId="024DAD53" w14:textId="3F54B807" w:rsidR="00832C70" w:rsidRPr="00B47F5D" w:rsidRDefault="00832C70" w:rsidP="00FD1A34">
            <w:pPr>
              <w:pStyle w:val="PhDCorpo"/>
              <w:tabs>
                <w:tab w:val="clear" w:pos="567"/>
              </w:tabs>
              <w:spacing w:after="0"/>
              <w:contextualSpacing/>
              <w:jc w:val="center"/>
            </w:pPr>
            <w:r w:rsidRPr="00B47F5D">
              <w:t xml:space="preserve">3,90 </w:t>
            </w:r>
            <w:r w:rsidRPr="00B47F5D">
              <w:rPr>
                <w:rFonts w:ascii="Times New Roman" w:hAnsi="Times New Roman"/>
              </w:rPr>
              <w:t>€</w:t>
            </w:r>
          </w:p>
        </w:tc>
      </w:tr>
      <w:tr w:rsidR="00832C70" w:rsidRPr="00B47F5D" w14:paraId="7A45722D"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26" w:author="luis barros" w:date="2021-02-06T12:49:00Z">
            <w:trPr>
              <w:trHeight w:val="2835"/>
            </w:trPr>
          </w:trPrChange>
        </w:trPr>
        <w:tc>
          <w:tcPr>
            <w:tcW w:w="680" w:type="dxa"/>
            <w:tcPrChange w:id="927" w:author="luis barros" w:date="2021-02-06T12:49:00Z">
              <w:tcPr>
                <w:tcW w:w="4176" w:type="dxa"/>
              </w:tcPr>
            </w:tcPrChange>
          </w:tcPr>
          <w:p w14:paraId="264E800B"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928" w:author="luis barros" w:date="2021-02-06T12:49:00Z"/>
              </w:rPr>
            </w:pPr>
          </w:p>
        </w:tc>
        <w:tc>
          <w:tcPr>
            <w:tcW w:w="1198" w:type="dxa"/>
            <w:vAlign w:val="center"/>
            <w:tcPrChange w:id="929" w:author="luis barros" w:date="2021-02-06T12:49:00Z">
              <w:tcPr>
                <w:tcW w:w="1740" w:type="dxa"/>
                <w:vAlign w:val="center"/>
              </w:tcPr>
            </w:tcPrChange>
          </w:tcPr>
          <w:p w14:paraId="66687E1B" w14:textId="25722051"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rFonts w:cs="Helvetica"/>
                <w:color w:val="DCDDDE"/>
              </w:rPr>
            </w:pPr>
            <w:r w:rsidRPr="00B47F5D">
              <w:t>LM358</w:t>
            </w:r>
          </w:p>
        </w:tc>
        <w:tc>
          <w:tcPr>
            <w:tcW w:w="1643" w:type="dxa"/>
            <w:vAlign w:val="center"/>
            <w:tcPrChange w:id="930" w:author="luis barros" w:date="2021-02-06T12:49:00Z">
              <w:tcPr>
                <w:tcW w:w="2436" w:type="dxa"/>
                <w:vAlign w:val="center"/>
              </w:tcPr>
            </w:tcPrChange>
          </w:tcPr>
          <w:p w14:paraId="51BAB04B" w14:textId="75C3825B"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77" cstate="print">
                            <a:extLst>
                              <a:ext uri="{BEBA8EAE-BF5A-486C-A8C5-ECC9F3942E4B}">
                                <a14:imgProps xmlns:a14="http://schemas.microsoft.com/office/drawing/2010/main">
                                  <a14:imgLayer r:embed="rId178">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931" w:author="luis barros" w:date="2021-02-06T12:49:00Z">
              <w:tcPr>
                <w:tcW w:w="1489" w:type="dxa"/>
                <w:vAlign w:val="center"/>
              </w:tcPr>
            </w:tcPrChange>
          </w:tcPr>
          <w:p w14:paraId="020A08F6" w14:textId="51CB25F4"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tcW w:w="901" w:type="dxa"/>
            <w:vAlign w:val="center"/>
            <w:tcPrChange w:id="932" w:author="luis barros" w:date="2021-02-06T12:49:00Z">
              <w:tcPr>
                <w:tcW w:w="1276" w:type="dxa"/>
                <w:vAlign w:val="center"/>
              </w:tcPr>
            </w:tcPrChange>
          </w:tcPr>
          <w:p w14:paraId="5606856E" w14:textId="797BE49E"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5</w:t>
            </w:r>
          </w:p>
        </w:tc>
        <w:tc>
          <w:tcPr>
            <w:tcW w:w="732" w:type="dxa"/>
            <w:vAlign w:val="center"/>
            <w:tcPrChange w:id="933" w:author="luis barros" w:date="2021-02-06T12:49:00Z">
              <w:tcPr>
                <w:tcW w:w="1011" w:type="dxa"/>
                <w:vAlign w:val="center"/>
              </w:tcPr>
            </w:tcPrChange>
          </w:tcPr>
          <w:p w14:paraId="5339B26A" w14:textId="20FE7F94"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0,74 </w:t>
            </w:r>
            <w:r w:rsidRPr="00B47F5D">
              <w:rPr>
                <w:rFonts w:ascii="Times New Roman" w:hAnsi="Times New Roman"/>
              </w:rPr>
              <w:t>€</w:t>
            </w:r>
          </w:p>
        </w:tc>
        <w:tc>
          <w:tcPr>
            <w:tcW w:w="794" w:type="dxa"/>
            <w:vAlign w:val="center"/>
            <w:tcPrChange w:id="934" w:author="luis barros" w:date="2021-02-06T12:49:00Z">
              <w:tcPr>
                <w:tcW w:w="1109" w:type="dxa"/>
                <w:vAlign w:val="center"/>
              </w:tcPr>
            </w:tcPrChange>
          </w:tcPr>
          <w:p w14:paraId="677E7B1A" w14:textId="5E71261B"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3,70 </w:t>
            </w:r>
            <w:r w:rsidRPr="00B47F5D">
              <w:rPr>
                <w:rFonts w:ascii="Times New Roman" w:hAnsi="Times New Roman"/>
              </w:rPr>
              <w:t>€</w:t>
            </w:r>
          </w:p>
        </w:tc>
      </w:tr>
      <w:tr w:rsidR="00832C70" w:rsidRPr="00B47F5D" w14:paraId="626CD019" w14:textId="77777777" w:rsidTr="7F25EEC1">
        <w:trPr>
          <w:trHeight w:val="2835"/>
          <w:trPrChange w:id="935" w:author="luis barros" w:date="2021-02-06T12:49:00Z">
            <w:trPr>
              <w:trHeight w:val="2835"/>
            </w:trPr>
          </w:trPrChange>
        </w:trPr>
        <w:tc>
          <w:tcPr>
            <w:tcW w:w="680" w:type="dxa"/>
            <w:tcPrChange w:id="936" w:author="luis barros" w:date="2021-02-06T12:49:00Z">
              <w:tcPr>
                <w:tcW w:w="4176" w:type="dxa"/>
              </w:tcPr>
            </w:tcPrChange>
          </w:tcPr>
          <w:p w14:paraId="1E1FE9E9" w14:textId="77777777" w:rsidR="00832C70" w:rsidRPr="00B47F5D" w:rsidRDefault="00832C70" w:rsidP="00FD1A34">
            <w:pPr>
              <w:pStyle w:val="PhDCorpo"/>
              <w:spacing w:after="0"/>
              <w:contextualSpacing/>
              <w:jc w:val="center"/>
              <w:rPr>
                <w:ins w:id="937" w:author="luis barros" w:date="2021-02-06T12:49:00Z"/>
              </w:rPr>
            </w:pPr>
          </w:p>
        </w:tc>
        <w:tc>
          <w:tcPr>
            <w:tcW w:w="1198" w:type="dxa"/>
            <w:vAlign w:val="center"/>
            <w:tcPrChange w:id="938" w:author="luis barros" w:date="2021-02-06T12:49:00Z">
              <w:tcPr>
                <w:tcW w:w="1740" w:type="dxa"/>
                <w:vAlign w:val="center"/>
              </w:tcPr>
            </w:tcPrChange>
          </w:tcPr>
          <w:p w14:paraId="553A3177" w14:textId="2C92FDD0" w:rsidR="00832C70" w:rsidRPr="00B47F5D" w:rsidRDefault="00832C70" w:rsidP="00FD1A34">
            <w:pPr>
              <w:pStyle w:val="PhDCorpo"/>
              <w:spacing w:after="0"/>
              <w:contextualSpacing/>
              <w:jc w:val="center"/>
            </w:pPr>
            <w:r w:rsidRPr="00B47F5D">
              <w:t>74HCT04</w:t>
            </w:r>
          </w:p>
        </w:tc>
        <w:tc>
          <w:tcPr>
            <w:tcW w:w="1643" w:type="dxa"/>
            <w:vAlign w:val="center"/>
            <w:tcPrChange w:id="939" w:author="luis barros" w:date="2021-02-06T12:49:00Z">
              <w:tcPr>
                <w:tcW w:w="2436" w:type="dxa"/>
                <w:vAlign w:val="center"/>
              </w:tcPr>
            </w:tcPrChange>
          </w:tcPr>
          <w:p w14:paraId="34888BA8" w14:textId="54654AD0" w:rsidR="00832C70" w:rsidRPr="00B47F5D" w:rsidRDefault="00832C70" w:rsidP="00FD1A34">
            <w:pPr>
              <w:pStyle w:val="PhDCorpo"/>
              <w:spacing w:after="0"/>
              <w:contextualSpacing/>
              <w:jc w:val="center"/>
            </w:pPr>
            <w:r>
              <w:rPr>
                <w:noProof/>
              </w:rPr>
              <w:drawing>
                <wp:inline distT="0" distB="0" distL="0" distR="0" wp14:anchorId="4CF3DEEF" wp14:editId="575F3532">
                  <wp:extent cx="1223010" cy="1223010"/>
                  <wp:effectExtent l="0" t="0" r="0" b="0"/>
                  <wp:docPr id="27" name="Imagem 27"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179" cstate="print">
                            <a:extLst>
                              <a:ext uri="{BEBA8EAE-BF5A-486C-A8C5-ECC9F3942E4B}">
                                <a14:imgProps xmlns:a14="http://schemas.microsoft.com/office/drawing/2010/main">
                                  <a14:imgLayer r:embed="rId18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223010" cy="1223010"/>
                          </a:xfrm>
                          <a:prstGeom prst="rect">
                            <a:avLst/>
                          </a:prstGeom>
                        </pic:spPr>
                      </pic:pic>
                    </a:graphicData>
                  </a:graphic>
                </wp:inline>
              </w:drawing>
            </w:r>
          </w:p>
        </w:tc>
        <w:tc>
          <w:tcPr>
            <w:tcW w:w="1037" w:type="dxa"/>
            <w:vAlign w:val="center"/>
            <w:tcPrChange w:id="940" w:author="luis barros" w:date="2021-02-06T12:49:00Z">
              <w:tcPr>
                <w:tcW w:w="1489" w:type="dxa"/>
                <w:vAlign w:val="center"/>
              </w:tcPr>
            </w:tcPrChange>
          </w:tcPr>
          <w:p w14:paraId="7562754F" w14:textId="4EF08A19" w:rsidR="00832C70" w:rsidRPr="00B47F5D" w:rsidRDefault="00832C70" w:rsidP="00FD1A34">
            <w:pPr>
              <w:pStyle w:val="PhDCorpo"/>
              <w:spacing w:after="0"/>
              <w:contextualSpacing/>
              <w:jc w:val="center"/>
            </w:pPr>
            <w:r w:rsidRPr="00B47F5D">
              <w:rPr>
                <w:lang w:val="en-GB"/>
              </w:rPr>
              <w:t>Mauser</w:t>
            </w:r>
          </w:p>
        </w:tc>
        <w:tc>
          <w:tcPr>
            <w:tcW w:w="901" w:type="dxa"/>
            <w:vAlign w:val="center"/>
            <w:tcPrChange w:id="941" w:author="luis barros" w:date="2021-02-06T12:49:00Z">
              <w:tcPr>
                <w:tcW w:w="1276" w:type="dxa"/>
                <w:vAlign w:val="center"/>
              </w:tcPr>
            </w:tcPrChange>
          </w:tcPr>
          <w:p w14:paraId="5D3B4A43" w14:textId="7CEED1B2" w:rsidR="00832C70" w:rsidRPr="00B47F5D" w:rsidRDefault="00832C70" w:rsidP="00FD1A34">
            <w:pPr>
              <w:pStyle w:val="PhDCorpo"/>
              <w:spacing w:after="0"/>
              <w:contextualSpacing/>
              <w:jc w:val="center"/>
            </w:pPr>
            <w:r w:rsidRPr="00B47F5D">
              <w:t>1</w:t>
            </w:r>
          </w:p>
        </w:tc>
        <w:tc>
          <w:tcPr>
            <w:tcW w:w="732" w:type="dxa"/>
            <w:vAlign w:val="center"/>
            <w:tcPrChange w:id="942" w:author="luis barros" w:date="2021-02-06T12:49:00Z">
              <w:tcPr>
                <w:tcW w:w="1011" w:type="dxa"/>
                <w:vAlign w:val="center"/>
              </w:tcPr>
            </w:tcPrChange>
          </w:tcPr>
          <w:p w14:paraId="469CE234" w14:textId="70EF9A17" w:rsidR="00832C70" w:rsidRPr="00B47F5D" w:rsidRDefault="00832C70"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c>
          <w:tcPr>
            <w:tcW w:w="794" w:type="dxa"/>
            <w:vAlign w:val="center"/>
            <w:tcPrChange w:id="943" w:author="luis barros" w:date="2021-02-06T12:49:00Z">
              <w:tcPr>
                <w:tcW w:w="1109" w:type="dxa"/>
                <w:vAlign w:val="center"/>
              </w:tcPr>
            </w:tcPrChange>
          </w:tcPr>
          <w:p w14:paraId="0B9EB405" w14:textId="32F74B15" w:rsidR="00832C70" w:rsidRPr="00B47F5D" w:rsidRDefault="00832C70" w:rsidP="00FD1A34">
            <w:pPr>
              <w:pStyle w:val="PhDCorpo"/>
              <w:tabs>
                <w:tab w:val="clear" w:pos="567"/>
              </w:tabs>
              <w:spacing w:after="0"/>
              <w:contextualSpacing/>
              <w:jc w:val="center"/>
            </w:pPr>
            <w:r w:rsidRPr="00B47F5D">
              <w:t xml:space="preserve">0,92 </w:t>
            </w:r>
            <w:r w:rsidRPr="00B47F5D">
              <w:rPr>
                <w:rFonts w:ascii="Times New Roman" w:hAnsi="Times New Roman"/>
              </w:rPr>
              <w:t>€</w:t>
            </w:r>
          </w:p>
        </w:tc>
      </w:tr>
      <w:tr w:rsidR="00832C70" w:rsidRPr="00B47F5D" w14:paraId="6F29928E"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44" w:author="luis barros" w:date="2021-02-06T12:49:00Z">
            <w:trPr>
              <w:trHeight w:val="2835"/>
            </w:trPr>
          </w:trPrChange>
        </w:trPr>
        <w:tc>
          <w:tcPr>
            <w:tcW w:w="680" w:type="dxa"/>
            <w:tcPrChange w:id="945" w:author="luis barros" w:date="2021-02-06T12:49:00Z">
              <w:tcPr>
                <w:tcW w:w="4176" w:type="dxa"/>
              </w:tcPr>
            </w:tcPrChange>
          </w:tcPr>
          <w:p w14:paraId="1940F54F"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946" w:author="luis barros" w:date="2021-02-06T12:49:00Z"/>
              </w:rPr>
            </w:pPr>
          </w:p>
        </w:tc>
        <w:tc>
          <w:tcPr>
            <w:tcW w:w="1198" w:type="dxa"/>
            <w:vAlign w:val="center"/>
            <w:tcPrChange w:id="947" w:author="luis barros" w:date="2021-02-06T12:49:00Z">
              <w:tcPr>
                <w:tcW w:w="1740" w:type="dxa"/>
                <w:vAlign w:val="center"/>
              </w:tcPr>
            </w:tcPrChange>
          </w:tcPr>
          <w:p w14:paraId="5906A46F" w14:textId="495D3ED9"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74HCT08</w:t>
            </w:r>
          </w:p>
        </w:tc>
        <w:tc>
          <w:tcPr>
            <w:tcW w:w="1643" w:type="dxa"/>
            <w:vAlign w:val="center"/>
            <w:tcPrChange w:id="948" w:author="luis barros" w:date="2021-02-06T12:49:00Z">
              <w:tcPr>
                <w:tcW w:w="2436" w:type="dxa"/>
                <w:vAlign w:val="center"/>
              </w:tcPr>
            </w:tcPrChange>
          </w:tcPr>
          <w:p w14:paraId="6EDF2404" w14:textId="2EAF9DB3"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241A802" wp14:editId="20982992">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179" cstate="print">
                            <a:extLst>
                              <a:ext uri="{BEBA8EAE-BF5A-486C-A8C5-ECC9F3942E4B}">
                                <a14:imgProps xmlns:a14="http://schemas.microsoft.com/office/drawing/2010/main">
                                  <a14:imgLayer r:embed="rId18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223010" cy="1223010"/>
                          </a:xfrm>
                          <a:prstGeom prst="rect">
                            <a:avLst/>
                          </a:prstGeom>
                        </pic:spPr>
                      </pic:pic>
                    </a:graphicData>
                  </a:graphic>
                </wp:inline>
              </w:drawing>
            </w:r>
          </w:p>
        </w:tc>
        <w:tc>
          <w:tcPr>
            <w:tcW w:w="1037" w:type="dxa"/>
            <w:vAlign w:val="center"/>
            <w:tcPrChange w:id="949" w:author="luis barros" w:date="2021-02-06T12:49:00Z">
              <w:tcPr>
                <w:tcW w:w="1489" w:type="dxa"/>
                <w:vAlign w:val="center"/>
              </w:tcPr>
            </w:tcPrChange>
          </w:tcPr>
          <w:p w14:paraId="0175AAAA" w14:textId="1470B869"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Mauser</w:t>
            </w:r>
          </w:p>
        </w:tc>
        <w:tc>
          <w:tcPr>
            <w:tcW w:w="901" w:type="dxa"/>
            <w:vAlign w:val="center"/>
            <w:tcPrChange w:id="950" w:author="luis barros" w:date="2021-02-06T12:49:00Z">
              <w:tcPr>
                <w:tcW w:w="1276" w:type="dxa"/>
                <w:vAlign w:val="center"/>
              </w:tcPr>
            </w:tcPrChange>
          </w:tcPr>
          <w:p w14:paraId="1A20DCF4" w14:textId="435F436D"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w:t>
            </w:r>
          </w:p>
        </w:tc>
        <w:tc>
          <w:tcPr>
            <w:tcW w:w="732" w:type="dxa"/>
            <w:vAlign w:val="center"/>
            <w:tcPrChange w:id="951" w:author="luis barros" w:date="2021-02-06T12:49:00Z">
              <w:tcPr>
                <w:tcW w:w="1011" w:type="dxa"/>
                <w:vAlign w:val="center"/>
              </w:tcPr>
            </w:tcPrChange>
          </w:tcPr>
          <w:p w14:paraId="79C94206" w14:textId="38AA77AD"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0,90 </w:t>
            </w:r>
            <w:r w:rsidRPr="00B47F5D">
              <w:rPr>
                <w:rFonts w:ascii="Times New Roman" w:hAnsi="Times New Roman"/>
              </w:rPr>
              <w:t>€</w:t>
            </w:r>
          </w:p>
        </w:tc>
        <w:tc>
          <w:tcPr>
            <w:tcW w:w="794" w:type="dxa"/>
            <w:vAlign w:val="center"/>
            <w:tcPrChange w:id="952" w:author="luis barros" w:date="2021-02-06T12:49:00Z">
              <w:tcPr>
                <w:tcW w:w="1109" w:type="dxa"/>
                <w:vAlign w:val="center"/>
              </w:tcPr>
            </w:tcPrChange>
          </w:tcPr>
          <w:p w14:paraId="38F6CD2A" w14:textId="7EBE01D5"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1,80 </w:t>
            </w:r>
            <w:r w:rsidRPr="00B47F5D">
              <w:rPr>
                <w:rFonts w:ascii="Times New Roman" w:hAnsi="Times New Roman"/>
              </w:rPr>
              <w:t>€</w:t>
            </w:r>
          </w:p>
        </w:tc>
      </w:tr>
      <w:tr w:rsidR="00832C70" w:rsidRPr="00B47F5D" w14:paraId="0502FF28" w14:textId="77777777" w:rsidTr="7F25EEC1">
        <w:trPr>
          <w:trHeight w:val="2835"/>
          <w:trPrChange w:id="953" w:author="luis barros" w:date="2021-02-06T12:49:00Z">
            <w:trPr>
              <w:trHeight w:val="2835"/>
            </w:trPr>
          </w:trPrChange>
        </w:trPr>
        <w:tc>
          <w:tcPr>
            <w:tcW w:w="680" w:type="dxa"/>
            <w:tcPrChange w:id="954" w:author="luis barros" w:date="2021-02-06T12:49:00Z">
              <w:tcPr>
                <w:tcW w:w="4176" w:type="dxa"/>
              </w:tcPr>
            </w:tcPrChange>
          </w:tcPr>
          <w:p w14:paraId="2BFEE7A6" w14:textId="77777777" w:rsidR="00832C70" w:rsidRPr="00B47F5D" w:rsidRDefault="00832C70" w:rsidP="00FD1A34">
            <w:pPr>
              <w:pStyle w:val="PhDCorpo"/>
              <w:spacing w:after="0"/>
              <w:contextualSpacing/>
              <w:jc w:val="center"/>
              <w:rPr>
                <w:ins w:id="955" w:author="luis barros" w:date="2021-02-06T12:49:00Z"/>
              </w:rPr>
            </w:pPr>
          </w:p>
        </w:tc>
        <w:tc>
          <w:tcPr>
            <w:tcW w:w="1198" w:type="dxa"/>
            <w:vAlign w:val="center"/>
            <w:tcPrChange w:id="956" w:author="luis barros" w:date="2021-02-06T12:49:00Z">
              <w:tcPr>
                <w:tcW w:w="1740" w:type="dxa"/>
                <w:vAlign w:val="center"/>
              </w:tcPr>
            </w:tcPrChange>
          </w:tcPr>
          <w:p w14:paraId="3CCE76B4" w14:textId="6C0F8F72" w:rsidR="00832C70" w:rsidRPr="00B47F5D" w:rsidRDefault="00832C70" w:rsidP="00FD1A34">
            <w:pPr>
              <w:pStyle w:val="PhDCorpo"/>
              <w:spacing w:after="0"/>
              <w:contextualSpacing/>
              <w:jc w:val="center"/>
            </w:pPr>
            <w:r w:rsidRPr="00B47F5D">
              <w:t>74HCT14</w:t>
            </w:r>
          </w:p>
        </w:tc>
        <w:tc>
          <w:tcPr>
            <w:tcW w:w="1643" w:type="dxa"/>
            <w:vAlign w:val="center"/>
            <w:tcPrChange w:id="957" w:author="luis barros" w:date="2021-02-06T12:49:00Z">
              <w:tcPr>
                <w:tcW w:w="2436" w:type="dxa"/>
                <w:vAlign w:val="center"/>
              </w:tcPr>
            </w:tcPrChange>
          </w:tcPr>
          <w:p w14:paraId="57ACBC05" w14:textId="7CFA55CB" w:rsidR="00832C70" w:rsidRPr="00B47F5D" w:rsidRDefault="00832C70" w:rsidP="00FD1A34">
            <w:pPr>
              <w:pStyle w:val="PhDCorpo"/>
              <w:spacing w:after="0"/>
              <w:contextualSpacing/>
              <w:jc w:val="center"/>
              <w:rPr>
                <w:noProof/>
              </w:rPr>
            </w:pPr>
            <w:r>
              <w:rPr>
                <w:noProof/>
              </w:rPr>
              <w:drawing>
                <wp:inline distT="0" distB="0" distL="0" distR="0" wp14:anchorId="2ABA5903" wp14:editId="0986EF3D">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pic:nvPicPr>
                        <pic:blipFill>
                          <a:blip r:embed="rId179" cstate="print">
                            <a:extLst>
                              <a:ext uri="{BEBA8EAE-BF5A-486C-A8C5-ECC9F3942E4B}">
                                <a14:imgProps xmlns:a14="http://schemas.microsoft.com/office/drawing/2010/main">
                                  <a14:imgLayer r:embed="rId18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223010" cy="1223010"/>
                          </a:xfrm>
                          <a:prstGeom prst="rect">
                            <a:avLst/>
                          </a:prstGeom>
                        </pic:spPr>
                      </pic:pic>
                    </a:graphicData>
                  </a:graphic>
                </wp:inline>
              </w:drawing>
            </w:r>
          </w:p>
        </w:tc>
        <w:tc>
          <w:tcPr>
            <w:tcW w:w="1037" w:type="dxa"/>
            <w:vAlign w:val="center"/>
            <w:tcPrChange w:id="958" w:author="luis barros" w:date="2021-02-06T12:49:00Z">
              <w:tcPr>
                <w:tcW w:w="1489" w:type="dxa"/>
                <w:vAlign w:val="center"/>
              </w:tcPr>
            </w:tcPrChange>
          </w:tcPr>
          <w:p w14:paraId="18B5E37C" w14:textId="6F7FF710"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Change w:id="959" w:author="luis barros" w:date="2021-02-06T12:49:00Z">
              <w:tcPr>
                <w:tcW w:w="1276" w:type="dxa"/>
                <w:vAlign w:val="center"/>
              </w:tcPr>
            </w:tcPrChange>
          </w:tcPr>
          <w:p w14:paraId="14E4D375" w14:textId="1B3604FF" w:rsidR="00832C70" w:rsidRPr="00B47F5D" w:rsidRDefault="00832C70" w:rsidP="00FD1A34">
            <w:pPr>
              <w:pStyle w:val="PhDCorpo"/>
              <w:spacing w:after="0"/>
              <w:contextualSpacing/>
              <w:jc w:val="center"/>
            </w:pPr>
            <w:r w:rsidRPr="00B47F5D">
              <w:t>1</w:t>
            </w:r>
          </w:p>
        </w:tc>
        <w:tc>
          <w:tcPr>
            <w:tcW w:w="732" w:type="dxa"/>
            <w:vAlign w:val="center"/>
            <w:tcPrChange w:id="960" w:author="luis barros" w:date="2021-02-06T12:49:00Z">
              <w:tcPr>
                <w:tcW w:w="1011" w:type="dxa"/>
                <w:vAlign w:val="center"/>
              </w:tcPr>
            </w:tcPrChange>
          </w:tcPr>
          <w:p w14:paraId="2990E6F4" w14:textId="026A5892" w:rsidR="00832C70" w:rsidRPr="00B47F5D" w:rsidRDefault="00832C70"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c>
          <w:tcPr>
            <w:tcW w:w="794" w:type="dxa"/>
            <w:vAlign w:val="center"/>
            <w:tcPrChange w:id="961" w:author="luis barros" w:date="2021-02-06T12:49:00Z">
              <w:tcPr>
                <w:tcW w:w="1109" w:type="dxa"/>
                <w:vAlign w:val="center"/>
              </w:tcPr>
            </w:tcPrChange>
          </w:tcPr>
          <w:p w14:paraId="36F8E201" w14:textId="44D499C7" w:rsidR="00832C70" w:rsidRPr="00B47F5D" w:rsidRDefault="00832C70" w:rsidP="00FD1A34">
            <w:pPr>
              <w:pStyle w:val="PhDCorpo"/>
              <w:tabs>
                <w:tab w:val="clear" w:pos="567"/>
              </w:tabs>
              <w:spacing w:after="0"/>
              <w:contextualSpacing/>
              <w:jc w:val="center"/>
            </w:pPr>
            <w:r w:rsidRPr="00B47F5D">
              <w:t xml:space="preserve">0,61 </w:t>
            </w:r>
            <w:r w:rsidRPr="00B47F5D">
              <w:rPr>
                <w:rFonts w:ascii="Times New Roman" w:hAnsi="Times New Roman"/>
              </w:rPr>
              <w:t>€</w:t>
            </w:r>
          </w:p>
        </w:tc>
      </w:tr>
      <w:tr w:rsidR="00832C70" w:rsidRPr="00B47F5D" w14:paraId="3961F0EC"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62" w:author="luis barros" w:date="2021-02-06T12:49:00Z">
            <w:trPr>
              <w:trHeight w:val="2835"/>
            </w:trPr>
          </w:trPrChange>
        </w:trPr>
        <w:tc>
          <w:tcPr>
            <w:tcW w:w="680" w:type="dxa"/>
            <w:tcPrChange w:id="963" w:author="luis barros" w:date="2021-02-06T12:49:00Z">
              <w:tcPr>
                <w:tcW w:w="4176" w:type="dxa"/>
              </w:tcPr>
            </w:tcPrChange>
          </w:tcPr>
          <w:p w14:paraId="254DD6E9"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964" w:author="luis barros" w:date="2021-02-06T12:49:00Z"/>
              </w:rPr>
            </w:pPr>
          </w:p>
        </w:tc>
        <w:tc>
          <w:tcPr>
            <w:tcW w:w="1198" w:type="dxa"/>
            <w:vAlign w:val="center"/>
            <w:tcPrChange w:id="965" w:author="luis barros" w:date="2021-02-06T12:49:00Z">
              <w:tcPr>
                <w:tcW w:w="1740" w:type="dxa"/>
                <w:vAlign w:val="center"/>
              </w:tcPr>
            </w:tcPrChange>
          </w:tcPr>
          <w:p w14:paraId="4D2C866E" w14:textId="6D09A00C"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74HCT32</w:t>
            </w:r>
          </w:p>
        </w:tc>
        <w:tc>
          <w:tcPr>
            <w:tcW w:w="1643" w:type="dxa"/>
            <w:vAlign w:val="center"/>
            <w:tcPrChange w:id="966" w:author="luis barros" w:date="2021-02-06T12:49:00Z">
              <w:tcPr>
                <w:tcW w:w="2436" w:type="dxa"/>
                <w:vAlign w:val="center"/>
              </w:tcPr>
            </w:tcPrChange>
          </w:tcPr>
          <w:p w14:paraId="402E121D" w14:textId="5C7BF5CD"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A918F58" wp14:editId="0E7A0ABA">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pic:nvPicPr>
                        <pic:blipFill>
                          <a:blip r:embed="rId179" cstate="print">
                            <a:extLst>
                              <a:ext uri="{BEBA8EAE-BF5A-486C-A8C5-ECC9F3942E4B}">
                                <a14:imgProps xmlns:a14="http://schemas.microsoft.com/office/drawing/2010/main">
                                  <a14:imgLayer r:embed="rId18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223010" cy="1223010"/>
                          </a:xfrm>
                          <a:prstGeom prst="rect">
                            <a:avLst/>
                          </a:prstGeom>
                        </pic:spPr>
                      </pic:pic>
                    </a:graphicData>
                  </a:graphic>
                </wp:inline>
              </w:drawing>
            </w:r>
          </w:p>
        </w:tc>
        <w:tc>
          <w:tcPr>
            <w:tcW w:w="1037" w:type="dxa"/>
            <w:vAlign w:val="center"/>
            <w:tcPrChange w:id="967" w:author="luis barros" w:date="2021-02-06T12:49:00Z">
              <w:tcPr>
                <w:tcW w:w="1489" w:type="dxa"/>
                <w:vAlign w:val="center"/>
              </w:tcPr>
            </w:tcPrChange>
          </w:tcPr>
          <w:p w14:paraId="4279A872" w14:textId="4FFF5A7B"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Mauser</w:t>
            </w:r>
          </w:p>
        </w:tc>
        <w:tc>
          <w:tcPr>
            <w:tcW w:w="901" w:type="dxa"/>
            <w:vAlign w:val="center"/>
            <w:tcPrChange w:id="968" w:author="luis barros" w:date="2021-02-06T12:49:00Z">
              <w:tcPr>
                <w:tcW w:w="1276" w:type="dxa"/>
                <w:vAlign w:val="center"/>
              </w:tcPr>
            </w:tcPrChange>
          </w:tcPr>
          <w:p w14:paraId="503FE2F2" w14:textId="123F016B"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969" w:author="luis barros" w:date="2021-02-06T12:49:00Z">
              <w:tcPr>
                <w:tcW w:w="1011" w:type="dxa"/>
                <w:vAlign w:val="center"/>
              </w:tcPr>
            </w:tcPrChange>
          </w:tcPr>
          <w:p w14:paraId="3DF24D55" w14:textId="16262C75"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0,48 </w:t>
            </w:r>
            <w:r w:rsidRPr="00B47F5D">
              <w:rPr>
                <w:rFonts w:ascii="Times New Roman" w:hAnsi="Times New Roman"/>
              </w:rPr>
              <w:t>€</w:t>
            </w:r>
          </w:p>
        </w:tc>
        <w:tc>
          <w:tcPr>
            <w:tcW w:w="794" w:type="dxa"/>
            <w:vAlign w:val="center"/>
            <w:tcPrChange w:id="970" w:author="luis barros" w:date="2021-02-06T12:49:00Z">
              <w:tcPr>
                <w:tcW w:w="1109" w:type="dxa"/>
                <w:vAlign w:val="center"/>
              </w:tcPr>
            </w:tcPrChange>
          </w:tcPr>
          <w:p w14:paraId="138D938B" w14:textId="51843C06"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0,48 </w:t>
            </w:r>
            <w:r w:rsidRPr="00B47F5D">
              <w:rPr>
                <w:rFonts w:ascii="Times New Roman" w:hAnsi="Times New Roman"/>
              </w:rPr>
              <w:t>€</w:t>
            </w:r>
          </w:p>
        </w:tc>
      </w:tr>
      <w:tr w:rsidR="00832C70" w:rsidRPr="00B47F5D" w14:paraId="13131579" w14:textId="77777777" w:rsidTr="7F25EEC1">
        <w:trPr>
          <w:trHeight w:val="2835"/>
          <w:trPrChange w:id="971" w:author="luis barros" w:date="2021-02-06T12:49:00Z">
            <w:trPr>
              <w:trHeight w:val="2835"/>
            </w:trPr>
          </w:trPrChange>
        </w:trPr>
        <w:tc>
          <w:tcPr>
            <w:tcW w:w="680" w:type="dxa"/>
            <w:tcPrChange w:id="972" w:author="luis barros" w:date="2021-02-06T12:49:00Z">
              <w:tcPr>
                <w:tcW w:w="4176" w:type="dxa"/>
              </w:tcPr>
            </w:tcPrChange>
          </w:tcPr>
          <w:p w14:paraId="79A1CF46" w14:textId="77777777" w:rsidR="00832C70" w:rsidRPr="00B47F5D" w:rsidRDefault="00832C70" w:rsidP="00FD1A34">
            <w:pPr>
              <w:pStyle w:val="PhDCorpo"/>
              <w:spacing w:after="0"/>
              <w:contextualSpacing/>
              <w:jc w:val="center"/>
              <w:rPr>
                <w:ins w:id="973" w:author="luis barros" w:date="2021-02-06T12:49:00Z"/>
              </w:rPr>
            </w:pPr>
          </w:p>
        </w:tc>
        <w:tc>
          <w:tcPr>
            <w:tcW w:w="1198" w:type="dxa"/>
            <w:vAlign w:val="center"/>
            <w:tcPrChange w:id="974" w:author="luis barros" w:date="2021-02-06T12:49:00Z">
              <w:tcPr>
                <w:tcW w:w="1740" w:type="dxa"/>
                <w:vAlign w:val="center"/>
              </w:tcPr>
            </w:tcPrChange>
          </w:tcPr>
          <w:p w14:paraId="5CDDB3EB" w14:textId="363A6783" w:rsidR="00832C70" w:rsidRPr="00B47F5D" w:rsidRDefault="00832C70" w:rsidP="00FD1A34">
            <w:pPr>
              <w:pStyle w:val="PhDCorpo"/>
              <w:spacing w:after="0"/>
              <w:contextualSpacing/>
              <w:jc w:val="center"/>
            </w:pPr>
            <w:r w:rsidRPr="00B47F5D">
              <w:t>74HCT112</w:t>
            </w:r>
          </w:p>
        </w:tc>
        <w:tc>
          <w:tcPr>
            <w:tcW w:w="1643" w:type="dxa"/>
            <w:vAlign w:val="center"/>
            <w:tcPrChange w:id="975" w:author="luis barros" w:date="2021-02-06T12:49:00Z">
              <w:tcPr>
                <w:tcW w:w="2436" w:type="dxa"/>
                <w:vAlign w:val="center"/>
              </w:tcPr>
            </w:tcPrChange>
          </w:tcPr>
          <w:p w14:paraId="404C1A3C" w14:textId="3F04DC90" w:rsidR="00832C70" w:rsidRPr="00B47F5D" w:rsidRDefault="00832C70" w:rsidP="00FD1A34">
            <w:pPr>
              <w:pStyle w:val="PhDCorpo"/>
              <w:spacing w:after="0"/>
              <w:contextualSpacing/>
              <w:jc w:val="center"/>
              <w:rPr>
                <w:noProof/>
              </w:rPr>
            </w:pPr>
            <w:r>
              <w:rPr>
                <w:noProof/>
              </w:rPr>
              <w:drawing>
                <wp:inline distT="0" distB="0" distL="0" distR="0" wp14:anchorId="388E50B6" wp14:editId="7E7EB2A5">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pic:nvPicPr>
                        <pic:blipFill>
                          <a:blip r:embed="rId181" cstate="print">
                            <a:extLst>
                              <a:ext uri="{BEBA8EAE-BF5A-486C-A8C5-ECC9F3942E4B}">
                                <a14:imgProps xmlns:a14="http://schemas.microsoft.com/office/drawing/2010/main">
                                  <a14:imgLayer r:embed="rId182">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tretch>
                            <a:fillRect/>
                          </a:stretch>
                        </pic:blipFill>
                        <pic:spPr>
                          <a:xfrm flipH="1">
                            <a:off x="0" y="0"/>
                            <a:ext cx="1096950" cy="1096950"/>
                          </a:xfrm>
                          <a:prstGeom prst="rect">
                            <a:avLst/>
                          </a:prstGeom>
                        </pic:spPr>
                      </pic:pic>
                    </a:graphicData>
                  </a:graphic>
                </wp:inline>
              </w:drawing>
            </w:r>
          </w:p>
        </w:tc>
        <w:tc>
          <w:tcPr>
            <w:tcW w:w="1037" w:type="dxa"/>
            <w:vAlign w:val="center"/>
            <w:tcPrChange w:id="976" w:author="luis barros" w:date="2021-02-06T12:49:00Z">
              <w:tcPr>
                <w:tcW w:w="1489" w:type="dxa"/>
                <w:vAlign w:val="center"/>
              </w:tcPr>
            </w:tcPrChange>
          </w:tcPr>
          <w:p w14:paraId="42973DCC" w14:textId="15990246" w:rsidR="00832C70" w:rsidRPr="00B47F5D" w:rsidRDefault="00832C70" w:rsidP="00FD1A34">
            <w:pPr>
              <w:pStyle w:val="PhDCorpo"/>
              <w:spacing w:after="0"/>
              <w:contextualSpacing/>
              <w:jc w:val="center"/>
              <w:rPr>
                <w:lang w:val="en-GB"/>
              </w:rPr>
            </w:pPr>
            <w:r w:rsidRPr="00B47F5D">
              <w:rPr>
                <w:lang w:val="en-GB"/>
              </w:rPr>
              <w:t>Mauser</w:t>
            </w:r>
          </w:p>
        </w:tc>
        <w:tc>
          <w:tcPr>
            <w:tcW w:w="901" w:type="dxa"/>
            <w:vAlign w:val="center"/>
            <w:tcPrChange w:id="977" w:author="luis barros" w:date="2021-02-06T12:49:00Z">
              <w:tcPr>
                <w:tcW w:w="1276" w:type="dxa"/>
                <w:vAlign w:val="center"/>
              </w:tcPr>
            </w:tcPrChange>
          </w:tcPr>
          <w:p w14:paraId="3F2A9852" w14:textId="29F8FCD1" w:rsidR="00832C70" w:rsidRPr="00B47F5D" w:rsidRDefault="00832C70" w:rsidP="00FD1A34">
            <w:pPr>
              <w:pStyle w:val="PhDCorpo"/>
              <w:spacing w:after="0"/>
              <w:contextualSpacing/>
              <w:jc w:val="center"/>
            </w:pPr>
            <w:r w:rsidRPr="00B47F5D">
              <w:t>1</w:t>
            </w:r>
          </w:p>
        </w:tc>
        <w:tc>
          <w:tcPr>
            <w:tcW w:w="732" w:type="dxa"/>
            <w:vAlign w:val="center"/>
            <w:tcPrChange w:id="978" w:author="luis barros" w:date="2021-02-06T12:49:00Z">
              <w:tcPr>
                <w:tcW w:w="1011" w:type="dxa"/>
                <w:vAlign w:val="center"/>
              </w:tcPr>
            </w:tcPrChange>
          </w:tcPr>
          <w:p w14:paraId="60225A21" w14:textId="5007990B" w:rsidR="00832C70" w:rsidRPr="00B47F5D" w:rsidRDefault="00832C70"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c>
          <w:tcPr>
            <w:tcW w:w="794" w:type="dxa"/>
            <w:vAlign w:val="center"/>
            <w:tcPrChange w:id="979" w:author="luis barros" w:date="2021-02-06T12:49:00Z">
              <w:tcPr>
                <w:tcW w:w="1109" w:type="dxa"/>
                <w:vAlign w:val="center"/>
              </w:tcPr>
            </w:tcPrChange>
          </w:tcPr>
          <w:p w14:paraId="20E883C0" w14:textId="4E8720E6" w:rsidR="00832C70" w:rsidRPr="00B47F5D" w:rsidRDefault="00832C70" w:rsidP="00FD1A34">
            <w:pPr>
              <w:pStyle w:val="PhDCorpo"/>
              <w:tabs>
                <w:tab w:val="clear" w:pos="567"/>
              </w:tabs>
              <w:spacing w:after="0"/>
              <w:contextualSpacing/>
              <w:jc w:val="center"/>
            </w:pPr>
            <w:r w:rsidRPr="00B47F5D">
              <w:t xml:space="preserve">1,32 </w:t>
            </w:r>
            <w:r w:rsidRPr="00B47F5D">
              <w:rPr>
                <w:rFonts w:ascii="Times New Roman" w:hAnsi="Times New Roman"/>
              </w:rPr>
              <w:t>€</w:t>
            </w:r>
          </w:p>
        </w:tc>
      </w:tr>
      <w:tr w:rsidR="00832C70" w:rsidRPr="00B47F5D" w14:paraId="37D33742"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80" w:author="luis barros" w:date="2021-02-06T12:49:00Z">
            <w:trPr>
              <w:trHeight w:val="2835"/>
            </w:trPr>
          </w:trPrChange>
        </w:trPr>
        <w:tc>
          <w:tcPr>
            <w:tcW w:w="680" w:type="dxa"/>
            <w:tcPrChange w:id="981" w:author="luis barros" w:date="2021-02-06T12:49:00Z">
              <w:tcPr>
                <w:tcW w:w="4176" w:type="dxa"/>
              </w:tcPr>
            </w:tcPrChange>
          </w:tcPr>
          <w:p w14:paraId="5425DF1A"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982" w:author="luis barros" w:date="2021-02-06T12:49:00Z"/>
              </w:rPr>
            </w:pPr>
          </w:p>
        </w:tc>
        <w:tc>
          <w:tcPr>
            <w:tcW w:w="1198" w:type="dxa"/>
            <w:vAlign w:val="center"/>
            <w:tcPrChange w:id="983" w:author="luis barros" w:date="2021-02-06T12:49:00Z">
              <w:tcPr>
                <w:tcW w:w="1740" w:type="dxa"/>
                <w:vAlign w:val="center"/>
              </w:tcPr>
            </w:tcPrChange>
          </w:tcPr>
          <w:p w14:paraId="39CBB0C8" w14:textId="4F99A398"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NE555P</w:t>
            </w:r>
          </w:p>
        </w:tc>
        <w:tc>
          <w:tcPr>
            <w:tcW w:w="1643" w:type="dxa"/>
            <w:vAlign w:val="center"/>
            <w:tcPrChange w:id="984" w:author="luis barros" w:date="2021-02-06T12:49:00Z">
              <w:tcPr>
                <w:tcW w:w="2436" w:type="dxa"/>
                <w:vAlign w:val="center"/>
              </w:tcPr>
            </w:tcPrChange>
          </w:tcPr>
          <w:p w14:paraId="5649BEBF" w14:textId="4C387F4B"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Pr="00B47F5D">
              <w:rPr>
                <w:noProof/>
                <w:lang w:eastAsia="pt-PT"/>
              </w:rPr>
              <w:drawing>
                <wp:inline distT="0" distB="0" distL="0" distR="0" wp14:anchorId="2E78446D" wp14:editId="56E5DDD1">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BEBA8EAE-BF5A-486C-A8C5-ECC9F3942E4B}">
                                <a14:imgProps xmlns:a14="http://schemas.microsoft.com/office/drawing/2010/main">
                                  <a14:imgLayer r:embed="rId184">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985" w:author="luis barros" w:date="2021-02-06T12:49:00Z">
              <w:tcPr>
                <w:tcW w:w="1489" w:type="dxa"/>
                <w:vAlign w:val="center"/>
              </w:tcPr>
            </w:tcPrChange>
          </w:tcPr>
          <w:p w14:paraId="66279A46" w14:textId="7113DCFD"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t>Aquário</w:t>
            </w:r>
          </w:p>
        </w:tc>
        <w:tc>
          <w:tcPr>
            <w:tcW w:w="901" w:type="dxa"/>
            <w:vAlign w:val="center"/>
            <w:tcPrChange w:id="986" w:author="luis barros" w:date="2021-02-06T12:49:00Z">
              <w:tcPr>
                <w:tcW w:w="1276" w:type="dxa"/>
                <w:vAlign w:val="center"/>
              </w:tcPr>
            </w:tcPrChange>
          </w:tcPr>
          <w:p w14:paraId="1856570F" w14:textId="5B2CCA03"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987" w:author="luis barros" w:date="2021-02-06T12:49:00Z">
              <w:tcPr>
                <w:tcW w:w="1011" w:type="dxa"/>
                <w:vAlign w:val="center"/>
              </w:tcPr>
            </w:tcPrChange>
          </w:tcPr>
          <w:p w14:paraId="435695F1" w14:textId="604EAD94"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0,32 </w:t>
            </w:r>
            <w:r w:rsidRPr="00B47F5D">
              <w:rPr>
                <w:rFonts w:ascii="Times New Roman" w:hAnsi="Times New Roman"/>
              </w:rPr>
              <w:t>€</w:t>
            </w:r>
          </w:p>
        </w:tc>
        <w:tc>
          <w:tcPr>
            <w:tcW w:w="794" w:type="dxa"/>
            <w:vAlign w:val="center"/>
            <w:tcPrChange w:id="988" w:author="luis barros" w:date="2021-02-06T12:49:00Z">
              <w:tcPr>
                <w:tcW w:w="1109" w:type="dxa"/>
                <w:vAlign w:val="center"/>
              </w:tcPr>
            </w:tcPrChange>
          </w:tcPr>
          <w:p w14:paraId="6BC320EE" w14:textId="4565F476"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0,32 </w:t>
            </w:r>
            <w:r w:rsidRPr="00B47F5D">
              <w:rPr>
                <w:rFonts w:ascii="Times New Roman" w:hAnsi="Times New Roman"/>
              </w:rPr>
              <w:t>€</w:t>
            </w:r>
          </w:p>
        </w:tc>
      </w:tr>
      <w:tr w:rsidR="00832C70" w:rsidRPr="00B47F5D" w14:paraId="05ED22F2" w14:textId="77777777" w:rsidTr="7F25EEC1">
        <w:trPr>
          <w:trHeight w:val="2835"/>
          <w:trPrChange w:id="989" w:author="luis barros" w:date="2021-02-06T12:49:00Z">
            <w:trPr>
              <w:trHeight w:val="2835"/>
            </w:trPr>
          </w:trPrChange>
        </w:trPr>
        <w:tc>
          <w:tcPr>
            <w:tcW w:w="680" w:type="dxa"/>
            <w:tcPrChange w:id="990" w:author="luis barros" w:date="2021-02-06T12:49:00Z">
              <w:tcPr>
                <w:tcW w:w="4176" w:type="dxa"/>
              </w:tcPr>
            </w:tcPrChange>
          </w:tcPr>
          <w:p w14:paraId="541A255F" w14:textId="77777777" w:rsidR="00832C70" w:rsidRPr="00B47F5D" w:rsidRDefault="00832C70" w:rsidP="00FD1A34">
            <w:pPr>
              <w:pStyle w:val="PhDCorpo"/>
              <w:spacing w:after="0"/>
              <w:contextualSpacing/>
              <w:jc w:val="center"/>
              <w:rPr>
                <w:ins w:id="991" w:author="luis barros" w:date="2021-02-06T12:49:00Z"/>
              </w:rPr>
            </w:pPr>
          </w:p>
        </w:tc>
        <w:tc>
          <w:tcPr>
            <w:tcW w:w="1198" w:type="dxa"/>
            <w:vAlign w:val="center"/>
            <w:tcPrChange w:id="992" w:author="luis barros" w:date="2021-02-06T12:49:00Z">
              <w:tcPr>
                <w:tcW w:w="1740" w:type="dxa"/>
                <w:vAlign w:val="center"/>
              </w:tcPr>
            </w:tcPrChange>
          </w:tcPr>
          <w:p w14:paraId="03783656" w14:textId="4BECBCF7" w:rsidR="00832C70" w:rsidRPr="00B47F5D" w:rsidRDefault="00832C70" w:rsidP="00FD1A34">
            <w:pPr>
              <w:pStyle w:val="PhDCorpo"/>
              <w:spacing w:after="0"/>
              <w:contextualSpacing/>
              <w:jc w:val="center"/>
              <w:rPr>
                <w:rFonts w:cs="Helvetica"/>
                <w:color w:val="DCDDDE"/>
              </w:rPr>
            </w:pPr>
            <w:r w:rsidRPr="00B47F5D">
              <w:t>Bloco Terminal 2 Pinos</w:t>
            </w:r>
          </w:p>
        </w:tc>
        <w:tc>
          <w:tcPr>
            <w:tcW w:w="1643" w:type="dxa"/>
            <w:vAlign w:val="center"/>
            <w:tcPrChange w:id="993" w:author="luis barros" w:date="2021-02-06T12:49:00Z">
              <w:tcPr>
                <w:tcW w:w="2436" w:type="dxa"/>
                <w:vAlign w:val="center"/>
              </w:tcPr>
            </w:tcPrChange>
          </w:tcPr>
          <w:p w14:paraId="35C94042" w14:textId="644BE9F5" w:rsidR="00832C70" w:rsidRPr="00B47F5D" w:rsidRDefault="00832C70" w:rsidP="00FD1A34">
            <w:pPr>
              <w:pStyle w:val="PhDCorpo"/>
              <w:spacing w:after="0"/>
              <w:contextualSpacing/>
              <w:jc w:val="center"/>
            </w:pPr>
            <w:r>
              <w:rPr>
                <w:noProof/>
              </w:rPr>
              <w:drawing>
                <wp:inline distT="0" distB="0" distL="0" distR="0" wp14:anchorId="3677D71C" wp14:editId="17493720">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pic:nvPicPr>
                        <pic:blipFill>
                          <a:blip r:embed="rId185" cstate="print">
                            <a:extLst>
                              <a:ext uri="{BEBA8EAE-BF5A-486C-A8C5-ECC9F3942E4B}">
                                <a14:imgProps xmlns:a14="http://schemas.microsoft.com/office/drawing/2010/main">
                                  <a14:imgLayer r:embed="rId18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10800000">
                            <a:off x="0" y="0"/>
                            <a:ext cx="1231900" cy="924512"/>
                          </a:xfrm>
                          <a:prstGeom prst="rect">
                            <a:avLst/>
                          </a:prstGeom>
                        </pic:spPr>
                      </pic:pic>
                    </a:graphicData>
                  </a:graphic>
                </wp:inline>
              </w:drawing>
            </w:r>
          </w:p>
        </w:tc>
        <w:tc>
          <w:tcPr>
            <w:tcW w:w="1037" w:type="dxa"/>
            <w:vAlign w:val="center"/>
            <w:tcPrChange w:id="994" w:author="luis barros" w:date="2021-02-06T12:49:00Z">
              <w:tcPr>
                <w:tcW w:w="1489" w:type="dxa"/>
                <w:vAlign w:val="center"/>
              </w:tcPr>
            </w:tcPrChange>
          </w:tcPr>
          <w:p w14:paraId="04B2F49A" w14:textId="16625C39" w:rsidR="00832C70" w:rsidRPr="00B47F5D" w:rsidRDefault="00832C70" w:rsidP="00FD1A34">
            <w:pPr>
              <w:pStyle w:val="PhDCorpo"/>
              <w:spacing w:after="0"/>
              <w:contextualSpacing/>
              <w:jc w:val="center"/>
            </w:pPr>
            <w:r w:rsidRPr="00B47F5D">
              <w:t>Aquário</w:t>
            </w:r>
          </w:p>
        </w:tc>
        <w:tc>
          <w:tcPr>
            <w:tcW w:w="901" w:type="dxa"/>
            <w:vAlign w:val="center"/>
            <w:tcPrChange w:id="995" w:author="luis barros" w:date="2021-02-06T12:49:00Z">
              <w:tcPr>
                <w:tcW w:w="1276" w:type="dxa"/>
                <w:vAlign w:val="center"/>
              </w:tcPr>
            </w:tcPrChange>
          </w:tcPr>
          <w:p w14:paraId="605E7C81" w14:textId="0B0374FA" w:rsidR="00832C70" w:rsidRPr="00B47F5D" w:rsidRDefault="00832C70" w:rsidP="00FD1A34">
            <w:pPr>
              <w:pStyle w:val="PhDCorpo"/>
              <w:spacing w:after="0"/>
              <w:contextualSpacing/>
              <w:jc w:val="center"/>
            </w:pPr>
            <w:r w:rsidRPr="00B47F5D">
              <w:t>17</w:t>
            </w:r>
          </w:p>
        </w:tc>
        <w:tc>
          <w:tcPr>
            <w:tcW w:w="732" w:type="dxa"/>
            <w:vAlign w:val="center"/>
            <w:tcPrChange w:id="996" w:author="luis barros" w:date="2021-02-06T12:49:00Z">
              <w:tcPr>
                <w:tcW w:w="1011" w:type="dxa"/>
                <w:vAlign w:val="center"/>
              </w:tcPr>
            </w:tcPrChange>
          </w:tcPr>
          <w:p w14:paraId="23DB426C" w14:textId="2BDF172E" w:rsidR="00832C70" w:rsidRPr="00B47F5D" w:rsidRDefault="00832C70" w:rsidP="00FD1A34">
            <w:pPr>
              <w:pStyle w:val="PhDCorpo"/>
              <w:tabs>
                <w:tab w:val="clear" w:pos="567"/>
              </w:tabs>
              <w:spacing w:after="0"/>
              <w:contextualSpacing/>
              <w:jc w:val="center"/>
            </w:pPr>
            <w:r w:rsidRPr="00B47F5D">
              <w:t xml:space="preserve">0,80 </w:t>
            </w:r>
            <w:r w:rsidRPr="00B47F5D">
              <w:rPr>
                <w:rFonts w:ascii="Times New Roman" w:hAnsi="Times New Roman"/>
              </w:rPr>
              <w:t>€</w:t>
            </w:r>
          </w:p>
        </w:tc>
        <w:tc>
          <w:tcPr>
            <w:tcW w:w="794" w:type="dxa"/>
            <w:vAlign w:val="center"/>
            <w:tcPrChange w:id="997" w:author="luis barros" w:date="2021-02-06T12:49:00Z">
              <w:tcPr>
                <w:tcW w:w="1109" w:type="dxa"/>
                <w:vAlign w:val="center"/>
              </w:tcPr>
            </w:tcPrChange>
          </w:tcPr>
          <w:p w14:paraId="2D8FEFBE" w14:textId="6F3D4392" w:rsidR="00832C70" w:rsidRPr="00B47F5D" w:rsidRDefault="00832C70" w:rsidP="00FD1A34">
            <w:pPr>
              <w:pStyle w:val="PhDCorpo"/>
              <w:tabs>
                <w:tab w:val="clear" w:pos="567"/>
              </w:tabs>
              <w:spacing w:after="0"/>
              <w:contextualSpacing/>
              <w:jc w:val="center"/>
            </w:pPr>
            <w:r w:rsidRPr="00B47F5D">
              <w:t xml:space="preserve">13,60 </w:t>
            </w:r>
            <w:r w:rsidRPr="00B47F5D">
              <w:rPr>
                <w:rFonts w:ascii="Times New Roman" w:hAnsi="Times New Roman"/>
              </w:rPr>
              <w:t>€</w:t>
            </w:r>
          </w:p>
        </w:tc>
      </w:tr>
      <w:tr w:rsidR="00832C70" w:rsidRPr="00B47F5D" w14:paraId="5FA3A100"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998" w:author="luis barros" w:date="2021-02-06T12:49:00Z">
            <w:trPr>
              <w:trHeight w:val="2835"/>
            </w:trPr>
          </w:trPrChange>
        </w:trPr>
        <w:tc>
          <w:tcPr>
            <w:tcW w:w="680" w:type="dxa"/>
            <w:tcPrChange w:id="999" w:author="luis barros" w:date="2021-02-06T12:49:00Z">
              <w:tcPr>
                <w:tcW w:w="4176" w:type="dxa"/>
              </w:tcPr>
            </w:tcPrChange>
          </w:tcPr>
          <w:p w14:paraId="6D96D0A1"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00" w:author="luis barros" w:date="2021-02-06T12:49:00Z"/>
              </w:rPr>
            </w:pPr>
          </w:p>
        </w:tc>
        <w:tc>
          <w:tcPr>
            <w:tcW w:w="1198" w:type="dxa"/>
            <w:vAlign w:val="center"/>
            <w:tcPrChange w:id="1001" w:author="luis barros" w:date="2021-02-06T12:49:00Z">
              <w:tcPr>
                <w:tcW w:w="1740" w:type="dxa"/>
                <w:vAlign w:val="center"/>
              </w:tcPr>
            </w:tcPrChange>
          </w:tcPr>
          <w:p w14:paraId="0298773B" w14:textId="0A189EF5"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Bloco Terminal 3 Pinos</w:t>
            </w:r>
          </w:p>
        </w:tc>
        <w:tc>
          <w:tcPr>
            <w:tcW w:w="1643" w:type="dxa"/>
            <w:vAlign w:val="center"/>
            <w:tcPrChange w:id="1002" w:author="luis barros" w:date="2021-02-06T12:49:00Z">
              <w:tcPr>
                <w:tcW w:w="2436" w:type="dxa"/>
                <w:vAlign w:val="center"/>
              </w:tcPr>
            </w:tcPrChange>
          </w:tcPr>
          <w:p w14:paraId="2E22BD12" w14:textId="490CF2BC"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26503A" wp14:editId="2DBD1907">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pic:nvPicPr>
                        <pic:blipFill>
                          <a:blip r:embed="rId187">
                            <a:extLst>
                              <a:ext uri="{BEBA8EAE-BF5A-486C-A8C5-ECC9F3942E4B}">
                                <a14:imgProps xmlns:a14="http://schemas.microsoft.com/office/drawing/2010/main">
                                  <a14:imgLayer r:embed="rId188">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tretch>
                            <a:fillRect/>
                          </a:stretch>
                        </pic:blipFill>
                        <pic:spPr>
                          <a:xfrm>
                            <a:off x="0" y="0"/>
                            <a:ext cx="1166884" cy="1166884"/>
                          </a:xfrm>
                          <a:prstGeom prst="rect">
                            <a:avLst/>
                          </a:prstGeom>
                        </pic:spPr>
                      </pic:pic>
                    </a:graphicData>
                  </a:graphic>
                </wp:inline>
              </w:drawing>
            </w:r>
          </w:p>
        </w:tc>
        <w:tc>
          <w:tcPr>
            <w:tcW w:w="1037" w:type="dxa"/>
            <w:vAlign w:val="center"/>
            <w:tcPrChange w:id="1003" w:author="luis barros" w:date="2021-02-06T12:49:00Z">
              <w:tcPr>
                <w:tcW w:w="1489" w:type="dxa"/>
                <w:vAlign w:val="center"/>
              </w:tcPr>
            </w:tcPrChange>
          </w:tcPr>
          <w:p w14:paraId="05BC1C95" w14:textId="6C0578F4"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tcW w:w="901" w:type="dxa"/>
            <w:vAlign w:val="center"/>
            <w:tcPrChange w:id="1004" w:author="luis barros" w:date="2021-02-06T12:49:00Z">
              <w:tcPr>
                <w:tcW w:w="1276" w:type="dxa"/>
                <w:vAlign w:val="center"/>
              </w:tcPr>
            </w:tcPrChange>
          </w:tcPr>
          <w:p w14:paraId="1CA13DB9" w14:textId="334DC99D"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1005" w:author="luis barros" w:date="2021-02-06T12:49:00Z">
              <w:tcPr>
                <w:tcW w:w="1011" w:type="dxa"/>
                <w:vAlign w:val="center"/>
              </w:tcPr>
            </w:tcPrChange>
          </w:tcPr>
          <w:p w14:paraId="70C9A185" w14:textId="7D87340B"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c>
          <w:tcPr>
            <w:tcW w:w="794" w:type="dxa"/>
            <w:vAlign w:val="center"/>
            <w:tcPrChange w:id="1006" w:author="luis barros" w:date="2021-02-06T12:49:00Z">
              <w:tcPr>
                <w:tcW w:w="1109" w:type="dxa"/>
                <w:vAlign w:val="center"/>
              </w:tcPr>
            </w:tcPrChange>
          </w:tcPr>
          <w:p w14:paraId="024657D1" w14:textId="7CEC8A1A"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r>
      <w:tr w:rsidR="00832C70" w:rsidRPr="00B47F5D" w14:paraId="7671D245" w14:textId="77777777" w:rsidTr="7F25EEC1">
        <w:trPr>
          <w:trHeight w:val="2835"/>
          <w:trPrChange w:id="1007" w:author="luis barros" w:date="2021-02-06T12:49:00Z">
            <w:trPr>
              <w:trHeight w:val="2835"/>
            </w:trPr>
          </w:trPrChange>
        </w:trPr>
        <w:tc>
          <w:tcPr>
            <w:tcW w:w="680" w:type="dxa"/>
            <w:tcPrChange w:id="1008" w:author="luis barros" w:date="2021-02-06T12:49:00Z">
              <w:tcPr>
                <w:tcW w:w="4176" w:type="dxa"/>
              </w:tcPr>
            </w:tcPrChange>
          </w:tcPr>
          <w:p w14:paraId="087AE03C" w14:textId="77777777" w:rsidR="00832C70" w:rsidRPr="00B47F5D" w:rsidRDefault="00832C70" w:rsidP="00FD1A34">
            <w:pPr>
              <w:pStyle w:val="PhDCorpo"/>
              <w:spacing w:after="0"/>
              <w:contextualSpacing/>
              <w:jc w:val="center"/>
              <w:rPr>
                <w:ins w:id="1009" w:author="luis barros" w:date="2021-02-06T12:49:00Z"/>
              </w:rPr>
            </w:pPr>
          </w:p>
        </w:tc>
        <w:tc>
          <w:tcPr>
            <w:tcW w:w="1198" w:type="dxa"/>
            <w:vAlign w:val="center"/>
            <w:tcPrChange w:id="1010" w:author="luis barros" w:date="2021-02-06T12:49:00Z">
              <w:tcPr>
                <w:tcW w:w="1740" w:type="dxa"/>
                <w:vAlign w:val="center"/>
              </w:tcPr>
            </w:tcPrChange>
          </w:tcPr>
          <w:p w14:paraId="756245FF" w14:textId="4DCE9019" w:rsidR="00832C70" w:rsidRPr="00B47F5D" w:rsidRDefault="00832C70" w:rsidP="00FD1A34">
            <w:pPr>
              <w:pStyle w:val="PhDCorpo"/>
              <w:spacing w:after="0"/>
              <w:contextualSpacing/>
              <w:jc w:val="center"/>
              <w:rPr>
                <w:rFonts w:cs="Helvetica"/>
                <w:color w:val="DCDDDE"/>
              </w:rPr>
            </w:pPr>
            <w:r w:rsidRPr="00B47F5D">
              <w:t xml:space="preserve">Potenciómetro </w:t>
            </w:r>
            <w:r w:rsidRPr="00B47F5D">
              <w:rPr>
                <w:i/>
                <w:iCs/>
              </w:rPr>
              <w:t xml:space="preserve">trimmer </w:t>
            </w:r>
            <w:r w:rsidRPr="00B47F5D">
              <w:t>multivolta</w:t>
            </w:r>
            <w:r w:rsidRPr="00B47F5D">
              <w:rPr>
                <w:rFonts w:cs="Helvetica"/>
                <w:color w:val="DCDDDE"/>
              </w:rPr>
              <w:t xml:space="preserve"> </w:t>
            </w:r>
          </w:p>
        </w:tc>
        <w:tc>
          <w:tcPr>
            <w:tcW w:w="1643" w:type="dxa"/>
            <w:vAlign w:val="center"/>
            <w:tcPrChange w:id="1011" w:author="luis barros" w:date="2021-02-06T12:49:00Z">
              <w:tcPr>
                <w:tcW w:w="2436" w:type="dxa"/>
                <w:vAlign w:val="center"/>
              </w:tcPr>
            </w:tcPrChange>
          </w:tcPr>
          <w:p w14:paraId="56244EA8" w14:textId="06726D81" w:rsidR="00832C70" w:rsidRPr="00B47F5D" w:rsidRDefault="00832C70" w:rsidP="00FD1A34">
            <w:pPr>
              <w:pStyle w:val="PhDCorpo"/>
              <w:spacing w:after="0"/>
              <w:contextualSpacing/>
              <w:jc w:val="center"/>
            </w:pPr>
            <w:r>
              <w:rPr>
                <w:noProof/>
              </w:rPr>
              <w:drawing>
                <wp:inline distT="0" distB="0" distL="0" distR="0" wp14:anchorId="2F9BEB69" wp14:editId="15CF8FDF">
                  <wp:extent cx="831850" cy="1317884"/>
                  <wp:effectExtent l="0" t="0" r="635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pic:nvPicPr>
                        <pic:blipFill>
                          <a:blip r:embed="rId189" cstate="print">
                            <a:extLst>
                              <a:ext uri="{BEBA8EAE-BF5A-486C-A8C5-ECC9F3942E4B}">
                                <a14:imgProps xmlns:a14="http://schemas.microsoft.com/office/drawing/2010/main">
                                  <a14:imgLayer r:embed="rId190">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tretch>
                            <a:fillRect/>
                          </a:stretch>
                        </pic:blipFill>
                        <pic:spPr>
                          <a:xfrm flipH="1">
                            <a:off x="0" y="0"/>
                            <a:ext cx="831850" cy="1317884"/>
                          </a:xfrm>
                          <a:prstGeom prst="rect">
                            <a:avLst/>
                          </a:prstGeom>
                        </pic:spPr>
                      </pic:pic>
                    </a:graphicData>
                  </a:graphic>
                </wp:inline>
              </w:drawing>
            </w:r>
          </w:p>
        </w:tc>
        <w:tc>
          <w:tcPr>
            <w:tcW w:w="1037" w:type="dxa"/>
            <w:vAlign w:val="center"/>
            <w:tcPrChange w:id="1012" w:author="luis barros" w:date="2021-02-06T12:49:00Z">
              <w:tcPr>
                <w:tcW w:w="1489" w:type="dxa"/>
                <w:vAlign w:val="center"/>
              </w:tcPr>
            </w:tcPrChange>
          </w:tcPr>
          <w:p w14:paraId="49EA6929" w14:textId="1DD06734" w:rsidR="00832C70" w:rsidRPr="00B47F5D" w:rsidRDefault="00832C70" w:rsidP="00FD1A34">
            <w:pPr>
              <w:pStyle w:val="PhDCorpo"/>
              <w:spacing w:after="0"/>
              <w:contextualSpacing/>
              <w:jc w:val="center"/>
            </w:pPr>
            <w:r w:rsidRPr="00B47F5D">
              <w:t>Aquário</w:t>
            </w:r>
          </w:p>
        </w:tc>
        <w:tc>
          <w:tcPr>
            <w:tcW w:w="901" w:type="dxa"/>
            <w:vAlign w:val="center"/>
            <w:tcPrChange w:id="1013" w:author="luis barros" w:date="2021-02-06T12:49:00Z">
              <w:tcPr>
                <w:tcW w:w="1276" w:type="dxa"/>
                <w:vAlign w:val="center"/>
              </w:tcPr>
            </w:tcPrChange>
          </w:tcPr>
          <w:p w14:paraId="40D11379" w14:textId="4D38C824" w:rsidR="00832C70" w:rsidRPr="00B47F5D" w:rsidRDefault="00832C70" w:rsidP="00FD1A34">
            <w:pPr>
              <w:pStyle w:val="PhDCorpo"/>
              <w:spacing w:after="0"/>
              <w:contextualSpacing/>
              <w:jc w:val="center"/>
            </w:pPr>
            <w:r w:rsidRPr="00B47F5D">
              <w:t>2</w:t>
            </w:r>
          </w:p>
        </w:tc>
        <w:tc>
          <w:tcPr>
            <w:tcW w:w="732" w:type="dxa"/>
            <w:vAlign w:val="center"/>
            <w:tcPrChange w:id="1014" w:author="luis barros" w:date="2021-02-06T12:49:00Z">
              <w:tcPr>
                <w:tcW w:w="1011" w:type="dxa"/>
                <w:vAlign w:val="center"/>
              </w:tcPr>
            </w:tcPrChange>
          </w:tcPr>
          <w:p w14:paraId="2FE4F109" w14:textId="0D4BA002" w:rsidR="00832C70" w:rsidRPr="00B47F5D" w:rsidRDefault="00832C70" w:rsidP="00FD1A34">
            <w:pPr>
              <w:pStyle w:val="PhDCorpo"/>
              <w:tabs>
                <w:tab w:val="clear" w:pos="567"/>
              </w:tabs>
              <w:spacing w:after="0"/>
              <w:contextualSpacing/>
              <w:jc w:val="center"/>
            </w:pPr>
            <w:r w:rsidRPr="00B47F5D">
              <w:t xml:space="preserve">2,20 </w:t>
            </w:r>
            <w:r w:rsidRPr="00B47F5D">
              <w:rPr>
                <w:rFonts w:ascii="Times New Roman" w:hAnsi="Times New Roman"/>
              </w:rPr>
              <w:t>€</w:t>
            </w:r>
          </w:p>
        </w:tc>
        <w:tc>
          <w:tcPr>
            <w:tcW w:w="794" w:type="dxa"/>
            <w:vAlign w:val="center"/>
            <w:tcPrChange w:id="1015" w:author="luis barros" w:date="2021-02-06T12:49:00Z">
              <w:tcPr>
                <w:tcW w:w="1109" w:type="dxa"/>
                <w:vAlign w:val="center"/>
              </w:tcPr>
            </w:tcPrChange>
          </w:tcPr>
          <w:p w14:paraId="7CFFA535" w14:textId="294627B2" w:rsidR="00832C70" w:rsidRPr="00B47F5D" w:rsidRDefault="00832C70" w:rsidP="00FD1A34">
            <w:pPr>
              <w:pStyle w:val="PhDCorpo"/>
              <w:tabs>
                <w:tab w:val="clear" w:pos="567"/>
              </w:tabs>
              <w:spacing w:after="0"/>
              <w:contextualSpacing/>
              <w:jc w:val="center"/>
            </w:pPr>
            <w:r w:rsidRPr="00B47F5D">
              <w:t xml:space="preserve">4,40 </w:t>
            </w:r>
            <w:r w:rsidRPr="00B47F5D">
              <w:rPr>
                <w:rFonts w:ascii="Times New Roman" w:hAnsi="Times New Roman"/>
              </w:rPr>
              <w:t>€</w:t>
            </w:r>
          </w:p>
        </w:tc>
      </w:tr>
      <w:tr w:rsidR="00832C70" w:rsidRPr="00B47F5D" w14:paraId="45C3D85D"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016" w:author="luis barros" w:date="2021-02-06T12:49:00Z">
            <w:trPr>
              <w:trHeight w:val="2835"/>
            </w:trPr>
          </w:trPrChange>
        </w:trPr>
        <w:tc>
          <w:tcPr>
            <w:tcW w:w="680" w:type="dxa"/>
            <w:tcPrChange w:id="1017" w:author="luis barros" w:date="2021-02-06T12:49:00Z">
              <w:tcPr>
                <w:tcW w:w="4176" w:type="dxa"/>
              </w:tcPr>
            </w:tcPrChange>
          </w:tcPr>
          <w:p w14:paraId="2877AEDB"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18" w:author="luis barros" w:date="2021-02-06T12:49:00Z"/>
              </w:rPr>
            </w:pPr>
          </w:p>
        </w:tc>
        <w:tc>
          <w:tcPr>
            <w:tcW w:w="1198" w:type="dxa"/>
            <w:vAlign w:val="center"/>
            <w:tcPrChange w:id="1019" w:author="luis barros" w:date="2021-02-06T12:49:00Z">
              <w:tcPr>
                <w:tcW w:w="1740" w:type="dxa"/>
                <w:vAlign w:val="center"/>
              </w:tcPr>
            </w:tcPrChange>
          </w:tcPr>
          <w:p w14:paraId="565AC9C1" w14:textId="6CF90668"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Resistência</w:t>
            </w:r>
          </w:p>
        </w:tc>
        <w:tc>
          <w:tcPr>
            <w:tcW w:w="1643" w:type="dxa"/>
            <w:vAlign w:val="center"/>
            <w:tcPrChange w:id="1020" w:author="luis barros" w:date="2021-02-06T12:49:00Z">
              <w:tcPr>
                <w:tcW w:w="2436" w:type="dxa"/>
                <w:vAlign w:val="center"/>
              </w:tcPr>
            </w:tcPrChange>
          </w:tcPr>
          <w:p w14:paraId="73FADD3B" w14:textId="47A1B044"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F3EFD4" wp14:editId="1813C98E">
                  <wp:extent cx="1273126" cy="669545"/>
                  <wp:effectExtent l="0" t="0" r="381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273126" cy="669545"/>
                          </a:xfrm>
                          <a:prstGeom prst="rect">
                            <a:avLst/>
                          </a:prstGeom>
                        </pic:spPr>
                      </pic:pic>
                    </a:graphicData>
                  </a:graphic>
                </wp:inline>
              </w:drawing>
            </w:r>
          </w:p>
        </w:tc>
        <w:tc>
          <w:tcPr>
            <w:tcW w:w="1037" w:type="dxa"/>
            <w:vAlign w:val="center"/>
            <w:tcPrChange w:id="1021" w:author="luis barros" w:date="2021-02-06T12:49:00Z">
              <w:tcPr>
                <w:tcW w:w="1489" w:type="dxa"/>
                <w:vAlign w:val="center"/>
              </w:tcPr>
            </w:tcPrChange>
          </w:tcPr>
          <w:p w14:paraId="7A0624C1" w14:textId="4892D88F"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tcW w:w="901" w:type="dxa"/>
            <w:vAlign w:val="center"/>
            <w:tcPrChange w:id="1022" w:author="luis barros" w:date="2021-02-06T12:49:00Z">
              <w:tcPr>
                <w:tcW w:w="1276" w:type="dxa"/>
                <w:vAlign w:val="center"/>
              </w:tcPr>
            </w:tcPrChange>
          </w:tcPr>
          <w:p w14:paraId="58BCF7EC" w14:textId="448ACB41"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34</w:t>
            </w:r>
          </w:p>
        </w:tc>
        <w:tc>
          <w:tcPr>
            <w:tcW w:w="732" w:type="dxa"/>
            <w:vAlign w:val="center"/>
            <w:tcPrChange w:id="1023" w:author="luis barros" w:date="2021-02-06T12:49:00Z">
              <w:tcPr>
                <w:tcW w:w="1011" w:type="dxa"/>
                <w:vAlign w:val="center"/>
              </w:tcPr>
            </w:tcPrChange>
          </w:tcPr>
          <w:p w14:paraId="648003A8" w14:textId="20F8BCF7"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tcW w:w="794" w:type="dxa"/>
            <w:vAlign w:val="center"/>
            <w:tcPrChange w:id="1024" w:author="luis barros" w:date="2021-02-06T12:49:00Z">
              <w:tcPr>
                <w:tcW w:w="1109" w:type="dxa"/>
                <w:vAlign w:val="center"/>
              </w:tcPr>
            </w:tcPrChange>
          </w:tcPr>
          <w:p w14:paraId="1E192597" w14:textId="08288DC0"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1,70 </w:t>
            </w:r>
            <w:r w:rsidRPr="00B47F5D">
              <w:rPr>
                <w:rFonts w:ascii="Times New Roman" w:hAnsi="Times New Roman"/>
              </w:rPr>
              <w:t>€</w:t>
            </w:r>
          </w:p>
        </w:tc>
      </w:tr>
      <w:tr w:rsidR="00832C70" w:rsidRPr="00B47F5D" w14:paraId="1BEB0610" w14:textId="77777777" w:rsidTr="7F25EEC1">
        <w:trPr>
          <w:trHeight w:val="2835"/>
          <w:trPrChange w:id="1025" w:author="luis barros" w:date="2021-02-06T12:49:00Z">
            <w:trPr>
              <w:trHeight w:val="2835"/>
            </w:trPr>
          </w:trPrChange>
        </w:trPr>
        <w:tc>
          <w:tcPr>
            <w:tcW w:w="680" w:type="dxa"/>
            <w:tcPrChange w:id="1026" w:author="luis barros" w:date="2021-02-06T12:49:00Z">
              <w:tcPr>
                <w:tcW w:w="4176" w:type="dxa"/>
              </w:tcPr>
            </w:tcPrChange>
          </w:tcPr>
          <w:p w14:paraId="3304B470" w14:textId="77777777" w:rsidR="00832C70" w:rsidRPr="00B47F5D" w:rsidRDefault="00832C70" w:rsidP="00FD1A34">
            <w:pPr>
              <w:pStyle w:val="PhDCorpo"/>
              <w:spacing w:after="0"/>
              <w:contextualSpacing/>
              <w:jc w:val="center"/>
              <w:rPr>
                <w:ins w:id="1027" w:author="luis barros" w:date="2021-02-06T12:49:00Z"/>
              </w:rPr>
            </w:pPr>
          </w:p>
        </w:tc>
        <w:tc>
          <w:tcPr>
            <w:tcW w:w="1198" w:type="dxa"/>
            <w:vAlign w:val="center"/>
            <w:tcPrChange w:id="1028" w:author="luis barros" w:date="2021-02-06T12:49:00Z">
              <w:tcPr>
                <w:tcW w:w="1740" w:type="dxa"/>
                <w:vAlign w:val="center"/>
              </w:tcPr>
            </w:tcPrChange>
          </w:tcPr>
          <w:p w14:paraId="079C9030" w14:textId="127BD0C4" w:rsidR="00832C70" w:rsidRPr="00B47F5D" w:rsidRDefault="00832C70" w:rsidP="00FD1A34">
            <w:pPr>
              <w:pStyle w:val="PhDCorpo"/>
              <w:spacing w:after="0"/>
              <w:contextualSpacing/>
              <w:jc w:val="center"/>
              <w:rPr>
                <w:rFonts w:cs="Helvetica"/>
                <w:color w:val="DCDDDE"/>
              </w:rPr>
            </w:pPr>
            <w:r w:rsidRPr="00B47F5D">
              <w:t>Condensador Cerâmico</w:t>
            </w:r>
          </w:p>
        </w:tc>
        <w:tc>
          <w:tcPr>
            <w:tcW w:w="1643" w:type="dxa"/>
            <w:vAlign w:val="center"/>
            <w:tcPrChange w:id="1029" w:author="luis barros" w:date="2021-02-06T12:49:00Z">
              <w:tcPr>
                <w:tcW w:w="2436" w:type="dxa"/>
                <w:vAlign w:val="center"/>
              </w:tcPr>
            </w:tcPrChange>
          </w:tcPr>
          <w:p w14:paraId="1C54434D" w14:textId="1A59AFEE" w:rsidR="00832C70" w:rsidRPr="00B47F5D" w:rsidRDefault="00832C70" w:rsidP="00FD1A34">
            <w:pPr>
              <w:pStyle w:val="PhDCorpo"/>
              <w:spacing w:after="0"/>
              <w:contextualSpacing/>
              <w:jc w:val="center"/>
            </w:pPr>
            <w:r>
              <w:rPr>
                <w:noProof/>
              </w:rPr>
              <w:drawing>
                <wp:inline distT="0" distB="0" distL="0" distR="0" wp14:anchorId="7DBF071D" wp14:editId="2E31817D">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pic:nvPicPr>
                        <pic:blipFill>
                          <a:blip r:embed="rId192">
                            <a:extLst>
                              <a:ext uri="{BEBA8EAE-BF5A-486C-A8C5-ECC9F3942E4B}">
                                <a14:imgProps xmlns:a14="http://schemas.microsoft.com/office/drawing/2010/main">
                                  <a14:imgLayer r:embed="rId193">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inline>
              </w:drawing>
            </w:r>
          </w:p>
        </w:tc>
        <w:tc>
          <w:tcPr>
            <w:tcW w:w="1037" w:type="dxa"/>
            <w:vAlign w:val="center"/>
            <w:tcPrChange w:id="1030" w:author="luis barros" w:date="2021-02-06T12:49:00Z">
              <w:tcPr>
                <w:tcW w:w="1489" w:type="dxa"/>
                <w:vAlign w:val="center"/>
              </w:tcPr>
            </w:tcPrChange>
          </w:tcPr>
          <w:p w14:paraId="67A6ADD9" w14:textId="7D1B5918" w:rsidR="00832C70" w:rsidRPr="00B47F5D" w:rsidRDefault="00832C70" w:rsidP="00FD1A34">
            <w:pPr>
              <w:pStyle w:val="PhDCorpo"/>
              <w:spacing w:after="0"/>
              <w:contextualSpacing/>
              <w:jc w:val="center"/>
            </w:pPr>
            <w:r w:rsidRPr="00B47F5D">
              <w:t>Aquário</w:t>
            </w:r>
          </w:p>
        </w:tc>
        <w:tc>
          <w:tcPr>
            <w:tcW w:w="901" w:type="dxa"/>
            <w:vAlign w:val="center"/>
            <w:tcPrChange w:id="1031" w:author="luis barros" w:date="2021-02-06T12:49:00Z">
              <w:tcPr>
                <w:tcW w:w="1276" w:type="dxa"/>
                <w:vAlign w:val="center"/>
              </w:tcPr>
            </w:tcPrChange>
          </w:tcPr>
          <w:p w14:paraId="0068459D" w14:textId="1D35EC0D" w:rsidR="00832C70" w:rsidRPr="00B47F5D" w:rsidRDefault="00832C70" w:rsidP="00FD1A34">
            <w:pPr>
              <w:pStyle w:val="PhDCorpo"/>
              <w:spacing w:after="0"/>
              <w:contextualSpacing/>
              <w:jc w:val="center"/>
            </w:pPr>
            <w:r w:rsidRPr="00B47F5D">
              <w:t>28</w:t>
            </w:r>
          </w:p>
        </w:tc>
        <w:tc>
          <w:tcPr>
            <w:tcW w:w="732" w:type="dxa"/>
            <w:vAlign w:val="center"/>
            <w:tcPrChange w:id="1032" w:author="luis barros" w:date="2021-02-06T12:49:00Z">
              <w:tcPr>
                <w:tcW w:w="1011" w:type="dxa"/>
                <w:vAlign w:val="center"/>
              </w:tcPr>
            </w:tcPrChange>
          </w:tcPr>
          <w:p w14:paraId="3B433B1A" w14:textId="38AD6BCA" w:rsidR="00832C70" w:rsidRPr="00B47F5D" w:rsidRDefault="00832C70" w:rsidP="00FD1A34">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Change w:id="1033" w:author="luis barros" w:date="2021-02-06T12:49:00Z">
              <w:tcPr>
                <w:tcW w:w="1109" w:type="dxa"/>
                <w:vAlign w:val="center"/>
              </w:tcPr>
            </w:tcPrChange>
          </w:tcPr>
          <w:p w14:paraId="1D3F2E97" w14:textId="700CFFA5" w:rsidR="00832C70" w:rsidRPr="00B47F5D" w:rsidRDefault="00832C70" w:rsidP="00FD1A34">
            <w:pPr>
              <w:pStyle w:val="PhDCorpo"/>
              <w:tabs>
                <w:tab w:val="clear" w:pos="567"/>
              </w:tabs>
              <w:spacing w:after="0"/>
              <w:contextualSpacing/>
              <w:jc w:val="center"/>
            </w:pPr>
            <w:r w:rsidRPr="00B47F5D">
              <w:t xml:space="preserve">2,80 </w:t>
            </w:r>
            <w:r w:rsidRPr="00B47F5D">
              <w:rPr>
                <w:rFonts w:ascii="Times New Roman" w:hAnsi="Times New Roman"/>
              </w:rPr>
              <w:t>€</w:t>
            </w:r>
          </w:p>
        </w:tc>
      </w:tr>
      <w:tr w:rsidR="00832C70" w:rsidRPr="00B47F5D" w14:paraId="04FD9F2F"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034" w:author="luis barros" w:date="2021-02-06T12:49:00Z">
            <w:trPr>
              <w:trHeight w:val="2835"/>
            </w:trPr>
          </w:trPrChange>
        </w:trPr>
        <w:tc>
          <w:tcPr>
            <w:tcW w:w="680" w:type="dxa"/>
            <w:tcPrChange w:id="1035" w:author="luis barros" w:date="2021-02-06T12:49:00Z">
              <w:tcPr>
                <w:tcW w:w="4176" w:type="dxa"/>
              </w:tcPr>
            </w:tcPrChange>
          </w:tcPr>
          <w:p w14:paraId="2D94C594" w14:textId="77777777"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36" w:author="luis barros" w:date="2021-02-06T12:49:00Z"/>
              </w:rPr>
            </w:pPr>
          </w:p>
        </w:tc>
        <w:tc>
          <w:tcPr>
            <w:tcW w:w="1198" w:type="dxa"/>
            <w:vAlign w:val="center"/>
            <w:tcPrChange w:id="1037" w:author="luis barros" w:date="2021-02-06T12:49:00Z">
              <w:tcPr>
                <w:tcW w:w="1740" w:type="dxa"/>
                <w:vAlign w:val="center"/>
              </w:tcPr>
            </w:tcPrChange>
          </w:tcPr>
          <w:p w14:paraId="23F721EF" w14:textId="568B003B"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Condensador eletrolítico</w:t>
            </w:r>
          </w:p>
        </w:tc>
        <w:tc>
          <w:tcPr>
            <w:tcW w:w="1643" w:type="dxa"/>
            <w:vAlign w:val="center"/>
            <w:tcPrChange w:id="1038" w:author="luis barros" w:date="2021-02-06T12:49:00Z">
              <w:tcPr>
                <w:tcW w:w="2436" w:type="dxa"/>
                <w:vAlign w:val="center"/>
              </w:tcPr>
            </w:tcPrChange>
          </w:tcPr>
          <w:p w14:paraId="5ADD814C" w14:textId="7A015CA8"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47AF1E5" wp14:editId="30A413FB">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pic:nvPicPr>
                        <pic:blipFill>
                          <a:blip r:embed="rId194">
                            <a:extLst>
                              <a:ext uri="{BEBA8EAE-BF5A-486C-A8C5-ECC9F3942E4B}">
                                <a14:imgProps xmlns:a14="http://schemas.microsoft.com/office/drawing/2010/main">
                                  <a14:imgLayer r:embed="rId19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inline>
              </w:drawing>
            </w:r>
          </w:p>
        </w:tc>
        <w:tc>
          <w:tcPr>
            <w:tcW w:w="1037" w:type="dxa"/>
            <w:vAlign w:val="center"/>
            <w:tcPrChange w:id="1039" w:author="luis barros" w:date="2021-02-06T12:49:00Z">
              <w:tcPr>
                <w:tcW w:w="1489" w:type="dxa"/>
                <w:vAlign w:val="center"/>
              </w:tcPr>
            </w:tcPrChange>
          </w:tcPr>
          <w:p w14:paraId="7EB638A4" w14:textId="02CF3BD0"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tcW w:w="901" w:type="dxa"/>
            <w:vAlign w:val="center"/>
            <w:tcPrChange w:id="1040" w:author="luis barros" w:date="2021-02-06T12:49:00Z">
              <w:tcPr>
                <w:tcW w:w="1276" w:type="dxa"/>
                <w:vAlign w:val="center"/>
              </w:tcPr>
            </w:tcPrChange>
          </w:tcPr>
          <w:p w14:paraId="2FA7EB55" w14:textId="3BAC38C1" w:rsidR="00832C70" w:rsidRPr="00B47F5D" w:rsidRDefault="00832C70" w:rsidP="00FD1A3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highlight w:val="yellow"/>
              </w:rPr>
            </w:pPr>
            <w:r w:rsidRPr="00B47F5D">
              <w:t>4</w:t>
            </w:r>
          </w:p>
        </w:tc>
        <w:tc>
          <w:tcPr>
            <w:tcW w:w="732" w:type="dxa"/>
            <w:vAlign w:val="center"/>
            <w:tcPrChange w:id="1041" w:author="luis barros" w:date="2021-02-06T12:49:00Z">
              <w:tcPr>
                <w:tcW w:w="1011" w:type="dxa"/>
                <w:vAlign w:val="center"/>
              </w:tcPr>
            </w:tcPrChange>
          </w:tcPr>
          <w:p w14:paraId="57FBEA2E" w14:textId="67636F9A"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0,25 </w:t>
            </w:r>
            <w:r w:rsidRPr="00B47F5D">
              <w:rPr>
                <w:rFonts w:ascii="Times New Roman" w:hAnsi="Times New Roman"/>
              </w:rPr>
              <w:t>€</w:t>
            </w:r>
          </w:p>
        </w:tc>
        <w:tc>
          <w:tcPr>
            <w:tcW w:w="794" w:type="dxa"/>
            <w:vAlign w:val="center"/>
            <w:tcPrChange w:id="1042" w:author="luis barros" w:date="2021-02-06T12:49:00Z">
              <w:tcPr>
                <w:tcW w:w="1109" w:type="dxa"/>
                <w:vAlign w:val="center"/>
              </w:tcPr>
            </w:tcPrChange>
          </w:tcPr>
          <w:p w14:paraId="7653B96E" w14:textId="1641412F" w:rsidR="00832C70" w:rsidRPr="00B47F5D" w:rsidRDefault="00832C70" w:rsidP="00FD1A3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r>
      <w:tr w:rsidR="00832C70" w:rsidRPr="00B47F5D" w14:paraId="1737F85A" w14:textId="77777777" w:rsidTr="7F25EEC1">
        <w:trPr>
          <w:trHeight w:val="2835"/>
          <w:trPrChange w:id="1043" w:author="luis barros" w:date="2021-02-06T12:49:00Z">
            <w:trPr>
              <w:trHeight w:val="2835"/>
            </w:trPr>
          </w:trPrChange>
        </w:trPr>
        <w:tc>
          <w:tcPr>
            <w:tcW w:w="680" w:type="dxa"/>
            <w:tcPrChange w:id="1044" w:author="luis barros" w:date="2021-02-06T12:49:00Z">
              <w:tcPr>
                <w:tcW w:w="4176" w:type="dxa"/>
              </w:tcPr>
            </w:tcPrChange>
          </w:tcPr>
          <w:p w14:paraId="44388334" w14:textId="77777777" w:rsidR="00832C70" w:rsidRPr="00B47F5D" w:rsidRDefault="00832C70" w:rsidP="00FD1A34">
            <w:pPr>
              <w:pStyle w:val="PhDCorpo"/>
              <w:spacing w:after="0"/>
              <w:contextualSpacing/>
              <w:jc w:val="center"/>
              <w:rPr>
                <w:ins w:id="1045" w:author="luis barros" w:date="2021-02-06T12:49:00Z"/>
              </w:rPr>
            </w:pPr>
          </w:p>
        </w:tc>
        <w:tc>
          <w:tcPr>
            <w:tcW w:w="1198" w:type="dxa"/>
            <w:vAlign w:val="center"/>
            <w:tcPrChange w:id="1046" w:author="luis barros" w:date="2021-02-06T12:49:00Z">
              <w:tcPr>
                <w:tcW w:w="1740" w:type="dxa"/>
                <w:vAlign w:val="center"/>
              </w:tcPr>
            </w:tcPrChange>
          </w:tcPr>
          <w:p w14:paraId="7DC35775" w14:textId="3F6C990E" w:rsidR="00832C70" w:rsidRPr="00B47F5D" w:rsidRDefault="00832C70" w:rsidP="00FD1A34">
            <w:pPr>
              <w:pStyle w:val="PhDCorpo"/>
              <w:spacing w:after="0"/>
              <w:contextualSpacing/>
              <w:jc w:val="center"/>
            </w:pPr>
            <w:r w:rsidRPr="00B47F5D">
              <w:t>Botão de pressão</w:t>
            </w:r>
          </w:p>
        </w:tc>
        <w:tc>
          <w:tcPr>
            <w:tcW w:w="1643" w:type="dxa"/>
            <w:vAlign w:val="center"/>
            <w:tcPrChange w:id="1047" w:author="luis barros" w:date="2021-02-06T12:49:00Z">
              <w:tcPr>
                <w:tcW w:w="2436" w:type="dxa"/>
                <w:vAlign w:val="center"/>
              </w:tcPr>
            </w:tcPrChange>
          </w:tcPr>
          <w:p w14:paraId="49FF2248" w14:textId="74E4110A" w:rsidR="00832C70" w:rsidRPr="00B47F5D" w:rsidRDefault="00832C70" w:rsidP="00FD1A34">
            <w:pPr>
              <w:pStyle w:val="PhDCorpo"/>
              <w:spacing w:after="0"/>
              <w:contextualSpacing/>
              <w:jc w:val="center"/>
              <w:rPr>
                <w:noProof/>
              </w:rPr>
            </w:pPr>
            <w:r w:rsidRPr="00B47F5D">
              <w:rPr>
                <w:noProof/>
                <w:lang w:eastAsia="pt-PT"/>
              </w:rPr>
              <w:drawing>
                <wp:inline distT="0" distB="0" distL="0" distR="0" wp14:anchorId="0AD2A8D0" wp14:editId="448CBA9B">
                  <wp:extent cx="891340" cy="94930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9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1048" w:author="luis barros" w:date="2021-02-06T12:49:00Z">
              <w:tcPr>
                <w:tcW w:w="1489" w:type="dxa"/>
                <w:vAlign w:val="center"/>
              </w:tcPr>
            </w:tcPrChange>
          </w:tcPr>
          <w:p w14:paraId="5BD30AE2" w14:textId="278B829E" w:rsidR="00832C70" w:rsidRPr="00B47F5D" w:rsidRDefault="00832C70" w:rsidP="00FD1A34">
            <w:pPr>
              <w:pStyle w:val="PhDCorpo"/>
              <w:spacing w:after="0"/>
              <w:contextualSpacing/>
              <w:jc w:val="center"/>
            </w:pPr>
            <w:r w:rsidRPr="00B47F5D">
              <w:rPr>
                <w:lang w:val="en-GB"/>
              </w:rPr>
              <w:t>Bot'n Roll</w:t>
            </w:r>
          </w:p>
        </w:tc>
        <w:tc>
          <w:tcPr>
            <w:tcW w:w="901" w:type="dxa"/>
            <w:vAlign w:val="center"/>
            <w:tcPrChange w:id="1049" w:author="luis barros" w:date="2021-02-06T12:49:00Z">
              <w:tcPr>
                <w:tcW w:w="1276" w:type="dxa"/>
                <w:vAlign w:val="center"/>
              </w:tcPr>
            </w:tcPrChange>
          </w:tcPr>
          <w:p w14:paraId="4A555B10" w14:textId="55F6F7A5" w:rsidR="00832C70" w:rsidRPr="00B47F5D" w:rsidRDefault="00832C70" w:rsidP="00FD1A34">
            <w:pPr>
              <w:pStyle w:val="PhDCorpo"/>
              <w:spacing w:after="0"/>
              <w:contextualSpacing/>
              <w:jc w:val="center"/>
              <w:rPr>
                <w:highlight w:val="yellow"/>
              </w:rPr>
            </w:pPr>
            <w:r w:rsidRPr="00B47F5D">
              <w:t>2</w:t>
            </w:r>
          </w:p>
        </w:tc>
        <w:tc>
          <w:tcPr>
            <w:tcW w:w="732" w:type="dxa"/>
            <w:vAlign w:val="center"/>
            <w:tcPrChange w:id="1050" w:author="luis barros" w:date="2021-02-06T12:49:00Z">
              <w:tcPr>
                <w:tcW w:w="1011" w:type="dxa"/>
                <w:vAlign w:val="center"/>
              </w:tcPr>
            </w:tcPrChange>
          </w:tcPr>
          <w:p w14:paraId="47936248" w14:textId="18BAB0C1" w:rsidR="00832C70" w:rsidRPr="00B47F5D" w:rsidRDefault="00832C70" w:rsidP="00FD1A34">
            <w:pPr>
              <w:pStyle w:val="PhDCorpo"/>
              <w:tabs>
                <w:tab w:val="clear" w:pos="567"/>
              </w:tabs>
              <w:spacing w:after="0"/>
              <w:contextualSpacing/>
              <w:jc w:val="center"/>
            </w:pPr>
            <w:r w:rsidRPr="00B47F5D">
              <w:t xml:space="preserve">0,15 </w:t>
            </w:r>
            <w:r w:rsidRPr="00B47F5D">
              <w:rPr>
                <w:rFonts w:ascii="Times New Roman" w:hAnsi="Times New Roman"/>
              </w:rPr>
              <w:t>€</w:t>
            </w:r>
          </w:p>
        </w:tc>
        <w:tc>
          <w:tcPr>
            <w:tcW w:w="794" w:type="dxa"/>
            <w:vAlign w:val="center"/>
            <w:tcPrChange w:id="1051" w:author="luis barros" w:date="2021-02-06T12:49:00Z">
              <w:tcPr>
                <w:tcW w:w="1109" w:type="dxa"/>
                <w:vAlign w:val="center"/>
              </w:tcPr>
            </w:tcPrChange>
          </w:tcPr>
          <w:p w14:paraId="7C2E4C74" w14:textId="710944FC" w:rsidR="00832C70" w:rsidRPr="00B47F5D" w:rsidRDefault="00832C70" w:rsidP="00FD1A34">
            <w:pPr>
              <w:pStyle w:val="PhDCorpo"/>
              <w:tabs>
                <w:tab w:val="clear" w:pos="567"/>
              </w:tabs>
              <w:spacing w:after="0"/>
              <w:contextualSpacing/>
              <w:jc w:val="center"/>
            </w:pPr>
            <w:r w:rsidRPr="00B47F5D">
              <w:t xml:space="preserve">0,30 </w:t>
            </w:r>
            <w:r w:rsidRPr="00B47F5D">
              <w:rPr>
                <w:rFonts w:ascii="Times New Roman" w:hAnsi="Times New Roman"/>
              </w:rPr>
              <w:t>€</w:t>
            </w:r>
          </w:p>
        </w:tc>
      </w:tr>
      <w:tr w:rsidR="00832C70" w:rsidRPr="00B47F5D" w14:paraId="3CC7E49F"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052" w:author="luis barros" w:date="2021-02-06T12:49:00Z">
            <w:trPr>
              <w:trHeight w:val="2835"/>
            </w:trPr>
          </w:trPrChange>
        </w:trPr>
        <w:tc>
          <w:tcPr>
            <w:tcW w:w="680" w:type="dxa"/>
            <w:tcPrChange w:id="1053" w:author="luis barros" w:date="2021-02-06T12:49:00Z">
              <w:tcPr>
                <w:tcW w:w="4176" w:type="dxa"/>
              </w:tcPr>
            </w:tcPrChange>
          </w:tcPr>
          <w:p w14:paraId="0A102FD9" w14:textId="77777777"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54" w:author="luis barros" w:date="2021-02-06T12:49:00Z"/>
              </w:rPr>
            </w:pPr>
          </w:p>
        </w:tc>
        <w:tc>
          <w:tcPr>
            <w:tcW w:w="1198" w:type="dxa"/>
            <w:vAlign w:val="center"/>
            <w:tcPrChange w:id="1055" w:author="luis barros" w:date="2021-02-06T12:49:00Z">
              <w:tcPr>
                <w:tcW w:w="1740" w:type="dxa"/>
                <w:vAlign w:val="center"/>
              </w:tcPr>
            </w:tcPrChange>
          </w:tcPr>
          <w:p w14:paraId="7C426EA3" w14:textId="470E48EB"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Botão de painel</w:t>
            </w:r>
          </w:p>
        </w:tc>
        <w:tc>
          <w:tcPr>
            <w:tcW w:w="1643" w:type="dxa"/>
            <w:vAlign w:val="center"/>
            <w:tcPrChange w:id="1056" w:author="luis barros" w:date="2021-02-06T12:49:00Z">
              <w:tcPr>
                <w:tcW w:w="2436" w:type="dxa"/>
                <w:vAlign w:val="center"/>
              </w:tcPr>
            </w:tcPrChange>
          </w:tcPr>
          <w:p w14:paraId="1B9B6345" w14:textId="58386C06"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7182B71" wp14:editId="729A5051">
                  <wp:extent cx="1356995" cy="13569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197" cstate="print">
                            <a:extLst>
                              <a:ext uri="{BEBA8EAE-BF5A-486C-A8C5-ECC9F3942E4B}">
                                <a14:imgProps xmlns:a14="http://schemas.microsoft.com/office/drawing/2010/main">
                                  <a14:imgLayer r:embed="rId19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56995" cy="1356995"/>
                          </a:xfrm>
                          <a:prstGeom prst="rect">
                            <a:avLst/>
                          </a:prstGeom>
                        </pic:spPr>
                      </pic:pic>
                    </a:graphicData>
                  </a:graphic>
                </wp:inline>
              </w:drawing>
            </w:r>
          </w:p>
        </w:tc>
        <w:tc>
          <w:tcPr>
            <w:tcW w:w="1037" w:type="dxa"/>
            <w:vAlign w:val="center"/>
            <w:tcPrChange w:id="1057" w:author="luis barros" w:date="2021-02-06T12:49:00Z">
              <w:tcPr>
                <w:tcW w:w="1489" w:type="dxa"/>
                <w:vAlign w:val="center"/>
              </w:tcPr>
            </w:tcPrChange>
          </w:tcPr>
          <w:p w14:paraId="333C11E1" w14:textId="0190B071"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tcW w:w="901" w:type="dxa"/>
            <w:vAlign w:val="center"/>
            <w:tcPrChange w:id="1058" w:author="luis barros" w:date="2021-02-06T12:49:00Z">
              <w:tcPr>
                <w:tcW w:w="1276" w:type="dxa"/>
                <w:vAlign w:val="center"/>
              </w:tcPr>
            </w:tcPrChange>
          </w:tcPr>
          <w:p w14:paraId="2286A6FA" w14:textId="7E874CAE"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highlight w:val="yellow"/>
              </w:rPr>
            </w:pPr>
            <w:r w:rsidRPr="00B47F5D">
              <w:t>1</w:t>
            </w:r>
          </w:p>
        </w:tc>
        <w:tc>
          <w:tcPr>
            <w:tcW w:w="732" w:type="dxa"/>
            <w:vAlign w:val="center"/>
            <w:tcPrChange w:id="1059" w:author="luis barros" w:date="2021-02-06T12:49:00Z">
              <w:tcPr>
                <w:tcW w:w="1011" w:type="dxa"/>
                <w:vAlign w:val="center"/>
              </w:tcPr>
            </w:tcPrChange>
          </w:tcPr>
          <w:p w14:paraId="22C08E2D" w14:textId="6E974638"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c>
          <w:tcPr>
            <w:tcW w:w="794" w:type="dxa"/>
            <w:vAlign w:val="center"/>
            <w:tcPrChange w:id="1060" w:author="luis barros" w:date="2021-02-06T12:49:00Z">
              <w:tcPr>
                <w:tcW w:w="1109" w:type="dxa"/>
                <w:vAlign w:val="center"/>
              </w:tcPr>
            </w:tcPrChange>
          </w:tcPr>
          <w:p w14:paraId="501B2784" w14:textId="76A72900"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r>
      <w:tr w:rsidR="00832C70" w:rsidRPr="00B47F5D" w14:paraId="38F2A08E" w14:textId="77777777" w:rsidTr="7F25EEC1">
        <w:trPr>
          <w:trHeight w:val="2835"/>
          <w:trPrChange w:id="1061" w:author="luis barros" w:date="2021-02-06T12:49:00Z">
            <w:trPr>
              <w:trHeight w:val="2835"/>
            </w:trPr>
          </w:trPrChange>
        </w:trPr>
        <w:tc>
          <w:tcPr>
            <w:tcW w:w="680" w:type="dxa"/>
            <w:tcPrChange w:id="1062" w:author="luis barros" w:date="2021-02-06T12:49:00Z">
              <w:tcPr>
                <w:tcW w:w="4176" w:type="dxa"/>
              </w:tcPr>
            </w:tcPrChange>
          </w:tcPr>
          <w:p w14:paraId="1BB6A1F1" w14:textId="77777777" w:rsidR="00832C70" w:rsidRPr="00B47F5D" w:rsidRDefault="00832C70" w:rsidP="00FC3EC0">
            <w:pPr>
              <w:pStyle w:val="PhDCorpo"/>
              <w:spacing w:after="0"/>
              <w:contextualSpacing/>
              <w:jc w:val="center"/>
              <w:rPr>
                <w:ins w:id="1063" w:author="luis barros" w:date="2021-02-06T12:49:00Z"/>
              </w:rPr>
            </w:pPr>
          </w:p>
        </w:tc>
        <w:tc>
          <w:tcPr>
            <w:tcW w:w="1198" w:type="dxa"/>
            <w:vAlign w:val="center"/>
            <w:tcPrChange w:id="1064" w:author="luis barros" w:date="2021-02-06T12:49:00Z">
              <w:tcPr>
                <w:tcW w:w="1740" w:type="dxa"/>
                <w:vAlign w:val="center"/>
              </w:tcPr>
            </w:tcPrChange>
          </w:tcPr>
          <w:p w14:paraId="21811824" w14:textId="2A084E75" w:rsidR="00832C70" w:rsidRPr="00B47F5D" w:rsidRDefault="00832C70" w:rsidP="00FC3EC0">
            <w:pPr>
              <w:pStyle w:val="PhDCorpo"/>
              <w:spacing w:after="0"/>
              <w:contextualSpacing/>
              <w:jc w:val="center"/>
            </w:pPr>
            <w:r w:rsidRPr="00B47F5D">
              <w:t>Bloco terminal 12 conetores</w:t>
            </w:r>
          </w:p>
        </w:tc>
        <w:tc>
          <w:tcPr>
            <w:tcW w:w="1643" w:type="dxa"/>
            <w:vAlign w:val="center"/>
            <w:tcPrChange w:id="1065" w:author="luis barros" w:date="2021-02-06T12:49:00Z">
              <w:tcPr>
                <w:tcW w:w="2436" w:type="dxa"/>
                <w:vAlign w:val="center"/>
              </w:tcPr>
            </w:tcPrChange>
          </w:tcPr>
          <w:p w14:paraId="7087F1F8" w14:textId="4F726BBA" w:rsidR="00832C70" w:rsidRPr="00B47F5D" w:rsidRDefault="00832C70" w:rsidP="00FC3EC0">
            <w:pPr>
              <w:pStyle w:val="PhDCorpo"/>
              <w:spacing w:after="0"/>
              <w:contextualSpacing/>
              <w:jc w:val="center"/>
              <w:rPr>
                <w:noProof/>
              </w:rPr>
            </w:pPr>
            <w:r>
              <w:rPr>
                <w:noProof/>
              </w:rPr>
              <w:drawing>
                <wp:inline distT="0" distB="0" distL="0" distR="0" wp14:anchorId="739B9077" wp14:editId="0C4AFE2C">
                  <wp:extent cx="1230924" cy="123092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30924" cy="1230924"/>
                          </a:xfrm>
                          <a:prstGeom prst="rect">
                            <a:avLst/>
                          </a:prstGeom>
                        </pic:spPr>
                      </pic:pic>
                    </a:graphicData>
                  </a:graphic>
                </wp:inline>
              </w:drawing>
            </w:r>
          </w:p>
        </w:tc>
        <w:tc>
          <w:tcPr>
            <w:tcW w:w="1037" w:type="dxa"/>
            <w:vAlign w:val="center"/>
            <w:tcPrChange w:id="1066" w:author="luis barros" w:date="2021-02-06T12:49:00Z">
              <w:tcPr>
                <w:tcW w:w="1489" w:type="dxa"/>
                <w:vAlign w:val="center"/>
              </w:tcPr>
            </w:tcPrChange>
          </w:tcPr>
          <w:p w14:paraId="2A5AAF95" w14:textId="4D3AA206" w:rsidR="00832C70" w:rsidRPr="00B47F5D" w:rsidRDefault="00832C70" w:rsidP="00FC3EC0">
            <w:pPr>
              <w:pStyle w:val="PhDCorpo"/>
              <w:spacing w:after="0"/>
              <w:contextualSpacing/>
              <w:jc w:val="center"/>
              <w:rPr>
                <w:lang w:val="en-GB"/>
              </w:rPr>
            </w:pPr>
            <w:r w:rsidRPr="00B47F5D">
              <w:rPr>
                <w:lang w:val="en-GB"/>
              </w:rPr>
              <w:t>Gmlux</w:t>
            </w:r>
          </w:p>
        </w:tc>
        <w:tc>
          <w:tcPr>
            <w:tcW w:w="901" w:type="dxa"/>
            <w:vAlign w:val="center"/>
            <w:tcPrChange w:id="1067" w:author="luis barros" w:date="2021-02-06T12:49:00Z">
              <w:tcPr>
                <w:tcW w:w="1276" w:type="dxa"/>
                <w:vAlign w:val="center"/>
              </w:tcPr>
            </w:tcPrChange>
          </w:tcPr>
          <w:p w14:paraId="740E9D99" w14:textId="03355A81" w:rsidR="00832C70" w:rsidRPr="00B47F5D" w:rsidRDefault="00832C70" w:rsidP="00FC3EC0">
            <w:pPr>
              <w:pStyle w:val="PhDCorpo"/>
              <w:spacing w:after="0"/>
              <w:contextualSpacing/>
              <w:jc w:val="center"/>
              <w:rPr>
                <w:highlight w:val="yellow"/>
              </w:rPr>
            </w:pPr>
            <w:r w:rsidRPr="00B47F5D">
              <w:t>3</w:t>
            </w:r>
          </w:p>
        </w:tc>
        <w:tc>
          <w:tcPr>
            <w:tcW w:w="732" w:type="dxa"/>
            <w:vAlign w:val="center"/>
            <w:tcPrChange w:id="1068" w:author="luis barros" w:date="2021-02-06T12:49:00Z">
              <w:tcPr>
                <w:tcW w:w="1011" w:type="dxa"/>
                <w:vAlign w:val="center"/>
              </w:tcPr>
            </w:tcPrChange>
          </w:tcPr>
          <w:p w14:paraId="6FC0F8CE" w14:textId="58E7CCEA" w:rsidR="00832C70" w:rsidRPr="00B47F5D" w:rsidRDefault="00832C70" w:rsidP="00FC3EC0">
            <w:pPr>
              <w:pStyle w:val="PhDCorpo"/>
              <w:tabs>
                <w:tab w:val="clear" w:pos="567"/>
              </w:tabs>
              <w:spacing w:after="0"/>
              <w:contextualSpacing/>
              <w:jc w:val="center"/>
            </w:pPr>
            <w:r w:rsidRPr="00B47F5D">
              <w:t xml:space="preserve">0,40 </w:t>
            </w:r>
            <w:r w:rsidRPr="00B47F5D">
              <w:rPr>
                <w:rFonts w:ascii="Times New Roman" w:hAnsi="Times New Roman"/>
              </w:rPr>
              <w:t>€</w:t>
            </w:r>
          </w:p>
        </w:tc>
        <w:tc>
          <w:tcPr>
            <w:tcW w:w="794" w:type="dxa"/>
            <w:vAlign w:val="center"/>
            <w:tcPrChange w:id="1069" w:author="luis barros" w:date="2021-02-06T12:49:00Z">
              <w:tcPr>
                <w:tcW w:w="1109" w:type="dxa"/>
                <w:vAlign w:val="center"/>
              </w:tcPr>
            </w:tcPrChange>
          </w:tcPr>
          <w:p w14:paraId="5915EB59" w14:textId="65C1700A" w:rsidR="00832C70" w:rsidRPr="00B47F5D" w:rsidRDefault="00832C70" w:rsidP="00FC3EC0">
            <w:pPr>
              <w:pStyle w:val="PhDCorpo"/>
              <w:tabs>
                <w:tab w:val="clear" w:pos="567"/>
              </w:tabs>
              <w:spacing w:after="0"/>
              <w:contextualSpacing/>
              <w:jc w:val="center"/>
            </w:pPr>
            <w:r w:rsidRPr="00B47F5D">
              <w:t xml:space="preserve">1,20 </w:t>
            </w:r>
            <w:r w:rsidRPr="00B47F5D">
              <w:rPr>
                <w:rFonts w:ascii="Times New Roman" w:hAnsi="Times New Roman"/>
              </w:rPr>
              <w:t>€</w:t>
            </w:r>
          </w:p>
        </w:tc>
      </w:tr>
      <w:tr w:rsidR="00832C70" w:rsidRPr="00B47F5D" w14:paraId="0A0F205E"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070" w:author="luis barros" w:date="2021-02-06T12:49:00Z">
            <w:trPr>
              <w:trHeight w:val="2835"/>
            </w:trPr>
          </w:trPrChange>
        </w:trPr>
        <w:tc>
          <w:tcPr>
            <w:tcW w:w="680" w:type="dxa"/>
            <w:tcPrChange w:id="1071" w:author="luis barros" w:date="2021-02-06T12:49:00Z">
              <w:tcPr>
                <w:tcW w:w="4176" w:type="dxa"/>
              </w:tcPr>
            </w:tcPrChange>
          </w:tcPr>
          <w:p w14:paraId="73CE94A8" w14:textId="77777777"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72" w:author="luis barros" w:date="2021-02-06T12:49:00Z"/>
              </w:rPr>
            </w:pPr>
          </w:p>
        </w:tc>
        <w:tc>
          <w:tcPr>
            <w:tcW w:w="1198" w:type="dxa"/>
            <w:vAlign w:val="center"/>
            <w:tcPrChange w:id="1073" w:author="luis barros" w:date="2021-02-06T12:49:00Z">
              <w:tcPr>
                <w:tcW w:w="1740" w:type="dxa"/>
                <w:vAlign w:val="center"/>
              </w:tcPr>
            </w:tcPrChange>
          </w:tcPr>
          <w:p w14:paraId="09F10264" w14:textId="486F604F"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Alumínio 2 mm</w:t>
            </w:r>
          </w:p>
        </w:tc>
        <w:tc>
          <w:tcPr>
            <w:tcW w:w="1643" w:type="dxa"/>
            <w:vAlign w:val="center"/>
            <w:tcPrChange w:id="1074" w:author="luis barros" w:date="2021-02-06T12:49:00Z">
              <w:tcPr>
                <w:tcW w:w="2436" w:type="dxa"/>
                <w:vAlign w:val="center"/>
              </w:tcPr>
            </w:tcPrChange>
          </w:tcPr>
          <w:p w14:paraId="7DF57976" w14:textId="3B4B0DAD"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9EF2E7" wp14:editId="6B1CA410">
                  <wp:extent cx="1399735" cy="933278"/>
                  <wp:effectExtent l="0" t="0" r="0" b="635"/>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399735" cy="933278"/>
                          </a:xfrm>
                          <a:prstGeom prst="rect">
                            <a:avLst/>
                          </a:prstGeom>
                        </pic:spPr>
                      </pic:pic>
                    </a:graphicData>
                  </a:graphic>
                </wp:inline>
              </w:drawing>
            </w:r>
          </w:p>
        </w:tc>
        <w:tc>
          <w:tcPr>
            <w:tcW w:w="1037" w:type="dxa"/>
            <w:vAlign w:val="center"/>
            <w:tcPrChange w:id="1075" w:author="luis barros" w:date="2021-02-06T12:49:00Z">
              <w:tcPr>
                <w:tcW w:w="1489" w:type="dxa"/>
                <w:vAlign w:val="center"/>
              </w:tcPr>
            </w:tcPrChange>
          </w:tcPr>
          <w:p w14:paraId="4D419A7A" w14:textId="5CE4E37D"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lang w:val="en-GB"/>
              </w:rPr>
            </w:pPr>
            <w:r w:rsidRPr="00B47F5D">
              <w:rPr>
                <w:b/>
                <w:bCs/>
                <w:lang w:val="en-GB"/>
              </w:rPr>
              <w:t>-</w:t>
            </w:r>
          </w:p>
        </w:tc>
        <w:tc>
          <w:tcPr>
            <w:tcW w:w="901" w:type="dxa"/>
            <w:vAlign w:val="center"/>
            <w:tcPrChange w:id="1076" w:author="luis barros" w:date="2021-02-06T12:49:00Z">
              <w:tcPr>
                <w:tcW w:w="1276" w:type="dxa"/>
                <w:vAlign w:val="center"/>
              </w:tcPr>
            </w:tcPrChange>
          </w:tcPr>
          <w:p w14:paraId="68D028D6" w14:textId="7EF4FA66"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highlight w:val="yellow"/>
              </w:rPr>
            </w:pPr>
            <w:r w:rsidRPr="00B47F5D">
              <w:rPr>
                <w:b/>
                <w:bCs/>
              </w:rPr>
              <w:t>-</w:t>
            </w:r>
          </w:p>
        </w:tc>
        <w:tc>
          <w:tcPr>
            <w:tcW w:w="732" w:type="dxa"/>
            <w:vAlign w:val="center"/>
            <w:tcPrChange w:id="1077" w:author="luis barros" w:date="2021-02-06T12:49:00Z">
              <w:tcPr>
                <w:tcW w:w="1011" w:type="dxa"/>
                <w:vAlign w:val="center"/>
              </w:tcPr>
            </w:tcPrChange>
          </w:tcPr>
          <w:p w14:paraId="14BB96E0" w14:textId="6E23031C"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b/>
                <w:bCs/>
              </w:rPr>
            </w:pPr>
            <w:r w:rsidRPr="00B47F5D">
              <w:rPr>
                <w:b/>
                <w:bCs/>
              </w:rPr>
              <w:t>-</w:t>
            </w:r>
          </w:p>
        </w:tc>
        <w:tc>
          <w:tcPr>
            <w:tcW w:w="794" w:type="dxa"/>
            <w:vAlign w:val="center"/>
            <w:tcPrChange w:id="1078" w:author="luis barros" w:date="2021-02-06T12:49:00Z">
              <w:tcPr>
                <w:tcW w:w="1109" w:type="dxa"/>
                <w:vAlign w:val="center"/>
              </w:tcPr>
            </w:tcPrChange>
          </w:tcPr>
          <w:p w14:paraId="7B97CFE3" w14:textId="42323AD4"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35,00 </w:t>
            </w:r>
            <w:r w:rsidRPr="00B47F5D">
              <w:rPr>
                <w:rFonts w:ascii="Times New Roman" w:hAnsi="Times New Roman"/>
              </w:rPr>
              <w:t>€</w:t>
            </w:r>
          </w:p>
        </w:tc>
      </w:tr>
      <w:tr w:rsidR="00832C70" w:rsidRPr="00B47F5D" w14:paraId="784F3373" w14:textId="77777777" w:rsidTr="7F25EEC1">
        <w:trPr>
          <w:trHeight w:val="2835"/>
          <w:trPrChange w:id="1079" w:author="luis barros" w:date="2021-02-06T12:49:00Z">
            <w:trPr>
              <w:trHeight w:val="2835"/>
            </w:trPr>
          </w:trPrChange>
        </w:trPr>
        <w:tc>
          <w:tcPr>
            <w:tcW w:w="680" w:type="dxa"/>
            <w:tcPrChange w:id="1080" w:author="luis barros" w:date="2021-02-06T12:49:00Z">
              <w:tcPr>
                <w:tcW w:w="4176" w:type="dxa"/>
              </w:tcPr>
            </w:tcPrChange>
          </w:tcPr>
          <w:p w14:paraId="7DD0AB49" w14:textId="77777777" w:rsidR="00832C70" w:rsidRPr="00B47F5D" w:rsidRDefault="00832C70" w:rsidP="00FC3EC0">
            <w:pPr>
              <w:pStyle w:val="PhDCorpo"/>
              <w:spacing w:after="0"/>
              <w:contextualSpacing/>
              <w:jc w:val="center"/>
              <w:rPr>
                <w:ins w:id="1081" w:author="luis barros" w:date="2021-02-06T12:49:00Z"/>
              </w:rPr>
            </w:pPr>
          </w:p>
        </w:tc>
        <w:tc>
          <w:tcPr>
            <w:tcW w:w="1198" w:type="dxa"/>
            <w:vAlign w:val="center"/>
            <w:tcPrChange w:id="1082" w:author="luis barros" w:date="2021-02-06T12:49:00Z">
              <w:tcPr>
                <w:tcW w:w="1740" w:type="dxa"/>
                <w:vAlign w:val="center"/>
              </w:tcPr>
            </w:tcPrChange>
          </w:tcPr>
          <w:p w14:paraId="1D34C6BC" w14:textId="5729E8B1" w:rsidR="00832C70" w:rsidRPr="00B47F5D" w:rsidRDefault="00832C70" w:rsidP="00FC3EC0">
            <w:pPr>
              <w:pStyle w:val="PhDCorpo"/>
              <w:spacing w:after="0"/>
              <w:contextualSpacing/>
              <w:jc w:val="center"/>
            </w:pPr>
            <w:r w:rsidRPr="00B47F5D">
              <w:t>Placa madeira</w:t>
            </w:r>
          </w:p>
        </w:tc>
        <w:tc>
          <w:tcPr>
            <w:tcW w:w="1643" w:type="dxa"/>
            <w:vAlign w:val="center"/>
            <w:tcPrChange w:id="1083" w:author="luis barros" w:date="2021-02-06T12:49:00Z">
              <w:tcPr>
                <w:tcW w:w="2436" w:type="dxa"/>
                <w:vAlign w:val="center"/>
              </w:tcPr>
            </w:tcPrChange>
          </w:tcPr>
          <w:p w14:paraId="0CB8EDB2" w14:textId="1B0A944F" w:rsidR="00832C70" w:rsidRPr="00B47F5D" w:rsidRDefault="00832C70" w:rsidP="00FC3EC0">
            <w:pPr>
              <w:pStyle w:val="PhDCorpo"/>
              <w:spacing w:after="0"/>
              <w:contextualSpacing/>
              <w:jc w:val="center"/>
              <w:rPr>
                <w:noProof/>
              </w:rPr>
            </w:pPr>
            <w:r>
              <w:rPr>
                <w:noProof/>
              </w:rPr>
              <w:drawing>
                <wp:inline distT="0" distB="0" distL="0" distR="0" wp14:anchorId="552D0C96" wp14:editId="00124A3D">
                  <wp:extent cx="1377950" cy="1377950"/>
                  <wp:effectExtent l="0" t="0" r="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01">
                            <a:extLst>
                              <a:ext uri="{28A0092B-C50C-407E-A947-70E740481C1C}">
                                <a14:useLocalDpi xmlns:a14="http://schemas.microsoft.com/office/drawing/2010/main" val="0"/>
                              </a:ext>
                            </a:extLst>
                          </a:blip>
                          <a:stretch>
                            <a:fillRect/>
                          </a:stretch>
                        </pic:blipFill>
                        <pic:spPr>
                          <a:xfrm>
                            <a:off x="0" y="0"/>
                            <a:ext cx="1377950" cy="1377950"/>
                          </a:xfrm>
                          <a:prstGeom prst="rect">
                            <a:avLst/>
                          </a:prstGeom>
                        </pic:spPr>
                      </pic:pic>
                    </a:graphicData>
                  </a:graphic>
                </wp:inline>
              </w:drawing>
            </w:r>
          </w:p>
        </w:tc>
        <w:tc>
          <w:tcPr>
            <w:tcW w:w="1037" w:type="dxa"/>
            <w:vAlign w:val="center"/>
            <w:tcPrChange w:id="1084" w:author="luis barros" w:date="2021-02-06T12:49:00Z">
              <w:tcPr>
                <w:tcW w:w="1489" w:type="dxa"/>
                <w:vAlign w:val="center"/>
              </w:tcPr>
            </w:tcPrChange>
          </w:tcPr>
          <w:p w14:paraId="2D837F83" w14:textId="25ECAD85" w:rsidR="00832C70" w:rsidRPr="00B47F5D" w:rsidRDefault="00832C70" w:rsidP="00FC3EC0">
            <w:pPr>
              <w:pStyle w:val="PhDCorpo"/>
              <w:spacing w:after="0"/>
              <w:contextualSpacing/>
              <w:jc w:val="center"/>
              <w:rPr>
                <w:b/>
                <w:bCs/>
                <w:lang w:val="en-GB"/>
              </w:rPr>
            </w:pPr>
            <w:r w:rsidRPr="00B47F5D">
              <w:rPr>
                <w:b/>
                <w:bCs/>
                <w:lang w:val="en-GB"/>
              </w:rPr>
              <w:t>-</w:t>
            </w:r>
          </w:p>
        </w:tc>
        <w:tc>
          <w:tcPr>
            <w:tcW w:w="901" w:type="dxa"/>
            <w:vAlign w:val="center"/>
            <w:tcPrChange w:id="1085" w:author="luis barros" w:date="2021-02-06T12:49:00Z">
              <w:tcPr>
                <w:tcW w:w="1276" w:type="dxa"/>
                <w:vAlign w:val="center"/>
              </w:tcPr>
            </w:tcPrChange>
          </w:tcPr>
          <w:p w14:paraId="28BF80C2" w14:textId="03C9982B" w:rsidR="00832C70" w:rsidRPr="00B47F5D" w:rsidRDefault="00832C70" w:rsidP="00FC3EC0">
            <w:pPr>
              <w:pStyle w:val="PhDCorpo"/>
              <w:spacing w:after="0"/>
              <w:contextualSpacing/>
              <w:jc w:val="center"/>
            </w:pPr>
            <w:r w:rsidRPr="00B47F5D">
              <w:t>1</w:t>
            </w:r>
          </w:p>
        </w:tc>
        <w:tc>
          <w:tcPr>
            <w:tcW w:w="732" w:type="dxa"/>
            <w:vAlign w:val="center"/>
            <w:tcPrChange w:id="1086" w:author="luis barros" w:date="2021-02-06T12:49:00Z">
              <w:tcPr>
                <w:tcW w:w="1011" w:type="dxa"/>
                <w:vAlign w:val="center"/>
              </w:tcPr>
            </w:tcPrChange>
          </w:tcPr>
          <w:p w14:paraId="55BB66D8" w14:textId="1737090D" w:rsidR="00832C70" w:rsidRPr="00B47F5D" w:rsidRDefault="00832C70" w:rsidP="00FC3EC0">
            <w:pPr>
              <w:pStyle w:val="PhDCorpo"/>
              <w:tabs>
                <w:tab w:val="clear" w:pos="567"/>
              </w:tabs>
              <w:spacing w:after="0"/>
              <w:contextualSpacing/>
              <w:jc w:val="center"/>
              <w:rPr>
                <w:b/>
                <w:bCs/>
              </w:rPr>
            </w:pPr>
            <w:r w:rsidRPr="00B47F5D">
              <w:rPr>
                <w:b/>
                <w:bCs/>
              </w:rPr>
              <w:t>-</w:t>
            </w:r>
          </w:p>
        </w:tc>
        <w:tc>
          <w:tcPr>
            <w:tcW w:w="794" w:type="dxa"/>
            <w:vAlign w:val="center"/>
            <w:tcPrChange w:id="1087" w:author="luis barros" w:date="2021-02-06T12:49:00Z">
              <w:tcPr>
                <w:tcW w:w="1109" w:type="dxa"/>
                <w:vAlign w:val="center"/>
              </w:tcPr>
            </w:tcPrChange>
          </w:tcPr>
          <w:p w14:paraId="11655A8B" w14:textId="63EF5DD8" w:rsidR="00832C70" w:rsidRPr="00B47F5D" w:rsidRDefault="00832C70" w:rsidP="00FC3EC0">
            <w:pPr>
              <w:pStyle w:val="PhDCorpo"/>
              <w:tabs>
                <w:tab w:val="clear" w:pos="567"/>
              </w:tabs>
              <w:spacing w:after="0"/>
              <w:contextualSpacing/>
              <w:jc w:val="center"/>
            </w:pPr>
            <w:r w:rsidRPr="00B47F5D">
              <w:t xml:space="preserve">5,00 </w:t>
            </w:r>
            <w:r w:rsidRPr="00B47F5D">
              <w:rPr>
                <w:rFonts w:ascii="Times New Roman" w:hAnsi="Times New Roman"/>
              </w:rPr>
              <w:t>€</w:t>
            </w:r>
          </w:p>
        </w:tc>
      </w:tr>
      <w:tr w:rsidR="00832C70" w:rsidRPr="00B47F5D" w14:paraId="223235CE"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088" w:author="luis barros" w:date="2021-02-06T12:49:00Z">
            <w:trPr>
              <w:trHeight w:val="2835"/>
            </w:trPr>
          </w:trPrChange>
        </w:trPr>
        <w:tc>
          <w:tcPr>
            <w:tcW w:w="680" w:type="dxa"/>
            <w:tcPrChange w:id="1089" w:author="luis barros" w:date="2021-02-06T12:49:00Z">
              <w:tcPr>
                <w:tcW w:w="4176" w:type="dxa"/>
              </w:tcPr>
            </w:tcPrChange>
          </w:tcPr>
          <w:p w14:paraId="6934848C" w14:textId="77777777"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090" w:author="luis barros" w:date="2021-02-06T12:49:00Z"/>
              </w:rPr>
            </w:pPr>
          </w:p>
        </w:tc>
        <w:tc>
          <w:tcPr>
            <w:tcW w:w="1198" w:type="dxa"/>
            <w:vAlign w:val="center"/>
            <w:tcPrChange w:id="1091" w:author="luis barros" w:date="2021-02-06T12:49:00Z">
              <w:tcPr>
                <w:tcW w:w="1740" w:type="dxa"/>
                <w:vAlign w:val="center"/>
              </w:tcPr>
            </w:tcPrChange>
          </w:tcPr>
          <w:p w14:paraId="434BA356" w14:textId="4947F951"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Placa de acrílico policarbonato</w:t>
            </w:r>
          </w:p>
        </w:tc>
        <w:tc>
          <w:tcPr>
            <w:tcW w:w="1643" w:type="dxa"/>
            <w:vAlign w:val="center"/>
            <w:tcPrChange w:id="1092" w:author="luis barros" w:date="2021-02-06T12:49:00Z">
              <w:tcPr>
                <w:tcW w:w="2436" w:type="dxa"/>
                <w:vAlign w:val="center"/>
              </w:tcPr>
            </w:tcPrChange>
          </w:tcPr>
          <w:p w14:paraId="47C5EC97" w14:textId="6B82E083"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Pr="00B47F5D">
              <w:rPr>
                <w:noProof/>
                <w:lang w:eastAsia="pt-PT"/>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2" cstate="print">
                            <a:extLst>
                              <a:ext uri="{BEBA8EAE-BF5A-486C-A8C5-ECC9F3942E4B}">
                                <a14:imgProps xmlns:a14="http://schemas.microsoft.com/office/drawing/2010/main">
                                  <a14:imgLayer r:embed="rId203">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7" w:type="dxa"/>
            <w:vAlign w:val="center"/>
            <w:tcPrChange w:id="1093" w:author="luis barros" w:date="2021-02-06T12:49:00Z">
              <w:tcPr>
                <w:tcW w:w="1489" w:type="dxa"/>
                <w:vAlign w:val="center"/>
              </w:tcPr>
            </w:tcPrChange>
          </w:tcPr>
          <w:p w14:paraId="0F12283D" w14:textId="2392A336"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lang w:val="en-GB"/>
              </w:rPr>
            </w:pPr>
            <w:r w:rsidRPr="00B47F5D">
              <w:rPr>
                <w:b/>
                <w:bCs/>
                <w:lang w:val="en-GB"/>
              </w:rPr>
              <w:t>-</w:t>
            </w:r>
          </w:p>
        </w:tc>
        <w:tc>
          <w:tcPr>
            <w:tcW w:w="901" w:type="dxa"/>
            <w:vAlign w:val="center"/>
            <w:tcPrChange w:id="1094" w:author="luis barros" w:date="2021-02-06T12:49:00Z">
              <w:tcPr>
                <w:tcW w:w="1276" w:type="dxa"/>
                <w:vAlign w:val="center"/>
              </w:tcPr>
            </w:tcPrChange>
          </w:tcPr>
          <w:p w14:paraId="469E554C" w14:textId="6058A8E4" w:rsidR="00832C70" w:rsidRPr="00B47F5D" w:rsidRDefault="00832C70" w:rsidP="00FC3E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tcW w:w="732" w:type="dxa"/>
            <w:vAlign w:val="center"/>
            <w:tcPrChange w:id="1095" w:author="luis barros" w:date="2021-02-06T12:49:00Z">
              <w:tcPr>
                <w:tcW w:w="1011" w:type="dxa"/>
                <w:vAlign w:val="center"/>
              </w:tcPr>
            </w:tcPrChange>
          </w:tcPr>
          <w:p w14:paraId="433B13BC" w14:textId="35630413"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w:t>
            </w:r>
          </w:p>
        </w:tc>
        <w:tc>
          <w:tcPr>
            <w:tcW w:w="794" w:type="dxa"/>
            <w:vAlign w:val="center"/>
            <w:tcPrChange w:id="1096" w:author="luis barros" w:date="2021-02-06T12:49:00Z">
              <w:tcPr>
                <w:tcW w:w="1109" w:type="dxa"/>
                <w:vAlign w:val="center"/>
              </w:tcPr>
            </w:tcPrChange>
          </w:tcPr>
          <w:p w14:paraId="4C70E5F1" w14:textId="77EC50EE" w:rsidR="00832C70" w:rsidRPr="00B47F5D" w:rsidRDefault="00832C70" w:rsidP="00FC3E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10,00 </w:t>
            </w:r>
            <w:r w:rsidRPr="00B47F5D">
              <w:rPr>
                <w:rFonts w:ascii="Times New Roman" w:hAnsi="Times New Roman"/>
              </w:rPr>
              <w:t>€</w:t>
            </w:r>
          </w:p>
        </w:tc>
      </w:tr>
      <w:tr w:rsidR="00832C70" w:rsidRPr="00B47F5D" w14:paraId="15BEC8BD" w14:textId="77777777" w:rsidTr="7F25EEC1">
        <w:trPr>
          <w:trHeight w:val="2835"/>
          <w:trPrChange w:id="1097" w:author="luis barros" w:date="2021-02-06T12:49:00Z">
            <w:trPr>
              <w:trHeight w:val="2835"/>
            </w:trPr>
          </w:trPrChange>
        </w:trPr>
        <w:tc>
          <w:tcPr>
            <w:tcW w:w="680" w:type="dxa"/>
            <w:tcPrChange w:id="1098" w:author="luis barros" w:date="2021-02-06T12:49:00Z">
              <w:tcPr>
                <w:tcW w:w="4176" w:type="dxa"/>
              </w:tcPr>
            </w:tcPrChange>
          </w:tcPr>
          <w:p w14:paraId="58376596" w14:textId="77777777" w:rsidR="00832C70" w:rsidRPr="00B47F5D" w:rsidRDefault="00832C70" w:rsidP="00FC3EC0">
            <w:pPr>
              <w:pStyle w:val="PhDCorpo"/>
              <w:spacing w:after="0"/>
              <w:contextualSpacing/>
              <w:jc w:val="center"/>
              <w:rPr>
                <w:ins w:id="1099" w:author="luis barros" w:date="2021-02-06T12:49:00Z"/>
              </w:rPr>
            </w:pPr>
          </w:p>
        </w:tc>
        <w:tc>
          <w:tcPr>
            <w:tcW w:w="1198" w:type="dxa"/>
            <w:vAlign w:val="center"/>
            <w:tcPrChange w:id="1100" w:author="luis barros" w:date="2021-02-06T12:49:00Z">
              <w:tcPr>
                <w:tcW w:w="1740" w:type="dxa"/>
                <w:vAlign w:val="center"/>
              </w:tcPr>
            </w:tcPrChange>
          </w:tcPr>
          <w:p w14:paraId="37E301DA" w14:textId="1ECDCCD2" w:rsidR="00832C70" w:rsidRPr="00B47F5D" w:rsidRDefault="00832C70" w:rsidP="00FC3EC0">
            <w:pPr>
              <w:pStyle w:val="PhDCorpo"/>
              <w:spacing w:after="0"/>
              <w:contextualSpacing/>
              <w:jc w:val="center"/>
            </w:pPr>
            <w:r w:rsidRPr="00B47F5D">
              <w:t>Parafuso 5 mm</w:t>
            </w:r>
          </w:p>
        </w:tc>
        <w:tc>
          <w:tcPr>
            <w:tcW w:w="1643" w:type="dxa"/>
            <w:vAlign w:val="center"/>
            <w:tcPrChange w:id="1101" w:author="luis barros" w:date="2021-02-06T12:49:00Z">
              <w:tcPr>
                <w:tcW w:w="2436" w:type="dxa"/>
                <w:vAlign w:val="center"/>
              </w:tcPr>
            </w:tcPrChange>
          </w:tcPr>
          <w:p w14:paraId="1ACAE5A2" w14:textId="0DF7CDB4" w:rsidR="00832C70" w:rsidRPr="00B47F5D" w:rsidRDefault="00832C70" w:rsidP="00FC3EC0">
            <w:pPr>
              <w:pStyle w:val="PhDCorpo"/>
              <w:spacing w:after="0"/>
              <w:contextualSpacing/>
              <w:jc w:val="center"/>
              <w:rPr>
                <w:noProof/>
              </w:rPr>
            </w:pPr>
            <w:r>
              <w:rPr>
                <w:noProof/>
              </w:rPr>
              <w:drawing>
                <wp:inline distT="0" distB="0" distL="0" distR="0" wp14:anchorId="5D39C5B3" wp14:editId="581B552C">
                  <wp:extent cx="1384300" cy="13843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pic:nvPicPr>
                        <pic:blipFill>
                          <a:blip r:embed="rId204">
                            <a:extLst>
                              <a:ext uri="{28A0092B-C50C-407E-A947-70E740481C1C}">
                                <a14:useLocalDpi xmlns:a14="http://schemas.microsoft.com/office/drawing/2010/main" val="0"/>
                              </a:ext>
                            </a:extLst>
                          </a:blip>
                          <a:stretch>
                            <a:fillRect/>
                          </a:stretch>
                        </pic:blipFill>
                        <pic:spPr>
                          <a:xfrm>
                            <a:off x="0" y="0"/>
                            <a:ext cx="1384300" cy="1384300"/>
                          </a:xfrm>
                          <a:prstGeom prst="rect">
                            <a:avLst/>
                          </a:prstGeom>
                        </pic:spPr>
                      </pic:pic>
                    </a:graphicData>
                  </a:graphic>
                </wp:inline>
              </w:drawing>
            </w:r>
          </w:p>
        </w:tc>
        <w:tc>
          <w:tcPr>
            <w:tcW w:w="1037" w:type="dxa"/>
            <w:vAlign w:val="center"/>
            <w:tcPrChange w:id="1102" w:author="luis barros" w:date="2021-02-06T12:49:00Z">
              <w:tcPr>
                <w:tcW w:w="1489" w:type="dxa"/>
                <w:vAlign w:val="center"/>
              </w:tcPr>
            </w:tcPrChange>
          </w:tcPr>
          <w:p w14:paraId="74D83EBB" w14:textId="7C13BC7B" w:rsidR="00832C70" w:rsidRPr="00B47F5D" w:rsidRDefault="00832C70" w:rsidP="00FC3EC0">
            <w:pPr>
              <w:pStyle w:val="PhDCorpo"/>
              <w:spacing w:after="0"/>
              <w:contextualSpacing/>
              <w:jc w:val="center"/>
              <w:rPr>
                <w:lang w:val="en-GB"/>
              </w:rPr>
            </w:pPr>
            <w:r w:rsidRPr="00B47F5D">
              <w:rPr>
                <w:lang w:val="en-GB"/>
              </w:rPr>
              <w:t>Ferritrofa</w:t>
            </w:r>
          </w:p>
        </w:tc>
        <w:tc>
          <w:tcPr>
            <w:tcW w:w="901" w:type="dxa"/>
            <w:vAlign w:val="center"/>
            <w:tcPrChange w:id="1103" w:author="luis barros" w:date="2021-02-06T12:49:00Z">
              <w:tcPr>
                <w:tcW w:w="1276" w:type="dxa"/>
                <w:vAlign w:val="center"/>
              </w:tcPr>
            </w:tcPrChange>
          </w:tcPr>
          <w:p w14:paraId="26EB85B2" w14:textId="4012497E" w:rsidR="00832C70" w:rsidRPr="00B47F5D" w:rsidRDefault="00832C70" w:rsidP="00FC3EC0">
            <w:pPr>
              <w:pStyle w:val="PhDCorpo"/>
              <w:spacing w:after="0"/>
              <w:contextualSpacing/>
              <w:jc w:val="center"/>
            </w:pPr>
            <w:r w:rsidRPr="00B47F5D">
              <w:t>28</w:t>
            </w:r>
          </w:p>
        </w:tc>
        <w:tc>
          <w:tcPr>
            <w:tcW w:w="732" w:type="dxa"/>
            <w:vAlign w:val="center"/>
            <w:tcPrChange w:id="1104" w:author="luis barros" w:date="2021-02-06T12:49:00Z">
              <w:tcPr>
                <w:tcW w:w="1011" w:type="dxa"/>
                <w:vAlign w:val="center"/>
              </w:tcPr>
            </w:tcPrChange>
          </w:tcPr>
          <w:p w14:paraId="3474B796" w14:textId="0E0E1040" w:rsidR="00832C70" w:rsidRPr="00B47F5D" w:rsidRDefault="00832C70" w:rsidP="00FC3EC0">
            <w:pPr>
              <w:pStyle w:val="PhDCorpo"/>
              <w:tabs>
                <w:tab w:val="clear" w:pos="567"/>
              </w:tabs>
              <w:spacing w:after="0"/>
              <w:contextualSpacing/>
              <w:jc w:val="center"/>
            </w:pPr>
            <w:r w:rsidRPr="00B47F5D">
              <w:t xml:space="preserve">0,05 </w:t>
            </w:r>
            <w:r w:rsidRPr="00B47F5D">
              <w:rPr>
                <w:rFonts w:ascii="Times New Roman" w:hAnsi="Times New Roman"/>
              </w:rPr>
              <w:t>€</w:t>
            </w:r>
          </w:p>
        </w:tc>
        <w:tc>
          <w:tcPr>
            <w:tcW w:w="794" w:type="dxa"/>
            <w:vAlign w:val="center"/>
            <w:tcPrChange w:id="1105" w:author="luis barros" w:date="2021-02-06T12:49:00Z">
              <w:tcPr>
                <w:tcW w:w="1109" w:type="dxa"/>
                <w:vAlign w:val="center"/>
              </w:tcPr>
            </w:tcPrChange>
          </w:tcPr>
          <w:p w14:paraId="7CB3B8A0" w14:textId="45DD7D48" w:rsidR="00832C70" w:rsidRPr="00B47F5D" w:rsidRDefault="00832C70" w:rsidP="00FC3EC0">
            <w:pPr>
              <w:pStyle w:val="PhDCorpo"/>
              <w:tabs>
                <w:tab w:val="clear" w:pos="567"/>
              </w:tabs>
              <w:spacing w:after="0"/>
              <w:contextualSpacing/>
              <w:jc w:val="center"/>
            </w:pPr>
            <w:r w:rsidRPr="00B47F5D">
              <w:t xml:space="preserve">1,40 </w:t>
            </w:r>
            <w:r w:rsidRPr="00B47F5D">
              <w:rPr>
                <w:rFonts w:ascii="Times New Roman" w:hAnsi="Times New Roman"/>
              </w:rPr>
              <w:t>€</w:t>
            </w:r>
          </w:p>
        </w:tc>
      </w:tr>
      <w:tr w:rsidR="00832C70" w:rsidRPr="00B47F5D" w14:paraId="3071C5F6"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106" w:author="luis barros" w:date="2021-02-06T12:49:00Z">
            <w:trPr>
              <w:trHeight w:val="2835"/>
            </w:trPr>
          </w:trPrChange>
        </w:trPr>
        <w:tc>
          <w:tcPr>
            <w:tcW w:w="680" w:type="dxa"/>
            <w:tcPrChange w:id="1107" w:author="luis barros" w:date="2021-02-06T12:49:00Z">
              <w:tcPr>
                <w:tcW w:w="4176" w:type="dxa"/>
              </w:tcPr>
            </w:tcPrChange>
          </w:tcPr>
          <w:p w14:paraId="39EC3A40" w14:textId="7777777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108" w:author="luis barros" w:date="2021-02-06T12:49:00Z"/>
              </w:rPr>
            </w:pPr>
          </w:p>
        </w:tc>
        <w:tc>
          <w:tcPr>
            <w:tcW w:w="1198" w:type="dxa"/>
            <w:vAlign w:val="center"/>
            <w:tcPrChange w:id="1109" w:author="luis barros" w:date="2021-02-06T12:49:00Z">
              <w:tcPr>
                <w:tcW w:w="1740" w:type="dxa"/>
                <w:vAlign w:val="center"/>
              </w:tcPr>
            </w:tcPrChange>
          </w:tcPr>
          <w:p w14:paraId="625F4307" w14:textId="6041086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Parafuso 3 mm</w:t>
            </w:r>
          </w:p>
        </w:tc>
        <w:tc>
          <w:tcPr>
            <w:tcW w:w="1643" w:type="dxa"/>
            <w:vAlign w:val="center"/>
            <w:tcPrChange w:id="1110" w:author="luis barros" w:date="2021-02-06T12:49:00Z">
              <w:tcPr>
                <w:tcW w:w="2436" w:type="dxa"/>
                <w:vAlign w:val="center"/>
              </w:tcPr>
            </w:tcPrChange>
          </w:tcPr>
          <w:p w14:paraId="7B9B4E03" w14:textId="1E4627E2"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4943BA7" wp14:editId="27A33E1D">
                  <wp:extent cx="1301750" cy="13017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pic:nvPicPr>
                        <pic:blipFill>
                          <a:blip r:embed="rId205">
                            <a:extLst>
                              <a:ext uri="{28A0092B-C50C-407E-A947-70E740481C1C}">
                                <a14:useLocalDpi xmlns:a14="http://schemas.microsoft.com/office/drawing/2010/main" val="0"/>
                              </a:ext>
                            </a:extLst>
                          </a:blip>
                          <a:stretch>
                            <a:fillRect/>
                          </a:stretch>
                        </pic:blipFill>
                        <pic:spPr>
                          <a:xfrm>
                            <a:off x="0" y="0"/>
                            <a:ext cx="1301750" cy="1301750"/>
                          </a:xfrm>
                          <a:prstGeom prst="rect">
                            <a:avLst/>
                          </a:prstGeom>
                        </pic:spPr>
                      </pic:pic>
                    </a:graphicData>
                  </a:graphic>
                </wp:inline>
              </w:drawing>
            </w:r>
          </w:p>
        </w:tc>
        <w:tc>
          <w:tcPr>
            <w:tcW w:w="1037" w:type="dxa"/>
            <w:vAlign w:val="center"/>
            <w:tcPrChange w:id="1111" w:author="luis barros" w:date="2021-02-06T12:49:00Z">
              <w:tcPr>
                <w:tcW w:w="1489" w:type="dxa"/>
                <w:vAlign w:val="center"/>
              </w:tcPr>
            </w:tcPrChange>
          </w:tcPr>
          <w:p w14:paraId="100CCD91" w14:textId="36F995C2"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Ferritrofa</w:t>
            </w:r>
          </w:p>
        </w:tc>
        <w:tc>
          <w:tcPr>
            <w:tcW w:w="901" w:type="dxa"/>
            <w:vAlign w:val="center"/>
            <w:tcPrChange w:id="1112" w:author="luis barros" w:date="2021-02-06T12:49:00Z">
              <w:tcPr>
                <w:tcW w:w="1276" w:type="dxa"/>
                <w:vAlign w:val="center"/>
              </w:tcPr>
            </w:tcPrChange>
          </w:tcPr>
          <w:p w14:paraId="5636EC8C" w14:textId="01B8A10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12</w:t>
            </w:r>
          </w:p>
        </w:tc>
        <w:tc>
          <w:tcPr>
            <w:tcW w:w="732" w:type="dxa"/>
            <w:vAlign w:val="center"/>
            <w:tcPrChange w:id="1113" w:author="luis barros" w:date="2021-02-06T12:49:00Z">
              <w:tcPr>
                <w:tcW w:w="1011" w:type="dxa"/>
                <w:vAlign w:val="center"/>
              </w:tcPr>
            </w:tcPrChange>
          </w:tcPr>
          <w:p w14:paraId="141D8B88" w14:textId="6E51D831"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tcW w:w="794" w:type="dxa"/>
            <w:vAlign w:val="center"/>
            <w:tcPrChange w:id="1114" w:author="luis barros" w:date="2021-02-06T12:49:00Z">
              <w:tcPr>
                <w:tcW w:w="1109" w:type="dxa"/>
                <w:vAlign w:val="center"/>
              </w:tcPr>
            </w:tcPrChange>
          </w:tcPr>
          <w:p w14:paraId="4C7E9D9F" w14:textId="1DE6F8F2"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r>
      <w:tr w:rsidR="00832C70" w:rsidRPr="00B47F5D" w14:paraId="50C48CF2" w14:textId="77777777" w:rsidTr="7F25EEC1">
        <w:trPr>
          <w:trHeight w:val="2835"/>
          <w:trPrChange w:id="1115" w:author="luis barros" w:date="2021-02-06T12:49:00Z">
            <w:trPr>
              <w:trHeight w:val="2835"/>
            </w:trPr>
          </w:trPrChange>
        </w:trPr>
        <w:tc>
          <w:tcPr>
            <w:tcW w:w="680" w:type="dxa"/>
            <w:tcPrChange w:id="1116" w:author="luis barros" w:date="2021-02-06T12:49:00Z">
              <w:tcPr>
                <w:tcW w:w="4176" w:type="dxa"/>
              </w:tcPr>
            </w:tcPrChange>
          </w:tcPr>
          <w:p w14:paraId="6BE49692" w14:textId="77777777" w:rsidR="00832C70" w:rsidRPr="00B47F5D" w:rsidRDefault="00832C70" w:rsidP="00040FEF">
            <w:pPr>
              <w:pStyle w:val="PhDCorpo"/>
              <w:spacing w:after="0"/>
              <w:contextualSpacing/>
              <w:jc w:val="center"/>
              <w:rPr>
                <w:ins w:id="1117" w:author="luis barros" w:date="2021-02-06T12:49:00Z"/>
              </w:rPr>
            </w:pPr>
          </w:p>
        </w:tc>
        <w:tc>
          <w:tcPr>
            <w:tcW w:w="1198" w:type="dxa"/>
            <w:vAlign w:val="center"/>
            <w:tcPrChange w:id="1118" w:author="luis barros" w:date="2021-02-06T12:49:00Z">
              <w:tcPr>
                <w:tcW w:w="1740" w:type="dxa"/>
                <w:vAlign w:val="center"/>
              </w:tcPr>
            </w:tcPrChange>
          </w:tcPr>
          <w:p w14:paraId="0684F756" w14:textId="36837321" w:rsidR="00832C70" w:rsidRPr="00B47F5D" w:rsidRDefault="00832C70" w:rsidP="00040FEF">
            <w:pPr>
              <w:pStyle w:val="PhDCorpo"/>
              <w:spacing w:after="0"/>
              <w:contextualSpacing/>
              <w:jc w:val="center"/>
            </w:pPr>
            <w:r w:rsidRPr="00B47F5D">
              <w:t>Porca com asas</w:t>
            </w:r>
          </w:p>
        </w:tc>
        <w:tc>
          <w:tcPr>
            <w:tcW w:w="1643" w:type="dxa"/>
            <w:vAlign w:val="center"/>
            <w:tcPrChange w:id="1119" w:author="luis barros" w:date="2021-02-06T12:49:00Z">
              <w:tcPr>
                <w:tcW w:w="2436" w:type="dxa"/>
                <w:vAlign w:val="center"/>
              </w:tcPr>
            </w:tcPrChange>
          </w:tcPr>
          <w:p w14:paraId="361162A7" w14:textId="1B0D3C82" w:rsidR="00832C70" w:rsidRPr="00B47F5D" w:rsidRDefault="00832C70" w:rsidP="00040FEF">
            <w:pPr>
              <w:pStyle w:val="PhDCorpo"/>
              <w:spacing w:after="0"/>
              <w:contextualSpacing/>
              <w:jc w:val="center"/>
              <w:rPr>
                <w:noProof/>
              </w:rPr>
            </w:pPr>
            <w:r>
              <w:rPr>
                <w:noProof/>
              </w:rPr>
              <w:drawing>
                <wp:inline distT="0" distB="0" distL="0" distR="0" wp14:anchorId="65D6FB86" wp14:editId="4A11543C">
                  <wp:extent cx="1358900" cy="1358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pic:cNvPicPr/>
                        </pic:nvPicPr>
                        <pic:blipFill>
                          <a:blip r:embed="rId206">
                            <a:extLst>
                              <a:ext uri="{BEBA8EAE-BF5A-486C-A8C5-ECC9F3942E4B}">
                                <a14:imgProps xmlns:a14="http://schemas.microsoft.com/office/drawing/2010/main">
                                  <a14:imgLayer r:embed="rId207">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tretch>
                            <a:fillRect/>
                          </a:stretch>
                        </pic:blipFill>
                        <pic:spPr>
                          <a:xfrm flipH="1">
                            <a:off x="0" y="0"/>
                            <a:ext cx="1358900" cy="1358900"/>
                          </a:xfrm>
                          <a:prstGeom prst="rect">
                            <a:avLst/>
                          </a:prstGeom>
                        </pic:spPr>
                      </pic:pic>
                    </a:graphicData>
                  </a:graphic>
                </wp:inline>
              </w:drawing>
            </w:r>
          </w:p>
        </w:tc>
        <w:tc>
          <w:tcPr>
            <w:tcW w:w="1037" w:type="dxa"/>
            <w:vAlign w:val="center"/>
            <w:tcPrChange w:id="1120" w:author="luis barros" w:date="2021-02-06T12:49:00Z">
              <w:tcPr>
                <w:tcW w:w="1489" w:type="dxa"/>
                <w:vAlign w:val="center"/>
              </w:tcPr>
            </w:tcPrChange>
          </w:tcPr>
          <w:p w14:paraId="54027449" w14:textId="20BF8C52"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Change w:id="1121" w:author="luis barros" w:date="2021-02-06T12:49:00Z">
              <w:tcPr>
                <w:tcW w:w="1276" w:type="dxa"/>
                <w:vAlign w:val="center"/>
              </w:tcPr>
            </w:tcPrChange>
          </w:tcPr>
          <w:p w14:paraId="7D3409A1" w14:textId="0BBEC93F" w:rsidR="00832C70" w:rsidRPr="00B47F5D" w:rsidRDefault="00832C70" w:rsidP="00040FEF">
            <w:pPr>
              <w:pStyle w:val="PhDCorpo"/>
              <w:spacing w:after="0"/>
              <w:contextualSpacing/>
              <w:jc w:val="center"/>
            </w:pPr>
            <w:r w:rsidRPr="00B47F5D">
              <w:t>6</w:t>
            </w:r>
          </w:p>
        </w:tc>
        <w:tc>
          <w:tcPr>
            <w:tcW w:w="732" w:type="dxa"/>
            <w:vAlign w:val="center"/>
            <w:tcPrChange w:id="1122" w:author="luis barros" w:date="2021-02-06T12:49:00Z">
              <w:tcPr>
                <w:tcW w:w="1011" w:type="dxa"/>
                <w:vAlign w:val="center"/>
              </w:tcPr>
            </w:tcPrChange>
          </w:tcPr>
          <w:p w14:paraId="50626205" w14:textId="1F35741E" w:rsidR="00832C70" w:rsidRPr="00B47F5D" w:rsidRDefault="00832C70"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Change w:id="1123" w:author="luis barros" w:date="2021-02-06T12:49:00Z">
              <w:tcPr>
                <w:tcW w:w="1109" w:type="dxa"/>
                <w:vAlign w:val="center"/>
              </w:tcPr>
            </w:tcPrChange>
          </w:tcPr>
          <w:p w14:paraId="69572F75" w14:textId="023A08DA" w:rsidR="00832C70" w:rsidRPr="00B47F5D" w:rsidRDefault="00832C70" w:rsidP="00040FEF">
            <w:pPr>
              <w:pStyle w:val="PhDCorpo"/>
              <w:tabs>
                <w:tab w:val="clear" w:pos="567"/>
              </w:tabs>
              <w:spacing w:after="0"/>
              <w:contextualSpacing/>
              <w:jc w:val="center"/>
            </w:pPr>
            <w:r w:rsidRPr="00B47F5D">
              <w:t xml:space="preserve">0,60 </w:t>
            </w:r>
            <w:r w:rsidRPr="00B47F5D">
              <w:rPr>
                <w:rFonts w:ascii="Times New Roman" w:hAnsi="Times New Roman"/>
              </w:rPr>
              <w:t>€</w:t>
            </w:r>
          </w:p>
        </w:tc>
      </w:tr>
      <w:tr w:rsidR="00832C70" w:rsidRPr="00B47F5D" w14:paraId="71AD39B3"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124" w:author="luis barros" w:date="2021-02-06T12:49:00Z">
            <w:trPr>
              <w:trHeight w:val="2835"/>
            </w:trPr>
          </w:trPrChange>
        </w:trPr>
        <w:tc>
          <w:tcPr>
            <w:tcW w:w="680" w:type="dxa"/>
            <w:tcPrChange w:id="1125" w:author="luis barros" w:date="2021-02-06T12:49:00Z">
              <w:tcPr>
                <w:tcW w:w="4176" w:type="dxa"/>
              </w:tcPr>
            </w:tcPrChange>
          </w:tcPr>
          <w:p w14:paraId="069F07DD" w14:textId="7777777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126" w:author="luis barros" w:date="2021-02-06T12:49:00Z"/>
              </w:rPr>
            </w:pPr>
          </w:p>
        </w:tc>
        <w:tc>
          <w:tcPr>
            <w:tcW w:w="1198" w:type="dxa"/>
            <w:vAlign w:val="center"/>
            <w:tcPrChange w:id="1127" w:author="luis barros" w:date="2021-02-06T12:49:00Z">
              <w:tcPr>
                <w:tcW w:w="1740" w:type="dxa"/>
                <w:vAlign w:val="center"/>
              </w:tcPr>
            </w:tcPrChange>
          </w:tcPr>
          <w:p w14:paraId="4E49BE93" w14:textId="3B715A39"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Porca 5 mm</w:t>
            </w:r>
          </w:p>
        </w:tc>
        <w:tc>
          <w:tcPr>
            <w:tcW w:w="1643" w:type="dxa"/>
            <w:vAlign w:val="center"/>
            <w:tcPrChange w:id="1128" w:author="luis barros" w:date="2021-02-06T12:49:00Z">
              <w:tcPr>
                <w:tcW w:w="2436" w:type="dxa"/>
                <w:vAlign w:val="center"/>
              </w:tcPr>
            </w:tcPrChange>
          </w:tcPr>
          <w:p w14:paraId="7E20F579" w14:textId="2833A295"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852418" wp14:editId="35734337">
                  <wp:extent cx="1365250" cy="13652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pic:nvPicPr>
                        <pic:blipFill>
                          <a:blip r:embed="rId208">
                            <a:extLst>
                              <a:ext uri="{BEBA8EAE-BF5A-486C-A8C5-ECC9F3942E4B}">
                                <a14:imgProps xmlns:a14="http://schemas.microsoft.com/office/drawing/2010/main">
                                  <a14:imgLayer r:embed="rId20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365250" cy="1365250"/>
                          </a:xfrm>
                          <a:prstGeom prst="rect">
                            <a:avLst/>
                          </a:prstGeom>
                        </pic:spPr>
                      </pic:pic>
                    </a:graphicData>
                  </a:graphic>
                </wp:inline>
              </w:drawing>
            </w:r>
          </w:p>
        </w:tc>
        <w:tc>
          <w:tcPr>
            <w:tcW w:w="1037" w:type="dxa"/>
            <w:vAlign w:val="center"/>
            <w:tcPrChange w:id="1129" w:author="luis barros" w:date="2021-02-06T12:49:00Z">
              <w:tcPr>
                <w:tcW w:w="1489" w:type="dxa"/>
                <w:vAlign w:val="center"/>
              </w:tcPr>
            </w:tcPrChange>
          </w:tcPr>
          <w:p w14:paraId="51762E9F" w14:textId="6557F311"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Ferritrofa</w:t>
            </w:r>
          </w:p>
        </w:tc>
        <w:tc>
          <w:tcPr>
            <w:tcW w:w="901" w:type="dxa"/>
            <w:vAlign w:val="center"/>
            <w:tcPrChange w:id="1130" w:author="luis barros" w:date="2021-02-06T12:49:00Z">
              <w:tcPr>
                <w:tcW w:w="1276" w:type="dxa"/>
                <w:vAlign w:val="center"/>
              </w:tcPr>
            </w:tcPrChange>
          </w:tcPr>
          <w:p w14:paraId="3DE779C8" w14:textId="3E24EFCE"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22</w:t>
            </w:r>
          </w:p>
        </w:tc>
        <w:tc>
          <w:tcPr>
            <w:tcW w:w="732" w:type="dxa"/>
            <w:vAlign w:val="center"/>
            <w:tcPrChange w:id="1131" w:author="luis barros" w:date="2021-02-06T12:49:00Z">
              <w:tcPr>
                <w:tcW w:w="1011" w:type="dxa"/>
                <w:vAlign w:val="center"/>
              </w:tcPr>
            </w:tcPrChange>
          </w:tcPr>
          <w:p w14:paraId="7437B655" w14:textId="337A4FA8"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tcW w:w="794" w:type="dxa"/>
            <w:vAlign w:val="center"/>
            <w:tcPrChange w:id="1132" w:author="luis barros" w:date="2021-02-06T12:49:00Z">
              <w:tcPr>
                <w:tcW w:w="1109" w:type="dxa"/>
                <w:vAlign w:val="center"/>
              </w:tcPr>
            </w:tcPrChange>
          </w:tcPr>
          <w:p w14:paraId="185AE26D" w14:textId="549CA00F"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1,10 </w:t>
            </w:r>
            <w:r w:rsidRPr="00B47F5D">
              <w:rPr>
                <w:rFonts w:ascii="Times New Roman" w:hAnsi="Times New Roman"/>
              </w:rPr>
              <w:t>€</w:t>
            </w:r>
          </w:p>
        </w:tc>
      </w:tr>
      <w:tr w:rsidR="00832C70" w:rsidRPr="00B47F5D" w14:paraId="7701A938" w14:textId="77777777" w:rsidTr="7F25EEC1">
        <w:trPr>
          <w:trHeight w:val="2835"/>
          <w:trPrChange w:id="1133" w:author="luis barros" w:date="2021-02-06T12:49:00Z">
            <w:trPr>
              <w:trHeight w:val="2835"/>
            </w:trPr>
          </w:trPrChange>
        </w:trPr>
        <w:tc>
          <w:tcPr>
            <w:tcW w:w="680" w:type="dxa"/>
            <w:tcPrChange w:id="1134" w:author="luis barros" w:date="2021-02-06T12:49:00Z">
              <w:tcPr>
                <w:tcW w:w="4176" w:type="dxa"/>
              </w:tcPr>
            </w:tcPrChange>
          </w:tcPr>
          <w:p w14:paraId="1CED8A3A" w14:textId="77777777" w:rsidR="00832C70" w:rsidRPr="00B47F5D" w:rsidRDefault="00832C70" w:rsidP="00040FEF">
            <w:pPr>
              <w:pStyle w:val="PhDCorpo"/>
              <w:spacing w:after="0"/>
              <w:contextualSpacing/>
              <w:jc w:val="center"/>
              <w:rPr>
                <w:ins w:id="1135" w:author="luis barros" w:date="2021-02-06T12:49:00Z"/>
              </w:rPr>
            </w:pPr>
          </w:p>
        </w:tc>
        <w:tc>
          <w:tcPr>
            <w:tcW w:w="1198" w:type="dxa"/>
            <w:vAlign w:val="center"/>
            <w:tcPrChange w:id="1136" w:author="luis barros" w:date="2021-02-06T12:49:00Z">
              <w:tcPr>
                <w:tcW w:w="1740" w:type="dxa"/>
                <w:vAlign w:val="center"/>
              </w:tcPr>
            </w:tcPrChange>
          </w:tcPr>
          <w:p w14:paraId="594A2C66" w14:textId="1DFD63E2" w:rsidR="00832C70" w:rsidRPr="00B47F5D" w:rsidRDefault="00832C70" w:rsidP="00040FEF">
            <w:pPr>
              <w:pStyle w:val="PhDCorpo"/>
              <w:spacing w:after="0"/>
              <w:contextualSpacing/>
              <w:jc w:val="center"/>
            </w:pPr>
            <w:r w:rsidRPr="00B47F5D">
              <w:t>Rebites</w:t>
            </w:r>
          </w:p>
        </w:tc>
        <w:tc>
          <w:tcPr>
            <w:tcW w:w="1643" w:type="dxa"/>
            <w:vAlign w:val="center"/>
            <w:tcPrChange w:id="1137" w:author="luis barros" w:date="2021-02-06T12:49:00Z">
              <w:tcPr>
                <w:tcW w:w="2436" w:type="dxa"/>
                <w:vAlign w:val="center"/>
              </w:tcPr>
            </w:tcPrChange>
          </w:tcPr>
          <w:p w14:paraId="0D962857" w14:textId="1C0F1602" w:rsidR="00832C70" w:rsidRPr="00B47F5D" w:rsidRDefault="00832C70" w:rsidP="00040FEF">
            <w:pPr>
              <w:pStyle w:val="PhDCorpo"/>
              <w:spacing w:after="0"/>
              <w:contextualSpacing/>
              <w:jc w:val="center"/>
              <w:rPr>
                <w:noProof/>
              </w:rPr>
            </w:pPr>
            <w:r>
              <w:rPr>
                <w:noProof/>
              </w:rPr>
              <w:drawing>
                <wp:inline distT="0" distB="0" distL="0" distR="0" wp14:anchorId="54BD4487" wp14:editId="4B1FE4DF">
                  <wp:extent cx="1339850" cy="13398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pic:nvPicPr>
                        <pic:blipFill>
                          <a:blip r:embed="rId210">
                            <a:extLst>
                              <a:ext uri="{28A0092B-C50C-407E-A947-70E740481C1C}">
                                <a14:useLocalDpi xmlns:a14="http://schemas.microsoft.com/office/drawing/2010/main" val="0"/>
                              </a:ext>
                            </a:extLst>
                          </a:blip>
                          <a:stretch>
                            <a:fillRect/>
                          </a:stretch>
                        </pic:blipFill>
                        <pic:spPr>
                          <a:xfrm>
                            <a:off x="0" y="0"/>
                            <a:ext cx="1339850" cy="1339850"/>
                          </a:xfrm>
                          <a:prstGeom prst="rect">
                            <a:avLst/>
                          </a:prstGeom>
                        </pic:spPr>
                      </pic:pic>
                    </a:graphicData>
                  </a:graphic>
                </wp:inline>
              </w:drawing>
            </w:r>
          </w:p>
        </w:tc>
        <w:tc>
          <w:tcPr>
            <w:tcW w:w="1037" w:type="dxa"/>
            <w:vAlign w:val="center"/>
            <w:tcPrChange w:id="1138" w:author="luis barros" w:date="2021-02-06T12:49:00Z">
              <w:tcPr>
                <w:tcW w:w="1489" w:type="dxa"/>
                <w:vAlign w:val="center"/>
              </w:tcPr>
            </w:tcPrChange>
          </w:tcPr>
          <w:p w14:paraId="54963891" w14:textId="7A14AD50" w:rsidR="00832C70" w:rsidRPr="00B47F5D" w:rsidRDefault="00832C70" w:rsidP="00040FEF">
            <w:pPr>
              <w:pStyle w:val="PhDCorpo"/>
              <w:spacing w:after="0"/>
              <w:contextualSpacing/>
              <w:jc w:val="center"/>
              <w:rPr>
                <w:lang w:val="en-GB"/>
              </w:rPr>
            </w:pPr>
            <w:r w:rsidRPr="00B47F5D">
              <w:rPr>
                <w:lang w:val="en-GB"/>
              </w:rPr>
              <w:t>Ferritrofa</w:t>
            </w:r>
          </w:p>
        </w:tc>
        <w:tc>
          <w:tcPr>
            <w:tcW w:w="901" w:type="dxa"/>
            <w:vAlign w:val="center"/>
            <w:tcPrChange w:id="1139" w:author="luis barros" w:date="2021-02-06T12:49:00Z">
              <w:tcPr>
                <w:tcW w:w="1276" w:type="dxa"/>
                <w:vAlign w:val="center"/>
              </w:tcPr>
            </w:tcPrChange>
          </w:tcPr>
          <w:p w14:paraId="2204FDE6" w14:textId="56EB079B" w:rsidR="00832C70" w:rsidRPr="00B47F5D" w:rsidRDefault="00832C70" w:rsidP="00040FEF">
            <w:pPr>
              <w:pStyle w:val="PhDCorpo"/>
              <w:spacing w:after="0"/>
              <w:contextualSpacing/>
              <w:jc w:val="center"/>
            </w:pPr>
            <w:r w:rsidRPr="00B47F5D">
              <w:t>18</w:t>
            </w:r>
          </w:p>
        </w:tc>
        <w:tc>
          <w:tcPr>
            <w:tcW w:w="732" w:type="dxa"/>
            <w:vAlign w:val="center"/>
            <w:tcPrChange w:id="1140" w:author="luis barros" w:date="2021-02-06T12:49:00Z">
              <w:tcPr>
                <w:tcW w:w="1011" w:type="dxa"/>
                <w:vAlign w:val="center"/>
              </w:tcPr>
            </w:tcPrChange>
          </w:tcPr>
          <w:p w14:paraId="348D379F" w14:textId="21DC6ECC" w:rsidR="00832C70" w:rsidRPr="00B47F5D" w:rsidRDefault="00832C70" w:rsidP="00040FEF">
            <w:pPr>
              <w:pStyle w:val="PhDCorpo"/>
              <w:tabs>
                <w:tab w:val="clear" w:pos="567"/>
              </w:tabs>
              <w:spacing w:after="0"/>
              <w:contextualSpacing/>
              <w:jc w:val="center"/>
            </w:pPr>
            <w:r w:rsidRPr="00B47F5D">
              <w:t xml:space="preserve">0,10 </w:t>
            </w:r>
            <w:r w:rsidRPr="00B47F5D">
              <w:rPr>
                <w:rFonts w:ascii="Times New Roman" w:hAnsi="Times New Roman"/>
              </w:rPr>
              <w:t>€</w:t>
            </w:r>
          </w:p>
        </w:tc>
        <w:tc>
          <w:tcPr>
            <w:tcW w:w="794" w:type="dxa"/>
            <w:vAlign w:val="center"/>
            <w:tcPrChange w:id="1141" w:author="luis barros" w:date="2021-02-06T12:49:00Z">
              <w:tcPr>
                <w:tcW w:w="1109" w:type="dxa"/>
                <w:vAlign w:val="center"/>
              </w:tcPr>
            </w:tcPrChange>
          </w:tcPr>
          <w:p w14:paraId="289BAB26" w14:textId="1A11DD85" w:rsidR="00832C70" w:rsidRPr="00B47F5D" w:rsidRDefault="00832C70" w:rsidP="00040FEF">
            <w:pPr>
              <w:pStyle w:val="PhDCorpo"/>
              <w:tabs>
                <w:tab w:val="clear" w:pos="567"/>
              </w:tabs>
              <w:spacing w:after="0"/>
              <w:contextualSpacing/>
              <w:jc w:val="center"/>
            </w:pPr>
            <w:r w:rsidRPr="00B47F5D">
              <w:t xml:space="preserve">1,80 </w:t>
            </w:r>
            <w:r w:rsidRPr="00B47F5D">
              <w:rPr>
                <w:rFonts w:ascii="Times New Roman" w:hAnsi="Times New Roman"/>
              </w:rPr>
              <w:t>€</w:t>
            </w:r>
          </w:p>
        </w:tc>
      </w:tr>
      <w:tr w:rsidR="00832C70" w:rsidRPr="00B47F5D" w14:paraId="4E82A78D" w14:textId="77777777" w:rsidTr="7F25EEC1">
        <w:trPr>
          <w:cnfStyle w:val="000000100000" w:firstRow="0" w:lastRow="0" w:firstColumn="0" w:lastColumn="0" w:oddVBand="0" w:evenVBand="0" w:oddHBand="1" w:evenHBand="0" w:firstRowFirstColumn="0" w:firstRowLastColumn="0" w:lastRowFirstColumn="0" w:lastRowLastColumn="0"/>
          <w:trHeight w:val="2835"/>
          <w:trPrChange w:id="1142" w:author="luis barros" w:date="2021-02-06T12:49:00Z">
            <w:trPr>
              <w:trHeight w:val="2835"/>
            </w:trPr>
          </w:trPrChange>
        </w:trPr>
        <w:tc>
          <w:tcPr>
            <w:tcW w:w="680" w:type="dxa"/>
            <w:tcPrChange w:id="1143" w:author="luis barros" w:date="2021-02-06T12:49:00Z">
              <w:tcPr>
                <w:tcW w:w="4176" w:type="dxa"/>
              </w:tcPr>
            </w:tcPrChange>
          </w:tcPr>
          <w:p w14:paraId="2EA326AC" w14:textId="7777777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id="1144" w:author="luis barros" w:date="2021-02-06T12:49:00Z"/>
                <w:i/>
                <w:iCs/>
              </w:rPr>
            </w:pPr>
          </w:p>
        </w:tc>
        <w:tc>
          <w:tcPr>
            <w:tcW w:w="1198" w:type="dxa"/>
            <w:vAlign w:val="center"/>
            <w:tcPrChange w:id="1145" w:author="luis barros" w:date="2021-02-06T12:49:00Z">
              <w:tcPr>
                <w:tcW w:w="1740" w:type="dxa"/>
                <w:vAlign w:val="center"/>
              </w:tcPr>
            </w:tcPrChange>
          </w:tcPr>
          <w:p w14:paraId="6806F504" w14:textId="5FDCA497"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
                <w:iCs/>
              </w:rPr>
            </w:pPr>
            <w:r w:rsidRPr="00B47F5D">
              <w:rPr>
                <w:i/>
                <w:iCs/>
              </w:rPr>
              <w:t>Jumpers</w:t>
            </w:r>
          </w:p>
        </w:tc>
        <w:tc>
          <w:tcPr>
            <w:tcW w:w="1643" w:type="dxa"/>
            <w:vAlign w:val="center"/>
            <w:tcPrChange w:id="1146" w:author="luis barros" w:date="2021-02-06T12:49:00Z">
              <w:tcPr>
                <w:tcW w:w="2436" w:type="dxa"/>
                <w:vAlign w:val="center"/>
              </w:tcPr>
            </w:tcPrChange>
          </w:tcPr>
          <w:p w14:paraId="6DF28DFD" w14:textId="2AC293C0"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F8D5879" wp14:editId="2E917E89">
                  <wp:extent cx="1320800" cy="13208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11">
                            <a:extLst>
                              <a:ext uri="{BEBA8EAE-BF5A-486C-A8C5-ECC9F3942E4B}">
                                <a14:imgProps xmlns:a14="http://schemas.microsoft.com/office/drawing/2010/main">
                                  <a14:imgLayer r:embed="rId21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inline>
              </w:drawing>
            </w:r>
          </w:p>
        </w:tc>
        <w:tc>
          <w:tcPr>
            <w:tcW w:w="1037" w:type="dxa"/>
            <w:vAlign w:val="center"/>
            <w:tcPrChange w:id="1147" w:author="luis barros" w:date="2021-02-06T12:49:00Z">
              <w:tcPr>
                <w:tcW w:w="1489" w:type="dxa"/>
                <w:vAlign w:val="center"/>
              </w:tcPr>
            </w:tcPrChange>
          </w:tcPr>
          <w:p w14:paraId="0D3E2690" w14:textId="0C604621"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tcW w:w="901" w:type="dxa"/>
            <w:vAlign w:val="center"/>
            <w:tcPrChange w:id="1148" w:author="luis barros" w:date="2021-02-06T12:49:00Z">
              <w:tcPr>
                <w:tcW w:w="1276" w:type="dxa"/>
                <w:vAlign w:val="center"/>
              </w:tcPr>
            </w:tcPrChange>
          </w:tcPr>
          <w:p w14:paraId="245A1B56" w14:textId="4DB47E22" w:rsidR="00832C70" w:rsidRPr="00B47F5D" w:rsidRDefault="00832C70" w:rsidP="00040FE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
                <w:iCs/>
              </w:rPr>
            </w:pPr>
            <w:r w:rsidRPr="00B47F5D">
              <w:rPr>
                <w:i/>
                <w:iCs/>
              </w:rPr>
              <w:t>pack</w:t>
            </w:r>
          </w:p>
        </w:tc>
        <w:tc>
          <w:tcPr>
            <w:tcW w:w="732" w:type="dxa"/>
            <w:vAlign w:val="center"/>
            <w:tcPrChange w:id="1149" w:author="luis barros" w:date="2021-02-06T12:49:00Z">
              <w:tcPr>
                <w:tcW w:w="1011" w:type="dxa"/>
                <w:vAlign w:val="center"/>
              </w:tcPr>
            </w:tcPrChange>
          </w:tcPr>
          <w:p w14:paraId="2FD76E7C" w14:textId="3BF2F30C"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2,00 </w:t>
            </w:r>
            <w:r w:rsidRPr="00B47F5D">
              <w:rPr>
                <w:rFonts w:ascii="Times New Roman" w:hAnsi="Times New Roman"/>
              </w:rPr>
              <w:t>€</w:t>
            </w:r>
          </w:p>
        </w:tc>
        <w:tc>
          <w:tcPr>
            <w:tcW w:w="794" w:type="dxa"/>
            <w:vAlign w:val="center"/>
            <w:tcPrChange w:id="1150" w:author="luis barros" w:date="2021-02-06T12:49:00Z">
              <w:tcPr>
                <w:tcW w:w="1109" w:type="dxa"/>
                <w:vAlign w:val="center"/>
              </w:tcPr>
            </w:tcPrChange>
          </w:tcPr>
          <w:p w14:paraId="76B66662" w14:textId="452F8357" w:rsidR="00832C70" w:rsidRPr="00B47F5D" w:rsidRDefault="00832C70" w:rsidP="00040FE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2,00 </w:t>
            </w:r>
            <w:r w:rsidRPr="00B47F5D">
              <w:rPr>
                <w:rFonts w:ascii="Times New Roman" w:hAnsi="Times New Roman"/>
              </w:rPr>
              <w:t>€</w:t>
            </w:r>
          </w:p>
        </w:tc>
      </w:tr>
    </w:tbl>
    <w:p w14:paraId="3F81B204" w14:textId="3E022F79" w:rsidR="00D161D0" w:rsidRDefault="00D161D0" w:rsidP="00D161D0">
      <w:pPr>
        <w:pStyle w:val="PhDCorpo"/>
      </w:pPr>
    </w:p>
    <w:p w14:paraId="6DC6877F" w14:textId="670C197A" w:rsidR="008A43C9" w:rsidRDefault="008A43C9" w:rsidP="008A43C9">
      <w:pPr>
        <w:pStyle w:val="PhDCabealho1"/>
      </w:pPr>
      <w:r w:rsidRPr="00382DFF">
        <w:br/>
      </w:r>
      <w:r w:rsidRPr="00382DFF">
        <w:br/>
      </w:r>
      <w:bookmarkStart w:id="1151" w:name="_Toc63287477"/>
      <w:del w:id="1152" w:author="luis barros" w:date="2021-02-06T12:56:00Z">
        <w:r w:rsidR="00ED26D7" w:rsidDel="00832C70">
          <w:delText>Desenho do encapsulamento</w:delText>
        </w:r>
      </w:del>
      <w:bookmarkEnd w:id="1151"/>
      <w:ins w:id="1153" w:author="luis barros" w:date="2021-02-06T12:56:00Z">
        <w:r w:rsidR="00832C70">
          <w:t>Sistema mecânico implementado</w:t>
        </w:r>
      </w:ins>
    </w:p>
    <w:p w14:paraId="5A3D821B" w14:textId="77777777" w:rsidR="00BE19AB" w:rsidRDefault="00BE19AB" w:rsidP="00BE19AB">
      <w:pPr>
        <w:pStyle w:val="PhDCorpo"/>
        <w:keepNext/>
        <w:rPr>
          <w:noProof/>
        </w:rPr>
      </w:pPr>
      <w:commentRangeStart w:id="1154"/>
      <w:r>
        <w:rPr>
          <w:noProof/>
        </w:rPr>
        <w:tab/>
        <w:t>Mecanicamente o robô é composto por:</w:t>
      </w:r>
    </w:p>
    <w:p w14:paraId="04B51A42" w14:textId="77777777" w:rsidR="00BE19AB" w:rsidRDefault="00BE19AB" w:rsidP="00BE19AB">
      <w:pPr>
        <w:pStyle w:val="PhDCorpo"/>
        <w:keepNext/>
        <w:numPr>
          <w:ilvl w:val="0"/>
          <w:numId w:val="21"/>
        </w:numPr>
        <w:rPr>
          <w:noProof/>
        </w:rPr>
      </w:pPr>
      <w:r>
        <w:rPr>
          <w:noProof/>
        </w:rPr>
        <w:t>Duas rodas motoras na sua parte central;</w:t>
      </w:r>
    </w:p>
    <w:p w14:paraId="32BCFE4A" w14:textId="77777777" w:rsidR="00BE19AB" w:rsidRDefault="00BE19AB" w:rsidP="00BE19AB">
      <w:pPr>
        <w:pStyle w:val="PhDCorpo"/>
        <w:keepNext/>
        <w:numPr>
          <w:ilvl w:val="0"/>
          <w:numId w:val="21"/>
        </w:numPr>
        <w:rPr>
          <w:noProof/>
        </w:rPr>
      </w:pPr>
      <w:r>
        <w:rPr>
          <w:noProof/>
        </w:rPr>
        <w:t>Duas rodas livres com altura ajustável nas partes frontal e traseira;</w:t>
      </w:r>
    </w:p>
    <w:p w14:paraId="17742C16" w14:textId="77777777" w:rsidR="00BE19AB" w:rsidRDefault="00BE19AB" w:rsidP="00BE19AB">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14:paraId="5ECBFB3E" w14:textId="77777777" w:rsidR="00BE19AB" w:rsidRDefault="00BE19AB" w:rsidP="00BE19AB">
      <w:pPr>
        <w:pStyle w:val="PhDCorpo"/>
        <w:keepNext/>
        <w:numPr>
          <w:ilvl w:val="0"/>
          <w:numId w:val="21"/>
        </w:numPr>
        <w:rPr>
          <w:noProof/>
        </w:rPr>
      </w:pPr>
      <w:r>
        <w:rPr>
          <w:noProof/>
        </w:rPr>
        <w:t>Botão de painel de interface com utilizador na parte lateral;</w:t>
      </w:r>
    </w:p>
    <w:p w14:paraId="7ADB3029" w14:textId="0C4D6A3D" w:rsidR="00BE19AB" w:rsidRDefault="00BE19AB" w:rsidP="00BE19AB">
      <w:pPr>
        <w:pStyle w:val="PhDCorpo"/>
        <w:keepNext/>
        <w:numPr>
          <w:ilvl w:val="0"/>
          <w:numId w:val="21"/>
        </w:numPr>
        <w:rPr>
          <w:noProof/>
        </w:rPr>
      </w:pPr>
      <w:r>
        <w:rPr>
          <w:noProof/>
        </w:rPr>
        <w:t>Placa de acrílico policarbonato removível na parte superior;</w:t>
      </w:r>
    </w:p>
    <w:p w14:paraId="10F15C1D" w14:textId="55C0594D" w:rsidR="00BE19AB" w:rsidRPr="00B66544" w:rsidRDefault="00BE19AB" w:rsidP="00BE19AB">
      <w:pPr>
        <w:pStyle w:val="PhDCorpo"/>
        <w:keepNext/>
        <w:numPr>
          <w:ilvl w:val="0"/>
          <w:numId w:val="21"/>
        </w:numPr>
        <w:rPr>
          <w:noProof/>
        </w:rPr>
      </w:pPr>
      <w:r>
        <w:rPr>
          <w:noProof/>
        </w:rPr>
        <w:t>Placa de madeira isoladora elétrica para suporte dos circuitos.</w:t>
      </w:r>
      <w:commentRangeEnd w:id="1154"/>
      <w:r w:rsidR="00832C70">
        <w:rPr>
          <w:rStyle w:val="Refdecomentrio"/>
          <w:rFonts w:eastAsia="Times New Roman"/>
          <w:lang w:eastAsia="pt-PT"/>
        </w:rPr>
        <w:commentReference w:id="1154"/>
      </w:r>
    </w:p>
    <w:p w14:paraId="44BBA1C5" w14:textId="77777777" w:rsidR="00B61DF0" w:rsidRDefault="005734C4" w:rsidP="00B61DF0">
      <w:pPr>
        <w:pStyle w:val="PhDCorpo"/>
        <w:keepNext/>
        <w:jc w:val="center"/>
      </w:pPr>
      <w:r>
        <w:rPr>
          <w:noProof/>
        </w:rPr>
        <w:drawing>
          <wp:inline distT="0" distB="0" distL="0" distR="0" wp14:anchorId="239D69C0" wp14:editId="140C654C">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pic:nvPicPr>
                  <pic:blipFill>
                    <a:blip r:embed="rId213">
                      <a:extLst>
                        <a:ext uri="{28A0092B-C50C-407E-A947-70E740481C1C}">
                          <a14:useLocalDpi xmlns:a14="http://schemas.microsoft.com/office/drawing/2010/main" val="0"/>
                        </a:ext>
                      </a:extLst>
                    </a:blip>
                    <a:stretch>
                      <a:fillRect/>
                    </a:stretch>
                  </pic:blipFill>
                  <pic:spPr>
                    <a:xfrm>
                      <a:off x="0" y="0"/>
                      <a:ext cx="3492000" cy="2811385"/>
                    </a:xfrm>
                    <a:prstGeom prst="rect">
                      <a:avLst/>
                    </a:prstGeom>
                  </pic:spPr>
                </pic:pic>
              </a:graphicData>
            </a:graphic>
          </wp:inline>
        </w:drawing>
      </w:r>
    </w:p>
    <w:p w14:paraId="1D39996D" w14:textId="210A1C07" w:rsidR="005734C4" w:rsidRPr="00B61DF0" w:rsidRDefault="00B61DF0" w:rsidP="00B61DF0">
      <w:pPr>
        <w:pStyle w:val="Legenda"/>
        <w:jc w:val="center"/>
        <w:rPr>
          <w:rFonts w:ascii="NewsGotT" w:hAnsi="NewsGotT"/>
          <w:i w:val="0"/>
          <w:iCs w:val="0"/>
          <w:color w:val="auto"/>
          <w:sz w:val="20"/>
          <w:szCs w:val="20"/>
        </w:rPr>
      </w:pPr>
      <w:bookmarkStart w:id="1155" w:name="_Toc63286514"/>
      <w:r w:rsidRPr="00B61DF0">
        <w:rPr>
          <w:rFonts w:ascii="NewsGotT" w:hAnsi="NewsGotT"/>
          <w:i w:val="0"/>
          <w:iCs w:val="0"/>
          <w:color w:val="auto"/>
          <w:sz w:val="20"/>
          <w:szCs w:val="20"/>
        </w:rPr>
        <w:t xml:space="preserve">Figura </w:t>
      </w:r>
      <w:ins w:id="1156"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157"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158" w:author="luis barros" w:date="2021-02-06T11:14:00Z">
        <w:r w:rsidR="00325688">
          <w:rPr>
            <w:rFonts w:ascii="NewsGotT" w:hAnsi="NewsGotT"/>
            <w:i w:val="0"/>
            <w:iCs w:val="0"/>
            <w:noProof/>
            <w:color w:val="auto"/>
            <w:sz w:val="20"/>
            <w:szCs w:val="20"/>
          </w:rPr>
          <w:t>50</w:t>
        </w:r>
        <w:r w:rsidR="00325688">
          <w:rPr>
            <w:rFonts w:ascii="NewsGotT" w:hAnsi="NewsGotT"/>
            <w:i w:val="0"/>
            <w:iCs w:val="0"/>
            <w:color w:val="auto"/>
            <w:sz w:val="20"/>
            <w:szCs w:val="20"/>
          </w:rPr>
          <w:fldChar w:fldCharType="end"/>
        </w:r>
      </w:ins>
      <w:del w:id="1159" w:author="luis barros" w:date="2021-02-06T11:05:00Z">
        <w:r w:rsidRPr="00B61DF0" w:rsidDel="00325688">
          <w:rPr>
            <w:rFonts w:ascii="NewsGotT" w:hAnsi="NewsGotT"/>
            <w:i w:val="0"/>
            <w:iCs w:val="0"/>
            <w:color w:val="auto"/>
            <w:sz w:val="20"/>
            <w:szCs w:val="20"/>
          </w:rPr>
          <w:fldChar w:fldCharType="begin"/>
        </w:r>
        <w:r w:rsidRPr="00B61DF0" w:rsidDel="00325688">
          <w:rPr>
            <w:rFonts w:ascii="NewsGotT" w:hAnsi="NewsGotT"/>
            <w:i w:val="0"/>
            <w:iCs w:val="0"/>
            <w:color w:val="auto"/>
            <w:sz w:val="20"/>
            <w:szCs w:val="20"/>
          </w:rPr>
          <w:delInstrText xml:space="preserve"> SEQ Figura \* ARABIC </w:delInstrText>
        </w:r>
        <w:r w:rsidRPr="00B61DF0"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56</w:delText>
        </w:r>
        <w:r w:rsidRPr="00B61DF0" w:rsidDel="00325688">
          <w:rPr>
            <w:rFonts w:ascii="NewsGotT" w:hAnsi="NewsGotT"/>
            <w:i w:val="0"/>
            <w:iCs w:val="0"/>
            <w:color w:val="auto"/>
            <w:sz w:val="20"/>
            <w:szCs w:val="20"/>
          </w:rPr>
          <w:fldChar w:fldCharType="end"/>
        </w:r>
      </w:del>
      <w:r w:rsidRPr="00B61DF0">
        <w:rPr>
          <w:rFonts w:ascii="NewsGotT" w:hAnsi="NewsGotT"/>
          <w:i w:val="0"/>
          <w:iCs w:val="0"/>
          <w:color w:val="auto"/>
          <w:sz w:val="20"/>
          <w:szCs w:val="20"/>
        </w:rPr>
        <w:t xml:space="preserve"> - Vista superior do robô</w:t>
      </w:r>
      <w:bookmarkEnd w:id="1155"/>
    </w:p>
    <w:p w14:paraId="12255AE6" w14:textId="4D10EEEF" w:rsidR="005734C4" w:rsidRDefault="005734C4" w:rsidP="005734C4">
      <w:pPr>
        <w:pStyle w:val="Legenda"/>
        <w:keepNext/>
        <w:jc w:val="center"/>
      </w:pPr>
      <w:r>
        <w:rPr>
          <w:noProof/>
        </w:rPr>
        <w:drawing>
          <wp:inline distT="0" distB="0" distL="0" distR="0" wp14:anchorId="7F8AB0EE" wp14:editId="72C9B94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
                    <pic:cNvPicPr/>
                  </pic:nvPicPr>
                  <pic:blipFill>
                    <a:blip r:embed="rId214">
                      <a:extLst>
                        <a:ext uri="{28A0092B-C50C-407E-A947-70E740481C1C}">
                          <a14:useLocalDpi xmlns:a14="http://schemas.microsoft.com/office/drawing/2010/main" val="0"/>
                        </a:ext>
                      </a:extLst>
                    </a:blip>
                    <a:stretch>
                      <a:fillRect/>
                    </a:stretch>
                  </pic:blipFill>
                  <pic:spPr>
                    <a:xfrm>
                      <a:off x="0" y="0"/>
                      <a:ext cx="3492000" cy="2839873"/>
                    </a:xfrm>
                    <a:prstGeom prst="rect">
                      <a:avLst/>
                    </a:prstGeom>
                  </pic:spPr>
                </pic:pic>
              </a:graphicData>
            </a:graphic>
          </wp:inline>
        </w:drawing>
      </w:r>
    </w:p>
    <w:p w14:paraId="45BF9C5A" w14:textId="04A2A48E" w:rsidR="005734C4" w:rsidRPr="005734C4" w:rsidRDefault="005734C4" w:rsidP="005734C4">
      <w:pPr>
        <w:pStyle w:val="Legenda"/>
        <w:jc w:val="center"/>
        <w:rPr>
          <w:rFonts w:ascii="NewsGotT" w:hAnsi="NewsGotT"/>
          <w:i w:val="0"/>
          <w:iCs w:val="0"/>
          <w:color w:val="auto"/>
          <w:sz w:val="20"/>
          <w:szCs w:val="20"/>
        </w:rPr>
      </w:pPr>
      <w:bookmarkStart w:id="1160" w:name="_Toc63286515"/>
      <w:r w:rsidRPr="005734C4">
        <w:rPr>
          <w:rFonts w:ascii="NewsGotT" w:hAnsi="NewsGotT"/>
          <w:i w:val="0"/>
          <w:iCs w:val="0"/>
          <w:color w:val="auto"/>
          <w:sz w:val="20"/>
          <w:szCs w:val="20"/>
        </w:rPr>
        <w:t xml:space="preserve">Figura </w:t>
      </w:r>
      <w:ins w:id="1161"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162"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163" w:author="luis barros" w:date="2021-02-06T11:14:00Z">
        <w:r w:rsidR="00325688">
          <w:rPr>
            <w:rFonts w:ascii="NewsGotT" w:hAnsi="NewsGotT"/>
            <w:i w:val="0"/>
            <w:iCs w:val="0"/>
            <w:noProof/>
            <w:color w:val="auto"/>
            <w:sz w:val="20"/>
            <w:szCs w:val="20"/>
          </w:rPr>
          <w:t>51</w:t>
        </w:r>
        <w:r w:rsidR="00325688">
          <w:rPr>
            <w:rFonts w:ascii="NewsGotT" w:hAnsi="NewsGotT"/>
            <w:i w:val="0"/>
            <w:iCs w:val="0"/>
            <w:color w:val="auto"/>
            <w:sz w:val="20"/>
            <w:szCs w:val="20"/>
          </w:rPr>
          <w:fldChar w:fldCharType="end"/>
        </w:r>
      </w:ins>
      <w:del w:id="1164" w:author="luis barros" w:date="2021-02-06T11:05:00Z">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57</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inferior do robô</w:t>
      </w:r>
      <w:bookmarkEnd w:id="1160"/>
    </w:p>
    <w:p w14:paraId="629B05B0" w14:textId="77777777" w:rsidR="005734C4" w:rsidRDefault="005734C4" w:rsidP="005734C4">
      <w:pPr>
        <w:pStyle w:val="PhDCorpo"/>
        <w:keepNext/>
        <w:jc w:val="center"/>
      </w:pPr>
      <w:r>
        <w:rPr>
          <w:noProof/>
          <w:lang w:eastAsia="pt-PT"/>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4B2EE98D" w:rsidR="005734C4" w:rsidRPr="005734C4" w:rsidRDefault="005734C4" w:rsidP="005734C4">
      <w:pPr>
        <w:pStyle w:val="Legenda"/>
        <w:jc w:val="center"/>
        <w:rPr>
          <w:rFonts w:ascii="NewsGotT" w:hAnsi="NewsGotT"/>
          <w:i w:val="0"/>
          <w:iCs w:val="0"/>
          <w:color w:val="auto"/>
          <w:sz w:val="20"/>
          <w:szCs w:val="20"/>
        </w:rPr>
      </w:pPr>
      <w:bookmarkStart w:id="1165" w:name="_Toc63286516"/>
      <w:r w:rsidRPr="005734C4">
        <w:rPr>
          <w:rFonts w:ascii="NewsGotT" w:hAnsi="NewsGotT"/>
          <w:i w:val="0"/>
          <w:iCs w:val="0"/>
          <w:color w:val="auto"/>
          <w:sz w:val="20"/>
          <w:szCs w:val="20"/>
        </w:rPr>
        <w:t xml:space="preserve">Figura </w:t>
      </w:r>
      <w:ins w:id="1166"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167"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168" w:author="luis barros" w:date="2021-02-06T11:14:00Z">
        <w:r w:rsidR="00325688">
          <w:rPr>
            <w:rFonts w:ascii="NewsGotT" w:hAnsi="NewsGotT"/>
            <w:i w:val="0"/>
            <w:iCs w:val="0"/>
            <w:noProof/>
            <w:color w:val="auto"/>
            <w:sz w:val="20"/>
            <w:szCs w:val="20"/>
          </w:rPr>
          <w:t>52</w:t>
        </w:r>
        <w:r w:rsidR="00325688">
          <w:rPr>
            <w:rFonts w:ascii="NewsGotT" w:hAnsi="NewsGotT"/>
            <w:i w:val="0"/>
            <w:iCs w:val="0"/>
            <w:color w:val="auto"/>
            <w:sz w:val="20"/>
            <w:szCs w:val="20"/>
          </w:rPr>
          <w:fldChar w:fldCharType="end"/>
        </w:r>
      </w:ins>
      <w:del w:id="1169" w:author="luis barros" w:date="2021-02-06T11:05:00Z">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58</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lateral do robô</w:t>
      </w:r>
      <w:bookmarkEnd w:id="1165"/>
    </w:p>
    <w:p w14:paraId="3BC2FE1A" w14:textId="77777777" w:rsidR="005734C4" w:rsidRDefault="005734C4" w:rsidP="005734C4">
      <w:pPr>
        <w:pStyle w:val="PhDCorpo"/>
        <w:keepNext/>
        <w:jc w:val="center"/>
      </w:pPr>
      <w:r>
        <w:rPr>
          <w:noProof/>
          <w:lang w:eastAsia="pt-PT"/>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21C56516" w:rsidR="005734C4" w:rsidRPr="005734C4" w:rsidRDefault="005734C4" w:rsidP="005734C4">
      <w:pPr>
        <w:pStyle w:val="Legenda"/>
        <w:jc w:val="center"/>
        <w:rPr>
          <w:rFonts w:ascii="NewsGotT" w:hAnsi="NewsGotT"/>
          <w:i w:val="0"/>
          <w:iCs w:val="0"/>
          <w:color w:val="auto"/>
          <w:sz w:val="20"/>
          <w:szCs w:val="20"/>
        </w:rPr>
      </w:pPr>
      <w:bookmarkStart w:id="1170" w:name="_Toc63286517"/>
      <w:r w:rsidRPr="005734C4">
        <w:rPr>
          <w:rFonts w:ascii="NewsGotT" w:hAnsi="NewsGotT"/>
          <w:i w:val="0"/>
          <w:iCs w:val="0"/>
          <w:color w:val="auto"/>
          <w:sz w:val="20"/>
          <w:szCs w:val="20"/>
        </w:rPr>
        <w:t xml:space="preserve">Figura </w:t>
      </w:r>
      <w:ins w:id="1171"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172"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173" w:author="luis barros" w:date="2021-02-06T11:14:00Z">
        <w:r w:rsidR="00325688">
          <w:rPr>
            <w:rFonts w:ascii="NewsGotT" w:hAnsi="NewsGotT"/>
            <w:i w:val="0"/>
            <w:iCs w:val="0"/>
            <w:noProof/>
            <w:color w:val="auto"/>
            <w:sz w:val="20"/>
            <w:szCs w:val="20"/>
          </w:rPr>
          <w:t>53</w:t>
        </w:r>
        <w:r w:rsidR="00325688">
          <w:rPr>
            <w:rFonts w:ascii="NewsGotT" w:hAnsi="NewsGotT"/>
            <w:i w:val="0"/>
            <w:iCs w:val="0"/>
            <w:color w:val="auto"/>
            <w:sz w:val="20"/>
            <w:szCs w:val="20"/>
          </w:rPr>
          <w:fldChar w:fldCharType="end"/>
        </w:r>
      </w:ins>
      <w:del w:id="1174" w:author="luis barros" w:date="2021-02-06T11:05:00Z">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59</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traseira do robô</w:t>
      </w:r>
      <w:bookmarkEnd w:id="1170"/>
    </w:p>
    <w:p w14:paraId="00337ABA" w14:textId="77777777" w:rsidR="005734C4" w:rsidRDefault="005734C4" w:rsidP="005734C4">
      <w:pPr>
        <w:pStyle w:val="PhDCorpo"/>
        <w:keepNext/>
        <w:jc w:val="center"/>
      </w:pPr>
      <w:r>
        <w:rPr>
          <w:noProof/>
          <w:lang w:eastAsia="pt-PT"/>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17">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62CCE47E" w:rsidR="005734C4" w:rsidRPr="005734C4" w:rsidRDefault="005734C4" w:rsidP="005734C4">
      <w:pPr>
        <w:pStyle w:val="Legenda"/>
        <w:jc w:val="center"/>
        <w:rPr>
          <w:rFonts w:ascii="NewsGotT" w:hAnsi="NewsGotT"/>
          <w:i w:val="0"/>
          <w:iCs w:val="0"/>
          <w:color w:val="auto"/>
          <w:sz w:val="20"/>
          <w:szCs w:val="20"/>
        </w:rPr>
      </w:pPr>
      <w:bookmarkStart w:id="1175" w:name="_Toc63286518"/>
      <w:r w:rsidRPr="005734C4">
        <w:rPr>
          <w:rFonts w:ascii="NewsGotT" w:hAnsi="NewsGotT"/>
          <w:i w:val="0"/>
          <w:iCs w:val="0"/>
          <w:color w:val="auto"/>
          <w:sz w:val="20"/>
          <w:szCs w:val="20"/>
        </w:rPr>
        <w:t xml:space="preserve">Figura </w:t>
      </w:r>
      <w:ins w:id="1176" w:author="luis barros" w:date="2021-02-06T11:14:00Z">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id="1177" w:author="luis barros" w:date="2021-02-06T11:14:00Z">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id="1178" w:author="luis barros" w:date="2021-02-06T11:14:00Z">
        <w:r w:rsidR="00325688">
          <w:rPr>
            <w:rFonts w:ascii="NewsGotT" w:hAnsi="NewsGotT"/>
            <w:i w:val="0"/>
            <w:iCs w:val="0"/>
            <w:noProof/>
            <w:color w:val="auto"/>
            <w:sz w:val="20"/>
            <w:szCs w:val="20"/>
          </w:rPr>
          <w:t>54</w:t>
        </w:r>
        <w:r w:rsidR="00325688">
          <w:rPr>
            <w:rFonts w:ascii="NewsGotT" w:hAnsi="NewsGotT"/>
            <w:i w:val="0"/>
            <w:iCs w:val="0"/>
            <w:color w:val="auto"/>
            <w:sz w:val="20"/>
            <w:szCs w:val="20"/>
          </w:rPr>
          <w:fldChar w:fldCharType="end"/>
        </w:r>
      </w:ins>
      <w:del w:id="1179" w:author="luis barros" w:date="2021-02-06T11:05:00Z">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R="0009661F" w:rsidDel="00325688">
          <w:rPr>
            <w:rFonts w:ascii="NewsGotT" w:hAnsi="NewsGotT"/>
            <w:i w:val="0"/>
            <w:iCs w:val="0"/>
            <w:noProof/>
            <w:color w:val="auto"/>
            <w:sz w:val="20"/>
            <w:szCs w:val="20"/>
          </w:rPr>
          <w:delText>60</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frontal do robô</w:t>
      </w:r>
      <w:bookmarkEnd w:id="1175"/>
    </w:p>
    <w:p w14:paraId="77DFC503" w14:textId="2EC2F59F" w:rsidR="00BE19AB" w:rsidRPr="00D359A1" w:rsidRDefault="009B1C9C" w:rsidP="00BE19AB">
      <w:pPr>
        <w:pStyle w:val="PhDCorpo"/>
        <w:keepNext/>
        <w:rPr>
          <w:noProof/>
          <w:sz w:val="56"/>
          <w:szCs w:val="52"/>
        </w:rPr>
      </w:pPr>
      <w:r w:rsidRPr="00D359A1">
        <w:rPr>
          <w:noProof/>
          <w:sz w:val="56"/>
          <w:szCs w:val="52"/>
        </w:rPr>
        <w:t xml:space="preserve"> </w:t>
      </w:r>
      <w:r w:rsidR="00D359A1" w:rsidRPr="00D359A1">
        <w:rPr>
          <w:noProof/>
          <w:sz w:val="56"/>
          <w:szCs w:val="52"/>
          <w:highlight w:val="yellow"/>
        </w:rPr>
        <w:t>Fotos Reais</w:t>
      </w:r>
    </w:p>
    <w:p w14:paraId="1F672DF4" w14:textId="77777777" w:rsidR="003E73BF" w:rsidRDefault="003E73BF" w:rsidP="005734C4">
      <w:pPr>
        <w:rPr>
          <w:rFonts w:ascii="NewsGotT" w:hAnsi="NewsGotT"/>
          <w:b/>
          <w:sz w:val="36"/>
        </w:rPr>
      </w:pPr>
    </w:p>
    <w:p w14:paraId="72AE042B" w14:textId="06A913BF" w:rsidR="00C54555" w:rsidRDefault="00C54555" w:rsidP="005734C4">
      <w:pPr>
        <w:rPr>
          <w:rFonts w:ascii="NewsGotT" w:hAnsi="NewsGotT"/>
          <w:b/>
          <w:sz w:val="36"/>
        </w:rPr>
        <w:sectPr w:rsidR="00C54555" w:rsidSect="003E73BF">
          <w:headerReference w:type="default" r:id="rId218"/>
          <w:headerReference w:type="first" r:id="rId219"/>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br/>
      </w:r>
      <w:r w:rsidRPr="00ED26D7">
        <w:br/>
      </w:r>
      <w:bookmarkStart w:id="1180" w:name="_Toc63287478"/>
      <w:r>
        <w:t>Possíveis opções alternativas para o desenho dos circuitos</w:t>
      </w:r>
      <w:bookmarkEnd w:id="1180"/>
    </w:p>
    <w:p w14:paraId="4E03A7CC" w14:textId="1F0D1538" w:rsidR="00ED26D7" w:rsidRDefault="00D359A1" w:rsidP="00325C01">
      <w:pPr>
        <w:pStyle w:val="PhDCorpo"/>
        <w:tabs>
          <w:tab w:val="left" w:pos="6100"/>
        </w:tabs>
      </w:pPr>
      <w:r>
        <w:tab/>
      </w:r>
      <w:r w:rsidR="00BC4A9E">
        <w:t xml:space="preserve">Todos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14:paraId="3CEED0F4" w14:textId="5D1F1727" w:rsidR="00B47F5D" w:rsidRDefault="00BC4A9E" w:rsidP="00B47F5D">
      <w:pPr>
        <w:pStyle w:val="PhDCorpo"/>
        <w:tabs>
          <w:tab w:val="left" w:pos="6100"/>
        </w:tabs>
      </w:pPr>
      <w:r>
        <w:tab/>
        <w:t xml:space="preserve">Tal como implementado, caso </w:t>
      </w:r>
      <w:r w:rsidR="00B47F5D">
        <w:t xml:space="preserve">o robô </w:t>
      </w:r>
      <w:r>
        <w:t xml:space="preserve">saia fora da rota, não existe nenhum mecanismo de deteção do sucedido. </w:t>
      </w:r>
      <w:r w:rsidR="00B6279C">
        <w:t xml:space="preserve">Uma possível melhoria para a resolução deste problema seria usar um ou dois dos sensores centrais do </w:t>
      </w:r>
      <w:r w:rsidR="00B6279C">
        <w:rPr>
          <w:i/>
          <w:iCs/>
        </w:rPr>
        <w:t>array</w:t>
      </w:r>
      <w:r w:rsidR="00B6279C">
        <w:t xml:space="preserve"> de sensores para deteção da linha. Caso esta não fosse detetada, o robô teria de parar</w:t>
      </w:r>
      <w:r w:rsidR="00B47F5D">
        <w:t>, evitando que este ande indefinidamente</w:t>
      </w:r>
      <w:r w:rsidR="00B6279C">
        <w:t>.</w:t>
      </w:r>
    </w:p>
    <w:p w14:paraId="7895A3A4" w14:textId="36C2EEC8" w:rsidR="00BD66CC" w:rsidRDefault="00B47F5D" w:rsidP="00834865">
      <w:pPr>
        <w:pStyle w:val="PhDCorpo"/>
        <w:tabs>
          <w:tab w:val="left" w:pos="6100"/>
        </w:tabs>
      </w:pPr>
      <w:r>
        <w:tab/>
        <w:t>Outro aspeto a melhorar seria a implementação de</w:t>
      </w:r>
      <w:r w:rsidR="00D97D48">
        <w:t xml:space="preserve"> um mecanismo de deteção de obstáculos. Caso o robô se encontre sobre a linha e um objeto obstrua a sua passagem, este deve parar de forma a evitar a colisão e possíveis danos materiais de ambas as partes.</w:t>
      </w:r>
      <w:r w:rsidR="00307615">
        <w:t xml:space="preserve"> Além disso, o robô deve emitir um som intermitente de forma a alertar o responsável pelo sucedido.</w:t>
      </w:r>
      <w:r>
        <w:t xml:space="preserve"> </w:t>
      </w:r>
      <w:r w:rsidR="00D97D48">
        <w:t>Este mecanismo poderia ser implementado através de um sensor de proximidade colocado na dianteira do robô. Sem este sistema, o robô embaterá no objeto, provocando um comportamento indefinido.</w:t>
      </w:r>
    </w:p>
    <w:p w14:paraId="4DC62108" w14:textId="77777777" w:rsidR="00834865" w:rsidRDefault="00BD66CC" w:rsidP="00834865">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w:t>
      </w:r>
      <w:r w:rsidR="00800D79">
        <w:t xml:space="preserve">com alimentos </w:t>
      </w:r>
      <w:r>
        <w:t>sobre o robô. Assim que o utilizador o</w:t>
      </w:r>
      <w:r w:rsidR="00800D79">
        <w:t>u</w:t>
      </w:r>
      <w:r>
        <w:t xml:space="preserve"> operador colocassem o tabuleiro sobre o robô, este </w:t>
      </w:r>
      <w:r w:rsidR="00800D79">
        <w:t>iria iniciar a marcha, minimizando os contactos com a armadura do robô.</w:t>
      </w:r>
      <w:r w:rsidR="00834865">
        <w:t xml:space="preserve"> Além disso, poderia ser desenvolvido um sistema automático de desinfeção das superfícies do robô, que deverá ser acionado após finalizar o seu percurso (ida e volta).</w:t>
      </w:r>
    </w:p>
    <w:p w14:paraId="60ADD117" w14:textId="3164D18B" w:rsidR="00B47F5D" w:rsidRDefault="00834865" w:rsidP="00834865">
      <w:pPr>
        <w:pStyle w:val="PhDCorpo"/>
        <w:tabs>
          <w:tab w:val="left" w:pos="9071"/>
        </w:tabs>
      </w:pPr>
      <w:r>
        <w:tab/>
      </w:r>
      <w:r w:rsidR="00307615">
        <w:t xml:space="preserve">Como o robô funciona à base de baterias, estas deveriam ser carregadas numa estação de carregamento. Deste modo, colocar-se-ia o robô na sua estação de carregamento sempre que não estivesse </w:t>
      </w:r>
      <w:r w:rsidR="0055062E">
        <w:t>em utilização</w:t>
      </w:r>
      <w:r w:rsidR="00307615">
        <w:t>.</w:t>
      </w:r>
    </w:p>
    <w:p w14:paraId="4E806E9C" w14:textId="2A45FEFC" w:rsidR="00307615" w:rsidRDefault="008D0238" w:rsidP="008D0238">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w:t>
      </w:r>
      <w:r w:rsidR="0055062E">
        <w:t>e que não foram abordadas neste capítulo. No entanto, algumas seriam descartadas por não justificarem o trabalho</w:t>
      </w:r>
      <w:r w:rsidR="00B10B36">
        <w:t>, terem uma execução complexa para o efeito</w:t>
      </w:r>
      <w:r w:rsidR="0055062E">
        <w:t xml:space="preserve"> ou não serem economicamente viáveis</w:t>
      </w:r>
      <w:r w:rsidR="00B10B36">
        <w:t>.</w:t>
      </w:r>
    </w:p>
    <w:p w14:paraId="0616A474" w14:textId="77777777" w:rsidR="00B47F5D" w:rsidRDefault="00B47F5D" w:rsidP="00B47F5D">
      <w:pPr>
        <w:pStyle w:val="PhDCorpo"/>
        <w:tabs>
          <w:tab w:val="left" w:pos="6100"/>
        </w:tabs>
      </w:pPr>
    </w:p>
    <w:p w14:paraId="787814A5" w14:textId="073B396C" w:rsidR="00B47F5D" w:rsidRDefault="00B47F5D" w:rsidP="00B47F5D">
      <w:pPr>
        <w:pStyle w:val="PhDCorpo"/>
        <w:tabs>
          <w:tab w:val="left" w:pos="6100"/>
        </w:tabs>
        <w:sectPr w:rsidR="00B47F5D" w:rsidSect="008D0238">
          <w:headerReference w:type="default" r:id="rId220"/>
          <w:headerReference w:type="first" r:id="rId221"/>
          <w:pgSz w:w="11907" w:h="16840" w:code="9"/>
          <w:pgMar w:top="1134" w:right="1418" w:bottom="1134" w:left="1418" w:header="567" w:footer="57" w:gutter="0"/>
          <w:pgNumType w:chapSep="emDash"/>
          <w:cols w:space="720"/>
          <w:docGrid w:linePitch="272"/>
        </w:sectPr>
      </w:pPr>
    </w:p>
    <w:p w14:paraId="26F508D9" w14:textId="3F01EE00" w:rsidR="00ED26D7" w:rsidRPr="00B66544" w:rsidRDefault="00ED26D7" w:rsidP="00614EED">
      <w:pPr>
        <w:pStyle w:val="PhDCabealho1"/>
      </w:pPr>
      <w:r w:rsidRPr="00ED26D7">
        <w:br/>
      </w:r>
      <w:r w:rsidRPr="00ED26D7">
        <w:br/>
      </w:r>
      <w:bookmarkStart w:id="1181" w:name="_Toc63287479"/>
      <w:r>
        <w:t>Evolução do atual desenho para um sistema baseado em microcomputador</w:t>
      </w:r>
      <w:bookmarkEnd w:id="1181"/>
    </w:p>
    <w:p w14:paraId="45BB91F3" w14:textId="0D6C7600" w:rsidR="00ED26D7" w:rsidRDefault="00211309" w:rsidP="00211309">
      <w:pPr>
        <w:pStyle w:val="PhDCorpo"/>
        <w:ind w:firstLine="567"/>
      </w:pPr>
      <w:r>
        <w:t xml:space="preserve">O atual desenho do robô poderia ser implementado num sistema baseado em microcomputador, tal como irá ser </w:t>
      </w:r>
      <w:r w:rsidR="00F060E8">
        <w:t>visto</w:t>
      </w:r>
      <w:r>
        <w:t xml:space="preserve"> na unidade curricular</w:t>
      </w:r>
      <w:r w:rsidR="00F060E8">
        <w:t xml:space="preserve"> de Laboratórios e Práticas Integradas II</w:t>
      </w:r>
      <w:r>
        <w:t xml:space="preserve"> </w:t>
      </w:r>
      <w:r w:rsidR="00F060E8">
        <w:t>(</w:t>
      </w:r>
      <w:r>
        <w:t>LPI II</w:t>
      </w:r>
      <w:r w:rsidR="00F060E8">
        <w:t>)</w:t>
      </w:r>
      <w:r>
        <w:t xml:space="preserve">. </w:t>
      </w:r>
    </w:p>
    <w:p w14:paraId="289A98D7" w14:textId="0AB0677D" w:rsidR="00211309" w:rsidRDefault="00F060E8" w:rsidP="00211309">
      <w:pPr>
        <w:pStyle w:val="PhDCorpo"/>
        <w:ind w:firstLine="567"/>
      </w:pPr>
      <w:r>
        <w:t>Como o objetivo do robô é fazer chegar alimentos a alguém que se encontre numa situação de isolamento, o seu aspeto</w:t>
      </w:r>
      <w:r w:rsidR="007428D4">
        <w:t xml:space="preserve"> físico</w:t>
      </w:r>
      <w:r>
        <w:t xml:space="preserve"> será idêntico</w:t>
      </w:r>
      <w:r w:rsidR="007428D4">
        <w:t xml:space="preserve"> ao implementado. Deverão diferir apenas no posicionamento e suporte para o microcomputador e novos sensores.</w:t>
      </w:r>
    </w:p>
    <w:p w14:paraId="369BB7DE" w14:textId="5AE5DCF1" w:rsidR="000A5049" w:rsidRDefault="007428D4" w:rsidP="000A5049">
      <w:pPr>
        <w:pStyle w:val="PhDCorpo"/>
        <w:ind w:firstLine="567"/>
      </w:pPr>
      <w:r>
        <w:t xml:space="preserve">Através do uso de um microcomputador, existirão múltiplas possibilidades de implementação. Uma delas seria </w:t>
      </w:r>
      <w:r w:rsidR="00C32F8B">
        <w:t xml:space="preserve">o uso do controlo remoto, em que uma pessoa responsável </w:t>
      </w:r>
      <w:r w:rsidR="00E6086C">
        <w:t xml:space="preserve">controla o percurso do robô até ao local pretendido. Ao robô teria de ser adicionada uma câmara e a sua imagem deveria ser transmitida para o comando que o utilizador </w:t>
      </w:r>
      <w:r w:rsidR="002B36ED">
        <w:t>estivesse a utilizar. Este sistema poderia ser implementado através d</w:t>
      </w:r>
      <w:r w:rsidR="000A5049">
        <w:t>a</w:t>
      </w:r>
      <w:r w:rsidR="002B36ED">
        <w:t xml:space="preserve"> tecnologia </w:t>
      </w:r>
      <w:r w:rsidR="002B36ED" w:rsidRPr="002B36ED">
        <w:rPr>
          <w:i/>
          <w:iCs/>
        </w:rPr>
        <w:t>Bluetooth</w:t>
      </w:r>
      <w:r w:rsidR="002B36ED">
        <w:t xml:space="preserve">, em que o robô seria controlado por um </w:t>
      </w:r>
      <w:r w:rsidR="002B36ED" w:rsidRPr="002B36ED">
        <w:rPr>
          <w:i/>
          <w:iCs/>
        </w:rPr>
        <w:t>smartphone</w:t>
      </w:r>
      <w:r w:rsidR="002B36ED">
        <w:t xml:space="preserve">. Outra possibilidade, seria a criação de rotas pré-definidas para o robô seguir. Fazendo uso de sensores </w:t>
      </w:r>
      <w:r w:rsidR="002B36ED" w:rsidRPr="002B36ED">
        <w:t>de distância</w:t>
      </w:r>
      <w:r w:rsidR="002B36ED">
        <w:t xml:space="preserve">, o robô poderia desviar-se de obstáculos que se encontrassem na sua rota. </w:t>
      </w:r>
      <w:r w:rsidR="000A5049">
        <w:t xml:space="preserve">A solução que mais se assemelha à implementação atual, seria fazer o uso do microcomputador para seguir uma linha preta, através do </w:t>
      </w:r>
      <w:r w:rsidR="000A5049" w:rsidRPr="0055062E">
        <w:rPr>
          <w:i/>
          <w:iCs/>
        </w:rPr>
        <w:t>array</w:t>
      </w:r>
      <w:r w:rsidR="000A5049">
        <w:t xml:space="preserve"> de sensores </w:t>
      </w:r>
      <w:sdt>
        <w:sdtPr>
          <w:id w:val="-1188524976"/>
          <w:citation/>
        </w:sdtPr>
        <w:sdtEndPr/>
        <w:sdtContent>
          <w:r w:rsidR="001537F4" w:rsidRPr="001537F4">
            <w:fldChar w:fldCharType="begin"/>
          </w:r>
          <w:r w:rsidR="001537F4" w:rsidRPr="001537F4">
            <w:instrText xml:space="preserve"> CITATION Pol14 \l 2070 </w:instrText>
          </w:r>
          <w:r w:rsidR="001537F4" w:rsidRPr="001537F4">
            <w:fldChar w:fldCharType="separate"/>
          </w:r>
          <w:r w:rsidR="004E4B05" w:rsidRPr="004E4B05">
            <w:rPr>
              <w:noProof/>
            </w:rPr>
            <w:t>[7]</w:t>
          </w:r>
          <w:r w:rsidR="001537F4" w:rsidRPr="001537F4">
            <w:fldChar w:fldCharType="end"/>
          </w:r>
        </w:sdtContent>
      </w:sdt>
      <w:r w:rsidR="000A5049">
        <w:t xml:space="preserve"> e implementar as funcionalidades referidas no capítulo anterior.</w:t>
      </w:r>
    </w:p>
    <w:p w14:paraId="15F67929" w14:textId="56022FF8" w:rsidR="0009661F" w:rsidRDefault="000A5049" w:rsidP="0055062E">
      <w:pPr>
        <w:pStyle w:val="PhDCorpo"/>
        <w:ind w:firstLine="567"/>
      </w:pPr>
      <w:r>
        <w:t>Neste capítulo apenas foram apresentadas</w:t>
      </w:r>
      <w:r w:rsidR="0055062E">
        <w:t xml:space="preserve"> algumas</w:t>
      </w:r>
      <w:r>
        <w:t xml:space="preserve"> possibilidades</w:t>
      </w:r>
      <w:r w:rsidR="0055062E">
        <w:t>, sem idealizar a sua implementação ou grau de complexidade. Assim, no próximo semestre, na unidade curricular de LPI II, será avaliada a viabilidade de todas as ideias acima referidas.</w:t>
      </w:r>
    </w:p>
    <w:p w14:paraId="06037DEA" w14:textId="77777777" w:rsidR="001537F4" w:rsidRDefault="001537F4" w:rsidP="0055062E">
      <w:pPr>
        <w:pStyle w:val="PhDCorpo"/>
        <w:ind w:firstLine="567"/>
      </w:pPr>
    </w:p>
    <w:p w14:paraId="3DCDFBAA" w14:textId="223C7FE7" w:rsidR="001537F4" w:rsidRDefault="001537F4" w:rsidP="001537F4">
      <w:pPr>
        <w:pStyle w:val="PhDCorpo"/>
        <w:sectPr w:rsidR="001537F4" w:rsidSect="00CB754E">
          <w:headerReference w:type="first" r:id="rId222"/>
          <w:pgSz w:w="11907" w:h="16840" w:code="9"/>
          <w:pgMar w:top="1134" w:right="1418" w:bottom="1134" w:left="1418" w:header="567" w:footer="57" w:gutter="0"/>
          <w:pgNumType w:chapSep="emDash"/>
          <w:cols w:space="720"/>
          <w:titlePg/>
          <w:docGrid w:linePitch="272"/>
        </w:sectPr>
      </w:pPr>
    </w:p>
    <w:p w14:paraId="6510D194" w14:textId="3E2D03A1" w:rsidR="0009661F" w:rsidRDefault="0009661F" w:rsidP="0009661F">
      <w:pPr>
        <w:pStyle w:val="PhDCabealho1"/>
        <w:numPr>
          <w:ilvl w:val="0"/>
          <w:numId w:val="0"/>
        </w:numPr>
      </w:pPr>
      <w:bookmarkStart w:id="1182" w:name="_Toc63287480"/>
      <w:commentRangeStart w:id="1183"/>
      <w:r>
        <w:t>Conclusão</w:t>
      </w:r>
      <w:bookmarkEnd w:id="1182"/>
      <w:commentRangeEnd w:id="1183"/>
      <w:r w:rsidR="00832C70">
        <w:rPr>
          <w:rStyle w:val="Refdecomentrio"/>
          <w:b w:val="0"/>
          <w:bCs w:val="0"/>
          <w:kern w:val="0"/>
        </w:rPr>
        <w:commentReference w:id="1183"/>
      </w:r>
    </w:p>
    <w:p w14:paraId="24DE7707" w14:textId="78013315" w:rsidR="00C03C81" w:rsidRDefault="007F0E3E" w:rsidP="00CE2F4B">
      <w:pPr>
        <w:pStyle w:val="PhDCorpo"/>
        <w:ind w:firstLine="567"/>
      </w:pPr>
      <w:r>
        <w:t>O projeto integrador da unidade curricular de LPI I pôs à prova algu</w:t>
      </w:r>
      <w:r w:rsidR="00D95233">
        <w:t xml:space="preserve">mas competências </w:t>
      </w:r>
      <w:r>
        <w:t>adquiri</w:t>
      </w:r>
      <w:r w:rsidR="00D95233">
        <w:t>a</w:t>
      </w:r>
      <w:r>
        <w:t xml:space="preserve">s ao longo do curso. </w:t>
      </w:r>
      <w:r w:rsidR="00CE2F4B">
        <w:t>A</w:t>
      </w:r>
      <w:r>
        <w:t>pli</w:t>
      </w:r>
      <w:r w:rsidR="00CE2F4B">
        <w:t>caram-se</w:t>
      </w:r>
      <w:r>
        <w:t xml:space="preserve"> conhecimento</w:t>
      </w:r>
      <w:r w:rsidR="00CE2F4B">
        <w:t>s</w:t>
      </w:r>
      <w:r>
        <w:t xml:space="preserve"> da</w:t>
      </w:r>
      <w:r w:rsidR="00CE2F4B">
        <w:t>s</w:t>
      </w:r>
      <w:r>
        <w:t xml:space="preserve"> UC</w:t>
      </w:r>
      <w:r w:rsidR="00CE2F4B">
        <w:t>s</w:t>
      </w:r>
      <w:r>
        <w:t xml:space="preserve"> de</w:t>
      </w:r>
      <w:r w:rsidR="00CE2F4B">
        <w:t xml:space="preserve"> S</w:t>
      </w:r>
      <w:r>
        <w:t xml:space="preserve">istemas </w:t>
      </w:r>
      <w:r w:rsidR="00CE2F4B">
        <w:t>D</w:t>
      </w:r>
      <w:r>
        <w:t>igitais,</w:t>
      </w:r>
      <w:r w:rsidR="00CE2F4B">
        <w:t xml:space="preserve"> Eletrónica I e II, Instrumentação e Sensores, Controlo Automático, Máquinas Elétricas, entre outras. Foi um projeto ímpar comparativamente a projetos já realizados no âmbito de outras UCs, porque envolveu um maior conhecimento de várias áreas e requereu muito trabalho autónomo.</w:t>
      </w:r>
    </w:p>
    <w:p w14:paraId="4B104ECE" w14:textId="66BD6EEA" w:rsidR="007F0E3E" w:rsidRDefault="008D2B4B" w:rsidP="00611C57">
      <w:pPr>
        <w:pStyle w:val="PhDCorpo"/>
        <w:ind w:firstLine="567"/>
      </w:pPr>
      <w:r>
        <w:t xml:space="preserve">Ao longo do design e testes do robô foram encontrados vários problemas, que provocaram alterações na forma como se abordou o desenvolvimento do projeto. Inicialmente usou-se o sensor de linha no centro do </w:t>
      </w:r>
      <w:r w:rsidR="00880C79">
        <w:t xml:space="preserve">robô de forma a facilitar a inversão do sentido de marcha no final do seu trajeto, evitando assim que o robô necessitasse de efetuar uma volta de 180 </w:t>
      </w:r>
      <w:r w:rsidR="00880C79">
        <w:rPr>
          <w:rFonts w:ascii="Times New Roman" w:hAnsi="Times New Roman"/>
        </w:rPr>
        <w:t xml:space="preserve">° </w:t>
      </w:r>
      <w:r w:rsidR="00880C79">
        <w:t xml:space="preserve">sobre o seu eixo. Assim, os motores teriam de rodar num sentido quando o robô fosse na direção do paciente, e no sentido contrário quando tivesse de voltar ao ponto de partida, simplificando a lógica que controla o estado de funcionamento do robô. </w:t>
      </w:r>
      <w:r w:rsidR="00611C57">
        <w:t>Para isso, foram implementadas e testadas diversas soluções que não cumpriram o seu propósito. D</w:t>
      </w:r>
      <w:r w:rsidR="00880C79">
        <w:t xml:space="preserve">urante a realização de testes, verificou-se que esta abordagem </w:t>
      </w:r>
      <w:r w:rsidR="005F139B">
        <w:t>revela</w:t>
      </w:r>
      <w:r w:rsidR="00880C79">
        <w:t xml:space="preserve"> problemas mecânicos, visto que o sensor se encontrava no eixo das rodas motoras</w:t>
      </w:r>
      <w:r w:rsidR="005F139B">
        <w:t>. Esta abordagem faz com que o ponto central</w:t>
      </w:r>
      <w:r w:rsidR="00611C57">
        <w:t xml:space="preserve"> do robô</w:t>
      </w:r>
      <w:r w:rsidR="005F139B">
        <w:t xml:space="preserve"> (posição do sensor) seja menos sensível a alterações d</w:t>
      </w:r>
      <w:r w:rsidR="00611C57">
        <w:t>e</w:t>
      </w:r>
      <w:r w:rsidR="005F139B">
        <w:t xml:space="preserve"> direção, aumentando o </w:t>
      </w:r>
      <w:r w:rsidR="00611C57">
        <w:t xml:space="preserve">seu </w:t>
      </w:r>
      <w:r w:rsidR="005F139B">
        <w:t>tempo de resposta, impedindo</w:t>
      </w:r>
      <w:r w:rsidR="00611C57">
        <w:t xml:space="preserve">-o de seguir </w:t>
      </w:r>
      <w:r w:rsidR="005F139B">
        <w:t>a linha</w:t>
      </w:r>
      <w:r w:rsidR="00611C57">
        <w:t xml:space="preserve"> corretamente</w:t>
      </w:r>
      <w:r w:rsidR="005F139B">
        <w:t>.</w:t>
      </w:r>
      <w:r w:rsidR="00611C57">
        <w:t xml:space="preserve"> Após a alteração da posição do sensor para a dianteira do robô, estes problemas resolveram-se.</w:t>
      </w:r>
    </w:p>
    <w:p w14:paraId="0C54F41B" w14:textId="58DA979A" w:rsidR="00174058" w:rsidRDefault="00174058" w:rsidP="00611C57">
      <w:pPr>
        <w:pStyle w:val="PhDCorpo"/>
        <w:ind w:firstLine="567"/>
        <w:rPr>
          <w:rFonts w:cs="Arial"/>
          <w:noProof/>
          <w:szCs w:val="24"/>
        </w:rPr>
      </w:pPr>
      <w:r>
        <w:t>Relativamente ao desenho e implementação da máquina de estados, também se encontraram dificuldades. Primitivamente, não houve a preocupação de selecionar integrados da mesma família</w:t>
      </w:r>
      <w:r w:rsidR="00172C49">
        <w:t xml:space="preserve"> lógica</w:t>
      </w:r>
      <w:r>
        <w:t>,</w:t>
      </w:r>
      <w:r w:rsidR="00172C49">
        <w:t xml:space="preserve"> para implementar a máquina de estados,</w:t>
      </w:r>
      <w:r>
        <w:t xml:space="preserve"> o que originou </w:t>
      </w:r>
      <w:r w:rsidR="00172C49">
        <w:t xml:space="preserve">resultados indefinidos. </w:t>
      </w:r>
      <w:r>
        <w:t xml:space="preserve">Verificou-se que todos os integrados devem ser da mesma família </w:t>
      </w:r>
      <w:r w:rsidR="00172C49">
        <w:t xml:space="preserve">lógica </w:t>
      </w:r>
      <w:r>
        <w:t>e</w:t>
      </w:r>
      <w:r w:rsidR="00172C49">
        <w:t xml:space="preserve"> que</w:t>
      </w:r>
      <w:r>
        <w:t xml:space="preserve"> os resultados obtidos foram melhores quando se usaram integrados da família HCT </w:t>
      </w:r>
      <w:sdt>
        <w:sdtPr>
          <w:rPr>
            <w:rFonts w:cs="Arial"/>
            <w:noProof/>
            <w:szCs w:val="24"/>
          </w:rPr>
          <w:id w:val="-1308470433"/>
          <w:citation/>
        </w:sdtPr>
        <w:sdtEnd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4E4B05" w:rsidRPr="004E4B05">
            <w:rPr>
              <w:rFonts w:cs="Arial"/>
              <w:noProof/>
              <w:szCs w:val="24"/>
            </w:rPr>
            <w:t>[5]</w:t>
          </w:r>
          <w:r>
            <w:rPr>
              <w:rFonts w:cs="Arial"/>
              <w:noProof/>
              <w:szCs w:val="24"/>
            </w:rPr>
            <w:fldChar w:fldCharType="end"/>
          </w:r>
        </w:sdtContent>
      </w:sdt>
      <w:r>
        <w:rPr>
          <w:rFonts w:cs="Arial"/>
          <w:noProof/>
          <w:szCs w:val="24"/>
        </w:rPr>
        <w:t>.</w:t>
      </w:r>
      <w:r w:rsidR="00172C49">
        <w:rPr>
          <w:rFonts w:cs="Arial"/>
          <w:noProof/>
          <w:szCs w:val="24"/>
        </w:rPr>
        <w:t xml:space="preserve"> </w:t>
      </w:r>
    </w:p>
    <w:p w14:paraId="743248CD" w14:textId="03B8D7CC" w:rsidR="00142598" w:rsidRDefault="00172C49" w:rsidP="007F0E3E">
      <w:pPr>
        <w:pStyle w:val="PhDCorpo"/>
        <w:ind w:firstLine="567"/>
      </w:pPr>
      <w:r>
        <w:rPr>
          <w:rFonts w:cs="Arial"/>
          <w:noProof/>
          <w:szCs w:val="24"/>
        </w:rPr>
        <w:t>Infelizmente, não foi possível aprofundar nem testar todas as funcionalidade previstas para o projeto, devido a</w:t>
      </w:r>
      <w:r w:rsidR="0001418F">
        <w:rPr>
          <w:rFonts w:cs="Arial"/>
          <w:noProof/>
          <w:szCs w:val="24"/>
        </w:rPr>
        <w:t xml:space="preserve">o </w:t>
      </w:r>
      <w:r w:rsidR="0001418F" w:rsidRPr="0001418F">
        <w:rPr>
          <w:rFonts w:cs="Arial"/>
          <w:noProof/>
          <w:szCs w:val="24"/>
        </w:rPr>
        <w:t xml:space="preserve">confinamento geral </w:t>
      </w:r>
      <w:sdt>
        <w:sdtPr>
          <w:rPr>
            <w:rFonts w:cs="Arial"/>
            <w:noProof/>
            <w:szCs w:val="24"/>
          </w:rPr>
          <w:id w:val="2023822433"/>
          <w:citation/>
        </w:sdtPr>
        <w:sdtEndPr/>
        <w:sdtContent>
          <w:r w:rsidR="0001418F" w:rsidRPr="0001418F">
            <w:rPr>
              <w:rFonts w:cs="Arial"/>
              <w:noProof/>
              <w:szCs w:val="24"/>
            </w:rPr>
            <w:fldChar w:fldCharType="begin"/>
          </w:r>
          <w:r w:rsidR="0001418F" w:rsidRPr="0001418F">
            <w:rPr>
              <w:rFonts w:cs="Arial"/>
              <w:noProof/>
              <w:szCs w:val="24"/>
            </w:rPr>
            <w:instrText xml:space="preserve"> CITATION Ana21 \l 2070 </w:instrText>
          </w:r>
          <w:r w:rsidR="0001418F" w:rsidRPr="0001418F">
            <w:rPr>
              <w:rFonts w:cs="Arial"/>
              <w:noProof/>
              <w:szCs w:val="24"/>
            </w:rPr>
            <w:fldChar w:fldCharType="separate"/>
          </w:r>
          <w:r w:rsidR="004E4B05" w:rsidRPr="004E4B05">
            <w:rPr>
              <w:rFonts w:cs="Arial"/>
              <w:noProof/>
              <w:szCs w:val="24"/>
            </w:rPr>
            <w:t>[8]</w:t>
          </w:r>
          <w:r w:rsidR="0001418F" w:rsidRPr="0001418F">
            <w:rPr>
              <w:rFonts w:cs="Arial"/>
              <w:noProof/>
              <w:szCs w:val="24"/>
            </w:rPr>
            <w:fldChar w:fldCharType="end"/>
          </w:r>
        </w:sdtContent>
      </w:sdt>
      <w:r w:rsidR="0001418F" w:rsidRPr="0001418F">
        <w:rPr>
          <w:rFonts w:cs="Arial"/>
          <w:noProof/>
          <w:szCs w:val="24"/>
        </w:rPr>
        <w:t>.</w:t>
      </w:r>
      <w:r w:rsidR="0001418F">
        <w:rPr>
          <w:rFonts w:cs="Arial"/>
          <w:noProof/>
          <w:szCs w:val="24"/>
        </w:rPr>
        <w:t xml:space="preserve"> </w:t>
      </w:r>
      <w:r w:rsidR="0016597E">
        <w:rPr>
          <w:rFonts w:cs="Arial"/>
          <w:noProof/>
          <w:szCs w:val="24"/>
        </w:rPr>
        <w:t xml:space="preserve">O </w:t>
      </w:r>
      <w:r w:rsidR="0016597E">
        <w:t>planeamento</w:t>
      </w:r>
      <w:r w:rsidR="007F0E3E">
        <w:t xml:space="preserve"> </w:t>
      </w:r>
      <w:r w:rsidR="0016597E">
        <w:t xml:space="preserve">inicial vinha a ser cumprido até que as circunstâncias mudaram e alguns dos objetivos propostos não puderam ser realizados. </w:t>
      </w:r>
    </w:p>
    <w:p w14:paraId="43721937" w14:textId="282F704C" w:rsidR="007428D4" w:rsidRDefault="00B011C1" w:rsidP="003543C1">
      <w:pPr>
        <w:pStyle w:val="PhDCorpo"/>
        <w:ind w:firstLine="567"/>
      </w:pPr>
      <w:r>
        <w:t>No que concebe ao tempo despendido no desenvolvimento do projeto, visto que todo o grupo se juntou para trabalhar em horários definidos, todos os elementos do grupo</w:t>
      </w:r>
      <w:r w:rsidR="003543C1">
        <w:t xml:space="preserve">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180 horas.</w:t>
      </w:r>
    </w:p>
    <w:p w14:paraId="3EF3E116" w14:textId="57C32DEB" w:rsidR="003543C1" w:rsidRDefault="003543C1" w:rsidP="003543C1">
      <w:pPr>
        <w:pStyle w:val="PhDCorpo"/>
        <w:ind w:firstLine="567"/>
      </w:pPr>
      <w:r>
        <w:t>Em suma, este projeto foi desafiante, revela</w:t>
      </w:r>
      <w:r w:rsidR="001537F4">
        <w:t>ndo</w:t>
      </w:r>
      <w:r>
        <w:t xml:space="preserve"> a sua importância na formação enquanto futuros engenheiros. </w:t>
      </w:r>
    </w:p>
    <w:p w14:paraId="4F71A049" w14:textId="77777777" w:rsidR="003543C1" w:rsidRDefault="003543C1" w:rsidP="003543C1">
      <w:pPr>
        <w:pStyle w:val="PhDCorpo"/>
      </w:pPr>
    </w:p>
    <w:p w14:paraId="634F670A" w14:textId="7A029095" w:rsidR="003543C1" w:rsidRDefault="003543C1" w:rsidP="003543C1">
      <w:pPr>
        <w:pStyle w:val="PhDCorpo"/>
        <w:ind w:firstLine="567"/>
        <w:sectPr w:rsidR="003543C1" w:rsidSect="004E4B05">
          <w:headerReference w:type="default" r:id="rId223"/>
          <w:pgSz w:w="11907" w:h="16840" w:code="9"/>
          <w:pgMar w:top="1134" w:right="1418" w:bottom="1134" w:left="1418" w:header="567" w:footer="57" w:gutter="0"/>
          <w:pgNumType w:chapSep="emDash"/>
          <w:cols w:space="720"/>
          <w:docGrid w:linePitch="272"/>
        </w:sectPr>
      </w:pPr>
    </w:p>
    <w:p w14:paraId="211126E9" w14:textId="359E3148" w:rsidR="002424C3" w:rsidRDefault="00F17418" w:rsidP="00F17418">
      <w:pPr>
        <w:pStyle w:val="PhDCabealho1"/>
        <w:numPr>
          <w:ilvl w:val="0"/>
          <w:numId w:val="0"/>
        </w:numPr>
        <w:ind w:left="3828"/>
        <w:jc w:val="left"/>
        <w:rPr>
          <w:noProof/>
        </w:rPr>
      </w:pPr>
      <w:bookmarkStart w:id="1184" w:name="_Toc63287481"/>
      <w:bookmarkEnd w:id="11"/>
      <w:bookmarkEnd w:id="185"/>
      <w:r>
        <w:rPr>
          <w:noProof/>
        </w:rPr>
        <w:t>Referências</w:t>
      </w:r>
      <w:bookmarkEnd w:id="1184"/>
    </w:p>
    <w:p w14:paraId="58E0A236" w14:textId="0C291878" w:rsidR="00C21DF8" w:rsidRPr="0011678E" w:rsidRDefault="00B65D64" w:rsidP="00B65D64">
      <w:pPr>
        <w:spacing w:line="360" w:lineRule="auto"/>
        <w:jc w:val="both"/>
        <w:rPr>
          <w:rFonts w:ascii="NewsGotT" w:eastAsiaTheme="minorHAnsi" w:hAnsi="NewsGotT"/>
          <w:noProof/>
          <w:sz w:val="24"/>
          <w:szCs w:val="22"/>
          <w:lang w:eastAsia="en-US"/>
          <w:rPrChange w:id="1185" w:author="Diogo Fernandes" w:date="2021-02-08T10:36:00Z">
            <w:rPr>
              <w:rFonts w:ascii="NewsGotT" w:eastAsiaTheme="minorHAnsi" w:hAnsi="NewsGotT"/>
              <w:noProof/>
              <w:sz w:val="24"/>
              <w:szCs w:val="22"/>
              <w:lang w:val="en-US" w:eastAsia="en-US"/>
            </w:rPr>
          </w:rPrChange>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11678E">
        <w:rPr>
          <w:rFonts w:ascii="NewsGotT" w:eastAsiaTheme="minorHAnsi" w:hAnsi="NewsGotT"/>
          <w:noProof/>
          <w:sz w:val="24"/>
          <w:szCs w:val="22"/>
          <w:lang w:eastAsia="en-US"/>
          <w:rPrChange w:id="1186" w:author="Diogo Fernandes" w:date="2021-02-08T10:36:00Z">
            <w:rPr>
              <w:rFonts w:ascii="NewsGotT" w:eastAsiaTheme="minorHAnsi" w:hAnsi="NewsGotT"/>
              <w:noProof/>
              <w:sz w:val="24"/>
              <w:szCs w:val="22"/>
              <w:lang w:val="en-US" w:eastAsia="en-US"/>
            </w:rPr>
          </w:rPrChange>
        </w:rPr>
        <w:t>[Online]. Available: https://www.sns.gov.pt/noticias/2020/03/11/covid-19-pandemia/. [Acedido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[3]</w:t>
      </w:r>
      <w:r w:rsidRPr="00CF624D">
        <w:rPr>
          <w:rFonts w:ascii="NewsGotT" w:eastAsiaTheme="minorHAnsi" w:hAnsi="NewsGotT"/>
          <w:noProof/>
          <w:sz w:val="24"/>
          <w:szCs w:val="22"/>
          <w:lang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CF624D" w:rsidRDefault="00B65D64" w:rsidP="00B65D64">
      <w:pPr>
        <w:spacing w:line="360" w:lineRule="auto"/>
        <w:jc w:val="both"/>
        <w:rPr>
          <w:rFonts w:ascii="NewsGotT" w:eastAsiaTheme="minorHAnsi" w:hAnsi="NewsGotT"/>
          <w:noProof/>
          <w:sz w:val="24"/>
          <w:szCs w:val="22"/>
          <w:lang w:val="en-GB"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CF624D">
        <w:rPr>
          <w:rFonts w:ascii="NewsGotT" w:eastAsiaTheme="minorHAnsi" w:hAnsi="NewsGotT"/>
          <w:noProof/>
          <w:sz w:val="24"/>
          <w:szCs w:val="22"/>
          <w:lang w:val="en-GB"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387032C1" w:rsid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[6]</w:t>
      </w:r>
      <w:r w:rsidRPr="00CF624D">
        <w:rPr>
          <w:rFonts w:ascii="NewsGotT" w:eastAsiaTheme="minorHAnsi" w:hAnsi="NewsGotT"/>
          <w:noProof/>
          <w:sz w:val="24"/>
          <w:szCs w:val="22"/>
          <w:lang w:eastAsia="en-US"/>
        </w:rPr>
        <w:tab/>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p w14:paraId="4357F57F" w14:textId="746479A2" w:rsidR="004E4B05" w:rsidRDefault="004E4B05" w:rsidP="00B65D64">
      <w:pPr>
        <w:spacing w:line="360" w:lineRule="auto"/>
        <w:jc w:val="both"/>
        <w:rPr>
          <w:rFonts w:ascii="NewsGotT" w:eastAsiaTheme="minorHAnsi" w:hAnsi="NewsGotT"/>
          <w:noProof/>
          <w:sz w:val="24"/>
          <w:szCs w:val="22"/>
          <w:lang w:eastAsia="en-US"/>
        </w:rPr>
      </w:pPr>
      <w:r w:rsidRPr="004E4B05">
        <w:rPr>
          <w:rFonts w:ascii="NewsGotT" w:eastAsiaTheme="minorHAnsi" w:hAnsi="NewsGotT"/>
          <w:noProof/>
          <w:sz w:val="24"/>
          <w:szCs w:val="22"/>
          <w:lang w:val="en-GB" w:eastAsia="en-US"/>
        </w:rPr>
        <w:t xml:space="preserve">[7] </w:t>
      </w:r>
      <w:r w:rsidRPr="004E4B05">
        <w:rPr>
          <w:rFonts w:ascii="NewsGotT" w:eastAsiaTheme="minorHAnsi" w:hAnsi="NewsGotT"/>
          <w:noProof/>
          <w:sz w:val="24"/>
          <w:szCs w:val="22"/>
          <w:lang w:val="en-GB" w:eastAsia="en-US"/>
        </w:rPr>
        <w:tab/>
        <w:t xml:space="preserve">P. Corporation, “pololu.com,” 2001-2014. [Online]. </w:t>
      </w:r>
      <w:r w:rsidRPr="004E4B05">
        <w:rPr>
          <w:rFonts w:ascii="NewsGotT" w:eastAsiaTheme="minorHAnsi" w:hAnsi="NewsGotT"/>
          <w:noProof/>
          <w:sz w:val="24"/>
          <w:szCs w:val="22"/>
          <w:lang w:eastAsia="en-US"/>
        </w:rPr>
        <w:t>Available: https://www.pololu.com/docs/pdf/0J12/QTR-8x.pdf. [Acedido em 3 fevereiro 2021].</w:t>
      </w:r>
    </w:p>
    <w:p w14:paraId="70CEF7E5" w14:textId="586FAA6B" w:rsidR="0001418F" w:rsidRDefault="0001418F" w:rsidP="00B65D64">
      <w:pPr>
        <w:spacing w:line="360" w:lineRule="auto"/>
        <w:jc w:val="both"/>
        <w:rPr>
          <w:rFonts w:ascii="NewsGotT" w:eastAsiaTheme="minorHAnsi" w:hAnsi="NewsGotT"/>
          <w:noProof/>
          <w:sz w:val="24"/>
          <w:szCs w:val="22"/>
          <w:lang w:eastAsia="en-US"/>
        </w:rPr>
      </w:pPr>
      <w:r w:rsidRPr="0001418F">
        <w:rPr>
          <w:rFonts w:ascii="NewsGotT" w:eastAsiaTheme="minorHAnsi" w:hAnsi="NewsGotT"/>
          <w:noProof/>
          <w:sz w:val="24"/>
          <w:szCs w:val="22"/>
          <w:lang w:eastAsia="en-US"/>
        </w:rPr>
        <w:t>[</w:t>
      </w:r>
      <w:r w:rsidR="004E4B05">
        <w:rPr>
          <w:rFonts w:ascii="NewsGotT" w:eastAsiaTheme="minorHAnsi" w:hAnsi="NewsGotT"/>
          <w:noProof/>
          <w:sz w:val="24"/>
          <w:szCs w:val="22"/>
          <w:lang w:eastAsia="en-US"/>
        </w:rPr>
        <w:t>8</w:t>
      </w:r>
      <w:r w:rsidRPr="0001418F">
        <w:rPr>
          <w:rFonts w:ascii="NewsGotT" w:eastAsiaTheme="minorHAnsi" w:hAnsi="NewsGotT"/>
          <w:noProof/>
          <w:sz w:val="24"/>
          <w:szCs w:val="22"/>
          <w:lang w:eastAsia="en-US"/>
        </w:rPr>
        <w:t xml:space="preserve">] </w:t>
      </w:r>
      <w:r w:rsidRPr="0001418F">
        <w:rPr>
          <w:rFonts w:ascii="NewsGotT" w:eastAsiaTheme="minorHAnsi" w:hAnsi="NewsGotT"/>
          <w:noProof/>
          <w:sz w:val="24"/>
          <w:szCs w:val="22"/>
          <w:lang w:eastAsia="en-US"/>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56A99B8C" w14:textId="77777777" w:rsidR="0001418F" w:rsidRPr="006C79F5" w:rsidRDefault="0001418F" w:rsidP="00B65D64">
      <w:pPr>
        <w:spacing w:line="360" w:lineRule="auto"/>
        <w:jc w:val="both"/>
        <w:rPr>
          <w:rFonts w:ascii="NewsGotT" w:eastAsiaTheme="minorHAnsi" w:hAnsi="NewsGotT"/>
          <w:noProof/>
          <w:sz w:val="24"/>
          <w:szCs w:val="22"/>
          <w:lang w:eastAsia="en-US"/>
        </w:rPr>
      </w:pPr>
    </w:p>
    <w:sectPr w:rsidR="0001418F" w:rsidRPr="006C79F5" w:rsidSect="004E4B05">
      <w:headerReference w:type="default" r:id="rId224"/>
      <w:headerReference w:type="first" r:id="rId225"/>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luis barros" w:date="2021-02-06T10:25:00Z" w:initials="lb">
    <w:p w14:paraId="120F1A18" w14:textId="37201E4F" w:rsidR="00096B32" w:rsidRDefault="00096B32">
      <w:pPr>
        <w:pStyle w:val="Textodecomentrio"/>
      </w:pPr>
      <w:r>
        <w:rPr>
          <w:rStyle w:val="Refdecomentrio"/>
        </w:rPr>
        <w:annotationRef/>
      </w:r>
      <w:r>
        <w:t>Meter data da apresentação</w:t>
      </w:r>
    </w:p>
  </w:comment>
  <w:comment w:id="22" w:author="luis barros" w:date="2021-02-06T10:26:00Z" w:initials="lb">
    <w:p w14:paraId="32BE8248" w14:textId="6903AB62" w:rsidR="00096B32" w:rsidRDefault="00096B32">
      <w:pPr>
        <w:pStyle w:val="Textodecomentrio"/>
      </w:pPr>
      <w:r>
        <w:rPr>
          <w:rStyle w:val="Refdecomentrio"/>
        </w:rPr>
        <w:annotationRef/>
      </w:r>
      <w:r>
        <w:t xml:space="preserve">Metam uma ref de um ou dois robôs para desinfetar </w:t>
      </w:r>
    </w:p>
  </w:comment>
  <w:comment w:id="24" w:author="luis barros" w:date="2021-02-06T10:31:00Z" w:initials="lb">
    <w:p w14:paraId="1879EAA0" w14:textId="2686A583" w:rsidR="00096B32" w:rsidRPr="00F56F55" w:rsidRDefault="00096B32">
      <w:pPr>
        <w:pStyle w:val="Textodecomentrio"/>
        <w:rPr>
          <w:rFonts w:ascii="Times New Roman" w:hAnsi="Times New Roman"/>
        </w:rPr>
      </w:pPr>
      <w:r>
        <w:rPr>
          <w:rStyle w:val="Refdecomentrio"/>
        </w:rPr>
        <w:annotationRef/>
      </w:r>
      <w:r>
        <w:t>Acho que convém indicar uma margem de utilização do vosso produto mais confortável…</w:t>
      </w:r>
      <w:r>
        <w:br/>
        <w:t>se custar 50mil</w:t>
      </w:r>
      <w:r>
        <w:rPr>
          <w:rFonts w:ascii="Times New Roman" w:hAnsi="Times New Roman"/>
        </w:rPr>
        <w:t>€ e acabar a pandemia, é lixo o robô??</w:t>
      </w:r>
      <w:r>
        <w:rPr>
          <w:rFonts w:ascii="Times New Roman" w:hAnsi="Times New Roman"/>
        </w:rPr>
        <w:br/>
        <w:t xml:space="preserve">não podem utilizar para outras tarefas? Mrdicação? Comida auxiliar o transporte na comida? </w:t>
      </w:r>
      <w:r>
        <w:rPr>
          <w:rFonts w:ascii="Times New Roman" w:hAnsi="Times New Roman"/>
        </w:rPr>
        <w:br/>
        <w:t xml:space="preserve">e em casa? Nem que seja para trazer uma mini à sala!? É que já têm conhecimentos e competências para desenvolver uma versão 2.0 low cost para outras aplicações </w:t>
      </w:r>
    </w:p>
  </w:comment>
  <w:comment w:id="36" w:author="luis barros" w:date="2021-02-06T10:38:00Z" w:initials="lb">
    <w:p w14:paraId="2C828103" w14:textId="77777777" w:rsidR="00096B32" w:rsidRDefault="00096B32">
      <w:pPr>
        <w:pStyle w:val="Textodecomentrio"/>
        <w:rPr>
          <w:rStyle w:val="Refdecomentrio"/>
        </w:rPr>
      </w:pPr>
      <w:r>
        <w:rPr>
          <w:rStyle w:val="Refdecomentrio"/>
        </w:rPr>
        <w:t xml:space="preserve">Possível </w:t>
      </w:r>
      <w:r>
        <w:rPr>
          <w:rStyle w:val="Refdecomentrio"/>
        </w:rPr>
        <w:annotationRef/>
      </w:r>
      <w:r>
        <w:rPr>
          <w:rStyle w:val="Refdecomentrio"/>
        </w:rPr>
        <w:t>questão de apresentação:</w:t>
      </w:r>
    </w:p>
    <w:p w14:paraId="259C1015" w14:textId="77777777" w:rsidR="00096B32" w:rsidRDefault="00096B32">
      <w:pPr>
        <w:pStyle w:val="Textodecomentrio"/>
        <w:rPr>
          <w:rStyle w:val="Refdecomentrio"/>
        </w:rPr>
      </w:pPr>
    </w:p>
    <w:p w14:paraId="038D7BCB" w14:textId="7EDCD10A" w:rsidR="00096B32" w:rsidRDefault="00096B32">
      <w:pPr>
        <w:pStyle w:val="Textodecomentrio"/>
      </w:pPr>
      <w:r>
        <w:rPr>
          <w:rStyle w:val="Refdecomentrio"/>
        </w:rPr>
        <w:t>Só dá dois pontos? Um hospital tem vários quartos, terei de ter uma linha para cada quarto??</w:t>
      </w:r>
      <w:r>
        <w:rPr>
          <w:rStyle w:val="Refdecomentrio"/>
        </w:rPr>
        <w:br/>
      </w:r>
      <w:r>
        <w:rPr>
          <w:rStyle w:val="Refdecomentrio"/>
        </w:rPr>
        <w:br/>
        <w:t>têm que fundamentar a nível académico essencialmente :</w:t>
      </w:r>
      <w:r>
        <w:rPr>
          <w:rStyle w:val="Refdecomentrio"/>
        </w:rPr>
        <w:br/>
        <w:t>os dois pontos foi uma escolha do grupo para validar o conceito. Mas o sistema pode ter vários destinos ao longo da linha (varias cruzes ao longo da linha) em que ele ia parando em cada ponto. Na maquina de estados em vez de inverter, segue em frente em todos os pontos e teria um circuito circular (mais fácil de implementação talvez)</w:t>
      </w:r>
      <w:r>
        <w:rPr>
          <w:rStyle w:val="Refdecomentrio"/>
        </w:rPr>
        <w:br/>
        <w:t>contudo, a implementação real do conceito teria como base o controlo digital o que permite não só baixar os custos de implementação e replicação (acima de tudo isto porque a mao de obra vai abatendo ao nr de robôs vendidos, mas o nr de componentes não. Em analogic tens de pagar muitos componentes) mas também permite a implementação de novas funcionalidades e mais robustas. Bem como interface mais amigável e digital</w:t>
      </w:r>
    </w:p>
  </w:comment>
  <w:comment w:id="39" w:author="luis barros" w:date="2021-02-06T10:46:00Z" w:initials="lb">
    <w:p w14:paraId="70FC78F3" w14:textId="6BD8B0B4" w:rsidR="00096B32" w:rsidRDefault="00096B32">
      <w:pPr>
        <w:pStyle w:val="Textodecomentrio"/>
      </w:pPr>
      <w:r>
        <w:rPr>
          <w:rStyle w:val="Refdecomentrio"/>
        </w:rPr>
        <w:annotationRef/>
      </w:r>
      <w:r>
        <w:t>Faz o 180º antes de parar?</w:t>
      </w:r>
      <w:r>
        <w:br/>
        <w:t>ou para, o paciente recolhe e só depois faz os 180? Confirmar retificar o texto anterior que posso ter induzido em erro</w:t>
      </w:r>
    </w:p>
  </w:comment>
  <w:comment w:id="41" w:author="luis barros" w:date="2021-02-06T10:54:00Z" w:initials="lb">
    <w:p w14:paraId="27AF1DB7" w14:textId="2E06A0CE" w:rsidR="00096B32" w:rsidRDefault="00096B32">
      <w:pPr>
        <w:pStyle w:val="Textodecomentrio"/>
      </w:pPr>
      <w:r>
        <w:rPr>
          <w:rStyle w:val="Refdecomentrio"/>
        </w:rPr>
        <w:annotationRef/>
      </w:r>
      <w:r>
        <w:t>Não acho que faça sentido a maneira como está escrito este tópico</w:t>
      </w:r>
      <w:r>
        <w:br/>
      </w:r>
      <w:r>
        <w:br/>
        <w:t>testes previstos de um sistema já implementado!??? Isso faz sentido nas primeiras etapas, não aqui</w:t>
      </w:r>
      <w:r>
        <w:br/>
      </w:r>
      <w:r>
        <w:br/>
        <w:t>qual tal Ensaios experimentais realizados e escrever no passado? Acho que é melhor</w:t>
      </w:r>
      <w:r>
        <w:br/>
        <w:t>quem começa a ler ainda pensa que vocês não fizeram ensaios nenhuns….</w:t>
      </w:r>
    </w:p>
  </w:comment>
  <w:comment w:id="49" w:author="luis barros" w:date="2021-02-06T10:56:00Z" w:initials="lb">
    <w:p w14:paraId="4F53CB0A" w14:textId="1AFD0832" w:rsidR="00096B32" w:rsidRDefault="00096B32">
      <w:pPr>
        <w:pStyle w:val="Textodecomentrio"/>
      </w:pPr>
      <w:r>
        <w:rPr>
          <w:rStyle w:val="Refdecomentrio"/>
        </w:rPr>
        <w:annotationRef/>
      </w:r>
      <w:r>
        <w:t>No presente</w:t>
      </w:r>
    </w:p>
  </w:comment>
  <w:comment w:id="52" w:author="luis barros" w:date="2021-02-06T10:57:00Z" w:initials="lb">
    <w:p w14:paraId="78302507" w14:textId="2680FBDD" w:rsidR="00096B32" w:rsidRDefault="00096B32">
      <w:pPr>
        <w:pStyle w:val="Textodecomentrio"/>
      </w:pPr>
      <w:r>
        <w:rPr>
          <w:rStyle w:val="Refdecomentrio"/>
        </w:rPr>
        <w:annotationRef/>
      </w:r>
      <w:r>
        <w:t>Aqui dá mesmo a entender que a maq de estados ainda vai ser feia…</w:t>
      </w:r>
    </w:p>
  </w:comment>
  <w:comment w:id="57" w:author="luis barros" w:date="2021-02-06T11:19:00Z" w:initials="lb">
    <w:p w14:paraId="0F57F68E" w14:textId="09587600" w:rsidR="00096B32" w:rsidRDefault="00096B32">
      <w:pPr>
        <w:pStyle w:val="Textodecomentrio"/>
      </w:pPr>
      <w:r>
        <w:rPr>
          <w:rStyle w:val="Refdecomentrio"/>
        </w:rPr>
        <w:annotationRef/>
      </w:r>
      <w:r>
        <w:t>Isto parece algo muito específico</w:t>
      </w:r>
    </w:p>
    <w:p w14:paraId="21B396B9" w14:textId="68EEE720" w:rsidR="00096B32" w:rsidRDefault="00096B32">
      <w:pPr>
        <w:pStyle w:val="Textodecomentrio"/>
      </w:pPr>
      <w:r>
        <w:t>Quem for a ler de fora, ainda não sabe ao certo a constituição do vosso sistema</w:t>
      </w:r>
      <w:r>
        <w:br/>
        <w:t>talvez seja melhor apresentar isto para o final</w:t>
      </w:r>
      <w:r>
        <w:br/>
        <w:t>cap dos ensaios experimentais, ultimo topico</w:t>
      </w:r>
    </w:p>
  </w:comment>
  <w:comment w:id="61" w:author="luis barros" w:date="2021-02-06T11:01:00Z" w:initials="lb">
    <w:p w14:paraId="1706AE4B" w14:textId="69023CE3" w:rsidR="00096B32" w:rsidRDefault="00096B32">
      <w:pPr>
        <w:pStyle w:val="Textodecomentrio"/>
      </w:pPr>
      <w:r>
        <w:rPr>
          <w:rStyle w:val="Refdecomentrio"/>
        </w:rPr>
        <w:annotationRef/>
      </w:r>
      <w:r>
        <w:t>Preparem-se para questões relacionadas com um sistema de deteção de obstáculos. Se aparecer uma pessoa à frente, bate? Claro que bate, mas….</w:t>
      </w:r>
      <w:r>
        <w:br/>
        <w:t>projeto académico, queriam isto o mais simples e funcional possível</w:t>
      </w:r>
      <w:r>
        <w:br/>
        <w:t>num sistema digital certamente que terá</w:t>
      </w:r>
      <w:r>
        <w:br/>
        <w:t>uc com 5 ects…</w:t>
      </w:r>
    </w:p>
  </w:comment>
  <w:comment w:id="76" w:author="luis barros" w:date="2021-02-06T11:07:00Z" w:initials="lb">
    <w:p w14:paraId="33A570B1" w14:textId="6EB9F600" w:rsidR="00096B32" w:rsidRDefault="00096B32">
      <w:pPr>
        <w:pStyle w:val="Textodecomentrio"/>
      </w:pPr>
      <w:r>
        <w:rPr>
          <w:rStyle w:val="Refdecomentrio"/>
        </w:rPr>
        <w:annotationRef/>
      </w:r>
      <w:r>
        <w:t>Meter sempre assim antes de apresentar as imagens</w:t>
      </w:r>
    </w:p>
  </w:comment>
  <w:comment w:id="78" w:author="luis barros" w:date="2021-02-06T11:06:00Z" w:initials="lb">
    <w:p w14:paraId="101A6BAC" w14:textId="77777777" w:rsidR="00096B32" w:rsidRDefault="00096B32">
      <w:pPr>
        <w:pStyle w:val="Textodecomentrio"/>
      </w:pPr>
      <w:r>
        <w:rPr>
          <w:rStyle w:val="Refdecomentrio"/>
        </w:rPr>
        <w:annotationRef/>
      </w:r>
      <w:r>
        <w:t>O que já andaram a inventar??</w:t>
      </w:r>
      <w:r>
        <w:br/>
        <w:t>as imagens são sempre justificadas ao texto. Não quero ver imagens com o texto à volta</w:t>
      </w:r>
      <w:r>
        <w:br/>
        <w:t>depois as imagens devem ser sempre mencionadas no texto anterior</w:t>
      </w:r>
      <w:r>
        <w:br/>
        <w:t>que já andaram a fazer às figuras que ele começa a contar como figura 1.2 esta??? Onde anda a 1.1??</w:t>
      </w:r>
    </w:p>
    <w:p w14:paraId="7B816D81" w14:textId="4469C994" w:rsidR="00096B32" w:rsidRDefault="00096B32">
      <w:pPr>
        <w:pStyle w:val="Textodecomentrio"/>
      </w:pPr>
      <w:r>
        <w:t>Inserir a numeração sempre com o nr do capitulo</w:t>
      </w:r>
    </w:p>
  </w:comment>
  <w:comment w:id="92" w:author="luis barros" w:date="2021-02-06T11:15:00Z" w:initials="lb">
    <w:p w14:paraId="68E25111" w14:textId="77777777" w:rsidR="00096B32" w:rsidRDefault="00096B32">
      <w:pPr>
        <w:pStyle w:val="Textodecomentrio"/>
      </w:pPr>
      <w:r>
        <w:rPr>
          <w:rStyle w:val="Refdecomentrio"/>
        </w:rPr>
        <w:annotationRef/>
      </w:r>
      <w:r>
        <w:t>Associar o texto às figuras</w:t>
      </w:r>
      <w:r>
        <w:br/>
        <w:t>toxico fig (a)</w:t>
      </w:r>
      <w:r>
        <w:br/>
        <w:t>nocivo fig(b)</w:t>
      </w:r>
    </w:p>
    <w:p w14:paraId="7B14EA7E" w14:textId="77777777" w:rsidR="00096B32" w:rsidRDefault="00096B32">
      <w:pPr>
        <w:pStyle w:val="Textodecomentrio"/>
      </w:pPr>
      <w:r>
        <w:t>…</w:t>
      </w:r>
    </w:p>
    <w:p w14:paraId="596BB27F" w14:textId="77777777" w:rsidR="00096B32" w:rsidRDefault="00096B32">
      <w:pPr>
        <w:pStyle w:val="Textodecomentrio"/>
      </w:pPr>
      <w:r>
        <w:t>….</w:t>
      </w:r>
    </w:p>
    <w:p w14:paraId="585E3600" w14:textId="13AB9844" w:rsidR="00096B32" w:rsidRDefault="00096B32">
      <w:pPr>
        <w:pStyle w:val="Textodecomentrio"/>
      </w:pPr>
    </w:p>
  </w:comment>
  <w:comment w:id="93" w:author="luis barros" w:date="2021-02-06T11:16:00Z" w:initials="lb">
    <w:p w14:paraId="38FD3249" w14:textId="19C243B3" w:rsidR="00096B32" w:rsidRDefault="00096B32">
      <w:pPr>
        <w:pStyle w:val="Textodecomentrio"/>
      </w:pPr>
      <w:r>
        <w:rPr>
          <w:rStyle w:val="Refdecomentrio"/>
        </w:rPr>
        <w:annotationRef/>
      </w:r>
      <w:r>
        <w:t>Fig (h)</w:t>
      </w:r>
    </w:p>
  </w:comment>
  <w:comment w:id="90" w:author="luis barros" w:date="2021-02-06T11:17:00Z" w:initials="lb">
    <w:p w14:paraId="573C8A21" w14:textId="77777777" w:rsidR="00096B32" w:rsidRDefault="00096B32">
      <w:pPr>
        <w:pStyle w:val="Textodecomentrio"/>
      </w:pPr>
      <w:r>
        <w:rPr>
          <w:rStyle w:val="Refdecomentrio"/>
        </w:rPr>
        <w:annotationRef/>
      </w:r>
      <w:r>
        <w:t>Eu arranjei-vos um template com as coisas todas organizas e já com alguns exemplos</w:t>
      </w:r>
    </w:p>
    <w:p w14:paraId="3A1BBC1A" w14:textId="77777777" w:rsidR="00096B32" w:rsidRDefault="00096B32">
      <w:pPr>
        <w:pStyle w:val="Textodecomentrio"/>
      </w:pPr>
    </w:p>
    <w:p w14:paraId="36E33849" w14:textId="3CBF3B6F" w:rsidR="00096B32" w:rsidRDefault="00096B32">
      <w:pPr>
        <w:pStyle w:val="Textodecomentrio"/>
      </w:pPr>
      <w:r>
        <w:t>Em lado nenhum viram imagens colocas como vocês estão a colocar!!</w:t>
      </w:r>
      <w:r>
        <w:br/>
      </w:r>
      <w:r>
        <w:br/>
        <w:t>nem que peguem no template original e colem para la excertos de cada vez, mas esta formatação não….</w:t>
      </w:r>
      <w:r>
        <w:br/>
        <w:t>a numeração das figuras ficava melhor como no template com o nr do capitulo</w:t>
      </w:r>
    </w:p>
  </w:comment>
  <w:comment w:id="175" w:author="luis barros" w:date="2021-02-06T11:22:00Z" w:initials="lb">
    <w:p w14:paraId="690F5355" w14:textId="77777777" w:rsidR="00096B32" w:rsidRDefault="00096B32">
      <w:pPr>
        <w:pStyle w:val="Textodecomentrio"/>
      </w:pPr>
      <w:r>
        <w:rPr>
          <w:rStyle w:val="Refdecomentrio"/>
        </w:rPr>
        <w:annotationRef/>
      </w:r>
      <w:r>
        <w:t>Eu já li isto!!!</w:t>
      </w:r>
      <w:r>
        <w:br/>
      </w:r>
      <w:r>
        <w:br/>
        <w:t>Copy past do texto anterior? Isto nunca!!!</w:t>
      </w:r>
      <w:r>
        <w:br/>
      </w:r>
      <w:r>
        <w:br/>
        <w:t>apagar tudo</w:t>
      </w:r>
      <w:r>
        <w:br/>
        <w:t>Escrever por outras palavras de uma forma mais simples</w:t>
      </w:r>
    </w:p>
    <w:p w14:paraId="0BFCCB35" w14:textId="77777777" w:rsidR="00096B32" w:rsidRDefault="00096B32">
      <w:pPr>
        <w:pStyle w:val="Textodecomentrio"/>
      </w:pPr>
    </w:p>
    <w:p w14:paraId="75DDF306" w14:textId="26164F19" w:rsidR="00096B32" w:rsidRDefault="00096B32">
      <w:pPr>
        <w:pStyle w:val="Textodecomentrio"/>
      </w:pPr>
      <w:r>
        <w:t>Um erro vocês tem de aprender é a escrita do relatório</w:t>
      </w:r>
    </w:p>
    <w:p w14:paraId="708CEEC7" w14:textId="77777777" w:rsidR="00096B32" w:rsidRDefault="00096B32">
      <w:pPr>
        <w:pStyle w:val="Textodecomentrio"/>
      </w:pPr>
      <w:r>
        <w:t>Nunca na vida vocês vao documentar as coisas no final de implementar.</w:t>
      </w:r>
    </w:p>
    <w:p w14:paraId="3FF8740C" w14:textId="51BFDD95" w:rsidR="00096B32" w:rsidRDefault="00096B32">
      <w:pPr>
        <w:pStyle w:val="Textodecomentrio"/>
      </w:pPr>
      <w:r>
        <w:t>A correta documentação deve acompanhar a tarefa a ser desenvolvida. A escrita do relatório deve ser paralela a todas as tarefas e não no fim em 9 dias…</w:t>
      </w:r>
    </w:p>
  </w:comment>
  <w:comment w:id="242" w:author="luis barros" w:date="2021-02-06T11:30:00Z" w:initials="lb">
    <w:p w14:paraId="0C7FA90D" w14:textId="2E7C16EA" w:rsidR="00096B32" w:rsidRDefault="00096B32">
      <w:pPr>
        <w:pStyle w:val="Textodecomentrio"/>
      </w:pPr>
      <w:r>
        <w:rPr>
          <w:rStyle w:val="Refdecomentrio"/>
        </w:rPr>
        <w:annotationRef/>
      </w:r>
      <w:r>
        <w:t>Inserir nos respectivos topicos</w:t>
      </w:r>
    </w:p>
  </w:comment>
  <w:comment w:id="256" w:author="luis barros" w:date="2021-02-06T11:31:00Z" w:initials="lb">
    <w:p w14:paraId="409131F6" w14:textId="77777777" w:rsidR="00096B32" w:rsidRDefault="00096B32">
      <w:pPr>
        <w:pStyle w:val="Textodecomentrio"/>
      </w:pPr>
      <w:r>
        <w:rPr>
          <w:rStyle w:val="Refdecomentrio"/>
        </w:rPr>
        <w:annotationRef/>
      </w:r>
      <w:r>
        <w:t>Que????</w:t>
      </w:r>
      <w:r>
        <w:br/>
        <w:t>quem escreveu isto? Toda a gente leu???</w:t>
      </w:r>
    </w:p>
    <w:p w14:paraId="1D367AFE" w14:textId="77777777" w:rsidR="00096B32" w:rsidRDefault="00096B32">
      <w:pPr>
        <w:pStyle w:val="Textodecomentrio"/>
      </w:pPr>
    </w:p>
    <w:p w14:paraId="3E68A8C3" w14:textId="099E2714" w:rsidR="00096B32" w:rsidRDefault="00096B32">
      <w:pPr>
        <w:pStyle w:val="Textodecomentrio"/>
      </w:pPr>
      <w:r>
        <w:t>Quando ambos os sensores QUE estoa fora da linha, têm de ter velocidade quase maxima? Os sensores?</w:t>
      </w:r>
    </w:p>
  </w:comment>
  <w:comment w:id="257" w:author="luis barros" w:date="2021-02-06T11:33:00Z" w:initials="lb">
    <w:p w14:paraId="21C2F2A4" w14:textId="77777777" w:rsidR="00096B32" w:rsidRDefault="00096B32">
      <w:pPr>
        <w:pStyle w:val="Textodecomentrio"/>
      </w:pPr>
      <w:r>
        <w:rPr>
          <w:rStyle w:val="Refdecomentrio"/>
        </w:rPr>
        <w:annotationRef/>
      </w:r>
      <w:r>
        <w:t>Mete esta imagem no power point</w:t>
      </w:r>
      <w:r>
        <w:br/>
        <w:t>mete por cima de cada sensor uma lable</w:t>
      </w:r>
    </w:p>
    <w:p w14:paraId="134DE490" w14:textId="75DF7678" w:rsidR="00096B32" w:rsidRDefault="00096B32">
      <w:pPr>
        <w:pStyle w:val="Textodecomentrio"/>
      </w:pPr>
      <w:r>
        <w:t>S1, s2 s3 ….</w:t>
      </w:r>
      <w:r>
        <w:br/>
        <w:t>depois copias tudo e colas aqui</w:t>
      </w:r>
      <w:r>
        <w:br/>
        <w:t>no texto, fazer referência que é o sensor s3 e s6 utilizados para o controlo do seguidor de linha</w:t>
      </w:r>
      <w:r>
        <w:br/>
      </w:r>
      <w:r>
        <w:br/>
        <w:t>nunca devem colocar imagens iguais assim</w:t>
      </w:r>
      <w:r>
        <w:br/>
        <w:t>ou fig 6 ou f7. Faz a alteração que te disse em cima e mete so esta</w:t>
      </w:r>
    </w:p>
  </w:comment>
  <w:comment w:id="263" w:author="luis barros" w:date="2021-02-06T11:36:00Z" w:initials="lb">
    <w:p w14:paraId="6641F22A" w14:textId="77777777" w:rsidR="00096B32" w:rsidRDefault="00096B32">
      <w:pPr>
        <w:pStyle w:val="Textodecomentrio"/>
      </w:pPr>
      <w:r>
        <w:rPr>
          <w:rStyle w:val="Refdecomentrio"/>
        </w:rPr>
        <w:annotationRef/>
      </w:r>
      <w:r>
        <w:t>Que confusão….</w:t>
      </w:r>
    </w:p>
    <w:p w14:paraId="42A95C01" w14:textId="06F9399C" w:rsidR="00096B32" w:rsidRDefault="00096B32">
      <w:pPr>
        <w:pStyle w:val="Textodecomentrio"/>
      </w:pPr>
      <w:r>
        <w:t>Comecem pelas entradas, terminam nas saídas</w:t>
      </w:r>
    </w:p>
    <w:p w14:paraId="0B9B561A" w14:textId="77777777" w:rsidR="00096B32" w:rsidRDefault="00096B32">
      <w:pPr>
        <w:pStyle w:val="Textodecomentrio"/>
      </w:pPr>
      <w:r>
        <w:t>Não comecem a falar de sensor de linha e no paragrafo seguinte falar de motores</w:t>
      </w:r>
      <w:r>
        <w:br/>
        <w:t>façam a divisão que vos disse</w:t>
      </w:r>
    </w:p>
    <w:p w14:paraId="5CC5E732" w14:textId="77777777" w:rsidR="00096B32" w:rsidRDefault="00096B32">
      <w:pPr>
        <w:pStyle w:val="Textodecomentrio"/>
      </w:pPr>
    </w:p>
    <w:p w14:paraId="18D0DA2C" w14:textId="6142DA84" w:rsidR="00096B32" w:rsidRDefault="00096B32">
      <w:pPr>
        <w:pStyle w:val="Textodecomentrio"/>
      </w:pPr>
    </w:p>
  </w:comment>
  <w:comment w:id="264" w:author="luis barros" w:date="2021-02-06T11:39:00Z" w:initials="lb">
    <w:p w14:paraId="376D57B8" w14:textId="5D1D8E86" w:rsidR="00096B32" w:rsidRDefault="00096B32">
      <w:pPr>
        <w:pStyle w:val="Textodecomentrio"/>
      </w:pPr>
      <w:r>
        <w:rPr>
          <w:rStyle w:val="Refdecomentrio"/>
        </w:rPr>
        <w:annotationRef/>
      </w:r>
      <w:r>
        <w:t>O tipo de texto que nunca se deve colocar….</w:t>
      </w:r>
    </w:p>
  </w:comment>
  <w:comment w:id="269" w:author="luis barros" w:date="2021-02-06T11:46:00Z" w:initials="lb">
    <w:p w14:paraId="2F6A4A61" w14:textId="3370D63E" w:rsidR="00096B32" w:rsidRDefault="00096B32">
      <w:pPr>
        <w:pStyle w:val="Textodecomentrio"/>
      </w:pPr>
      <w:r>
        <w:rPr>
          <w:rStyle w:val="Refdecomentrio"/>
        </w:rPr>
        <w:annotationRef/>
      </w:r>
      <w:r>
        <w:t>É on off??</w:t>
      </w:r>
      <w:r>
        <w:br/>
        <w:t xml:space="preserve">se gera um pwm consoante a tensão de entrada parece que </w:t>
      </w:r>
    </w:p>
    <w:p w14:paraId="16BB8883" w14:textId="706A9A38" w:rsidR="00096B32" w:rsidRDefault="00096B32">
      <w:pPr>
        <w:pStyle w:val="Textodecomentrio"/>
      </w:pPr>
      <w:r>
        <w:t>Se tensão entrada; pwm on</w:t>
      </w:r>
    </w:p>
    <w:p w14:paraId="63167A9C" w14:textId="23A3AFF8" w:rsidR="00096B32" w:rsidRDefault="00096B32">
      <w:pPr>
        <w:pStyle w:val="Textodecomentrio"/>
      </w:pPr>
      <w:r>
        <w:t>Senão; pwm off</w:t>
      </w:r>
    </w:p>
    <w:p w14:paraId="212500FD" w14:textId="77777777" w:rsidR="00096B32" w:rsidRDefault="00096B32">
      <w:pPr>
        <w:pStyle w:val="Textodecomentrio"/>
      </w:pPr>
    </w:p>
    <w:p w14:paraId="59A29090" w14:textId="1F9AE338" w:rsidR="00096B32" w:rsidRDefault="00096B32">
      <w:pPr>
        <w:pStyle w:val="Textodecomentrio"/>
      </w:pPr>
      <w:r>
        <w:t>A tensão de entrada serpa proporcional ao valor do DC do sinal pwm gerado. A explicação deve começar por ai</w:t>
      </w:r>
    </w:p>
    <w:p w14:paraId="140BB08A" w14:textId="77777777" w:rsidR="00096B32" w:rsidRDefault="00096B32">
      <w:pPr>
        <w:pStyle w:val="Textodecomentrio"/>
      </w:pPr>
    </w:p>
    <w:p w14:paraId="1F8065C4" w14:textId="0945253F" w:rsidR="00096B32" w:rsidRDefault="00096B32">
      <w:pPr>
        <w:pStyle w:val="Textodecomentrio"/>
      </w:pPr>
      <w:r>
        <w:t>Uma confusão….</w:t>
      </w:r>
    </w:p>
    <w:p w14:paraId="3F505E79" w14:textId="77777777" w:rsidR="00096B32" w:rsidRDefault="00096B32">
      <w:pPr>
        <w:pStyle w:val="Textodecomentrio"/>
      </w:pPr>
    </w:p>
    <w:p w14:paraId="3CB29AD5" w14:textId="00DAF9AF" w:rsidR="00096B32" w:rsidRDefault="00096B32">
      <w:pPr>
        <w:pStyle w:val="Textodecomentrio"/>
      </w:pPr>
      <w:r>
        <w:t>Comecem logo por identificar o que usar e para que</w:t>
      </w:r>
    </w:p>
    <w:p w14:paraId="7BBF9C45" w14:textId="0289D779" w:rsidR="00096B32" w:rsidRDefault="00096B32">
      <w:pPr>
        <w:pStyle w:val="Textodecomentrio"/>
      </w:pPr>
      <w:r>
        <w:t>Para o controlo dos sinais de pwm que atuam os motres, foi utilizado o IC tl494. Este circuito possui um oscilador interno cuja freq é dada pela malha rt ct.Com auxilia da eq X (apresentar equação) é possível determinar os valores de Rc e Rt e, assim, originar uma onda portadora interna dente de serra com a frequência pretendida. Esta onda é posteriormente comparada com um sinal de entrada no pino 3. Variando o valor de entrada é possível variar o ponto de comparação e, consequentemente, o valor de duty-cyle do sinal de PWM resultante. O sinal de pwm é posteriormente utilizado para o controlo dos motores…</w:t>
      </w:r>
    </w:p>
  </w:comment>
  <w:comment w:id="273" w:author="luis barros" w:date="2021-02-06T11:52:00Z" w:initials="lb">
    <w:p w14:paraId="7D1BE2A4" w14:textId="772BB450" w:rsidR="00096B32" w:rsidRDefault="00096B32">
      <w:pPr>
        <w:pStyle w:val="Textodecomentrio"/>
      </w:pPr>
      <w:r>
        <w:rPr>
          <w:rStyle w:val="Refdecomentrio"/>
        </w:rPr>
        <w:annotationRef/>
      </w:r>
      <w:r>
        <w:t>É relevante isto?</w:t>
      </w:r>
    </w:p>
  </w:comment>
  <w:comment w:id="281" w:author="luis barros" w:date="2021-02-06T11:42:00Z" w:initials="lb">
    <w:p w14:paraId="3B69DD7C" w14:textId="316AB0F6" w:rsidR="00096B32" w:rsidRDefault="00096B32">
      <w:pPr>
        <w:pStyle w:val="Textodecomentrio"/>
      </w:pPr>
      <w:r>
        <w:rPr>
          <w:rStyle w:val="Refdecomentrio"/>
        </w:rPr>
        <w:annotationRef/>
      </w:r>
      <w:r>
        <w:t>Vocês dimensionaram bem as coisas?</w:t>
      </w:r>
      <w:r>
        <w:br/>
        <w:t>é aquele R de 150ohm?</w:t>
      </w:r>
      <w:r>
        <w:br/>
        <w:t xml:space="preserve">olha calculem a potencia dela. As resistências que usaram suporta essa potência? Se fazem testes mais prolongados, caput </w:t>
      </w:r>
    </w:p>
  </w:comment>
  <w:comment w:id="288" w:author="luis barros" w:date="2021-02-06T11:45:00Z" w:initials="lb">
    <w:p w14:paraId="04989C82" w14:textId="5A0CC45E" w:rsidR="00096B32" w:rsidRDefault="00096B32">
      <w:pPr>
        <w:pStyle w:val="Textodecomentrio"/>
      </w:pPr>
      <w:r>
        <w:rPr>
          <w:rStyle w:val="Refdecomentrio"/>
        </w:rPr>
        <w:annotationRef/>
      </w:r>
      <w:r>
        <w:t>Opah…. Não leio mais assim…</w:t>
      </w:r>
      <w:r>
        <w:br/>
        <w:t>corrigem as coisas</w:t>
      </w:r>
      <w:r>
        <w:br/>
        <w:t>um grupo de 6, todos a ler, o pt-pt tem de vir 5estrelas e uniforme</w:t>
      </w:r>
      <w:r>
        <w:br/>
        <w:t>não ao ponto de conseguir identificar pessoas diferentes a escrever…</w:t>
      </w:r>
    </w:p>
  </w:comment>
  <w:comment w:id="287" w:author="luis barros" w:date="2021-02-06T12:05:00Z" w:initials="lb">
    <w:p w14:paraId="70C5E1BB" w14:textId="69D13CFD" w:rsidR="00096B32" w:rsidRDefault="00096B32">
      <w:pPr>
        <w:pStyle w:val="Textodecomentrio"/>
      </w:pPr>
      <w:r>
        <w:rPr>
          <w:rStyle w:val="Refdecomentrio"/>
        </w:rPr>
        <w:annotationRef/>
      </w:r>
      <w:r>
        <w:t>Como é que no mesmo paragrafo, conseguem falar de pwm e depois de circuito de controlo de entrada?</w:t>
      </w:r>
      <w:r>
        <w:br/>
      </w:r>
      <w:r>
        <w:br/>
        <w:t>é que reparem na sequencia que ta em capitulo em duas paginas!!!</w:t>
      </w:r>
      <w:r>
        <w:br/>
        <w:t>sensor,pwm, motor, pwm, sensor</w:t>
      </w:r>
    </w:p>
    <w:p w14:paraId="1B1D9346" w14:textId="77777777" w:rsidR="00096B32" w:rsidRDefault="00096B32">
      <w:pPr>
        <w:pStyle w:val="Textodecomentrio"/>
      </w:pPr>
    </w:p>
    <w:p w14:paraId="58A7A458" w14:textId="1A99F78B" w:rsidR="00096B32" w:rsidRDefault="00096B32">
      <w:pPr>
        <w:pStyle w:val="Textodecomentrio"/>
      </w:pPr>
      <w:r>
        <w:t>Falem tudo do que tem a falar de sensores</w:t>
      </w:r>
    </w:p>
    <w:p w14:paraId="1E115942" w14:textId="0D77BA8D" w:rsidR="00096B32" w:rsidRDefault="00096B32">
      <w:pPr>
        <w:pStyle w:val="Textodecomentrio"/>
      </w:pPr>
      <w:r>
        <w:t>Tudo de pwm e turdo de motores</w:t>
      </w:r>
    </w:p>
    <w:p w14:paraId="453C766F" w14:textId="782F2029" w:rsidR="00096B32" w:rsidRDefault="00096B32">
      <w:pPr>
        <w:pStyle w:val="Textodecomentrio"/>
      </w:pPr>
      <w:r>
        <w:t>Que mistela…</w:t>
      </w:r>
    </w:p>
  </w:comment>
  <w:comment w:id="289" w:author="luis barros" w:date="2021-02-06T12:07:00Z" w:initials="lb">
    <w:p w14:paraId="0A9DD5E9" w14:textId="51B4C580" w:rsidR="00096B32" w:rsidRDefault="00096B32">
      <w:pPr>
        <w:pStyle w:val="Textodecomentrio"/>
      </w:pPr>
      <w:r>
        <w:rPr>
          <w:rStyle w:val="Refdecomentrio"/>
        </w:rPr>
        <w:annotationRef/>
      </w:r>
      <w:r>
        <w:t>O esquema elétrico encontra-se representado na figura X</w:t>
      </w:r>
    </w:p>
    <w:p w14:paraId="1F099F09" w14:textId="77777777" w:rsidR="00096B32" w:rsidRDefault="00096B32">
      <w:pPr>
        <w:pStyle w:val="Textodecomentrio"/>
      </w:pPr>
    </w:p>
    <w:p w14:paraId="4F26E673" w14:textId="204BB4A6" w:rsidR="00096B32" w:rsidRDefault="00096B32">
      <w:pPr>
        <w:pStyle w:val="Textodecomentrio"/>
      </w:pPr>
      <w:r>
        <w:t>As figuras têm nome, chamem pelo nome delas</w:t>
      </w:r>
    </w:p>
    <w:p w14:paraId="3F32F0C6" w14:textId="77777777" w:rsidR="00096B32" w:rsidRDefault="00096B32">
      <w:pPr>
        <w:pStyle w:val="Textodecomentrio"/>
      </w:pPr>
    </w:p>
    <w:p w14:paraId="135DFA2E" w14:textId="3E11D65A" w:rsidR="00096B32" w:rsidRDefault="00096B32">
      <w:pPr>
        <w:pStyle w:val="Textodecomentrio"/>
      </w:pPr>
      <w:r>
        <w:t>Evitar fig seguinte, tabela seguinte, figura de cima e afins…</w:t>
      </w:r>
    </w:p>
  </w:comment>
  <w:comment w:id="291" w:author="luis barros" w:date="2021-02-06T12:00:00Z" w:initials="lb">
    <w:p w14:paraId="48170049" w14:textId="77777777" w:rsidR="00096B32" w:rsidRDefault="00096B32">
      <w:pPr>
        <w:pStyle w:val="Textodecomentrio"/>
      </w:pPr>
      <w:r>
        <w:rPr>
          <w:rStyle w:val="Refdecomentrio"/>
        </w:rPr>
        <w:annotationRef/>
      </w:r>
      <w:r>
        <w:t>Porquê só o circuito de cima tem as caixinhas?</w:t>
      </w:r>
      <w:r>
        <w:br/>
        <w:t>ou coloquem so um esquema e fazer com entradas genéricas (entrada1 e entrada2) e depois no texto explicam</w:t>
      </w:r>
      <w:r>
        <w:br/>
        <w:t>ou colocavam isto esteticamente mais bonito. Essas caixas não fica muito bem. Uma pessoa so olha para isso e por momentos esquece o de baixo</w:t>
      </w:r>
    </w:p>
    <w:p w14:paraId="10C6F1B7" w14:textId="77777777" w:rsidR="00096B32" w:rsidRDefault="00096B32">
      <w:pPr>
        <w:pStyle w:val="Textodecomentrio"/>
      </w:pPr>
    </w:p>
    <w:p w14:paraId="241A7754" w14:textId="77777777" w:rsidR="00096B32" w:rsidRDefault="00096B32">
      <w:pPr>
        <w:pStyle w:val="Textodecomentrio"/>
      </w:pPr>
      <w:r>
        <w:t>Olha uma sugestão na imagem que coloquei</w:t>
      </w:r>
    </w:p>
    <w:p w14:paraId="153DD771" w14:textId="18707EC5" w:rsidR="00096B32" w:rsidRDefault="00096B32">
      <w:pPr>
        <w:pStyle w:val="Textodecomentrio"/>
      </w:pPr>
      <w:r>
        <w:t>Colcar o esquema no power point, meter umas caixas com umas cores bem soft a delimitar os estágios</w:t>
      </w:r>
    </w:p>
    <w:p w14:paraId="2EBC1287" w14:textId="77777777" w:rsidR="00096B32" w:rsidRDefault="00096B32">
      <w:pPr>
        <w:pStyle w:val="Textodecomentrio"/>
      </w:pPr>
    </w:p>
    <w:p w14:paraId="146E5BCC" w14:textId="77777777" w:rsidR="00096B32" w:rsidRDefault="00096B32">
      <w:pPr>
        <w:pStyle w:val="Textodecomentrio"/>
      </w:pPr>
      <w:r>
        <w:t>Se arranjarem o esquema sem fundo, tanto melhor</w:t>
      </w:r>
      <w:r>
        <w:br/>
        <w:t>caso contrário, colem uns rectangulos por cima e aumentem a transparência. Foi com fiz</w:t>
      </w:r>
    </w:p>
    <w:p w14:paraId="5018C2B7" w14:textId="77777777" w:rsidR="00096B32" w:rsidRDefault="00096B32">
      <w:pPr>
        <w:pStyle w:val="Textodecomentrio"/>
      </w:pPr>
    </w:p>
    <w:p w14:paraId="16D1D896" w14:textId="5783A7B6" w:rsidR="00096B32" w:rsidRDefault="00096B32">
      <w:pPr>
        <w:pStyle w:val="Textodecomentrio"/>
      </w:pPr>
      <w:r>
        <w:t>Depois umas setas por baixo a identificar essas areas</w:t>
      </w:r>
    </w:p>
  </w:comment>
  <w:comment w:id="298" w:author="luis barros" w:date="2021-02-06T12:07:00Z" w:initials="lb">
    <w:p w14:paraId="0675670A" w14:textId="77777777" w:rsidR="00096B32" w:rsidRDefault="00096B32">
      <w:pPr>
        <w:pStyle w:val="Textodecomentrio"/>
      </w:pPr>
      <w:r>
        <w:rPr>
          <w:rStyle w:val="Refdecomentrio"/>
        </w:rPr>
        <w:annotationRef/>
      </w:r>
      <w:r>
        <w:t>As equações tem numeração e devem ser identificadas no texto</w:t>
      </w:r>
    </w:p>
    <w:p w14:paraId="5E1B7CC8" w14:textId="77777777" w:rsidR="00096B32" w:rsidRDefault="00096B32">
      <w:pPr>
        <w:pStyle w:val="Textodecomentrio"/>
      </w:pPr>
      <w:r>
        <w:t>Equação 2</w:t>
      </w:r>
      <w:r>
        <w:br/>
        <w:t>equação 5</w:t>
      </w:r>
    </w:p>
    <w:p w14:paraId="1CCB6870" w14:textId="5F8EF6C5" w:rsidR="00096B32" w:rsidRDefault="00096B32">
      <w:pPr>
        <w:pStyle w:val="Textodecomentrio"/>
      </w:pPr>
    </w:p>
  </w:comment>
  <w:comment w:id="300" w:author="luis barros" w:date="2021-02-06T12:09:00Z" w:initials="lb">
    <w:p w14:paraId="4D5912BC" w14:textId="1E7A8C47" w:rsidR="00096B32" w:rsidRDefault="00096B32">
      <w:pPr>
        <w:pStyle w:val="Textodecomentrio"/>
      </w:pPr>
      <w:r>
        <w:rPr>
          <w:rStyle w:val="Refdecomentrio"/>
        </w:rPr>
        <w:annotationRef/>
      </w:r>
      <w:r>
        <w:t>Isolamento de que? Acham que tem?</w:t>
      </w:r>
      <w:r>
        <w:br/>
      </w:r>
      <w:r>
        <w:br/>
        <w:t>isto devia estar no inicio como circuito de condicionamento de sinal</w:t>
      </w:r>
    </w:p>
  </w:comment>
  <w:comment w:id="301" w:author="luis barros" w:date="2021-02-06T12:10:00Z" w:initials="lb">
    <w:p w14:paraId="6F560990" w14:textId="77777777" w:rsidR="00096B32" w:rsidRDefault="00096B32">
      <w:pPr>
        <w:pStyle w:val="Textodecomentrio"/>
      </w:pPr>
      <w:r>
        <w:rPr>
          <w:rStyle w:val="Refdecomentrio"/>
        </w:rPr>
        <w:annotationRef/>
      </w:r>
      <w:r>
        <w:t>Isolar… achas que estão isolados?</w:t>
      </w:r>
      <w:r>
        <w:br/>
      </w:r>
      <w:r>
        <w:br/>
        <w:t>isolamento de um circuito elétrico</w:t>
      </w:r>
    </w:p>
    <w:p w14:paraId="41EEE5DD" w14:textId="77777777" w:rsidR="00096B32" w:rsidRDefault="00096B32">
      <w:pPr>
        <w:pStyle w:val="Textodecomentrio"/>
      </w:pPr>
      <w:r>
        <w:t>Quando falam em circuitos, é algo que esta fechado: existe um sinal de envio e outro de retorno</w:t>
      </w:r>
    </w:p>
    <w:p w14:paraId="496EA25F" w14:textId="77777777" w:rsidR="00096B32" w:rsidRDefault="00096B32">
      <w:pPr>
        <w:pStyle w:val="Textodecomentrio"/>
      </w:pPr>
    </w:p>
    <w:p w14:paraId="01ED85DE" w14:textId="77777777" w:rsidR="00096B32" w:rsidRDefault="00096B32">
      <w:pPr>
        <w:pStyle w:val="Textodecomentrio"/>
      </w:pPr>
      <w:r>
        <w:t>Quando crias isolamento, as referencias do sinal, o teu gnd, são diferentes, criando assim isolamente</w:t>
      </w:r>
    </w:p>
    <w:p w14:paraId="5E644241" w14:textId="5C078BD2" w:rsidR="00096B32" w:rsidRDefault="00096B32">
      <w:pPr>
        <w:pStyle w:val="Textodecomentrio"/>
      </w:pPr>
      <w:r>
        <w:t>O que tens não é isso….apenas estão a criar um buffer para minimizar o efeito de carga do sensor de linha. O sinal não fica eletricamente isolado. Ainda para mais, usam a mesmo fonte…</w:t>
      </w:r>
    </w:p>
  </w:comment>
  <w:comment w:id="302" w:author="luis barros" w:date="2021-02-06T12:13:00Z" w:initials="lb">
    <w:p w14:paraId="288BCDD5" w14:textId="3B43181A" w:rsidR="00096B32" w:rsidRDefault="00096B32">
      <w:pPr>
        <w:pStyle w:val="Textodecomentrio"/>
      </w:pPr>
      <w:r>
        <w:rPr>
          <w:rStyle w:val="Refdecomentrio"/>
        </w:rPr>
        <w:annotationRef/>
      </w:r>
      <w:r>
        <w:t>Apresentam duas figuras sem qualquer referencia à mesma no texto</w:t>
      </w:r>
    </w:p>
  </w:comment>
  <w:comment w:id="313" w:author="luis barros" w:date="2021-02-06T12:13:00Z" w:initials="lb">
    <w:p w14:paraId="1800762A" w14:textId="000C5E22" w:rsidR="00096B32" w:rsidRDefault="00096B32">
      <w:pPr>
        <w:pStyle w:val="Textodecomentrio"/>
      </w:pPr>
      <w:r>
        <w:rPr>
          <w:rStyle w:val="Refdecomentrio"/>
        </w:rPr>
        <w:annotationRef/>
      </w:r>
      <w:r>
        <w:t>numeraçao</w:t>
      </w:r>
    </w:p>
  </w:comment>
  <w:comment w:id="321" w:author="luis barros" w:date="2021-02-06T12:16:00Z" w:initials="lb">
    <w:p w14:paraId="6A6BE4CF" w14:textId="31D1F449" w:rsidR="00096B32" w:rsidRDefault="00096B32">
      <w:pPr>
        <w:pStyle w:val="Textodecomentrio"/>
      </w:pPr>
      <w:r>
        <w:rPr>
          <w:rStyle w:val="Refdecomentrio"/>
        </w:rPr>
        <w:annotationRef/>
      </w:r>
      <w:r>
        <w:t>não quero imagens assim… corrigir tudo</w:t>
      </w:r>
    </w:p>
  </w:comment>
  <w:comment w:id="338" w:author="luis barros" w:date="2021-02-06T12:17:00Z" w:initials="lb">
    <w:p w14:paraId="5E955AF3" w14:textId="2349BACE" w:rsidR="00096B32" w:rsidRDefault="00096B32">
      <w:pPr>
        <w:pStyle w:val="Textodecomentrio"/>
      </w:pPr>
      <w:r>
        <w:rPr>
          <w:rStyle w:val="Refdecomentrio"/>
        </w:rPr>
        <w:annotationRef/>
      </w:r>
      <w:r>
        <w:t>já tou cansado de ver a mesma imagem…</w:t>
      </w:r>
      <w:r>
        <w:br/>
        <w:t>coloquem a imagem de forma genérica logo no inicio</w:t>
      </w:r>
      <w:r>
        <w:br/>
        <w:t>ate podem colocar uma tabela a dizer S1 e s8 usado para x</w:t>
      </w:r>
      <w:r>
        <w:br/>
        <w:t>s2 e s7 não usados</w:t>
      </w:r>
      <w:r>
        <w:br/>
        <w:t>s3 e s6 usados para y</w:t>
      </w:r>
      <w:r>
        <w:br/>
        <w:t>s4 e s5 não usados</w:t>
      </w:r>
    </w:p>
  </w:comment>
  <w:comment w:id="365" w:author="luis barros" w:date="2021-02-06T12:19:00Z" w:initials="lb">
    <w:p w14:paraId="27D4A7D9" w14:textId="776CD19F" w:rsidR="00096B32" w:rsidRDefault="00096B32">
      <w:pPr>
        <w:pStyle w:val="Textodecomentrio"/>
      </w:pPr>
      <w:r>
        <w:rPr>
          <w:rStyle w:val="Refdecomentrio"/>
        </w:rPr>
        <w:annotationRef/>
      </w:r>
      <w:r>
        <w:t xml:space="preserve">qual? Identificar </w:t>
      </w:r>
    </w:p>
  </w:comment>
  <w:comment w:id="364" w:author="luis barros" w:date="2021-02-06T12:20:00Z" w:initials="lb">
    <w:p w14:paraId="6C930B25" w14:textId="56F74795" w:rsidR="00096B32" w:rsidRDefault="00096B32">
      <w:pPr>
        <w:pStyle w:val="Textodecomentrio"/>
      </w:pPr>
      <w:r>
        <w:rPr>
          <w:rStyle w:val="Refdecomentrio"/>
        </w:rPr>
        <w:annotationRef/>
      </w:r>
      <w:r>
        <w:t>mesmo assuntos não há paragrafos</w:t>
      </w:r>
    </w:p>
  </w:comment>
  <w:comment w:id="380" w:author="luis barros" w:date="2021-02-06T12:23:00Z" w:initials="lb">
    <w:p w14:paraId="5149134B" w14:textId="04192B6C" w:rsidR="00096B32" w:rsidRDefault="00096B32">
      <w:pPr>
        <w:pStyle w:val="Textodecomentrio"/>
      </w:pPr>
      <w:r>
        <w:rPr>
          <w:rStyle w:val="Refdecomentrio"/>
        </w:rPr>
        <w:annotationRef/>
      </w:r>
      <w:r>
        <w:t>assim sim!!</w:t>
      </w:r>
      <w:r>
        <w:br/>
        <w:t>è fazer isto em tudo!!!</w:t>
      </w:r>
    </w:p>
  </w:comment>
  <w:comment w:id="447" w:author="luis barros" w:date="2021-02-06T12:24:00Z" w:initials="lb">
    <w:p w14:paraId="2EF8F8B8" w14:textId="77777777" w:rsidR="00096B32" w:rsidRDefault="00096B32">
      <w:pPr>
        <w:pStyle w:val="Textodecomentrio"/>
      </w:pPr>
      <w:r>
        <w:rPr>
          <w:rStyle w:val="Refdecomentrio"/>
        </w:rPr>
        <w:annotationRef/>
      </w:r>
      <w:r>
        <w:t>Usem referencias cruzadas</w:t>
      </w:r>
    </w:p>
    <w:p w14:paraId="57EE9433" w14:textId="77777777" w:rsidR="00096B32" w:rsidRDefault="00096B32">
      <w:pPr>
        <w:pStyle w:val="Textodecomentrio"/>
      </w:pPr>
      <w:r>
        <w:t>Se tem um índice de figuras, usem!</w:t>
      </w:r>
    </w:p>
    <w:p w14:paraId="76B848BB" w14:textId="77777777" w:rsidR="00096B32" w:rsidRDefault="00096B32">
      <w:pPr>
        <w:pStyle w:val="Textodecomentrio"/>
      </w:pPr>
    </w:p>
    <w:p w14:paraId="54A37652" w14:textId="5E9E5128" w:rsidR="00096B32" w:rsidRDefault="00096B32">
      <w:pPr>
        <w:pStyle w:val="Textodecomentrio"/>
      </w:pPr>
      <w:r>
        <w:t>Não podes dizer que é a figura 10 se a anterior era a 28….</w:t>
      </w:r>
    </w:p>
  </w:comment>
  <w:comment w:id="448" w:author="luis barros" w:date="2021-02-06T12:26:00Z" w:initials="lb">
    <w:p w14:paraId="7A9C673C" w14:textId="213FBB2E" w:rsidR="00096B32" w:rsidRDefault="00096B32">
      <w:pPr>
        <w:pStyle w:val="Textodecomentrio"/>
      </w:pPr>
      <w:r>
        <w:rPr>
          <w:rStyle w:val="Refdecomentrio"/>
        </w:rPr>
        <w:annotationRef/>
      </w:r>
      <w:r>
        <w:t>Os dois pinos do switch da esquerda estão shuntados</w:t>
      </w:r>
      <w:r>
        <w:br/>
        <w:t>assim como os dois da direta</w:t>
      </w:r>
      <w:r>
        <w:br/>
      </w:r>
      <w:r>
        <w:br/>
        <w:t>verifiquem este esquema</w:t>
      </w:r>
      <w:r>
        <w:br/>
        <w:t>aquele r3 não faz nada….</w:t>
      </w:r>
    </w:p>
  </w:comment>
  <w:comment w:id="457" w:author="luis barros" w:date="2021-02-06T12:27:00Z" w:initials="lb">
    <w:p w14:paraId="364C8224" w14:textId="4F53F4FC" w:rsidR="00096B32" w:rsidRDefault="00096B32">
      <w:pPr>
        <w:pStyle w:val="Textodecomentrio"/>
      </w:pPr>
      <w:r>
        <w:rPr>
          <w:rStyle w:val="Refdecomentrio"/>
        </w:rPr>
        <w:annotationRef/>
      </w:r>
      <w:r>
        <w:t>Intro</w:t>
      </w:r>
    </w:p>
    <w:p w14:paraId="43343B9E" w14:textId="77777777" w:rsidR="00096B32" w:rsidRDefault="00096B32">
      <w:pPr>
        <w:pStyle w:val="Textodecomentrio"/>
      </w:pPr>
      <w:r>
        <w:t>Neste cap são apresentadas as simulações para a b e c</w:t>
      </w:r>
    </w:p>
    <w:p w14:paraId="24FC882A" w14:textId="67636D74" w:rsidR="00096B32" w:rsidRDefault="00096B32">
      <w:pPr>
        <w:pStyle w:val="Textodecomentrio"/>
      </w:pPr>
      <w:r>
        <w:t>Sendo a b c nomes explícitos dos circuitos e dos subtopicos</w:t>
      </w:r>
    </w:p>
  </w:comment>
  <w:comment w:id="468" w:author="luis barros" w:date="2021-02-06T12:28:00Z" w:initials="lb">
    <w:p w14:paraId="3088518C" w14:textId="6E0084E4" w:rsidR="006A5C4D" w:rsidRDefault="006A5C4D">
      <w:pPr>
        <w:pStyle w:val="Textodecomentrio"/>
      </w:pPr>
      <w:r>
        <w:rPr>
          <w:rStyle w:val="Refdecomentrio"/>
        </w:rPr>
        <w:annotationRef/>
      </w:r>
      <w:r>
        <w:t>Meter figuras em condições</w:t>
      </w:r>
      <w:r>
        <w:br/>
        <w:t xml:space="preserve">colocar uma roda à volta da fonte do valor que mudam para realçar </w:t>
      </w:r>
    </w:p>
  </w:comment>
  <w:comment w:id="489" w:author="luis barros" w:date="2021-02-06T12:30:00Z" w:initials="lb">
    <w:p w14:paraId="5722E8DB" w14:textId="77777777" w:rsidR="006A5C4D" w:rsidRDefault="006A5C4D">
      <w:pPr>
        <w:pStyle w:val="Textodecomentrio"/>
      </w:pPr>
      <w:r>
        <w:rPr>
          <w:rStyle w:val="Refdecomentrio"/>
        </w:rPr>
        <w:annotationRef/>
      </w:r>
      <w:r>
        <w:t>Eu é que vou decifrar as coisas?</w:t>
      </w:r>
      <w:r>
        <w:br/>
        <w:t>não podem simplesmente chapar assim as figuras…</w:t>
      </w:r>
    </w:p>
    <w:p w14:paraId="24F72075" w14:textId="24CD459D" w:rsidR="006A5C4D" w:rsidRDefault="006A5C4D">
      <w:pPr>
        <w:pStyle w:val="Textodecomentrio"/>
      </w:pPr>
      <w:r>
        <w:t>Texto explicativo das coisas antes de apresentar</w:t>
      </w:r>
    </w:p>
  </w:comment>
  <w:comment w:id="630" w:author="luis barros" w:date="2021-02-06T12:39:00Z" w:initials="lb">
    <w:p w14:paraId="20F165C6" w14:textId="3336ABDC" w:rsidR="00565E1C" w:rsidRDefault="00565E1C">
      <w:pPr>
        <w:pStyle w:val="Textodecomentrio"/>
      </w:pPr>
      <w:r>
        <w:rPr>
          <w:rStyle w:val="Refdecomentrio"/>
        </w:rPr>
        <w:annotationRef/>
      </w:r>
      <w:r>
        <w:t>Colocar a mesma ordem dos subtópicos do cap 2…</w:t>
      </w:r>
      <w:r>
        <w:br/>
      </w:r>
      <w:r>
        <w:br/>
        <w:t>quer dizer, no cap2 identificam 3 topicos</w:t>
      </w:r>
      <w:r>
        <w:br/>
        <w:t xml:space="preserve">e aqui so fazem simulação de 2 </w:t>
      </w:r>
    </w:p>
  </w:comment>
  <w:comment w:id="691" w:author="luis barros" w:date="2021-02-06T12:41:00Z" w:initials="lb">
    <w:p w14:paraId="5FF5E3D3" w14:textId="77777777" w:rsidR="00565E1C" w:rsidRDefault="00565E1C">
      <w:pPr>
        <w:pStyle w:val="Textodecomentrio"/>
      </w:pPr>
      <w:r>
        <w:rPr>
          <w:rStyle w:val="Refdecomentrio"/>
        </w:rPr>
        <w:annotationRef/>
      </w:r>
      <w:r>
        <w:t>Não gostei em nada isto</w:t>
      </w:r>
      <w:r>
        <w:br/>
        <w:t>parece que chaparam aqui imagens so porque sim…</w:t>
      </w:r>
      <w:r>
        <w:br/>
        <w:t>parece um capítulo mas míudos, só imagens, para eles não lerem….</w:t>
      </w:r>
    </w:p>
    <w:p w14:paraId="52CD2A30" w14:textId="77777777" w:rsidR="00565E1C" w:rsidRDefault="00565E1C">
      <w:pPr>
        <w:pStyle w:val="Textodecomentrio"/>
      </w:pPr>
    </w:p>
    <w:p w14:paraId="71ED8CEB" w14:textId="77777777" w:rsidR="00565E1C" w:rsidRDefault="00565E1C">
      <w:pPr>
        <w:pStyle w:val="Textodecomentrio"/>
      </w:pPr>
      <w:r>
        <w:t>Texto explicativo de cada coisa e que imagem vai aparecer…</w:t>
      </w:r>
      <w:r>
        <w:br/>
        <w:t>apenas sch,layout sem preenchimento e 3d. tudo o resto apagar</w:t>
      </w:r>
    </w:p>
    <w:p w14:paraId="4143FF1E" w14:textId="77777777" w:rsidR="00565E1C" w:rsidRDefault="00565E1C">
      <w:pPr>
        <w:pStyle w:val="Textodecomentrio"/>
      </w:pPr>
    </w:p>
    <w:p w14:paraId="5DA163A1" w14:textId="745FA0EB" w:rsidR="00565E1C" w:rsidRDefault="00565E1C">
      <w:pPr>
        <w:pStyle w:val="Textodecomentrio"/>
      </w:pPr>
      <w:r>
        <w:t>Quando pensam que estão a apresentar muita informação, não estão a apresentar informação nenhuma</w:t>
      </w:r>
    </w:p>
  </w:comment>
  <w:comment w:id="712" w:author="luis barros" w:date="2021-02-06T12:44:00Z" w:initials="lb">
    <w:p w14:paraId="797D7359" w14:textId="77777777" w:rsidR="00565E1C" w:rsidRDefault="00565E1C">
      <w:pPr>
        <w:pStyle w:val="Textodecomentrio"/>
      </w:pPr>
      <w:r>
        <w:rPr>
          <w:rStyle w:val="Refdecomentrio"/>
        </w:rPr>
        <w:annotationRef/>
      </w:r>
      <w:r>
        <w:t>Top é azul</w:t>
      </w:r>
    </w:p>
    <w:p w14:paraId="4B692666" w14:textId="77777777" w:rsidR="00565E1C" w:rsidRDefault="00565E1C">
      <w:pPr>
        <w:pStyle w:val="Textodecomentrio"/>
      </w:pPr>
      <w:r>
        <w:t>Bottom é vermelho</w:t>
      </w:r>
    </w:p>
    <w:p w14:paraId="13AD593A" w14:textId="592F063F" w:rsidR="00565E1C" w:rsidRDefault="00565E1C">
      <w:pPr>
        <w:pStyle w:val="Textodecomentrio"/>
      </w:pPr>
      <w:r>
        <w:t>Ta mal isto</w:t>
      </w:r>
    </w:p>
  </w:comment>
  <w:comment w:id="801" w:author="luis barros" w:date="2021-02-06T12:56:00Z" w:initials="lb">
    <w:p w14:paraId="2F230299" w14:textId="69AF7767" w:rsidR="00832C70" w:rsidRDefault="00832C70">
      <w:pPr>
        <w:pStyle w:val="Textodecomentrio"/>
      </w:pPr>
      <w:r>
        <w:rPr>
          <w:rStyle w:val="Refdecomentrio"/>
        </w:rPr>
        <w:annotationRef/>
      </w:r>
      <w:r>
        <w:t>Fica mal aqui este conteúdo….noutro cap</w:t>
      </w:r>
    </w:p>
  </w:comment>
  <w:comment w:id="819" w:author="luis barros" w:date="2021-02-06T12:47:00Z" w:initials="lb">
    <w:p w14:paraId="3D0BCDB0" w14:textId="77777777" w:rsidR="00832C70" w:rsidRDefault="00832C70">
      <w:pPr>
        <w:pStyle w:val="Textodecomentrio"/>
      </w:pPr>
      <w:r>
        <w:rPr>
          <w:rStyle w:val="Refdecomentrio"/>
        </w:rPr>
        <w:annotationRef/>
      </w:r>
      <w:r>
        <w:t>Esta gigante a tbela</w:t>
      </w:r>
    </w:p>
    <w:p w14:paraId="6148D993" w14:textId="4CE488C0" w:rsidR="00832C70" w:rsidRDefault="00832C70">
      <w:pPr>
        <w:pStyle w:val="Textodecomentrio"/>
      </w:pPr>
      <w:r>
        <w:t>Não precisam de colocar imagens tao grandes nem a altura de cada linha da tabela a 5cm…</w:t>
      </w:r>
      <w:r>
        <w:br/>
        <w:t>usar esta formatação com ref, fazer o mesmo para as restantes</w:t>
      </w:r>
      <w:r>
        <w:br/>
        <w:t>Adicionar uma coluna a esquerda para numerar o material</w:t>
      </w:r>
    </w:p>
  </w:comment>
  <w:comment w:id="1154" w:author="luis barros" w:date="2021-02-06T12:50:00Z" w:initials="lb">
    <w:p w14:paraId="487D0794" w14:textId="77777777" w:rsidR="00832C70" w:rsidRDefault="00832C70">
      <w:pPr>
        <w:pStyle w:val="Textodecomentrio"/>
      </w:pPr>
      <w:r>
        <w:rPr>
          <w:rStyle w:val="Refdecomentrio"/>
        </w:rPr>
        <w:annotationRef/>
      </w:r>
      <w:r>
        <w:t>Mas isto foi feito às 3 pancadas?</w:t>
      </w:r>
    </w:p>
    <w:p w14:paraId="6A012FF5" w14:textId="77777777" w:rsidR="00832C70" w:rsidRDefault="00832C70">
      <w:pPr>
        <w:pStyle w:val="Textodecomentrio"/>
      </w:pPr>
      <w:r>
        <w:t>Quem chega a este capitulo pensa que foi feito nas ultimas 5horas da entrada do relatório….</w:t>
      </w:r>
    </w:p>
    <w:p w14:paraId="06F25BD2" w14:textId="77777777" w:rsidR="00832C70" w:rsidRDefault="00832C70">
      <w:pPr>
        <w:pStyle w:val="Textodecomentrio"/>
      </w:pPr>
    </w:p>
    <w:p w14:paraId="765F0BC8" w14:textId="5C487D54" w:rsidR="00832C70" w:rsidRDefault="00832C70">
      <w:pPr>
        <w:pStyle w:val="Textodecomentrio"/>
      </w:pPr>
      <w:r>
        <w:t>Nada tem haver com o resto do relatório….</w:t>
      </w:r>
    </w:p>
  </w:comment>
  <w:comment w:id="1183" w:author="luis barros" w:date="2021-02-06T12:53:00Z" w:initials="lb">
    <w:p w14:paraId="54E09798" w14:textId="77777777" w:rsidR="00832C70" w:rsidRDefault="00832C70">
      <w:pPr>
        <w:pStyle w:val="Textodecomentrio"/>
      </w:pPr>
      <w:r>
        <w:rPr>
          <w:rStyle w:val="Refdecomentrio"/>
        </w:rPr>
        <w:annotationRef/>
      </w:r>
      <w:r>
        <w:t>A conclusão é um capítulo numerado!</w:t>
      </w:r>
      <w:r>
        <w:br/>
      </w:r>
      <w:r>
        <w:br/>
        <w:t>caoitulo 7 conclusoes</w:t>
      </w:r>
    </w:p>
    <w:p w14:paraId="04A555C3" w14:textId="7510E707" w:rsidR="00832C70" w:rsidRDefault="00832C70">
      <w:pPr>
        <w:pStyle w:val="Textodecomentrio"/>
      </w:pPr>
      <w:r>
        <w:t>7.1 conclusao</w:t>
      </w:r>
    </w:p>
    <w:p w14:paraId="5A5FE12C" w14:textId="55D7DA5A" w:rsidR="00832C70" w:rsidRDefault="00832C70">
      <w:pPr>
        <w:pStyle w:val="Textodecomentrio"/>
      </w:pPr>
      <w:r>
        <w:t>7.2 sugestoes de trabalho futuro que incluem os tópicos das melhorias que colocaram e da evolução</w:t>
      </w:r>
    </w:p>
    <w:p w14:paraId="43E78008" w14:textId="77777777" w:rsidR="00832C70" w:rsidRDefault="00832C70">
      <w:pPr>
        <w:pStyle w:val="Textodecomentrio"/>
      </w:pPr>
    </w:p>
    <w:p w14:paraId="23278CAC" w14:textId="77777777" w:rsidR="00832C70" w:rsidRDefault="00832C70">
      <w:pPr>
        <w:pStyle w:val="Textodecomentrio"/>
      </w:pPr>
    </w:p>
    <w:p w14:paraId="0377A0A3" w14:textId="77777777" w:rsidR="00832C70" w:rsidRDefault="00832C70">
      <w:pPr>
        <w:pStyle w:val="Textodecomentrio"/>
      </w:pPr>
      <w:r>
        <w:t>O cap6 fica para uma análise do produto</w:t>
      </w:r>
    </w:p>
    <w:p w14:paraId="1AFEEC5F" w14:textId="77777777" w:rsidR="00832C70" w:rsidRDefault="00832C70">
      <w:pPr>
        <w:pStyle w:val="Textodecomentrio"/>
      </w:pPr>
      <w:r>
        <w:t>6.1 intro do cap</w:t>
      </w:r>
    </w:p>
    <w:p w14:paraId="6FD8838F" w14:textId="77777777" w:rsidR="00832C70" w:rsidRDefault="00832C70">
      <w:pPr>
        <w:pStyle w:val="Textodecomentrio"/>
      </w:pPr>
      <w:r>
        <w:t>6.2 fiabilidade</w:t>
      </w:r>
    </w:p>
    <w:p w14:paraId="3C85E99D" w14:textId="77777777" w:rsidR="00832C70" w:rsidRDefault="00832C70">
      <w:pPr>
        <w:pStyle w:val="Textodecomentrio"/>
      </w:pPr>
      <w:r>
        <w:t>5.3 certificação</w:t>
      </w:r>
    </w:p>
    <w:p w14:paraId="183B43A0" w14:textId="14CCF5C4" w:rsidR="00832C70" w:rsidRDefault="00832C70">
      <w:pPr>
        <w:pStyle w:val="Textodecomentrio"/>
      </w:pPr>
      <w:r>
        <w:t>5.4 outra cena que esta nos slides do garrido, confirmar</w:t>
      </w:r>
    </w:p>
    <w:p w14:paraId="15FD0F90" w14:textId="77777777" w:rsidR="00832C70" w:rsidRDefault="00832C70">
      <w:pPr>
        <w:pStyle w:val="Textodecomentrio"/>
      </w:pPr>
    </w:p>
    <w:p w14:paraId="284AB2FF" w14:textId="051398CA" w:rsidR="00832C70" w:rsidRDefault="00832C70">
      <w:pPr>
        <w:pStyle w:val="Textodecomentrio"/>
      </w:pPr>
      <w:r>
        <w:t>Falta aqui resultados experimentais…</w:t>
      </w:r>
    </w:p>
    <w:p w14:paraId="5BD92086" w14:textId="3D9150F0" w:rsidR="00832C70" w:rsidRDefault="00832C70">
      <w:pPr>
        <w:pStyle w:val="Textodecomentrio"/>
      </w:pPr>
      <w:r>
        <w:t>Pelo menos o vídeo!! Descarreguem isso numa plataforma qualquer ou até mesmo no dropbox e partilhem o link aqui</w:t>
      </w:r>
    </w:p>
    <w:p w14:paraId="63FCF1A1" w14:textId="349E11F0" w:rsidR="00832C70" w:rsidRDefault="00832C70">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0F1A18" w15:done="0"/>
  <w15:commentEx w15:paraId="32BE8248" w15:done="0"/>
  <w15:commentEx w15:paraId="1879EAA0" w15:done="0"/>
  <w15:commentEx w15:paraId="038D7BCB" w15:done="0"/>
  <w15:commentEx w15:paraId="70FC78F3" w15:done="0"/>
  <w15:commentEx w15:paraId="27AF1DB7" w15:done="0"/>
  <w15:commentEx w15:paraId="4F53CB0A" w15:done="0"/>
  <w15:commentEx w15:paraId="78302507" w15:done="0"/>
  <w15:commentEx w15:paraId="21B396B9" w15:done="0"/>
  <w15:commentEx w15:paraId="1706AE4B" w15:done="0"/>
  <w15:commentEx w15:paraId="33A570B1" w15:done="0"/>
  <w15:commentEx w15:paraId="7B816D81" w15:done="0"/>
  <w15:commentEx w15:paraId="585E3600" w15:done="0"/>
  <w15:commentEx w15:paraId="38FD3249" w15:done="0"/>
  <w15:commentEx w15:paraId="36E33849" w15:done="0"/>
  <w15:commentEx w15:paraId="3FF8740C" w15:done="0"/>
  <w15:commentEx w15:paraId="0C7FA90D" w15:done="0"/>
  <w15:commentEx w15:paraId="3E68A8C3" w15:done="0"/>
  <w15:commentEx w15:paraId="134DE490" w15:done="0"/>
  <w15:commentEx w15:paraId="18D0DA2C" w15:done="0"/>
  <w15:commentEx w15:paraId="376D57B8" w15:done="0"/>
  <w15:commentEx w15:paraId="7BBF9C45" w15:done="0"/>
  <w15:commentEx w15:paraId="7D1BE2A4" w15:done="0"/>
  <w15:commentEx w15:paraId="3B69DD7C" w15:done="0"/>
  <w15:commentEx w15:paraId="04989C82" w15:done="0"/>
  <w15:commentEx w15:paraId="453C766F" w15:done="0"/>
  <w15:commentEx w15:paraId="135DFA2E" w15:done="0"/>
  <w15:commentEx w15:paraId="16D1D896" w15:done="0"/>
  <w15:commentEx w15:paraId="1CCB6870" w15:done="0"/>
  <w15:commentEx w15:paraId="4D5912BC" w15:done="0"/>
  <w15:commentEx w15:paraId="5E644241" w15:done="0"/>
  <w15:commentEx w15:paraId="288BCDD5" w15:done="0"/>
  <w15:commentEx w15:paraId="1800762A" w15:done="0"/>
  <w15:commentEx w15:paraId="6A6BE4CF" w15:done="0"/>
  <w15:commentEx w15:paraId="5E955AF3" w15:done="0"/>
  <w15:commentEx w15:paraId="27D4A7D9" w15:done="0"/>
  <w15:commentEx w15:paraId="6C930B25" w15:done="0"/>
  <w15:commentEx w15:paraId="5149134B" w15:done="0"/>
  <w15:commentEx w15:paraId="54A37652" w15:done="0"/>
  <w15:commentEx w15:paraId="7A9C673C" w15:done="0"/>
  <w15:commentEx w15:paraId="24FC882A" w15:done="0"/>
  <w15:commentEx w15:paraId="3088518C" w15:done="0"/>
  <w15:commentEx w15:paraId="24F72075" w15:done="0"/>
  <w15:commentEx w15:paraId="20F165C6" w15:done="0"/>
  <w15:commentEx w15:paraId="5DA163A1" w15:done="0"/>
  <w15:commentEx w15:paraId="13AD593A" w15:done="0"/>
  <w15:commentEx w15:paraId="2F230299" w15:done="0"/>
  <w15:commentEx w15:paraId="6148D993" w15:done="0"/>
  <w15:commentEx w15:paraId="765F0BC8" w15:done="0"/>
  <w15:commentEx w15:paraId="63FCF1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0F1A18" w16cid:durableId="23CB929E"/>
  <w16cid:commentId w16cid:paraId="32BE8248" w16cid:durableId="23CB929F"/>
  <w16cid:commentId w16cid:paraId="1879EAA0" w16cid:durableId="23CB92A0"/>
  <w16cid:commentId w16cid:paraId="038D7BCB" w16cid:durableId="23CB92A1"/>
  <w16cid:commentId w16cid:paraId="70FC78F3" w16cid:durableId="23CB92A2"/>
  <w16cid:commentId w16cid:paraId="27AF1DB7" w16cid:durableId="23CB92A3"/>
  <w16cid:commentId w16cid:paraId="4F53CB0A" w16cid:durableId="23CB92A4"/>
  <w16cid:commentId w16cid:paraId="78302507" w16cid:durableId="23CB92A5"/>
  <w16cid:commentId w16cid:paraId="21B396B9" w16cid:durableId="23CB92A6"/>
  <w16cid:commentId w16cid:paraId="1706AE4B" w16cid:durableId="23CB92A7"/>
  <w16cid:commentId w16cid:paraId="33A570B1" w16cid:durableId="23CB92A8"/>
  <w16cid:commentId w16cid:paraId="7B816D81" w16cid:durableId="23CB92A9"/>
  <w16cid:commentId w16cid:paraId="585E3600" w16cid:durableId="23CB92AA"/>
  <w16cid:commentId w16cid:paraId="38FD3249" w16cid:durableId="23CB92AB"/>
  <w16cid:commentId w16cid:paraId="36E33849" w16cid:durableId="23CB92AC"/>
  <w16cid:commentId w16cid:paraId="3FF8740C" w16cid:durableId="23CB92AD"/>
  <w16cid:commentId w16cid:paraId="0C7FA90D" w16cid:durableId="23CB92AE"/>
  <w16cid:commentId w16cid:paraId="3E68A8C3" w16cid:durableId="23CB92AF"/>
  <w16cid:commentId w16cid:paraId="134DE490" w16cid:durableId="23CB92B0"/>
  <w16cid:commentId w16cid:paraId="18D0DA2C" w16cid:durableId="23CB92B1"/>
  <w16cid:commentId w16cid:paraId="376D57B8" w16cid:durableId="23CB92B2"/>
  <w16cid:commentId w16cid:paraId="7BBF9C45" w16cid:durableId="23CB92B3"/>
  <w16cid:commentId w16cid:paraId="7D1BE2A4" w16cid:durableId="23CB92B4"/>
  <w16cid:commentId w16cid:paraId="3B69DD7C" w16cid:durableId="23CB92B5"/>
  <w16cid:commentId w16cid:paraId="04989C82" w16cid:durableId="23CB92B6"/>
  <w16cid:commentId w16cid:paraId="453C766F" w16cid:durableId="23CB92B7"/>
  <w16cid:commentId w16cid:paraId="135DFA2E" w16cid:durableId="23CB92B8"/>
  <w16cid:commentId w16cid:paraId="16D1D896" w16cid:durableId="23CB92B9"/>
  <w16cid:commentId w16cid:paraId="1CCB6870" w16cid:durableId="23CB92BA"/>
  <w16cid:commentId w16cid:paraId="4D5912BC" w16cid:durableId="23CB92BB"/>
  <w16cid:commentId w16cid:paraId="5E644241" w16cid:durableId="23CB92BC"/>
  <w16cid:commentId w16cid:paraId="288BCDD5" w16cid:durableId="23CB92BD"/>
  <w16cid:commentId w16cid:paraId="1800762A" w16cid:durableId="23CB92BE"/>
  <w16cid:commentId w16cid:paraId="6A6BE4CF" w16cid:durableId="23CB92BF"/>
  <w16cid:commentId w16cid:paraId="5E955AF3" w16cid:durableId="23CB92C0"/>
  <w16cid:commentId w16cid:paraId="27D4A7D9" w16cid:durableId="23CB92C1"/>
  <w16cid:commentId w16cid:paraId="6C930B25" w16cid:durableId="23CB92C2"/>
  <w16cid:commentId w16cid:paraId="5149134B" w16cid:durableId="23CB92C3"/>
  <w16cid:commentId w16cid:paraId="54A37652" w16cid:durableId="23CB92C4"/>
  <w16cid:commentId w16cid:paraId="7A9C673C" w16cid:durableId="23CB92C5"/>
  <w16cid:commentId w16cid:paraId="24FC882A" w16cid:durableId="23CB92C6"/>
  <w16cid:commentId w16cid:paraId="3088518C" w16cid:durableId="23CB92C7"/>
  <w16cid:commentId w16cid:paraId="24F72075" w16cid:durableId="23CB92C8"/>
  <w16cid:commentId w16cid:paraId="20F165C6" w16cid:durableId="23CB92C9"/>
  <w16cid:commentId w16cid:paraId="5DA163A1" w16cid:durableId="23CB92CA"/>
  <w16cid:commentId w16cid:paraId="13AD593A" w16cid:durableId="23CB92CB"/>
  <w16cid:commentId w16cid:paraId="2F230299" w16cid:durableId="23CB92CC"/>
  <w16cid:commentId w16cid:paraId="6148D993" w16cid:durableId="23CB92CD"/>
  <w16cid:commentId w16cid:paraId="765F0BC8" w16cid:durableId="23CB92CE"/>
  <w16cid:commentId w16cid:paraId="63FCF1A1" w16cid:durableId="23CB92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0CBA57" w14:textId="77777777" w:rsidR="001A4351" w:rsidRDefault="001A4351">
      <w:r>
        <w:separator/>
      </w:r>
    </w:p>
    <w:p w14:paraId="3655815C" w14:textId="77777777" w:rsidR="001A4351" w:rsidRDefault="001A4351"/>
  </w:endnote>
  <w:endnote w:type="continuationSeparator" w:id="0">
    <w:p w14:paraId="6E6CB1FF" w14:textId="77777777" w:rsidR="001A4351" w:rsidRDefault="001A4351">
      <w:r>
        <w:continuationSeparator/>
      </w:r>
    </w:p>
    <w:p w14:paraId="5AF56711" w14:textId="77777777" w:rsidR="001A4351" w:rsidRDefault="001A43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2AEF" w:usb1="4000207B" w:usb2="00000000"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00000287" w:usb1="08070000" w:usb2="00000010"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096B32" w:rsidRPr="00211309" w14:paraId="62C8AC1F" w14:textId="77777777" w:rsidTr="000A42F3">
      <w:tc>
        <w:tcPr>
          <w:tcW w:w="4573" w:type="pct"/>
          <w:shd w:val="clear" w:color="auto" w:fill="auto"/>
          <w:noWrap/>
        </w:tcPr>
        <w:p w14:paraId="2E6BA787" w14:textId="77777777" w:rsidR="00096B32" w:rsidRPr="00211309" w:rsidRDefault="00096B32" w:rsidP="00D453A5">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306B131" w14:textId="77777777" w:rsidR="00096B32" w:rsidRPr="00211309" w:rsidRDefault="00096B32" w:rsidP="00D453A5">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00832C70">
            <w:rPr>
              <w:rStyle w:val="Nmerodepgina"/>
              <w:rFonts w:ascii="NewsGotT" w:hAnsi="NewsGotT"/>
              <w:noProof/>
              <w:sz w:val="16"/>
              <w:szCs w:val="16"/>
            </w:rPr>
            <w:t>67</w:t>
          </w:r>
          <w:r w:rsidRPr="00211309">
            <w:rPr>
              <w:rStyle w:val="Nmerodepgina"/>
              <w:rFonts w:ascii="NewsGotT" w:hAnsi="NewsGotT"/>
              <w:sz w:val="16"/>
              <w:szCs w:val="16"/>
            </w:rPr>
            <w:fldChar w:fldCharType="end"/>
          </w:r>
        </w:p>
      </w:tc>
    </w:tr>
    <w:tr w:rsidR="00096B32" w:rsidRPr="00211309" w14:paraId="26B2D3AA" w14:textId="77777777" w:rsidTr="000A42F3">
      <w:tc>
        <w:tcPr>
          <w:tcW w:w="4573" w:type="pct"/>
          <w:noWrap/>
        </w:tcPr>
        <w:p w14:paraId="477FFCE6" w14:textId="77777777" w:rsidR="00096B32" w:rsidRPr="00211309" w:rsidRDefault="00096B32" w:rsidP="00D453A5">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1415E304" w14:textId="77777777" w:rsidR="00096B32" w:rsidRPr="00211309" w:rsidRDefault="00096B32" w:rsidP="00D453A5">
          <w:pPr>
            <w:pStyle w:val="Rodap"/>
            <w:rPr>
              <w:rFonts w:ascii="NewsGotT" w:hAnsi="NewsGotT"/>
            </w:rPr>
          </w:pPr>
        </w:p>
      </w:tc>
    </w:tr>
  </w:tbl>
  <w:p w14:paraId="003F5DAB" w14:textId="77777777" w:rsidR="00096B32" w:rsidRDefault="00096B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096B32" w14:paraId="415214A0" w14:textId="77777777" w:rsidTr="0010476B">
      <w:tc>
        <w:tcPr>
          <w:tcW w:w="4573" w:type="pct"/>
          <w:shd w:val="clear" w:color="auto" w:fill="auto"/>
          <w:noWrap/>
        </w:tcPr>
        <w:p w14:paraId="6E51493A" w14:textId="3FD657E3" w:rsidR="00096B32" w:rsidRPr="00211309" w:rsidRDefault="00096B32" w:rsidP="0010476B">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3F733201" w14:textId="77777777" w:rsidR="00096B32" w:rsidRPr="00211309" w:rsidRDefault="00096B32" w:rsidP="0010476B">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00832C70">
            <w:rPr>
              <w:rStyle w:val="Nmerodepgina"/>
              <w:rFonts w:ascii="NewsGotT" w:hAnsi="NewsGotT"/>
              <w:noProof/>
              <w:sz w:val="16"/>
              <w:szCs w:val="16"/>
            </w:rPr>
            <w:t>69</w:t>
          </w:r>
          <w:r w:rsidRPr="00211309">
            <w:rPr>
              <w:rStyle w:val="Nmerodepgina"/>
              <w:rFonts w:ascii="NewsGotT" w:hAnsi="NewsGotT"/>
              <w:sz w:val="16"/>
              <w:szCs w:val="16"/>
            </w:rPr>
            <w:fldChar w:fldCharType="end"/>
          </w:r>
        </w:p>
      </w:tc>
    </w:tr>
    <w:tr w:rsidR="00096B32" w14:paraId="50C27438" w14:textId="77777777" w:rsidTr="0010476B">
      <w:tc>
        <w:tcPr>
          <w:tcW w:w="4573" w:type="pct"/>
          <w:noWrap/>
        </w:tcPr>
        <w:p w14:paraId="04EE03D0" w14:textId="77777777" w:rsidR="00096B32" w:rsidRPr="00211309" w:rsidRDefault="00096B32" w:rsidP="0010476B">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3A14F331" w14:textId="77777777" w:rsidR="00096B32" w:rsidRDefault="00096B32" w:rsidP="0010476B">
          <w:pPr>
            <w:pStyle w:val="Rodap"/>
          </w:pPr>
        </w:p>
      </w:tc>
    </w:tr>
  </w:tbl>
  <w:p w14:paraId="4EF164E1" w14:textId="77777777" w:rsidR="00096B32" w:rsidRPr="00373F62" w:rsidRDefault="00096B32"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4AE00" w14:textId="77777777" w:rsidR="001A4351" w:rsidRDefault="001A4351">
      <w:r>
        <w:separator/>
      </w:r>
    </w:p>
  </w:footnote>
  <w:footnote w:type="continuationSeparator" w:id="0">
    <w:p w14:paraId="783745D4" w14:textId="77777777" w:rsidR="001A4351" w:rsidRDefault="001A4351">
      <w:r>
        <w:continuationSeparator/>
      </w:r>
    </w:p>
    <w:p w14:paraId="7B7EC355" w14:textId="77777777" w:rsidR="001A4351" w:rsidRDefault="001A43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096B32" w:rsidRDefault="00096B32"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096B32" w:rsidRPr="00ED26D7" w:rsidRDefault="00096B32"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096B32" w:rsidRPr="00D453A5" w:rsidRDefault="00096B32"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096B32" w:rsidRPr="00ED26D7" w:rsidRDefault="00096B32"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59716" w14:textId="77777777" w:rsidR="00096B32" w:rsidRPr="00211309" w:rsidRDefault="00096B32" w:rsidP="008D0238">
    <w:pPr>
      <w:pStyle w:val="Cabealho"/>
      <w:jc w:val="center"/>
      <w:rPr>
        <w:rFonts w:ascii="NewsGotT" w:hAnsi="NewsGotT"/>
      </w:rPr>
    </w:pPr>
    <w:r w:rsidRPr="00211309">
      <w:rPr>
        <w:rFonts w:ascii="NewsGotT" w:hAnsi="NewsGotT"/>
      </w:rPr>
      <w:t>Possíveis opções alternativas para o desenho dos circuitos</w:t>
    </w:r>
  </w:p>
  <w:p w14:paraId="7286EC4A" w14:textId="6FF9433E" w:rsidR="00096B32" w:rsidRPr="008D0238" w:rsidRDefault="00096B32" w:rsidP="008D0238">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096B32" w:rsidRPr="00ED26D7" w:rsidRDefault="00096B32" w:rsidP="00ED26D7">
    <w:pPr>
      <w:pStyle w:val="Cabealho"/>
      <w:jc w:val="center"/>
      <w:rPr>
        <w:rFonts w:ascii="NewsGotT" w:hAnsi="NewsGotT"/>
      </w:rPr>
    </w:pPr>
    <w:r>
      <w:t>. Desenho do encapsulamento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4076D" w14:textId="77777777" w:rsidR="00096B32" w:rsidRPr="00211309" w:rsidRDefault="00096B32" w:rsidP="008D0238">
    <w:pPr>
      <w:pStyle w:val="Cabealho"/>
      <w:jc w:val="center"/>
      <w:rPr>
        <w:rFonts w:ascii="NewsGotT" w:hAnsi="NewsGotT"/>
      </w:rPr>
    </w:pPr>
    <w:r w:rsidRPr="00211309">
      <w:rPr>
        <w:rFonts w:ascii="NewsGotT" w:hAnsi="NewsGotT"/>
      </w:rPr>
      <w:t>Possíveis opções alternativas para o desenho dos circuitos</w:t>
    </w:r>
  </w:p>
  <w:p w14:paraId="76FDE0B9" w14:textId="77777777" w:rsidR="00096B32" w:rsidRPr="00211309" w:rsidRDefault="00096B32" w:rsidP="008D0238">
    <w:pPr>
      <w:pStyle w:val="Cabealho"/>
      <w:rPr>
        <w:rFonts w:ascii="NewsGotT" w:hAnsi="NewsGot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096B32" w:rsidRPr="00ED26D7" w:rsidRDefault="00096B32" w:rsidP="00ED26D7">
    <w:pPr>
      <w:pStyle w:val="Cabealho"/>
      <w:jc w:val="center"/>
      <w:rPr>
        <w:rFonts w:ascii="NewsGotT" w:hAnsi="NewsGotT"/>
      </w:rPr>
    </w:pPr>
    <w:r>
      <w:t>Possíveis opções alternativas para o desenho dos circuitos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096B32" w:rsidRPr="00211309" w:rsidRDefault="00096B32" w:rsidP="00ED26D7">
    <w:pPr>
      <w:pStyle w:val="Cabealho"/>
      <w:jc w:val="center"/>
      <w:rPr>
        <w:rFonts w:ascii="NewsGotT" w:hAnsi="NewsGotT"/>
      </w:rPr>
    </w:pPr>
    <w:r w:rsidRPr="00211309">
      <w:rPr>
        <w:rFonts w:ascii="NewsGotT" w:hAnsi="NewsGotT"/>
      </w:rPr>
      <w:t>Evolução do atual desenho para um sistema baseado em microcomputador</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83F52" w14:textId="09AB5FEC" w:rsidR="00096B32" w:rsidRPr="00211309" w:rsidRDefault="00096B32" w:rsidP="008D0238">
    <w:pPr>
      <w:pStyle w:val="Cabealho"/>
      <w:jc w:val="center"/>
      <w:rPr>
        <w:rFonts w:ascii="NewsGotT" w:hAnsi="NewsGotT"/>
      </w:rPr>
    </w:pPr>
    <w:r>
      <w:rPr>
        <w:rFonts w:ascii="NewsGotT" w:hAnsi="NewsGotT"/>
      </w:rPr>
      <w:t>Conclusão</w:t>
    </w:r>
  </w:p>
  <w:p w14:paraId="0B720821" w14:textId="77777777" w:rsidR="00096B32" w:rsidRPr="00211309" w:rsidRDefault="00096B32" w:rsidP="008D0238">
    <w:pPr>
      <w:pStyle w:val="Cabealho"/>
      <w:rPr>
        <w:rFonts w:ascii="NewsGotT" w:hAnsi="NewsGot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5D8BB" w14:textId="635FB3E4" w:rsidR="00096B32" w:rsidRPr="00211309" w:rsidRDefault="00096B32" w:rsidP="004E4B05">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096B32" w:rsidRPr="009F2E98" w:rsidRDefault="00096B32" w:rsidP="009F2E98">
    <w:pPr>
      <w:pStyle w:val="Cabealho"/>
      <w:jc w:val="center"/>
    </w:pPr>
    <w:r>
      <w:t>Índice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096B32" w:rsidRPr="00ED26D7" w:rsidRDefault="00096B32" w:rsidP="00ED26D7">
    <w:pPr>
      <w:pStyle w:val="Cabealho"/>
      <w:jc w:val="center"/>
      <w:rPr>
        <w:rFonts w:ascii="NewsGotT" w:hAnsi="NewsGotT"/>
      </w:rPr>
    </w:pPr>
    <w:r>
      <w:rPr>
        <w:rFonts w:ascii="NewsGotT" w:hAnsi="NewsGotT"/>
      </w:rPr>
      <w:t>Referências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096B32" w:rsidRPr="009F2E98" w:rsidRDefault="00096B32"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096B32" w:rsidRPr="009F2E98" w:rsidRDefault="00096B32"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096B32" w:rsidRPr="009F2E98" w:rsidRDefault="00096B32"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096B32" w:rsidRPr="00DD207E" w14:paraId="34F73AE2" w14:textId="77777777" w:rsidTr="00DD207E">
      <w:trPr>
        <w:jc w:val="center"/>
      </w:trPr>
      <w:tc>
        <w:tcPr>
          <w:tcW w:w="8645" w:type="dxa"/>
          <w:shd w:val="clear" w:color="auto" w:fill="auto"/>
        </w:tcPr>
        <w:p w14:paraId="36FA2200" w14:textId="77777777" w:rsidR="00096B32" w:rsidRPr="00271158" w:rsidRDefault="00096B32" w:rsidP="00DD207E">
          <w:pPr>
            <w:pStyle w:val="Cabealho"/>
            <w:jc w:val="center"/>
          </w:pPr>
          <w:r>
            <w:t>Referências</w:t>
          </w:r>
        </w:p>
      </w:tc>
    </w:tr>
  </w:tbl>
  <w:p w14:paraId="0B9AC4A0" w14:textId="77777777" w:rsidR="00096B32" w:rsidRDefault="00096B3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096B32" w:rsidRPr="00ED26D7" w:rsidRDefault="00096B32"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096B32" w:rsidRDefault="00096B32">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096B32" w:rsidRPr="00442A7D" w:rsidRDefault="00096B32" w:rsidP="00D453A5">
    <w:pPr>
      <w:pStyle w:val="Cabealho"/>
      <w:jc w:val="center"/>
      <w:rPr>
        <w:rFonts w:ascii="NewsGotT" w:hAnsi="NewsGotT"/>
      </w:rPr>
    </w:pPr>
    <w:r w:rsidRPr="00442A7D">
      <w:rPr>
        <w:rFonts w:ascii="NewsGotT" w:hAnsi="NewsGotT"/>
      </w:rP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98470F9"/>
    <w:multiLevelType w:val="hybridMultilevel"/>
    <w:tmpl w:val="C0A06180"/>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7" w15:restartNumberingAfterBreak="0">
    <w:nsid w:val="5BCA13BE"/>
    <w:multiLevelType w:val="hybridMultilevel"/>
    <w:tmpl w:val="2CCE32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E3675BC"/>
    <w:multiLevelType w:val="multilevel"/>
    <w:tmpl w:val="C5DE8784"/>
    <w:styleLink w:val="Estilo8"/>
    <w:lvl w:ilvl="0">
      <w:start w:val="1"/>
      <w:numFmt w:val="decimal"/>
      <w:pStyle w:val="Ttulo1"/>
      <w:suff w:val="nothing"/>
      <w:lvlText w:val="Capítulo %1"/>
      <w:lvlJc w:val="left"/>
      <w:pPr>
        <w:ind w:left="3828"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7E9C6A39"/>
    <w:multiLevelType w:val="multilevel"/>
    <w:tmpl w:val="C5DE8784"/>
    <w:numStyleLink w:val="Estilo8"/>
  </w:abstractNum>
  <w:num w:numId="1">
    <w:abstractNumId w:val="4"/>
  </w:num>
  <w:num w:numId="2">
    <w:abstractNumId w:val="2"/>
  </w:num>
  <w:num w:numId="3">
    <w:abstractNumId w:val="1"/>
  </w:num>
  <w:num w:numId="4">
    <w:abstractNumId w:val="3"/>
  </w:num>
  <w:num w:numId="5">
    <w:abstractNumId w:val="10"/>
  </w:num>
  <w:num w:numId="6">
    <w:abstractNumId w:val="8"/>
  </w:num>
  <w:num w:numId="7">
    <w:abstractNumId w:val="11"/>
  </w:num>
  <w:num w:numId="8">
    <w:abstractNumId w:val="9"/>
  </w:num>
  <w:num w:numId="9">
    <w:abstractNumId w:val="9"/>
    <w:lvlOverride w:ilvl="0">
      <w:startOverride w:val="1"/>
    </w:lvlOverride>
  </w:num>
  <w:num w:numId="10">
    <w:abstractNumId w:val="0"/>
  </w:num>
  <w:num w:numId="11">
    <w:abstractNumId w:val="9"/>
    <w:lvlOverride w:ilvl="0">
      <w:startOverride w:val="1"/>
    </w:lvlOverride>
  </w:num>
  <w:num w:numId="12">
    <w:abstractNumId w:val="9"/>
  </w:num>
  <w:num w:numId="13">
    <w:abstractNumId w:val="11"/>
  </w:num>
  <w:num w:numId="14">
    <w:abstractNumId w:val="11"/>
  </w:num>
  <w:num w:numId="15">
    <w:abstractNumId w:val="11"/>
  </w:num>
  <w:num w:numId="16">
    <w:abstractNumId w:val="5"/>
  </w:num>
  <w:num w:numId="17">
    <w:abstractNumId w:val="11"/>
  </w:num>
  <w:num w:numId="18">
    <w:abstractNumId w:val="9"/>
  </w:num>
  <w:num w:numId="19">
    <w:abstractNumId w:val="11"/>
  </w:num>
  <w:num w:numId="20">
    <w:abstractNumId w:val="11"/>
  </w:num>
  <w:num w:numId="21">
    <w:abstractNumId w:val="7"/>
  </w:num>
  <w:num w:numId="22">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is barros">
    <w15:presenceInfo w15:providerId="None" w15:userId="luis barros"/>
  </w15:person>
  <w15:person w15:author="Diogo Fernandes">
    <w15:presenceInfo w15:providerId="Windows Live" w15:userId="eb78a6c5c0f733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09"/>
  <w:hyphenationZone w:val="425"/>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qgUAjlH/YC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02F"/>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18F"/>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5CA"/>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1F"/>
    <w:rsid w:val="00096641"/>
    <w:rsid w:val="00096864"/>
    <w:rsid w:val="00096AB5"/>
    <w:rsid w:val="00096B32"/>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04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56E"/>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78E"/>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598"/>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4"/>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97E"/>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C49"/>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058"/>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51"/>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309"/>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3F3"/>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0DC"/>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6ED"/>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6F7F"/>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1F6C"/>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41C"/>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5"/>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688"/>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3C1"/>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079"/>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0C5"/>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A7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B05"/>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62E"/>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E1C"/>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39B"/>
    <w:rsid w:val="005F1696"/>
    <w:rsid w:val="005F16BB"/>
    <w:rsid w:val="005F1727"/>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C57"/>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EED"/>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6E5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C4D"/>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17DB4"/>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8D4"/>
    <w:rsid w:val="00742948"/>
    <w:rsid w:val="00742985"/>
    <w:rsid w:val="007429CD"/>
    <w:rsid w:val="00742C5E"/>
    <w:rsid w:val="00742D6D"/>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CEB"/>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B8F"/>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25"/>
    <w:rsid w:val="007E7CD4"/>
    <w:rsid w:val="007F0142"/>
    <w:rsid w:val="007F02EC"/>
    <w:rsid w:val="007F04D0"/>
    <w:rsid w:val="007F085E"/>
    <w:rsid w:val="007F0D94"/>
    <w:rsid w:val="007F0E3E"/>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D79"/>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C70"/>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865"/>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AA3"/>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C79"/>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14"/>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38"/>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B4B"/>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D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82C"/>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EF"/>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7AD"/>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31C"/>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DEA"/>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EBE"/>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1C1"/>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574"/>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B3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961"/>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5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5C"/>
    <w:rsid w:val="00BA4A7F"/>
    <w:rsid w:val="00BA4ACD"/>
    <w:rsid w:val="00BA4B00"/>
    <w:rsid w:val="00BA4B7B"/>
    <w:rsid w:val="00BA4DD5"/>
    <w:rsid w:val="00BA4E56"/>
    <w:rsid w:val="00BA5015"/>
    <w:rsid w:val="00BA5052"/>
    <w:rsid w:val="00BA523C"/>
    <w:rsid w:val="00BA5478"/>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6CC"/>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81"/>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8DA"/>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2F8B"/>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BD"/>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A85"/>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2F4B"/>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309"/>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23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48"/>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4F"/>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3E8"/>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86C"/>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6EA"/>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393"/>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89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0C5"/>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0E8"/>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18"/>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55"/>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997"/>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23E"/>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 w:val="7F25EEC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elha1Clara">
    <w:name w:val="Grid Table 1 Light"/>
    <w:basedOn w:val="Tabelanormal"/>
    <w:uiPriority w:val="46"/>
    <w:rsid w:val="00B47F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153">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184197">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7283101">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8930569">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0058858">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392707">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6021722">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78728483">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284869">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017979">
      <w:bodyDiv w:val="1"/>
      <w:marLeft w:val="0"/>
      <w:marRight w:val="0"/>
      <w:marTop w:val="0"/>
      <w:marBottom w:val="0"/>
      <w:divBdr>
        <w:top w:val="none" w:sz="0" w:space="0" w:color="auto"/>
        <w:left w:val="none" w:sz="0" w:space="0" w:color="auto"/>
        <w:bottom w:val="none" w:sz="0" w:space="0" w:color="auto"/>
        <w:right w:val="none" w:sz="0" w:space="0" w:color="auto"/>
      </w:divBdr>
    </w:div>
    <w:div w:id="13040468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7780273">
      <w:bodyDiv w:val="1"/>
      <w:marLeft w:val="0"/>
      <w:marRight w:val="0"/>
      <w:marTop w:val="0"/>
      <w:marBottom w:val="0"/>
      <w:divBdr>
        <w:top w:val="none" w:sz="0" w:space="0" w:color="auto"/>
        <w:left w:val="none" w:sz="0" w:space="0" w:color="auto"/>
        <w:bottom w:val="none" w:sz="0" w:space="0" w:color="auto"/>
        <w:right w:val="none" w:sz="0" w:space="0" w:color="auto"/>
      </w:divBdr>
    </w:div>
    <w:div w:id="1404913884">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6469620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540303">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5791354">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1805876">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182951">
      <w:bodyDiv w:val="1"/>
      <w:marLeft w:val="0"/>
      <w:marRight w:val="0"/>
      <w:marTop w:val="0"/>
      <w:marBottom w:val="0"/>
      <w:divBdr>
        <w:top w:val="none" w:sz="0" w:space="0" w:color="auto"/>
        <w:left w:val="none" w:sz="0" w:space="0" w:color="auto"/>
        <w:bottom w:val="none" w:sz="0" w:space="0" w:color="auto"/>
        <w:right w:val="none" w:sz="0" w:space="0" w:color="auto"/>
      </w:divBdr>
    </w:div>
    <w:div w:id="1752923444">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3103723">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45768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7820480">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diogo\OneDrive\Documentos\MEEIC\3Ano\LPI\PI\PI-LPI_I\01Relatorios\Relatorio.docx" TargetMode="External"/><Relationship Id="rId42" Type="http://schemas.openxmlformats.org/officeDocument/2006/relationships/hyperlink" Target="file:///C:\Users\diogo\OneDrive\Documentos\MEEIC\3Ano\LPI\PI\PI-LPI_I\01Relatorios\Relatorio.docx" TargetMode="External"/><Relationship Id="rId63" Type="http://schemas.openxmlformats.org/officeDocument/2006/relationships/image" Target="media/image11.gif"/><Relationship Id="rId84" Type="http://schemas.openxmlformats.org/officeDocument/2006/relationships/image" Target="media/image28.png"/><Relationship Id="rId138" Type="http://schemas.openxmlformats.org/officeDocument/2006/relationships/image" Target="media/image77.png"/><Relationship Id="rId159" Type="http://schemas.openxmlformats.org/officeDocument/2006/relationships/image" Target="media/image97.png"/><Relationship Id="rId170" Type="http://schemas.openxmlformats.org/officeDocument/2006/relationships/image" Target="media/image106.png"/><Relationship Id="rId191" Type="http://schemas.openxmlformats.org/officeDocument/2006/relationships/image" Target="media/image118.png"/><Relationship Id="rId205" Type="http://schemas.openxmlformats.org/officeDocument/2006/relationships/image" Target="media/image128.png"/><Relationship Id="rId226" Type="http://schemas.openxmlformats.org/officeDocument/2006/relationships/fontTable" Target="fontTable.xm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hyperlink" Target="file:///C:\Users\diogo\OneDrive\Documentos\MEEIC\3Ano\LPI\PI\PI-LPI_I\01Relatorios\Relatorio.docx" TargetMode="External"/><Relationship Id="rId53" Type="http://schemas.openxmlformats.org/officeDocument/2006/relationships/header" Target="header5.xml"/><Relationship Id="rId74" Type="http://schemas.openxmlformats.org/officeDocument/2006/relationships/image" Target="media/image22.png"/><Relationship Id="rId128" Type="http://schemas.openxmlformats.org/officeDocument/2006/relationships/image" Target="media/image70.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image" Target="media/image39.emf"/><Relationship Id="rId160" Type="http://schemas.openxmlformats.org/officeDocument/2006/relationships/image" Target="media/image98.png"/><Relationship Id="rId181" Type="http://schemas.openxmlformats.org/officeDocument/2006/relationships/image" Target="media/image113.png"/><Relationship Id="rId216" Type="http://schemas.openxmlformats.org/officeDocument/2006/relationships/image" Target="media/image136.png"/><Relationship Id="rId22" Type="http://schemas.openxmlformats.org/officeDocument/2006/relationships/hyperlink" Target="file:///C:\Users\diogo\OneDrive\Documentos\MEEIC\3Ano\LPI\PI\PI-LPI_I\01Relatorios\Relatorio.docx" TargetMode="External"/><Relationship Id="rId43" Type="http://schemas.openxmlformats.org/officeDocument/2006/relationships/hyperlink" Target="file:///C:\Users\diogo\OneDrive\Documentos\MEEIC\3Ano\LPI\PI\PI-LPI_I\01Relatorios\Relatorio.docx" TargetMode="External"/><Relationship Id="rId64" Type="http://schemas.openxmlformats.org/officeDocument/2006/relationships/image" Target="media/image12.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29.emf"/><Relationship Id="rId150" Type="http://schemas.openxmlformats.org/officeDocument/2006/relationships/image" Target="media/image88.png"/><Relationship Id="rId171" Type="http://schemas.openxmlformats.org/officeDocument/2006/relationships/image" Target="media/image107.png"/><Relationship Id="rId192" Type="http://schemas.openxmlformats.org/officeDocument/2006/relationships/image" Target="media/image119.png"/><Relationship Id="rId206" Type="http://schemas.openxmlformats.org/officeDocument/2006/relationships/image" Target="media/image129.png"/><Relationship Id="rId227" Type="http://schemas.microsoft.com/office/2011/relationships/people" Target="people.xml"/><Relationship Id="rId12" Type="http://schemas.openxmlformats.org/officeDocument/2006/relationships/comments" Target="comments.xml"/><Relationship Id="rId33" Type="http://schemas.openxmlformats.org/officeDocument/2006/relationships/hyperlink" Target="file:///C:\Users\diogo\OneDrive\Documentos\MEEIC\3Ano\LPI\PI\PI-LPI_I\01Relatorios\Relatorio.docx" TargetMode="External"/><Relationship Id="rId108" Type="http://schemas.openxmlformats.org/officeDocument/2006/relationships/image" Target="media/image52.png"/><Relationship Id="rId129" Type="http://schemas.openxmlformats.org/officeDocument/2006/relationships/header" Target="header11.xml"/><Relationship Id="rId54" Type="http://schemas.openxmlformats.org/officeDocument/2006/relationships/image" Target="media/image2.png"/><Relationship Id="rId75" Type="http://schemas.openxmlformats.org/officeDocument/2006/relationships/header" Target="header6.xml"/><Relationship Id="rId96" Type="http://schemas.openxmlformats.org/officeDocument/2006/relationships/image" Target="media/image40.emf"/><Relationship Id="rId140" Type="http://schemas.openxmlformats.org/officeDocument/2006/relationships/image" Target="media/image79.png"/><Relationship Id="rId161" Type="http://schemas.microsoft.com/office/2007/relationships/hdphoto" Target="media/hdphoto3.wdp"/><Relationship Id="rId182" Type="http://schemas.microsoft.com/office/2007/relationships/hdphoto" Target="media/hdphoto9.wdp"/><Relationship Id="rId217" Type="http://schemas.openxmlformats.org/officeDocument/2006/relationships/image" Target="media/image137.png"/><Relationship Id="rId6" Type="http://schemas.openxmlformats.org/officeDocument/2006/relationships/styles" Target="styles.xml"/><Relationship Id="rId23" Type="http://schemas.openxmlformats.org/officeDocument/2006/relationships/hyperlink" Target="file:///C:\Users\diogo\OneDrive\Documentos\MEEIC\3Ano\LPI\PI\PI-LPI_I\01Relatorios\Relatorio.docx" TargetMode="External"/><Relationship Id="rId119" Type="http://schemas.openxmlformats.org/officeDocument/2006/relationships/image" Target="media/image61.png"/><Relationship Id="rId44" Type="http://schemas.openxmlformats.org/officeDocument/2006/relationships/hyperlink" Target="file:///C:\Users\diogo\OneDrive\Documentos\MEEIC\3Ano\LPI\PI\PI-LPI_I\01Relatorios\Relatorio.docx" TargetMode="External"/><Relationship Id="rId65" Type="http://schemas.openxmlformats.org/officeDocument/2006/relationships/image" Target="media/image13.gif"/><Relationship Id="rId86" Type="http://schemas.openxmlformats.org/officeDocument/2006/relationships/image" Target="media/image30.png"/><Relationship Id="rId130" Type="http://schemas.openxmlformats.org/officeDocument/2006/relationships/header" Target="header12.xml"/><Relationship Id="rId151" Type="http://schemas.openxmlformats.org/officeDocument/2006/relationships/image" Target="media/image89.png"/><Relationship Id="rId172" Type="http://schemas.microsoft.com/office/2007/relationships/hdphoto" Target="media/hdphoto5.wdp"/><Relationship Id="rId193" Type="http://schemas.microsoft.com/office/2007/relationships/hdphoto" Target="media/hdphoto14.wdp"/><Relationship Id="rId207" Type="http://schemas.microsoft.com/office/2007/relationships/hdphoto" Target="media/hdphoto18.wdp"/><Relationship Id="rId228" Type="http://schemas.openxmlformats.org/officeDocument/2006/relationships/theme" Target="theme/theme1.xml"/><Relationship Id="rId13" Type="http://schemas.microsoft.com/office/2011/relationships/commentsExtended" Target="commentsExtended.xml"/><Relationship Id="rId109" Type="http://schemas.openxmlformats.org/officeDocument/2006/relationships/image" Target="media/image53.png"/><Relationship Id="rId34" Type="http://schemas.openxmlformats.org/officeDocument/2006/relationships/hyperlink" Target="file:///C:\Users\diogo\OneDrive\Documentos\MEEIC\3Ano\LPI\PI\PI-LPI_I\01Relatorios\Relatorio.docx" TargetMode="External"/><Relationship Id="rId55" Type="http://schemas.openxmlformats.org/officeDocument/2006/relationships/image" Target="media/image3.png"/><Relationship Id="rId76" Type="http://schemas.openxmlformats.org/officeDocument/2006/relationships/header" Target="header7.xml"/><Relationship Id="rId97" Type="http://schemas.openxmlformats.org/officeDocument/2006/relationships/image" Target="media/image41.emf"/><Relationship Id="rId120" Type="http://schemas.openxmlformats.org/officeDocument/2006/relationships/image" Target="media/image62.png"/><Relationship Id="rId141" Type="http://schemas.microsoft.com/office/2007/relationships/hdphoto" Target="media/hdphoto2.wdp"/><Relationship Id="rId7" Type="http://schemas.openxmlformats.org/officeDocument/2006/relationships/settings" Target="settings.xml"/><Relationship Id="rId162" Type="http://schemas.openxmlformats.org/officeDocument/2006/relationships/image" Target="media/image99.png"/><Relationship Id="rId183" Type="http://schemas.openxmlformats.org/officeDocument/2006/relationships/image" Target="media/image114.png"/><Relationship Id="rId218" Type="http://schemas.openxmlformats.org/officeDocument/2006/relationships/header" Target="header13.xml"/><Relationship Id="rId24" Type="http://schemas.openxmlformats.org/officeDocument/2006/relationships/hyperlink" Target="file:///C:\Users\diogo\OneDrive\Documentos\MEEIC\3Ano\LPI\PI\PI-LPI_I\01Relatorios\Relatorio.docx" TargetMode="External"/><Relationship Id="rId45" Type="http://schemas.openxmlformats.org/officeDocument/2006/relationships/hyperlink" Target="file:///C:\Users\diogo\OneDrive\Documentos\MEEIC\3Ano\LPI\PI\PI-LPI_I\01Relatorios\Relatorio.docx" TargetMode="External"/><Relationship Id="rId66" Type="http://schemas.openxmlformats.org/officeDocument/2006/relationships/image" Target="media/image14.png"/><Relationship Id="rId87" Type="http://schemas.openxmlformats.org/officeDocument/2006/relationships/image" Target="media/image31.png"/><Relationship Id="rId110" Type="http://schemas.openxmlformats.org/officeDocument/2006/relationships/image" Target="media/image54.png"/><Relationship Id="rId131" Type="http://schemas.openxmlformats.org/officeDocument/2006/relationships/image" Target="media/image71.png"/><Relationship Id="rId152" Type="http://schemas.openxmlformats.org/officeDocument/2006/relationships/image" Target="media/image90.png"/><Relationship Id="rId173" Type="http://schemas.openxmlformats.org/officeDocument/2006/relationships/image" Target="media/image108.png"/><Relationship Id="rId194" Type="http://schemas.openxmlformats.org/officeDocument/2006/relationships/image" Target="media/image120.png"/><Relationship Id="rId208" Type="http://schemas.openxmlformats.org/officeDocument/2006/relationships/image" Target="media/image130.png"/><Relationship Id="rId14" Type="http://schemas.microsoft.com/office/2016/09/relationships/commentsIds" Target="commentsIds.xml"/><Relationship Id="rId35" Type="http://schemas.openxmlformats.org/officeDocument/2006/relationships/hyperlink" Target="file:///C:\Users\diogo\OneDrive\Documentos\MEEIC\3Ano\LPI\PI\PI-LPI_I\01Relatorios\Relatorio.docx" TargetMode="External"/><Relationship Id="rId56" Type="http://schemas.openxmlformats.org/officeDocument/2006/relationships/image" Target="media/image4.png"/><Relationship Id="rId77" Type="http://schemas.openxmlformats.org/officeDocument/2006/relationships/footer" Target="footer2.xml"/><Relationship Id="rId100" Type="http://schemas.openxmlformats.org/officeDocument/2006/relationships/image" Target="media/image44.emf"/><Relationship Id="rId8" Type="http://schemas.openxmlformats.org/officeDocument/2006/relationships/webSettings" Target="webSettings.xml"/><Relationship Id="rId98" Type="http://schemas.openxmlformats.org/officeDocument/2006/relationships/image" Target="media/image42.emf"/><Relationship Id="rId121" Type="http://schemas.openxmlformats.org/officeDocument/2006/relationships/image" Target="media/image63.png"/><Relationship Id="rId142" Type="http://schemas.openxmlformats.org/officeDocument/2006/relationships/image" Target="media/image80.png"/><Relationship Id="rId163" Type="http://schemas.openxmlformats.org/officeDocument/2006/relationships/image" Target="media/image100.png"/><Relationship Id="rId184" Type="http://schemas.microsoft.com/office/2007/relationships/hdphoto" Target="media/hdphoto10.wdp"/><Relationship Id="rId219" Type="http://schemas.openxmlformats.org/officeDocument/2006/relationships/header" Target="header14.xml"/><Relationship Id="rId3" Type="http://schemas.openxmlformats.org/officeDocument/2006/relationships/customXml" Target="../customXml/item3.xml"/><Relationship Id="rId214" Type="http://schemas.openxmlformats.org/officeDocument/2006/relationships/image" Target="media/image134.png"/><Relationship Id="rId25" Type="http://schemas.openxmlformats.org/officeDocument/2006/relationships/hyperlink" Target="file:///C:\Users\diogo\OneDrive\Documentos\MEEIC\3Ano\LPI\PI\PI-LPI_I\01Relatorios\Relatorio.docx" TargetMode="External"/><Relationship Id="rId46" Type="http://schemas.openxmlformats.org/officeDocument/2006/relationships/hyperlink" Target="file:///C:\Users\diogo\OneDrive\Documentos\MEEIC\3Ano\LPI\PI\PI-LPI_I\01Relatorios\Relatorio.docx" TargetMode="External"/><Relationship Id="rId67" Type="http://schemas.openxmlformats.org/officeDocument/2006/relationships/image" Target="media/image15.gif"/><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hyperlink" Target="file:///C:\Users\diogo\OneDrive\Documentos\MEEIC\3Ano\LPI\PI\PI-LPI_I\01Relatorios\Relatorio.docx" TargetMode="External"/><Relationship Id="rId41" Type="http://schemas.openxmlformats.org/officeDocument/2006/relationships/hyperlink" Target="file:///C:\Users\diogo\OneDrive\Documentos\MEEIC\3Ano\LPI\PI\PI-LPI_I\01Relatorios\Relatorio.docx" TargetMode="External"/><Relationship Id="rId62" Type="http://schemas.openxmlformats.org/officeDocument/2006/relationships/image" Target="media/image10.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image" Target="media/image72.png"/><Relationship Id="rId153" Type="http://schemas.openxmlformats.org/officeDocument/2006/relationships/image" Target="media/image91.png"/><Relationship Id="rId174" Type="http://schemas.microsoft.com/office/2007/relationships/hdphoto" Target="media/hdphoto6.wdp"/><Relationship Id="rId179" Type="http://schemas.openxmlformats.org/officeDocument/2006/relationships/image" Target="media/image112.png"/><Relationship Id="rId195" Type="http://schemas.microsoft.com/office/2007/relationships/hdphoto" Target="media/hdphoto15.wdp"/><Relationship Id="rId209" Type="http://schemas.microsoft.com/office/2007/relationships/hdphoto" Target="media/hdphoto19.wdp"/><Relationship Id="rId190" Type="http://schemas.microsoft.com/office/2007/relationships/hdphoto" Target="media/hdphoto13.wdp"/><Relationship Id="rId204" Type="http://schemas.openxmlformats.org/officeDocument/2006/relationships/image" Target="media/image127.png"/><Relationship Id="rId220" Type="http://schemas.openxmlformats.org/officeDocument/2006/relationships/header" Target="header15.xml"/><Relationship Id="rId225" Type="http://schemas.openxmlformats.org/officeDocument/2006/relationships/header" Target="header20.xml"/><Relationship Id="rId15" Type="http://schemas.openxmlformats.org/officeDocument/2006/relationships/header" Target="header1.xml"/><Relationship Id="rId36" Type="http://schemas.openxmlformats.org/officeDocument/2006/relationships/hyperlink" Target="file:///C:\Users\diogo\OneDrive\Documentos\MEEIC\3Ano\LPI\PI\PI-LPI_I\01Relatorios\Relatorio.docx" TargetMode="External"/><Relationship Id="rId57" Type="http://schemas.openxmlformats.org/officeDocument/2006/relationships/image" Target="media/image5.gif"/><Relationship Id="rId106" Type="http://schemas.openxmlformats.org/officeDocument/2006/relationships/image" Target="media/image50.png"/><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hyperlink" Target="file:///C:\Users\diogo\OneDrive\Documentos\MEEIC\3Ano\LPI\PI\PI-LPI_I\01Relatorios\Relatorio.docx" TargetMode="External"/><Relationship Id="rId52" Type="http://schemas.openxmlformats.org/officeDocument/2006/relationships/header" Target="header4.xml"/><Relationship Id="rId73" Type="http://schemas.openxmlformats.org/officeDocument/2006/relationships/image" Target="media/image21.png"/><Relationship Id="rId78" Type="http://schemas.openxmlformats.org/officeDocument/2006/relationships/header" Target="header8.xml"/><Relationship Id="rId94" Type="http://schemas.openxmlformats.org/officeDocument/2006/relationships/image" Target="media/image38.emf"/><Relationship Id="rId99" Type="http://schemas.openxmlformats.org/officeDocument/2006/relationships/image" Target="media/image43.emf"/><Relationship Id="rId101" Type="http://schemas.openxmlformats.org/officeDocument/2006/relationships/image" Target="media/image45.png"/><Relationship Id="rId122" Type="http://schemas.openxmlformats.org/officeDocument/2006/relationships/image" Target="media/image64.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1.png"/><Relationship Id="rId169" Type="http://schemas.openxmlformats.org/officeDocument/2006/relationships/image" Target="media/image105.png"/><Relationship Id="rId185"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180" Type="http://schemas.microsoft.com/office/2007/relationships/hdphoto" Target="media/hdphoto8.wdp"/><Relationship Id="rId210" Type="http://schemas.openxmlformats.org/officeDocument/2006/relationships/image" Target="media/image131.png"/><Relationship Id="rId215" Type="http://schemas.openxmlformats.org/officeDocument/2006/relationships/image" Target="media/image135.png"/><Relationship Id="rId26" Type="http://schemas.openxmlformats.org/officeDocument/2006/relationships/hyperlink" Target="file:///C:\Users\diogo\OneDrive\Documentos\MEEIC\3Ano\LPI\PI\PI-LPI_I\01Relatorios\Relatorio.docx" TargetMode="External"/><Relationship Id="rId47" Type="http://schemas.openxmlformats.org/officeDocument/2006/relationships/hyperlink" Target="file:///C:\Users\diogo\OneDrive\Documentos\MEEIC\3Ano\LPI\PI\PI-LPI_I\01Relatorios\Relatorio.docx" TargetMode="External"/><Relationship Id="rId68" Type="http://schemas.openxmlformats.org/officeDocument/2006/relationships/image" Target="media/image16.png"/><Relationship Id="rId89" Type="http://schemas.openxmlformats.org/officeDocument/2006/relationships/image" Target="media/image33.jpeg"/><Relationship Id="rId112" Type="http://schemas.openxmlformats.org/officeDocument/2006/relationships/header" Target="header9.xml"/><Relationship Id="rId133" Type="http://schemas.openxmlformats.org/officeDocument/2006/relationships/image" Target="media/image73.png"/><Relationship Id="rId154" Type="http://schemas.openxmlformats.org/officeDocument/2006/relationships/image" Target="media/image92.png"/><Relationship Id="rId175" Type="http://schemas.openxmlformats.org/officeDocument/2006/relationships/image" Target="media/image109.jpeg"/><Relationship Id="rId196" Type="http://schemas.openxmlformats.org/officeDocument/2006/relationships/image" Target="media/image121.jpeg"/><Relationship Id="rId200" Type="http://schemas.openxmlformats.org/officeDocument/2006/relationships/image" Target="media/image124.jpeg"/><Relationship Id="rId16" Type="http://schemas.openxmlformats.org/officeDocument/2006/relationships/footer" Target="footer1.xml"/><Relationship Id="rId221" Type="http://schemas.openxmlformats.org/officeDocument/2006/relationships/header" Target="header16.xml"/><Relationship Id="rId37" Type="http://schemas.openxmlformats.org/officeDocument/2006/relationships/hyperlink" Target="file:///C:\Users\diogo\OneDrive\Documentos\MEEIC\3Ano\LPI\PI\PI-LPI_I\01Relatorios\Relatorio.docx" TargetMode="External"/><Relationship Id="rId58" Type="http://schemas.openxmlformats.org/officeDocument/2006/relationships/image" Target="media/image6.png"/><Relationship Id="rId79" Type="http://schemas.openxmlformats.org/officeDocument/2006/relationships/image" Target="media/image23.jpg"/><Relationship Id="rId102" Type="http://schemas.openxmlformats.org/officeDocument/2006/relationships/image" Target="media/image46.png"/><Relationship Id="rId123" Type="http://schemas.openxmlformats.org/officeDocument/2006/relationships/image" Target="media/image65.png"/><Relationship Id="rId144" Type="http://schemas.openxmlformats.org/officeDocument/2006/relationships/image" Target="media/image82.png"/><Relationship Id="rId90" Type="http://schemas.openxmlformats.org/officeDocument/2006/relationships/image" Target="media/image34.jpeg"/><Relationship Id="rId165" Type="http://schemas.microsoft.com/office/2007/relationships/hdphoto" Target="media/hdphoto4.wdp"/><Relationship Id="rId186" Type="http://schemas.microsoft.com/office/2007/relationships/hdphoto" Target="media/hdphoto11.wdp"/><Relationship Id="rId211" Type="http://schemas.openxmlformats.org/officeDocument/2006/relationships/image" Target="media/image132.png"/><Relationship Id="rId27" Type="http://schemas.openxmlformats.org/officeDocument/2006/relationships/hyperlink" Target="file:///C:\Users\diogo\OneDrive\Documentos\MEEIC\3Ano\LPI\PI\PI-LPI_I\01Relatorios\Relatorio.docx" TargetMode="External"/><Relationship Id="rId48" Type="http://schemas.openxmlformats.org/officeDocument/2006/relationships/hyperlink" Target="file:///C:\Users\diogo\OneDrive\Documentos\MEEIC\3Ano\LPI\PI\PI-LPI_I\01Relatorios\Relatorio.docx" TargetMode="External"/><Relationship Id="rId69" Type="http://schemas.openxmlformats.org/officeDocument/2006/relationships/image" Target="media/image17.gif"/><Relationship Id="rId113" Type="http://schemas.openxmlformats.org/officeDocument/2006/relationships/header" Target="header10.xml"/><Relationship Id="rId134" Type="http://schemas.openxmlformats.org/officeDocument/2006/relationships/image" Target="media/image74.png"/><Relationship Id="rId80" Type="http://schemas.openxmlformats.org/officeDocument/2006/relationships/image" Target="media/image24.jpg"/><Relationship Id="rId155" Type="http://schemas.openxmlformats.org/officeDocument/2006/relationships/image" Target="media/image93.png"/><Relationship Id="rId176" Type="http://schemas.openxmlformats.org/officeDocument/2006/relationships/image" Target="media/image110.jpg"/><Relationship Id="rId197" Type="http://schemas.openxmlformats.org/officeDocument/2006/relationships/image" Target="media/image122.png"/><Relationship Id="rId201" Type="http://schemas.openxmlformats.org/officeDocument/2006/relationships/image" Target="media/image125.jpg"/><Relationship Id="rId222" Type="http://schemas.openxmlformats.org/officeDocument/2006/relationships/header" Target="header17.xml"/><Relationship Id="rId17" Type="http://schemas.openxmlformats.org/officeDocument/2006/relationships/header" Target="header2.xml"/><Relationship Id="rId38" Type="http://schemas.openxmlformats.org/officeDocument/2006/relationships/hyperlink" Target="file:///C:\Users\diogo\OneDrive\Documentos\MEEIC\3Ano\LPI\PI\PI-LPI_I\01Relatorios\Relatorio.docx" TargetMode="External"/><Relationship Id="rId59" Type="http://schemas.openxmlformats.org/officeDocument/2006/relationships/image" Target="media/image7.gif"/><Relationship Id="rId103" Type="http://schemas.openxmlformats.org/officeDocument/2006/relationships/image" Target="media/image47.gif"/><Relationship Id="rId124" Type="http://schemas.openxmlformats.org/officeDocument/2006/relationships/image" Target="media/image66.png"/><Relationship Id="rId70" Type="http://schemas.openxmlformats.org/officeDocument/2006/relationships/image" Target="media/image18.png"/><Relationship Id="rId91" Type="http://schemas.openxmlformats.org/officeDocument/2006/relationships/image" Target="media/image35.jpg"/><Relationship Id="rId145" Type="http://schemas.openxmlformats.org/officeDocument/2006/relationships/image" Target="media/image83.png"/><Relationship Id="rId166" Type="http://schemas.openxmlformats.org/officeDocument/2006/relationships/image" Target="media/image102.png"/><Relationship Id="rId187" Type="http://schemas.openxmlformats.org/officeDocument/2006/relationships/image" Target="media/image116.png"/><Relationship Id="rId1" Type="http://schemas.openxmlformats.org/officeDocument/2006/relationships/customXml" Target="../customXml/item1.xml"/><Relationship Id="rId212" Type="http://schemas.microsoft.com/office/2007/relationships/hdphoto" Target="media/hdphoto20.wdp"/><Relationship Id="rId28" Type="http://schemas.openxmlformats.org/officeDocument/2006/relationships/hyperlink" Target="file:///C:\Users\diogo\OneDrive\Documentos\MEEIC\3Ano\LPI\PI\PI-LPI_I\01Relatorios\Relatorio.docx" TargetMode="External"/><Relationship Id="rId49" Type="http://schemas.openxmlformats.org/officeDocument/2006/relationships/header" Target="header3.xml"/><Relationship Id="rId114" Type="http://schemas.openxmlformats.org/officeDocument/2006/relationships/image" Target="media/image56.png"/><Relationship Id="rId60" Type="http://schemas.openxmlformats.org/officeDocument/2006/relationships/image" Target="media/image8.png"/><Relationship Id="rId81" Type="http://schemas.openxmlformats.org/officeDocument/2006/relationships/image" Target="media/image25.jpeg"/><Relationship Id="rId135" Type="http://schemas.openxmlformats.org/officeDocument/2006/relationships/image" Target="media/image75.png"/><Relationship Id="rId156" Type="http://schemas.openxmlformats.org/officeDocument/2006/relationships/image" Target="media/image94.png"/><Relationship Id="rId177" Type="http://schemas.openxmlformats.org/officeDocument/2006/relationships/image" Target="media/image111.png"/><Relationship Id="rId198" Type="http://schemas.microsoft.com/office/2007/relationships/hdphoto" Target="media/hdphoto16.wdp"/><Relationship Id="rId202" Type="http://schemas.openxmlformats.org/officeDocument/2006/relationships/image" Target="media/image126.png"/><Relationship Id="rId223" Type="http://schemas.openxmlformats.org/officeDocument/2006/relationships/header" Target="header18.xml"/><Relationship Id="rId18" Type="http://schemas.openxmlformats.org/officeDocument/2006/relationships/hyperlink" Target="file:///C:\Users\diogo\OneDrive\Documentos\MEEIC\3Ano\LPI\PI\PI-LPI_I\01Relatorios\Relatorio.docx" TargetMode="External"/><Relationship Id="rId39" Type="http://schemas.openxmlformats.org/officeDocument/2006/relationships/hyperlink" Target="file:///C:\Users\diogo\OneDrive\Documentos\MEEIC\3Ano\LPI\PI\PI-LPI_I\01Relatorios\Relatorio.docx" TargetMode="External"/><Relationship Id="rId50" Type="http://schemas.openxmlformats.org/officeDocument/2006/relationships/hyperlink" Target="file:///C:\Users\diogo\OneDrive\Documentos\MEEIC\3Ano\LPI\PI\PI-LPI_I\01Relatorios\Relatorio.docx" TargetMode="External"/><Relationship Id="rId104" Type="http://schemas.openxmlformats.org/officeDocument/2006/relationships/image" Target="media/image48.png"/><Relationship Id="rId125" Type="http://schemas.openxmlformats.org/officeDocument/2006/relationships/image" Target="media/image67.png"/><Relationship Id="rId146" Type="http://schemas.openxmlformats.org/officeDocument/2006/relationships/image" Target="media/image84.png"/><Relationship Id="rId167" Type="http://schemas.openxmlformats.org/officeDocument/2006/relationships/image" Target="media/image103.png"/><Relationship Id="rId188" Type="http://schemas.microsoft.com/office/2007/relationships/hdphoto" Target="media/hdphoto12.wdp"/><Relationship Id="rId71" Type="http://schemas.openxmlformats.org/officeDocument/2006/relationships/image" Target="media/image19.png"/><Relationship Id="rId92" Type="http://schemas.openxmlformats.org/officeDocument/2006/relationships/image" Target="media/image36.jpeg"/><Relationship Id="rId213"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hyperlink" Target="file:///C:\Users\diogo\OneDrive\Documentos\MEEIC\3Ano\LPI\PI\PI-LPI_I\01Relatorios\Relatorio.docx" TargetMode="External"/><Relationship Id="rId40" Type="http://schemas.openxmlformats.org/officeDocument/2006/relationships/hyperlink" Target="file:///C:\Users\diogo\OneDrive\Documentos\MEEIC\3Ano\LPI\PI\PI-LPI_I\01Relatorios\Relatorio.docx" TargetMode="External"/><Relationship Id="rId115" Type="http://schemas.openxmlformats.org/officeDocument/2006/relationships/image" Target="media/image57.png"/><Relationship Id="rId136" Type="http://schemas.microsoft.com/office/2007/relationships/hdphoto" Target="media/hdphoto1.wdp"/><Relationship Id="rId157" Type="http://schemas.openxmlformats.org/officeDocument/2006/relationships/image" Target="media/image95.png"/><Relationship Id="rId178" Type="http://schemas.microsoft.com/office/2007/relationships/hdphoto" Target="media/hdphoto7.wdp"/><Relationship Id="rId61" Type="http://schemas.openxmlformats.org/officeDocument/2006/relationships/image" Target="media/image9.gif"/><Relationship Id="rId82" Type="http://schemas.openxmlformats.org/officeDocument/2006/relationships/image" Target="media/image26.png"/><Relationship Id="rId199" Type="http://schemas.openxmlformats.org/officeDocument/2006/relationships/image" Target="media/image123.png"/><Relationship Id="rId203" Type="http://schemas.microsoft.com/office/2007/relationships/hdphoto" Target="media/hdphoto17.wdp"/><Relationship Id="rId19" Type="http://schemas.openxmlformats.org/officeDocument/2006/relationships/hyperlink" Target="file:///C:\Users\diogo\OneDrive\Documentos\MEEIC\3Ano\LPI\PI\PI-LPI_I\01Relatorios\Relatorio.docx" TargetMode="External"/><Relationship Id="rId224" Type="http://schemas.openxmlformats.org/officeDocument/2006/relationships/header" Target="header19.xml"/><Relationship Id="rId30" Type="http://schemas.openxmlformats.org/officeDocument/2006/relationships/hyperlink" Target="file:///C:\Users\diogo\OneDrive\Documentos\MEEIC\3Ano\LPI\PI\PI-LPI_I\01Relatorios\Relatorio.docx" TargetMode="External"/><Relationship Id="rId105" Type="http://schemas.openxmlformats.org/officeDocument/2006/relationships/image" Target="media/image49.png"/><Relationship Id="rId126" Type="http://schemas.openxmlformats.org/officeDocument/2006/relationships/image" Target="media/image68.png"/><Relationship Id="rId147" Type="http://schemas.openxmlformats.org/officeDocument/2006/relationships/image" Target="media/image85.png"/><Relationship Id="rId168" Type="http://schemas.openxmlformats.org/officeDocument/2006/relationships/image" Target="media/image104.png"/><Relationship Id="rId51" Type="http://schemas.openxmlformats.org/officeDocument/2006/relationships/hyperlink" Target="file:///C:\Users\diogo\OneDrive\Documentos\MEEIC\3Ano\LPI\PI\PI-LPI_I\01Relatorios\Relatorio.docx" TargetMode="External"/><Relationship Id="rId72" Type="http://schemas.openxmlformats.org/officeDocument/2006/relationships/image" Target="media/image20.png"/><Relationship Id="rId93" Type="http://schemas.openxmlformats.org/officeDocument/2006/relationships/image" Target="media/image37.png"/><Relationship Id="rId189" Type="http://schemas.openxmlformats.org/officeDocument/2006/relationships/image" Target="media/image1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8</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7</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7" ma:contentTypeDescription="Criar um novo documento." ma:contentTypeScope="" ma:versionID="c6c17714c613c6e0fa672df34924afcc">
  <xsd:schema xmlns:xsd="http://www.w3.org/2001/XMLSchema" xmlns:xs="http://www.w3.org/2001/XMLSchema" xmlns:p="http://schemas.microsoft.com/office/2006/metadata/properties" xmlns:ns2="221af34d-f2aa-48e5-926f-3136f47e270b" targetNamespace="http://schemas.microsoft.com/office/2006/metadata/properties" ma:root="true" ma:fieldsID="280a5c8e84ad7891f61b58f33685ac61"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886834-AD8E-45F9-9B4E-CBEDF45BFB3A}">
  <ds:schemaRefs>
    <ds:schemaRef ds:uri="http://schemas.openxmlformats.org/officeDocument/2006/bibliography"/>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FA67F6-EF33-405D-8319-8C80702B64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70</Pages>
  <Words>10037</Words>
  <Characters>54203</Characters>
  <Application>Microsoft Office Word</Application>
  <DocSecurity>0</DocSecurity>
  <Lines>451</Lines>
  <Paragraphs>128</Paragraphs>
  <ScaleCrop>false</ScaleCrop>
  <Company/>
  <LinksUpToDate>false</LinksUpToDate>
  <CharactersWithSpaces>64112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Diogo Fernandes</cp:lastModifiedBy>
  <cp:revision>34</cp:revision>
  <cp:lastPrinted>2020-12-18T12:21:00Z</cp:lastPrinted>
  <dcterms:created xsi:type="dcterms:W3CDTF">2021-02-02T11:31:00Z</dcterms:created>
  <dcterms:modified xsi:type="dcterms:W3CDTF">2021-02-08T11:16:00Z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