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 w:author="luis barros" w:date="2021-02-06T10:23:00Z">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571"/>
        <w:tblGridChange w:id="6">
          <w:tblGrid>
            <w:gridCol w:w="6571"/>
          </w:tblGrid>
        </w:tblGridChange>
      </w:tblGrid>
      <w:tr w:rsidR="00F56F55" w:rsidRPr="00B66544" w14:paraId="5A27B466" w14:textId="77777777" w:rsidTr="00F56F55">
        <w:trPr>
          <w:trHeight w:val="4309"/>
          <w:trPrChange w:id="7" w:author="luis barros" w:date="2021-02-06T10:23:00Z">
            <w:trPr>
              <w:trHeight w:val="4195"/>
            </w:trPr>
          </w:trPrChange>
        </w:trPr>
        <w:tc>
          <w:tcPr>
            <w:tcW w:w="6571" w:type="dxa"/>
            <w:tcPrChange w:id="8" w:author="luis barros" w:date="2021-02-06T10:23:00Z">
              <w:tcPr>
                <w:tcW w:w="6571" w:type="dxa"/>
              </w:tcPr>
            </w:tcPrChange>
          </w:tcPr>
          <w:p w14:paraId="2F61E8AB" w14:textId="0CE180EF" w:rsidR="004F5881" w:rsidRPr="00B66544" w:rsidRDefault="004F5881" w:rsidP="004F5881">
            <w:pPr>
              <w:pStyle w:val="Corpodetexto"/>
              <w:rPr>
                <w:rFonts w:ascii="NewsGotT" w:hAnsi="NewsGotT"/>
                <w:lang w:val="en-US" w:eastAsia="pt-PT"/>
              </w:rPr>
            </w:pPr>
            <w:r>
              <w:rPr>
                <w:noProof/>
                <w:lang w:eastAsia="pt-PT"/>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F56F55" w:rsidRPr="00B66544" w14:paraId="53DB5CBF" w14:textId="77777777" w:rsidTr="00F56F55">
        <w:trPr>
          <w:trHeight w:val="5613"/>
          <w:trPrChange w:id="9" w:author="luis barros" w:date="2021-02-06T10:24:00Z">
            <w:trPr>
              <w:trHeight w:val="5443"/>
            </w:trPr>
          </w:trPrChange>
        </w:trPr>
        <w:tc>
          <w:tcPr>
            <w:tcW w:w="6571" w:type="dxa"/>
            <w:tcPrChange w:id="10" w:author="luis barros" w:date="2021-02-06T10:24:00Z">
              <w:tcPr>
                <w:tcW w:w="6571" w:type="dxa"/>
              </w:tcPr>
            </w:tcPrChange>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F56F55" w:rsidRPr="00B66544" w14:paraId="2318A32C" w14:textId="77777777" w:rsidTr="00F56F55">
        <w:trPr>
          <w:trHeight w:val="2835"/>
          <w:trPrChange w:id="11" w:author="luis barros" w:date="2021-02-06T10:24:00Z">
            <w:trPr>
              <w:trHeight w:val="3515"/>
            </w:trPr>
          </w:trPrChange>
        </w:trPr>
        <w:tc>
          <w:tcPr>
            <w:tcW w:w="6571" w:type="dxa"/>
            <w:tcPrChange w:id="12" w:author="luis barros" w:date="2021-02-06T10:24:00Z">
              <w:tcPr>
                <w:tcW w:w="6571" w:type="dxa"/>
              </w:tcPr>
            </w:tcPrChange>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1DE56F36" w:rsidR="004F5881" w:rsidRPr="00D0184A" w:rsidRDefault="00876030" w:rsidP="00D510E8">
            <w:pPr>
              <w:pStyle w:val="Corpodetexto"/>
              <w:jc w:val="left"/>
              <w:rPr>
                <w:rFonts w:ascii="NewsGotT" w:hAnsi="NewsGotT"/>
                <w:lang w:eastAsia="pt-PT"/>
              </w:rPr>
            </w:pPr>
            <w:ins w:id="13" w:author="duarte miguel" w:date="2021-02-06T14:22:00Z">
              <w:r>
                <w:rPr>
                  <w:rFonts w:ascii="NewsGotT" w:hAnsi="NewsGotT"/>
                  <w:color w:val="97999B"/>
                  <w:sz w:val="20"/>
                </w:rPr>
                <w:t>12 fevereiro 2021</w:t>
              </w:r>
            </w:ins>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76603AFF" w14:textId="1E72A9F1" w:rsidR="00C7571E" w:rsidDel="00C7571E" w:rsidRDefault="00C7571E" w:rsidP="00C7571E">
      <w:pPr>
        <w:rPr>
          <w:del w:id="14" w:author="duarte miguel" w:date="2021-02-06T20:34:00Z"/>
          <w:moveTo w:id="15" w:author="duarte miguel" w:date="2021-02-06T20:34:00Z"/>
        </w:rPr>
      </w:pPr>
      <w:moveToRangeStart w:id="16" w:author="duarte miguel" w:date="2021-02-06T20:34:00Z" w:name="move63536101"/>
    </w:p>
    <w:p w14:paraId="64C43B33" w14:textId="77777777" w:rsidR="00C7571E" w:rsidRPr="00B66544" w:rsidRDefault="00C7571E">
      <w:pPr>
        <w:pStyle w:val="PhDcapitulosemnumero"/>
        <w:rPr>
          <w:moveTo w:id="17" w:author="duarte miguel" w:date="2021-02-06T20:34:00Z"/>
        </w:rPr>
        <w:pPrChange w:id="18" w:author="duarte miguel" w:date="2021-02-06T20:35:00Z">
          <w:pPr>
            <w:tabs>
              <w:tab w:val="left" w:pos="567"/>
            </w:tabs>
            <w:spacing w:before="720" w:after="800" w:line="360" w:lineRule="auto"/>
            <w:jc w:val="center"/>
          </w:pPr>
        </w:pPrChange>
      </w:pPr>
      <w:bookmarkStart w:id="19" w:name="_Toc63536378"/>
      <w:moveTo w:id="20" w:author="duarte miguel" w:date="2021-02-06T20:34:00Z">
        <w:r w:rsidRPr="00B66544">
          <w:rPr>
            <w:rFonts w:eastAsiaTheme="minorHAnsi"/>
          </w:rPr>
          <w:t>Índice</w:t>
        </w:r>
        <w:bookmarkEnd w:id="19"/>
      </w:moveTo>
    </w:p>
    <w:moveToRangeEnd w:id="16"/>
    <w:p w14:paraId="31C3F1A1" w14:textId="4BAC91A0" w:rsidR="00C7571E" w:rsidRDefault="00C7571E">
      <w:pPr>
        <w:pStyle w:val="ndice1"/>
        <w:rPr>
          <w:ins w:id="21" w:author="duarte miguel" w:date="2021-02-06T20:39:00Z"/>
          <w:rFonts w:asciiTheme="minorHAnsi" w:eastAsiaTheme="minorEastAsia" w:hAnsiTheme="minorHAnsi" w:cstheme="minorBidi"/>
          <w:bCs w:val="0"/>
          <w:noProof/>
          <w:sz w:val="22"/>
          <w:szCs w:val="22"/>
        </w:rPr>
      </w:pPr>
      <w:ins w:id="22" w:author="duarte miguel" w:date="2021-02-06T20:38:00Z">
        <w:r>
          <w:fldChar w:fldCharType="begin"/>
        </w:r>
        <w:r>
          <w:instrText xml:space="preserve"> TOC \o "1-3" \h \z \u </w:instrText>
        </w:r>
      </w:ins>
      <w:r>
        <w:fldChar w:fldCharType="separate"/>
      </w:r>
      <w:ins w:id="23"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"_Toc63536378"</w:instrText>
        </w:r>
        <w:r w:rsidRPr="00C54D46">
          <w:rPr>
            <w:rStyle w:val="Hiperligao"/>
            <w:noProof/>
          </w:rPr>
          <w:instrText xml:space="preserve"> </w:instrText>
        </w:r>
        <w:r w:rsidRPr="00C54D46">
          <w:rPr>
            <w:rStyle w:val="Hiperligao"/>
            <w:noProof/>
          </w:rPr>
          <w:fldChar w:fldCharType="separate"/>
        </w:r>
        <w:r w:rsidRPr="00C54D46">
          <w:rPr>
            <w:rStyle w:val="Hiperligao"/>
            <w:rFonts w:eastAsiaTheme="minorHAnsi"/>
            <w:noProof/>
          </w:rPr>
          <w:t>Índice</w:t>
        </w:r>
        <w:r>
          <w:rPr>
            <w:noProof/>
            <w:webHidden/>
          </w:rPr>
          <w:tab/>
        </w:r>
        <w:r>
          <w:rPr>
            <w:noProof/>
            <w:webHidden/>
          </w:rPr>
          <w:fldChar w:fldCharType="begin"/>
        </w:r>
        <w:r>
          <w:rPr>
            <w:noProof/>
            <w:webHidden/>
          </w:rPr>
          <w:instrText xml:space="preserve"> PAGEREF _Toc63536378 \h </w:instrText>
        </w:r>
      </w:ins>
      <w:r>
        <w:rPr>
          <w:noProof/>
          <w:webHidden/>
        </w:rPr>
      </w:r>
      <w:r>
        <w:rPr>
          <w:noProof/>
          <w:webHidden/>
        </w:rPr>
        <w:fldChar w:fldCharType="separate"/>
      </w:r>
      <w:ins w:id="24" w:author="duarte miguel" w:date="2021-02-06T20:39:00Z">
        <w:r>
          <w:rPr>
            <w:noProof/>
            <w:webHidden/>
          </w:rPr>
          <w:t>iii</w:t>
        </w:r>
        <w:r>
          <w:rPr>
            <w:noProof/>
            <w:webHidden/>
          </w:rPr>
          <w:fldChar w:fldCharType="end"/>
        </w:r>
        <w:r w:rsidRPr="00C54D46">
          <w:rPr>
            <w:rStyle w:val="Hiperligao"/>
            <w:noProof/>
          </w:rPr>
          <w:fldChar w:fldCharType="end"/>
        </w:r>
      </w:ins>
    </w:p>
    <w:p w14:paraId="45196D54" w14:textId="6E96F11F" w:rsidR="00C7571E" w:rsidRDefault="00C7571E">
      <w:pPr>
        <w:pStyle w:val="ndice1"/>
        <w:rPr>
          <w:ins w:id="25" w:author="duarte miguel" w:date="2021-02-06T20:39:00Z"/>
          <w:rFonts w:asciiTheme="minorHAnsi" w:eastAsiaTheme="minorEastAsia" w:hAnsiTheme="minorHAnsi" w:cstheme="minorBidi"/>
          <w:bCs w:val="0"/>
          <w:noProof/>
          <w:sz w:val="22"/>
          <w:szCs w:val="22"/>
        </w:rPr>
      </w:pPr>
      <w:ins w:id="26"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"_Toc63536379"</w:instrText>
        </w:r>
        <w:r w:rsidRPr="00C54D46">
          <w:rPr>
            <w:rStyle w:val="Hiperligao"/>
            <w:noProof/>
          </w:rPr>
          <w:instrText xml:space="preserve"> </w:instrText>
        </w:r>
        <w:r w:rsidRPr="00C54D46">
          <w:rPr>
            <w:rStyle w:val="Hiperligao"/>
            <w:noProof/>
          </w:rPr>
          <w:fldChar w:fldCharType="separate"/>
        </w:r>
        <w:r w:rsidRPr="00C54D46">
          <w:rPr>
            <w:rStyle w:val="Hiperligao"/>
            <w:noProof/>
          </w:rPr>
          <w:t>Lista de Figuras</w:t>
        </w:r>
        <w:r>
          <w:rPr>
            <w:noProof/>
            <w:webHidden/>
          </w:rPr>
          <w:tab/>
        </w:r>
        <w:r>
          <w:rPr>
            <w:noProof/>
            <w:webHidden/>
          </w:rPr>
          <w:fldChar w:fldCharType="begin"/>
        </w:r>
        <w:r>
          <w:rPr>
            <w:noProof/>
            <w:webHidden/>
          </w:rPr>
          <w:instrText xml:space="preserve"> PAGEREF _Toc63536379 \h </w:instrText>
        </w:r>
      </w:ins>
      <w:r>
        <w:rPr>
          <w:noProof/>
          <w:webHidden/>
        </w:rPr>
      </w:r>
      <w:r>
        <w:rPr>
          <w:noProof/>
          <w:webHidden/>
        </w:rPr>
        <w:fldChar w:fldCharType="separate"/>
      </w:r>
      <w:ins w:id="27" w:author="duarte miguel" w:date="2021-02-06T20:39:00Z">
        <w:r>
          <w:rPr>
            <w:noProof/>
            <w:webHidden/>
          </w:rPr>
          <w:t>v</w:t>
        </w:r>
        <w:r>
          <w:rPr>
            <w:noProof/>
            <w:webHidden/>
          </w:rPr>
          <w:fldChar w:fldCharType="end"/>
        </w:r>
        <w:r w:rsidRPr="00C54D46">
          <w:rPr>
            <w:rStyle w:val="Hiperligao"/>
            <w:noProof/>
          </w:rPr>
          <w:fldChar w:fldCharType="end"/>
        </w:r>
      </w:ins>
    </w:p>
    <w:p w14:paraId="7B841710" w14:textId="6052FC56" w:rsidR="00C7571E" w:rsidRDefault="00C7571E">
      <w:pPr>
        <w:pStyle w:val="ndice1"/>
        <w:rPr>
          <w:ins w:id="28" w:author="duarte miguel" w:date="2021-02-06T20:39:00Z"/>
          <w:rFonts w:asciiTheme="minorHAnsi" w:eastAsiaTheme="minorEastAsia" w:hAnsiTheme="minorHAnsi" w:cstheme="minorBidi"/>
          <w:bCs w:val="0"/>
          <w:noProof/>
          <w:sz w:val="22"/>
          <w:szCs w:val="22"/>
        </w:rPr>
      </w:pPr>
      <w:ins w:id="29"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"_Toc63536380"</w:instrText>
        </w:r>
        <w:r w:rsidRPr="00C54D46">
          <w:rPr>
            <w:rStyle w:val="Hiperligao"/>
            <w:noProof/>
          </w:rPr>
          <w:instrText xml:space="preserve"> </w:instrText>
        </w:r>
        <w:r w:rsidRPr="00C54D46">
          <w:rPr>
            <w:rStyle w:val="Hiperligao"/>
            <w:noProof/>
          </w:rPr>
          <w:fldChar w:fldCharType="separate"/>
        </w:r>
        <w:r w:rsidRPr="00C54D46">
          <w:rPr>
            <w:rStyle w:val="Hiperligao"/>
            <w:noProof/>
          </w:rPr>
          <w:t>Lista de Tabelas</w:t>
        </w:r>
        <w:r>
          <w:rPr>
            <w:noProof/>
            <w:webHidden/>
          </w:rPr>
          <w:tab/>
        </w:r>
        <w:r>
          <w:rPr>
            <w:noProof/>
            <w:webHidden/>
          </w:rPr>
          <w:fldChar w:fldCharType="begin"/>
        </w:r>
        <w:r>
          <w:rPr>
            <w:noProof/>
            <w:webHidden/>
          </w:rPr>
          <w:instrText xml:space="preserve"> PAGEREF _Toc63536380 \h </w:instrText>
        </w:r>
      </w:ins>
      <w:r>
        <w:rPr>
          <w:noProof/>
          <w:webHidden/>
        </w:rPr>
      </w:r>
      <w:r>
        <w:rPr>
          <w:noProof/>
          <w:webHidden/>
        </w:rPr>
        <w:fldChar w:fldCharType="separate"/>
      </w:r>
      <w:ins w:id="30" w:author="duarte miguel" w:date="2021-02-06T20:39:00Z">
        <w:r>
          <w:rPr>
            <w:noProof/>
            <w:webHidden/>
          </w:rPr>
          <w:t>vii</w:t>
        </w:r>
        <w:r>
          <w:rPr>
            <w:noProof/>
            <w:webHidden/>
          </w:rPr>
          <w:fldChar w:fldCharType="end"/>
        </w:r>
        <w:r w:rsidRPr="00C54D46">
          <w:rPr>
            <w:rStyle w:val="Hiperligao"/>
            <w:noProof/>
          </w:rPr>
          <w:fldChar w:fldCharType="end"/>
        </w:r>
      </w:ins>
    </w:p>
    <w:p w14:paraId="1575C211" w14:textId="724947B1" w:rsidR="00C7571E" w:rsidRDefault="00C7571E">
      <w:pPr>
        <w:pStyle w:val="ndice1"/>
        <w:rPr>
          <w:ins w:id="31" w:author="duarte miguel" w:date="2021-02-06T20:39:00Z"/>
          <w:rFonts w:asciiTheme="minorHAnsi" w:eastAsiaTheme="minorEastAsia" w:hAnsiTheme="minorHAnsi" w:cstheme="minorBidi"/>
          <w:bCs w:val="0"/>
          <w:noProof/>
          <w:sz w:val="22"/>
          <w:szCs w:val="22"/>
        </w:rPr>
      </w:pPr>
      <w:ins w:id="32"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"_Toc63536381"</w:instrText>
        </w:r>
        <w:r w:rsidRPr="00C54D46">
          <w:rPr>
            <w:rStyle w:val="Hiperligao"/>
            <w:noProof/>
          </w:rPr>
          <w:instrText xml:space="preserve"> </w:instrText>
        </w:r>
        <w:r w:rsidRPr="00C54D46">
          <w:rPr>
            <w:rStyle w:val="Hiperligao"/>
            <w:noProof/>
          </w:rPr>
          <w:fldChar w:fldCharType="separate"/>
        </w:r>
        <w:r w:rsidRPr="00C54D46">
          <w:rPr>
            <w:rStyle w:val="Hiperligao"/>
            <w:noProof/>
          </w:rPr>
          <w:t>Acrónimos e Siglas</w:t>
        </w:r>
        <w:r>
          <w:rPr>
            <w:noProof/>
            <w:webHidden/>
          </w:rPr>
          <w:tab/>
        </w:r>
        <w:r>
          <w:rPr>
            <w:noProof/>
            <w:webHidden/>
          </w:rPr>
          <w:fldChar w:fldCharType="begin"/>
        </w:r>
        <w:r>
          <w:rPr>
            <w:noProof/>
            <w:webHidden/>
          </w:rPr>
          <w:instrText xml:space="preserve"> PAGEREF _Toc63536381 \h </w:instrText>
        </w:r>
      </w:ins>
      <w:r>
        <w:rPr>
          <w:noProof/>
          <w:webHidden/>
        </w:rPr>
      </w:r>
      <w:r>
        <w:rPr>
          <w:noProof/>
          <w:webHidden/>
        </w:rPr>
        <w:fldChar w:fldCharType="separate"/>
      </w:r>
      <w:ins w:id="33" w:author="duarte miguel" w:date="2021-02-06T20:39:00Z">
        <w:r>
          <w:rPr>
            <w:noProof/>
            <w:webHidden/>
          </w:rPr>
          <w:t>ix</w:t>
        </w:r>
        <w:r>
          <w:rPr>
            <w:noProof/>
            <w:webHidden/>
          </w:rPr>
          <w:fldChar w:fldCharType="end"/>
        </w:r>
        <w:r w:rsidRPr="00C54D46">
          <w:rPr>
            <w:rStyle w:val="Hiperligao"/>
            <w:noProof/>
          </w:rPr>
          <w:fldChar w:fldCharType="end"/>
        </w:r>
      </w:ins>
    </w:p>
    <w:p w14:paraId="61A2C663" w14:textId="5F5346D9" w:rsidR="00C7571E" w:rsidRDefault="00C7571E">
      <w:pPr>
        <w:pStyle w:val="ndice1"/>
        <w:rPr>
          <w:ins w:id="34" w:author="duarte miguel" w:date="2021-02-06T20:39:00Z"/>
          <w:rFonts w:asciiTheme="minorHAnsi" w:eastAsiaTheme="minorEastAsia" w:hAnsiTheme="minorHAnsi" w:cstheme="minorBidi"/>
          <w:bCs w:val="0"/>
          <w:noProof/>
          <w:sz w:val="22"/>
          <w:szCs w:val="22"/>
        </w:rPr>
      </w:pPr>
      <w:ins w:id="35"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"_Toc63536382"</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1</w:t>
        </w:r>
        <w:r w:rsidRPr="00C54D46">
          <w:rPr>
            <w:rStyle w:val="Hiperligao"/>
            <w:noProof/>
          </w:rPr>
          <w:t xml:space="preserve"> Introdução</w:t>
        </w:r>
        <w:r>
          <w:rPr>
            <w:noProof/>
            <w:webHidden/>
          </w:rPr>
          <w:tab/>
        </w:r>
        <w:r>
          <w:rPr>
            <w:noProof/>
            <w:webHidden/>
          </w:rPr>
          <w:fldChar w:fldCharType="begin"/>
        </w:r>
        <w:r>
          <w:rPr>
            <w:noProof/>
            <w:webHidden/>
          </w:rPr>
          <w:instrText xml:space="preserve"> PAGEREF _Toc63536382 \h </w:instrText>
        </w:r>
      </w:ins>
      <w:r>
        <w:rPr>
          <w:noProof/>
          <w:webHidden/>
        </w:rPr>
      </w:r>
      <w:r>
        <w:rPr>
          <w:noProof/>
          <w:webHidden/>
        </w:rPr>
        <w:fldChar w:fldCharType="separate"/>
      </w:r>
      <w:ins w:id="36" w:author="duarte miguel" w:date="2021-02-06T20:39:00Z">
        <w:r>
          <w:rPr>
            <w:noProof/>
            <w:webHidden/>
          </w:rPr>
          <w:t>11</w:t>
        </w:r>
        <w:r>
          <w:rPr>
            <w:noProof/>
            <w:webHidden/>
          </w:rPr>
          <w:fldChar w:fldCharType="end"/>
        </w:r>
        <w:r w:rsidRPr="00C54D46">
          <w:rPr>
            <w:rStyle w:val="Hiperligao"/>
            <w:noProof/>
          </w:rPr>
          <w:fldChar w:fldCharType="end"/>
        </w:r>
      </w:ins>
    </w:p>
    <w:p w14:paraId="3CA1B75B" w14:textId="6709AC10" w:rsidR="00C7571E" w:rsidRDefault="00C7571E">
      <w:pPr>
        <w:pStyle w:val="ndice2"/>
        <w:rPr>
          <w:ins w:id="37" w:author="duarte miguel" w:date="2021-02-06T20:39:00Z"/>
          <w:rFonts w:asciiTheme="minorHAnsi" w:eastAsiaTheme="minorEastAsia" w:hAnsiTheme="minorHAnsi" w:cstheme="minorBidi"/>
          <w:noProof/>
          <w:sz w:val="22"/>
          <w:szCs w:val="22"/>
        </w:rPr>
      </w:pPr>
      <w:ins w:id="38"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"_Toc63536383"</w:instrText>
        </w:r>
        <w:r w:rsidRPr="00C54D46">
          <w:rPr>
            <w:rStyle w:val="Hiperligao"/>
            <w:noProof/>
          </w:rPr>
          <w:instrText xml:space="preserve"> </w:instrText>
        </w:r>
        <w:r w:rsidRPr="00C54D46">
          <w:rPr>
            <w:rStyle w:val="Hiperligao"/>
            <w:noProof/>
          </w:rPr>
          <w:fldChar w:fldCharType="separate"/>
        </w:r>
        <w:r w:rsidRPr="00C54D46">
          <w:rPr>
            <w:rStyle w:val="Hiperligao"/>
            <w:noProof/>
          </w:rPr>
          <w:t>1.1</w:t>
        </w:r>
        <w:r>
          <w:rPr>
            <w:rFonts w:asciiTheme="minorHAnsi" w:eastAsiaTheme="minorEastAsia" w:hAnsiTheme="minorHAnsi" w:cstheme="minorBidi"/>
            <w:noProof/>
            <w:sz w:val="22"/>
            <w:szCs w:val="22"/>
          </w:rPr>
          <w:tab/>
        </w:r>
        <w:r w:rsidRPr="00C54D46">
          <w:rPr>
            <w:rStyle w:val="Hiperligao"/>
            <w:noProof/>
          </w:rPr>
          <w:t>Introdução</w:t>
        </w:r>
        <w:r>
          <w:rPr>
            <w:noProof/>
            <w:webHidden/>
          </w:rPr>
          <w:tab/>
        </w:r>
        <w:r>
          <w:rPr>
            <w:noProof/>
            <w:webHidden/>
          </w:rPr>
          <w:fldChar w:fldCharType="begin"/>
        </w:r>
        <w:r>
          <w:rPr>
            <w:noProof/>
            <w:webHidden/>
          </w:rPr>
          <w:instrText xml:space="preserve"> PAGEREF _Toc63536383 \h </w:instrText>
        </w:r>
      </w:ins>
      <w:r>
        <w:rPr>
          <w:noProof/>
          <w:webHidden/>
        </w:rPr>
      </w:r>
      <w:r>
        <w:rPr>
          <w:noProof/>
          <w:webHidden/>
        </w:rPr>
        <w:fldChar w:fldCharType="separate"/>
      </w:r>
      <w:ins w:id="39" w:author="duarte miguel" w:date="2021-02-06T20:39:00Z">
        <w:r>
          <w:rPr>
            <w:noProof/>
            <w:webHidden/>
          </w:rPr>
          <w:t>11</w:t>
        </w:r>
        <w:r>
          <w:rPr>
            <w:noProof/>
            <w:webHidden/>
          </w:rPr>
          <w:fldChar w:fldCharType="end"/>
        </w:r>
        <w:r w:rsidRPr="00C54D46">
          <w:rPr>
            <w:rStyle w:val="Hiperligao"/>
            <w:noProof/>
          </w:rPr>
          <w:fldChar w:fldCharType="end"/>
        </w:r>
      </w:ins>
    </w:p>
    <w:p w14:paraId="2303ED69" w14:textId="0BDC623A" w:rsidR="00C7571E" w:rsidRDefault="00C7571E">
      <w:pPr>
        <w:pStyle w:val="ndice2"/>
        <w:rPr>
          <w:ins w:id="40" w:author="duarte miguel" w:date="2021-02-06T20:39:00Z"/>
          <w:rFonts w:asciiTheme="minorHAnsi" w:eastAsiaTheme="minorEastAsia" w:hAnsiTheme="minorHAnsi" w:cstheme="minorBidi"/>
          <w:noProof/>
          <w:sz w:val="22"/>
          <w:szCs w:val="22"/>
        </w:rPr>
      </w:pPr>
      <w:ins w:id="41"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"_Toc63536384"</w:instrText>
        </w:r>
        <w:r w:rsidRPr="00C54D46">
          <w:rPr>
            <w:rStyle w:val="Hiperligao"/>
            <w:noProof/>
          </w:rPr>
          <w:instrText xml:space="preserve"> </w:instrText>
        </w:r>
        <w:r w:rsidRPr="00C54D46">
          <w:rPr>
            <w:rStyle w:val="Hiperligao"/>
            <w:noProof/>
          </w:rPr>
          <w:fldChar w:fldCharType="separate"/>
        </w:r>
        <w:r w:rsidRPr="00C54D46">
          <w:rPr>
            <w:rStyle w:val="Hiperligao"/>
            <w:noProof/>
          </w:rPr>
          <w:t>1.2</w:t>
        </w:r>
        <w:r>
          <w:rPr>
            <w:rFonts w:asciiTheme="minorHAnsi" w:eastAsiaTheme="minorEastAsia" w:hAnsiTheme="minorHAnsi" w:cstheme="minorBidi"/>
            <w:noProof/>
            <w:sz w:val="22"/>
            <w:szCs w:val="22"/>
          </w:rPr>
          <w:tab/>
        </w:r>
        <w:r w:rsidRPr="00C54D46">
          <w:rPr>
            <w:rStyle w:val="Hiperligao"/>
            <w:noProof/>
          </w:rPr>
          <w:t>Enquadramento</w:t>
        </w:r>
        <w:r>
          <w:rPr>
            <w:noProof/>
            <w:webHidden/>
          </w:rPr>
          <w:tab/>
        </w:r>
        <w:r>
          <w:rPr>
            <w:noProof/>
            <w:webHidden/>
          </w:rPr>
          <w:fldChar w:fldCharType="begin"/>
        </w:r>
        <w:r>
          <w:rPr>
            <w:noProof/>
            <w:webHidden/>
          </w:rPr>
          <w:instrText xml:space="preserve"> PAGEREF _Toc63536384 \h </w:instrText>
        </w:r>
      </w:ins>
      <w:r>
        <w:rPr>
          <w:noProof/>
          <w:webHidden/>
        </w:rPr>
      </w:r>
      <w:r>
        <w:rPr>
          <w:noProof/>
          <w:webHidden/>
        </w:rPr>
        <w:fldChar w:fldCharType="separate"/>
      </w:r>
      <w:ins w:id="42" w:author="duarte miguel" w:date="2021-02-06T20:39:00Z">
        <w:r>
          <w:rPr>
            <w:noProof/>
            <w:webHidden/>
          </w:rPr>
          <w:t>11</w:t>
        </w:r>
        <w:r>
          <w:rPr>
            <w:noProof/>
            <w:webHidden/>
          </w:rPr>
          <w:fldChar w:fldCharType="end"/>
        </w:r>
        <w:r w:rsidRPr="00C54D46">
          <w:rPr>
            <w:rStyle w:val="Hiperligao"/>
            <w:noProof/>
          </w:rPr>
          <w:fldChar w:fldCharType="end"/>
        </w:r>
      </w:ins>
    </w:p>
    <w:p w14:paraId="68B79654" w14:textId="2B4CB84B" w:rsidR="00C7571E" w:rsidRDefault="00C7571E">
      <w:pPr>
        <w:pStyle w:val="ndice2"/>
        <w:rPr>
          <w:ins w:id="43" w:author="duarte miguel" w:date="2021-02-06T20:39:00Z"/>
          <w:rFonts w:asciiTheme="minorHAnsi" w:eastAsiaTheme="minorEastAsia" w:hAnsiTheme="minorHAnsi" w:cstheme="minorBidi"/>
          <w:noProof/>
          <w:sz w:val="22"/>
          <w:szCs w:val="22"/>
        </w:rPr>
      </w:pPr>
      <w:ins w:id="44"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"_Toc63536385"</w:instrText>
        </w:r>
        <w:r w:rsidRPr="00C54D46">
          <w:rPr>
            <w:rStyle w:val="Hiperligao"/>
            <w:noProof/>
          </w:rPr>
          <w:instrText xml:space="preserve"> </w:instrText>
        </w:r>
        <w:r w:rsidRPr="00C54D46">
          <w:rPr>
            <w:rStyle w:val="Hiperligao"/>
            <w:noProof/>
          </w:rPr>
          <w:fldChar w:fldCharType="separate"/>
        </w:r>
        <w:r w:rsidRPr="00C54D46">
          <w:rPr>
            <w:rStyle w:val="Hiperligao"/>
            <w:noProof/>
          </w:rPr>
          <w:t>1.3</w:t>
        </w:r>
        <w:r>
          <w:rPr>
            <w:rFonts w:asciiTheme="minorHAnsi" w:eastAsiaTheme="minorEastAsia" w:hAnsiTheme="minorHAnsi" w:cstheme="minorBidi"/>
            <w:noProof/>
            <w:sz w:val="22"/>
            <w:szCs w:val="22"/>
          </w:rPr>
          <w:tab/>
        </w:r>
        <w:r w:rsidRPr="00C54D46">
          <w:rPr>
            <w:rStyle w:val="Hiperligao"/>
            <w:noProof/>
          </w:rPr>
          <w:t>Especificações previstas</w:t>
        </w:r>
        <w:r>
          <w:rPr>
            <w:noProof/>
            <w:webHidden/>
          </w:rPr>
          <w:tab/>
        </w:r>
        <w:r>
          <w:rPr>
            <w:noProof/>
            <w:webHidden/>
          </w:rPr>
          <w:fldChar w:fldCharType="begin"/>
        </w:r>
        <w:r>
          <w:rPr>
            <w:noProof/>
            <w:webHidden/>
          </w:rPr>
          <w:instrText xml:space="preserve"> PAGEREF _Toc63536385 \h </w:instrText>
        </w:r>
      </w:ins>
      <w:r>
        <w:rPr>
          <w:noProof/>
          <w:webHidden/>
        </w:rPr>
      </w:r>
      <w:r>
        <w:rPr>
          <w:noProof/>
          <w:webHidden/>
        </w:rPr>
        <w:fldChar w:fldCharType="separate"/>
      </w:r>
      <w:ins w:id="45" w:author="duarte miguel" w:date="2021-02-06T20:39:00Z">
        <w:r>
          <w:rPr>
            <w:noProof/>
            <w:webHidden/>
          </w:rPr>
          <w:t>12</w:t>
        </w:r>
        <w:r>
          <w:rPr>
            <w:noProof/>
            <w:webHidden/>
          </w:rPr>
          <w:fldChar w:fldCharType="end"/>
        </w:r>
        <w:r w:rsidRPr="00C54D46">
          <w:rPr>
            <w:rStyle w:val="Hiperligao"/>
            <w:noProof/>
          </w:rPr>
          <w:fldChar w:fldCharType="end"/>
        </w:r>
      </w:ins>
    </w:p>
    <w:p w14:paraId="660F15C4" w14:textId="74ED8D20" w:rsidR="00C7571E" w:rsidRDefault="00C7571E">
      <w:pPr>
        <w:pStyle w:val="ndice2"/>
        <w:rPr>
          <w:ins w:id="46" w:author="duarte miguel" w:date="2021-02-06T20:39:00Z"/>
          <w:rFonts w:asciiTheme="minorHAnsi" w:eastAsiaTheme="minorEastAsia" w:hAnsiTheme="minorHAnsi" w:cstheme="minorBidi"/>
          <w:noProof/>
          <w:sz w:val="22"/>
          <w:szCs w:val="22"/>
        </w:rPr>
      </w:pPr>
      <w:ins w:id="47"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"_Toc63536386"</w:instrText>
        </w:r>
        <w:r w:rsidRPr="00C54D46">
          <w:rPr>
            <w:rStyle w:val="Hiperligao"/>
            <w:noProof/>
          </w:rPr>
          <w:instrText xml:space="preserve"> </w:instrText>
        </w:r>
        <w:r w:rsidRPr="00C54D46">
          <w:rPr>
            <w:rStyle w:val="Hiperligao"/>
            <w:noProof/>
          </w:rPr>
          <w:fldChar w:fldCharType="separate"/>
        </w:r>
        <w:r w:rsidRPr="00C54D46">
          <w:rPr>
            <w:rStyle w:val="Hiperligao"/>
            <w:noProof/>
          </w:rPr>
          <w:t>1.4</w:t>
        </w:r>
        <w:r>
          <w:rPr>
            <w:rFonts w:asciiTheme="minorHAnsi" w:eastAsiaTheme="minorEastAsia" w:hAnsiTheme="minorHAnsi" w:cstheme="minorBidi"/>
            <w:noProof/>
            <w:sz w:val="22"/>
            <w:szCs w:val="22"/>
          </w:rPr>
          <w:tab/>
        </w:r>
        <w:r w:rsidRPr="00C54D46">
          <w:rPr>
            <w:rStyle w:val="Hiperligao"/>
            <w:noProof/>
          </w:rPr>
          <w:t>Testes previstos</w:t>
        </w:r>
        <w:r>
          <w:rPr>
            <w:noProof/>
            <w:webHidden/>
          </w:rPr>
          <w:tab/>
        </w:r>
        <w:r>
          <w:rPr>
            <w:noProof/>
            <w:webHidden/>
          </w:rPr>
          <w:fldChar w:fldCharType="begin"/>
        </w:r>
        <w:r>
          <w:rPr>
            <w:noProof/>
            <w:webHidden/>
          </w:rPr>
          <w:instrText xml:space="preserve"> PAGEREF _Toc63536386 \h </w:instrText>
        </w:r>
      </w:ins>
      <w:r>
        <w:rPr>
          <w:noProof/>
          <w:webHidden/>
        </w:rPr>
      </w:r>
      <w:r>
        <w:rPr>
          <w:noProof/>
          <w:webHidden/>
        </w:rPr>
        <w:fldChar w:fldCharType="separate"/>
      </w:r>
      <w:ins w:id="48" w:author="duarte miguel" w:date="2021-02-06T20:39:00Z">
        <w:r>
          <w:rPr>
            <w:noProof/>
            <w:webHidden/>
          </w:rPr>
          <w:t>12</w:t>
        </w:r>
        <w:r>
          <w:rPr>
            <w:noProof/>
            <w:webHidden/>
          </w:rPr>
          <w:fldChar w:fldCharType="end"/>
        </w:r>
        <w:r w:rsidRPr="00C54D46">
          <w:rPr>
            <w:rStyle w:val="Hiperligao"/>
            <w:noProof/>
          </w:rPr>
          <w:fldChar w:fldCharType="end"/>
        </w:r>
      </w:ins>
    </w:p>
    <w:p w14:paraId="6BC2E6B4" w14:textId="44C8A04B" w:rsidR="00C7571E" w:rsidRDefault="00C7571E">
      <w:pPr>
        <w:pStyle w:val="ndice2"/>
        <w:rPr>
          <w:ins w:id="49" w:author="duarte miguel" w:date="2021-02-06T20:39:00Z"/>
          <w:rFonts w:asciiTheme="minorHAnsi" w:eastAsiaTheme="minorEastAsia" w:hAnsiTheme="minorHAnsi" w:cstheme="minorBidi"/>
          <w:noProof/>
          <w:sz w:val="22"/>
          <w:szCs w:val="22"/>
        </w:rPr>
      </w:pPr>
      <w:ins w:id="50"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"_Toc63536387"</w:instrText>
        </w:r>
        <w:r w:rsidRPr="00C54D46">
          <w:rPr>
            <w:rStyle w:val="Hiperligao"/>
            <w:noProof/>
          </w:rPr>
          <w:instrText xml:space="preserve"> </w:instrText>
        </w:r>
        <w:r w:rsidRPr="00C54D46">
          <w:rPr>
            <w:rStyle w:val="Hiperligao"/>
            <w:noProof/>
          </w:rPr>
          <w:fldChar w:fldCharType="separate"/>
        </w:r>
        <w:r w:rsidRPr="00C54D46">
          <w:rPr>
            <w:rStyle w:val="Hiperligao"/>
            <w:rFonts w:eastAsiaTheme="minorHAnsi"/>
            <w:noProof/>
            <w:lang w:eastAsia="en-US"/>
          </w:rPr>
          <w:t>1.5</w:t>
        </w:r>
        <w:r>
          <w:rPr>
            <w:rFonts w:asciiTheme="minorHAnsi" w:eastAsiaTheme="minorEastAsia" w:hAnsiTheme="minorHAnsi" w:cstheme="minorBidi"/>
            <w:noProof/>
            <w:sz w:val="22"/>
            <w:szCs w:val="22"/>
          </w:rPr>
          <w:tab/>
        </w:r>
        <w:r w:rsidRPr="00C54D46">
          <w:rPr>
            <w:rStyle w:val="Hiperligao"/>
            <w:rFonts w:eastAsiaTheme="minorHAnsi"/>
            <w:noProof/>
            <w:lang w:eastAsia="en-US"/>
          </w:rPr>
          <w:t>Estudo de fiabilidade, segurança e certificação</w:t>
        </w:r>
        <w:r>
          <w:rPr>
            <w:noProof/>
            <w:webHidden/>
          </w:rPr>
          <w:tab/>
        </w:r>
        <w:r>
          <w:rPr>
            <w:noProof/>
            <w:webHidden/>
          </w:rPr>
          <w:fldChar w:fldCharType="begin"/>
        </w:r>
        <w:r>
          <w:rPr>
            <w:noProof/>
            <w:webHidden/>
          </w:rPr>
          <w:instrText xml:space="preserve"> PAGEREF _Toc63536387 \h </w:instrText>
        </w:r>
      </w:ins>
      <w:r>
        <w:rPr>
          <w:noProof/>
          <w:webHidden/>
        </w:rPr>
      </w:r>
      <w:r>
        <w:rPr>
          <w:noProof/>
          <w:webHidden/>
        </w:rPr>
        <w:fldChar w:fldCharType="separate"/>
      </w:r>
      <w:ins w:id="51" w:author="duarte miguel" w:date="2021-02-06T20:39:00Z">
        <w:r>
          <w:rPr>
            <w:noProof/>
            <w:webHidden/>
          </w:rPr>
          <w:t>13</w:t>
        </w:r>
        <w:r>
          <w:rPr>
            <w:noProof/>
            <w:webHidden/>
          </w:rPr>
          <w:fldChar w:fldCharType="end"/>
        </w:r>
        <w:r w:rsidRPr="00C54D46">
          <w:rPr>
            <w:rStyle w:val="Hiperligao"/>
            <w:noProof/>
          </w:rPr>
          <w:fldChar w:fldCharType="end"/>
        </w:r>
      </w:ins>
    </w:p>
    <w:p w14:paraId="2F1973D0" w14:textId="0C4DBB39" w:rsidR="00C7571E" w:rsidRDefault="00C7571E">
      <w:pPr>
        <w:pStyle w:val="ndice2"/>
        <w:rPr>
          <w:ins w:id="52" w:author="duarte miguel" w:date="2021-02-06T20:39:00Z"/>
          <w:rFonts w:asciiTheme="minorHAnsi" w:eastAsiaTheme="minorEastAsia" w:hAnsiTheme="minorHAnsi" w:cstheme="minorBidi"/>
          <w:noProof/>
          <w:sz w:val="22"/>
          <w:szCs w:val="22"/>
        </w:rPr>
      </w:pPr>
      <w:ins w:id="53"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"_Toc63536388"</w:instrText>
        </w:r>
        <w:r w:rsidRPr="00C54D46">
          <w:rPr>
            <w:rStyle w:val="Hiperligao"/>
            <w:noProof/>
          </w:rPr>
          <w:instrText xml:space="preserve"> </w:instrText>
        </w:r>
        <w:r w:rsidRPr="00C54D46">
          <w:rPr>
            <w:rStyle w:val="Hiperligao"/>
            <w:noProof/>
          </w:rPr>
          <w:fldChar w:fldCharType="separate"/>
        </w:r>
        <w:r w:rsidRPr="00C54D46">
          <w:rPr>
            <w:rStyle w:val="Hiperligao"/>
            <w:noProof/>
          </w:rPr>
          <w:t>1.6</w:t>
        </w:r>
        <w:r>
          <w:rPr>
            <w:rFonts w:asciiTheme="minorHAnsi" w:eastAsiaTheme="minorEastAsia" w:hAnsiTheme="minorHAnsi" w:cstheme="minorBidi"/>
            <w:noProof/>
            <w:sz w:val="22"/>
            <w:szCs w:val="22"/>
          </w:rPr>
          <w:tab/>
        </w:r>
        <w:r w:rsidRPr="00C54D46">
          <w:rPr>
            <w:rStyle w:val="Hiperligao"/>
            <w:noProof/>
          </w:rPr>
          <w:t>Planeamento inicial</w:t>
        </w:r>
        <w:r>
          <w:rPr>
            <w:noProof/>
            <w:webHidden/>
          </w:rPr>
          <w:tab/>
        </w:r>
        <w:r>
          <w:rPr>
            <w:noProof/>
            <w:webHidden/>
          </w:rPr>
          <w:fldChar w:fldCharType="begin"/>
        </w:r>
        <w:r>
          <w:rPr>
            <w:noProof/>
            <w:webHidden/>
          </w:rPr>
          <w:instrText xml:space="preserve"> PAGEREF _Toc63536388 \h </w:instrText>
        </w:r>
      </w:ins>
      <w:r>
        <w:rPr>
          <w:noProof/>
          <w:webHidden/>
        </w:rPr>
      </w:r>
      <w:r>
        <w:rPr>
          <w:noProof/>
          <w:webHidden/>
        </w:rPr>
        <w:fldChar w:fldCharType="separate"/>
      </w:r>
      <w:ins w:id="54" w:author="duarte miguel" w:date="2021-02-06T20:39:00Z">
        <w:r>
          <w:rPr>
            <w:noProof/>
            <w:webHidden/>
          </w:rPr>
          <w:t>15</w:t>
        </w:r>
        <w:r>
          <w:rPr>
            <w:noProof/>
            <w:webHidden/>
          </w:rPr>
          <w:fldChar w:fldCharType="end"/>
        </w:r>
        <w:r w:rsidRPr="00C54D46">
          <w:rPr>
            <w:rStyle w:val="Hiperligao"/>
            <w:noProof/>
          </w:rPr>
          <w:fldChar w:fldCharType="end"/>
        </w:r>
      </w:ins>
    </w:p>
    <w:p w14:paraId="7E7CC61B" w14:textId="08062AC8" w:rsidR="00C7571E" w:rsidRDefault="00C7571E">
      <w:pPr>
        <w:pStyle w:val="ndice1"/>
        <w:rPr>
          <w:ins w:id="55" w:author="duarte miguel" w:date="2021-02-06T20:39:00Z"/>
          <w:rFonts w:asciiTheme="minorHAnsi" w:eastAsiaTheme="minorEastAsia" w:hAnsiTheme="minorHAnsi" w:cstheme="minorBidi"/>
          <w:bCs w:val="0"/>
          <w:noProof/>
          <w:sz w:val="22"/>
          <w:szCs w:val="22"/>
        </w:rPr>
      </w:pPr>
      <w:ins w:id="56"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"_Toc63536389"</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2</w:t>
        </w:r>
        <w:r w:rsidRPr="00C54D46">
          <w:rPr>
            <w:rStyle w:val="Hiperligao"/>
            <w:noProof/>
          </w:rPr>
          <w:t xml:space="preserve"> Desenho dos circuitos eletrónicos</w:t>
        </w:r>
        <w:r>
          <w:rPr>
            <w:noProof/>
            <w:webHidden/>
          </w:rPr>
          <w:tab/>
        </w:r>
        <w:r>
          <w:rPr>
            <w:noProof/>
            <w:webHidden/>
          </w:rPr>
          <w:fldChar w:fldCharType="begin"/>
        </w:r>
        <w:r>
          <w:rPr>
            <w:noProof/>
            <w:webHidden/>
          </w:rPr>
          <w:instrText xml:space="preserve"> PAGEREF _Toc63536389 \h </w:instrText>
        </w:r>
      </w:ins>
      <w:r>
        <w:rPr>
          <w:noProof/>
          <w:webHidden/>
        </w:rPr>
      </w:r>
      <w:r>
        <w:rPr>
          <w:noProof/>
          <w:webHidden/>
        </w:rPr>
        <w:fldChar w:fldCharType="separate"/>
      </w:r>
      <w:ins w:id="57" w:author="duarte miguel" w:date="2021-02-06T20:39:00Z">
        <w:r>
          <w:rPr>
            <w:noProof/>
            <w:webHidden/>
          </w:rPr>
          <w:t>17</w:t>
        </w:r>
        <w:r>
          <w:rPr>
            <w:noProof/>
            <w:webHidden/>
          </w:rPr>
          <w:fldChar w:fldCharType="end"/>
        </w:r>
        <w:r w:rsidRPr="00C54D46">
          <w:rPr>
            <w:rStyle w:val="Hiperligao"/>
            <w:noProof/>
          </w:rPr>
          <w:fldChar w:fldCharType="end"/>
        </w:r>
      </w:ins>
    </w:p>
    <w:p w14:paraId="13C8E7F5" w14:textId="0B4625CB" w:rsidR="00C7571E" w:rsidRDefault="00C7571E">
      <w:pPr>
        <w:pStyle w:val="ndice2"/>
        <w:rPr>
          <w:ins w:id="58" w:author="duarte miguel" w:date="2021-02-06T20:39:00Z"/>
          <w:rFonts w:asciiTheme="minorHAnsi" w:eastAsiaTheme="minorEastAsia" w:hAnsiTheme="minorHAnsi" w:cstheme="minorBidi"/>
          <w:noProof/>
          <w:sz w:val="22"/>
          <w:szCs w:val="22"/>
        </w:rPr>
      </w:pPr>
      <w:ins w:id="59"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"_Toc63536390"</w:instrText>
        </w:r>
        <w:r w:rsidRPr="00C54D46">
          <w:rPr>
            <w:rStyle w:val="Hiperligao"/>
            <w:noProof/>
          </w:rPr>
          <w:instrText xml:space="preserve"> </w:instrText>
        </w:r>
        <w:r w:rsidRPr="00C54D46">
          <w:rPr>
            <w:rStyle w:val="Hiperligao"/>
            <w:noProof/>
          </w:rPr>
          <w:fldChar w:fldCharType="separate"/>
        </w:r>
        <w:r w:rsidRPr="00C54D46">
          <w:rPr>
            <w:rStyle w:val="Hiperligao"/>
            <w:noProof/>
          </w:rPr>
          <w:t>2.1</w:t>
        </w:r>
        <w:r>
          <w:rPr>
            <w:rFonts w:asciiTheme="minorHAnsi" w:eastAsiaTheme="minorEastAsia" w:hAnsiTheme="minorHAnsi" w:cstheme="minorBidi"/>
            <w:noProof/>
            <w:sz w:val="22"/>
            <w:szCs w:val="22"/>
          </w:rPr>
          <w:tab/>
        </w:r>
        <w:r w:rsidRPr="00C54D46">
          <w:rPr>
            <w:rStyle w:val="Hiperligao"/>
            <w:noProof/>
          </w:rPr>
          <w:t>Introdução</w:t>
        </w:r>
        <w:r>
          <w:rPr>
            <w:noProof/>
            <w:webHidden/>
          </w:rPr>
          <w:tab/>
        </w:r>
        <w:r>
          <w:rPr>
            <w:noProof/>
            <w:webHidden/>
          </w:rPr>
          <w:fldChar w:fldCharType="begin"/>
        </w:r>
        <w:r>
          <w:rPr>
            <w:noProof/>
            <w:webHidden/>
          </w:rPr>
          <w:instrText xml:space="preserve"> PAGEREF _Toc63536390 \h </w:instrText>
        </w:r>
      </w:ins>
      <w:r>
        <w:rPr>
          <w:noProof/>
          <w:webHidden/>
        </w:rPr>
      </w:r>
      <w:r>
        <w:rPr>
          <w:noProof/>
          <w:webHidden/>
        </w:rPr>
        <w:fldChar w:fldCharType="separate"/>
      </w:r>
      <w:ins w:id="60" w:author="duarte miguel" w:date="2021-02-06T20:39:00Z">
        <w:r>
          <w:rPr>
            <w:noProof/>
            <w:webHidden/>
          </w:rPr>
          <w:t>17</w:t>
        </w:r>
        <w:r>
          <w:rPr>
            <w:noProof/>
            <w:webHidden/>
          </w:rPr>
          <w:fldChar w:fldCharType="end"/>
        </w:r>
        <w:r w:rsidRPr="00C54D46">
          <w:rPr>
            <w:rStyle w:val="Hiperligao"/>
            <w:noProof/>
          </w:rPr>
          <w:fldChar w:fldCharType="end"/>
        </w:r>
      </w:ins>
    </w:p>
    <w:p w14:paraId="1D775615" w14:textId="13428A13" w:rsidR="00C7571E" w:rsidRDefault="00C7571E">
      <w:pPr>
        <w:pStyle w:val="ndice2"/>
        <w:rPr>
          <w:ins w:id="61" w:author="duarte miguel" w:date="2021-02-06T20:39:00Z"/>
          <w:rFonts w:asciiTheme="minorHAnsi" w:eastAsiaTheme="minorEastAsia" w:hAnsiTheme="minorHAnsi" w:cstheme="minorBidi"/>
          <w:noProof/>
          <w:sz w:val="22"/>
          <w:szCs w:val="22"/>
        </w:rPr>
      </w:pPr>
      <w:ins w:id="62"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"_Toc63536391"</w:instrText>
        </w:r>
        <w:r w:rsidRPr="00C54D46">
          <w:rPr>
            <w:rStyle w:val="Hiperligao"/>
            <w:noProof/>
          </w:rPr>
          <w:instrText xml:space="preserve"> </w:instrText>
        </w:r>
        <w:r w:rsidRPr="00C54D46">
          <w:rPr>
            <w:rStyle w:val="Hiperligao"/>
            <w:noProof/>
          </w:rPr>
          <w:fldChar w:fldCharType="separate"/>
        </w:r>
        <w:r w:rsidRPr="00C54D46">
          <w:rPr>
            <w:rStyle w:val="Hiperligao"/>
            <w:noProof/>
          </w:rPr>
          <w:t>2.2</w:t>
        </w:r>
        <w:r>
          <w:rPr>
            <w:rFonts w:asciiTheme="minorHAnsi" w:eastAsiaTheme="minorEastAsia" w:hAnsiTheme="minorHAnsi" w:cstheme="minorBidi"/>
            <w:noProof/>
            <w:sz w:val="22"/>
            <w:szCs w:val="22"/>
          </w:rPr>
          <w:tab/>
        </w:r>
        <w:r w:rsidRPr="00C54D46">
          <w:rPr>
            <w:rStyle w:val="Hiperligao"/>
            <w:noProof/>
          </w:rPr>
          <w:t>Controlo dos motores</w:t>
        </w:r>
        <w:r>
          <w:rPr>
            <w:noProof/>
            <w:webHidden/>
          </w:rPr>
          <w:tab/>
        </w:r>
        <w:r>
          <w:rPr>
            <w:noProof/>
            <w:webHidden/>
          </w:rPr>
          <w:fldChar w:fldCharType="begin"/>
        </w:r>
        <w:r>
          <w:rPr>
            <w:noProof/>
            <w:webHidden/>
          </w:rPr>
          <w:instrText xml:space="preserve"> PAGEREF _Toc63536391 \h </w:instrText>
        </w:r>
      </w:ins>
      <w:r>
        <w:rPr>
          <w:noProof/>
          <w:webHidden/>
        </w:rPr>
      </w:r>
      <w:r>
        <w:rPr>
          <w:noProof/>
          <w:webHidden/>
        </w:rPr>
        <w:fldChar w:fldCharType="separate"/>
      </w:r>
      <w:ins w:id="63" w:author="duarte miguel" w:date="2021-02-06T20:39:00Z">
        <w:r>
          <w:rPr>
            <w:noProof/>
            <w:webHidden/>
          </w:rPr>
          <w:t>18</w:t>
        </w:r>
        <w:r>
          <w:rPr>
            <w:noProof/>
            <w:webHidden/>
          </w:rPr>
          <w:fldChar w:fldCharType="end"/>
        </w:r>
        <w:r w:rsidRPr="00C54D46">
          <w:rPr>
            <w:rStyle w:val="Hiperligao"/>
            <w:noProof/>
          </w:rPr>
          <w:fldChar w:fldCharType="end"/>
        </w:r>
      </w:ins>
    </w:p>
    <w:p w14:paraId="062E2053" w14:textId="60F29BAD" w:rsidR="00C7571E" w:rsidRDefault="00C7571E">
      <w:pPr>
        <w:pStyle w:val="ndice2"/>
        <w:rPr>
          <w:ins w:id="64" w:author="duarte miguel" w:date="2021-02-06T20:39:00Z"/>
          <w:rFonts w:asciiTheme="minorHAnsi" w:eastAsiaTheme="minorEastAsia" w:hAnsiTheme="minorHAnsi" w:cstheme="minorBidi"/>
          <w:noProof/>
          <w:sz w:val="22"/>
          <w:szCs w:val="22"/>
        </w:rPr>
      </w:pPr>
      <w:ins w:id="65"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"_Toc63536392"</w:instrText>
        </w:r>
        <w:r w:rsidRPr="00C54D46">
          <w:rPr>
            <w:rStyle w:val="Hiperligao"/>
            <w:noProof/>
          </w:rPr>
          <w:instrText xml:space="preserve"> </w:instrText>
        </w:r>
        <w:r w:rsidRPr="00C54D46">
          <w:rPr>
            <w:rStyle w:val="Hiperligao"/>
            <w:noProof/>
          </w:rPr>
          <w:fldChar w:fldCharType="separate"/>
        </w:r>
        <w:r w:rsidRPr="00C54D46">
          <w:rPr>
            <w:rStyle w:val="Hiperligao"/>
            <w:noProof/>
          </w:rPr>
          <w:t>2.3</w:t>
        </w:r>
        <w:r>
          <w:rPr>
            <w:rFonts w:asciiTheme="minorHAnsi" w:eastAsiaTheme="minorEastAsia" w:hAnsiTheme="minorHAnsi" w:cstheme="minorBidi"/>
            <w:noProof/>
            <w:sz w:val="22"/>
            <w:szCs w:val="22"/>
          </w:rPr>
          <w:tab/>
        </w:r>
        <w:r w:rsidRPr="00C54D46">
          <w:rPr>
            <w:rStyle w:val="Hiperligao"/>
            <w:noProof/>
          </w:rPr>
          <w:t>Isolamento e tratamento dos valores dos sensores</w:t>
        </w:r>
        <w:r>
          <w:rPr>
            <w:noProof/>
            <w:webHidden/>
          </w:rPr>
          <w:tab/>
        </w:r>
        <w:r>
          <w:rPr>
            <w:noProof/>
            <w:webHidden/>
          </w:rPr>
          <w:fldChar w:fldCharType="begin"/>
        </w:r>
        <w:r>
          <w:rPr>
            <w:noProof/>
            <w:webHidden/>
          </w:rPr>
          <w:instrText xml:space="preserve"> PAGEREF _Toc63536392 \h </w:instrText>
        </w:r>
      </w:ins>
      <w:r>
        <w:rPr>
          <w:noProof/>
          <w:webHidden/>
        </w:rPr>
      </w:r>
      <w:r>
        <w:rPr>
          <w:noProof/>
          <w:webHidden/>
        </w:rPr>
        <w:fldChar w:fldCharType="separate"/>
      </w:r>
      <w:ins w:id="66" w:author="duarte miguel" w:date="2021-02-06T20:39:00Z">
        <w:r>
          <w:rPr>
            <w:noProof/>
            <w:webHidden/>
          </w:rPr>
          <w:t>22</w:t>
        </w:r>
        <w:r>
          <w:rPr>
            <w:noProof/>
            <w:webHidden/>
          </w:rPr>
          <w:fldChar w:fldCharType="end"/>
        </w:r>
        <w:r w:rsidRPr="00C54D46">
          <w:rPr>
            <w:rStyle w:val="Hiperligao"/>
            <w:noProof/>
          </w:rPr>
          <w:fldChar w:fldCharType="end"/>
        </w:r>
      </w:ins>
    </w:p>
    <w:p w14:paraId="329AC893" w14:textId="0F771E4D" w:rsidR="00C7571E" w:rsidRDefault="00C7571E">
      <w:pPr>
        <w:pStyle w:val="ndice2"/>
        <w:rPr>
          <w:ins w:id="67" w:author="duarte miguel" w:date="2021-02-06T20:39:00Z"/>
          <w:rFonts w:asciiTheme="minorHAnsi" w:eastAsiaTheme="minorEastAsia" w:hAnsiTheme="minorHAnsi" w:cstheme="minorBidi"/>
          <w:noProof/>
          <w:sz w:val="22"/>
          <w:szCs w:val="22"/>
        </w:rPr>
      </w:pPr>
      <w:ins w:id="68"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"_Toc63536393"</w:instrText>
        </w:r>
        <w:r w:rsidRPr="00C54D46">
          <w:rPr>
            <w:rStyle w:val="Hiperligao"/>
            <w:noProof/>
          </w:rPr>
          <w:instrText xml:space="preserve"> </w:instrText>
        </w:r>
        <w:r w:rsidRPr="00C54D46">
          <w:rPr>
            <w:rStyle w:val="Hiperligao"/>
            <w:noProof/>
          </w:rPr>
          <w:fldChar w:fldCharType="separate"/>
        </w:r>
        <w:r w:rsidRPr="00C54D46">
          <w:rPr>
            <w:rStyle w:val="Hiperligao"/>
            <w:noProof/>
          </w:rPr>
          <w:t>2.4</w:t>
        </w:r>
        <w:r>
          <w:rPr>
            <w:rFonts w:asciiTheme="minorHAnsi" w:eastAsiaTheme="minorEastAsia" w:hAnsiTheme="minorHAnsi" w:cstheme="minorBidi"/>
            <w:noProof/>
            <w:sz w:val="22"/>
            <w:szCs w:val="22"/>
          </w:rPr>
          <w:tab/>
        </w:r>
        <w:r w:rsidRPr="00C54D46">
          <w:rPr>
            <w:rStyle w:val="Hiperligao"/>
            <w:noProof/>
          </w:rPr>
          <w:t>Sistema eletrónico para o controlo dos motores</w:t>
        </w:r>
        <w:r>
          <w:rPr>
            <w:noProof/>
            <w:webHidden/>
          </w:rPr>
          <w:tab/>
        </w:r>
        <w:r>
          <w:rPr>
            <w:noProof/>
            <w:webHidden/>
          </w:rPr>
          <w:fldChar w:fldCharType="begin"/>
        </w:r>
        <w:r>
          <w:rPr>
            <w:noProof/>
            <w:webHidden/>
          </w:rPr>
          <w:instrText xml:space="preserve"> PAGEREF _Toc63536393 \h </w:instrText>
        </w:r>
      </w:ins>
      <w:r>
        <w:rPr>
          <w:noProof/>
          <w:webHidden/>
        </w:rPr>
      </w:r>
      <w:r>
        <w:rPr>
          <w:noProof/>
          <w:webHidden/>
        </w:rPr>
        <w:fldChar w:fldCharType="separate"/>
      </w:r>
      <w:ins w:id="69" w:author="duarte miguel" w:date="2021-02-06T20:39:00Z">
        <w:r>
          <w:rPr>
            <w:noProof/>
            <w:webHidden/>
          </w:rPr>
          <w:t>23</w:t>
        </w:r>
        <w:r>
          <w:rPr>
            <w:noProof/>
            <w:webHidden/>
          </w:rPr>
          <w:fldChar w:fldCharType="end"/>
        </w:r>
        <w:r w:rsidRPr="00C54D46">
          <w:rPr>
            <w:rStyle w:val="Hiperligao"/>
            <w:noProof/>
          </w:rPr>
          <w:fldChar w:fldCharType="end"/>
        </w:r>
      </w:ins>
    </w:p>
    <w:p w14:paraId="770D809F" w14:textId="56799E3F" w:rsidR="00C7571E" w:rsidRDefault="00C7571E">
      <w:pPr>
        <w:pStyle w:val="ndice1"/>
        <w:rPr>
          <w:ins w:id="70" w:author="duarte miguel" w:date="2021-02-06T20:39:00Z"/>
          <w:rFonts w:asciiTheme="minorHAnsi" w:eastAsiaTheme="minorEastAsia" w:hAnsiTheme="minorHAnsi" w:cstheme="minorBidi"/>
          <w:bCs w:val="0"/>
          <w:noProof/>
          <w:sz w:val="22"/>
          <w:szCs w:val="22"/>
        </w:rPr>
      </w:pPr>
      <w:ins w:id="71"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"_Toc63536394"</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3</w:t>
        </w:r>
        <w:r w:rsidRPr="00C54D46">
          <w:rPr>
            <w:rStyle w:val="Hiperligao"/>
            <w:noProof/>
          </w:rPr>
          <w:t xml:space="preserve"> Simulação dos circuitos eletrónicos</w:t>
        </w:r>
        <w:r>
          <w:rPr>
            <w:noProof/>
            <w:webHidden/>
          </w:rPr>
          <w:tab/>
        </w:r>
        <w:r>
          <w:rPr>
            <w:noProof/>
            <w:webHidden/>
          </w:rPr>
          <w:fldChar w:fldCharType="begin"/>
        </w:r>
        <w:r>
          <w:rPr>
            <w:noProof/>
            <w:webHidden/>
          </w:rPr>
          <w:instrText xml:space="preserve"> PAGEREF _Toc63536394 \h </w:instrText>
        </w:r>
      </w:ins>
      <w:r>
        <w:rPr>
          <w:noProof/>
          <w:webHidden/>
        </w:rPr>
      </w:r>
      <w:r>
        <w:rPr>
          <w:noProof/>
          <w:webHidden/>
        </w:rPr>
        <w:fldChar w:fldCharType="separate"/>
      </w:r>
      <w:ins w:id="72" w:author="duarte miguel" w:date="2021-02-06T20:39:00Z">
        <w:r>
          <w:rPr>
            <w:noProof/>
            <w:webHidden/>
          </w:rPr>
          <w:t>32</w:t>
        </w:r>
        <w:r>
          <w:rPr>
            <w:noProof/>
            <w:webHidden/>
          </w:rPr>
          <w:fldChar w:fldCharType="end"/>
        </w:r>
        <w:r w:rsidRPr="00C54D46">
          <w:rPr>
            <w:rStyle w:val="Hiperligao"/>
            <w:noProof/>
          </w:rPr>
          <w:fldChar w:fldCharType="end"/>
        </w:r>
      </w:ins>
    </w:p>
    <w:p w14:paraId="5C0C5011" w14:textId="29B91B4A" w:rsidR="00C7571E" w:rsidRDefault="00C7571E">
      <w:pPr>
        <w:pStyle w:val="ndice2"/>
        <w:rPr>
          <w:ins w:id="73" w:author="duarte miguel" w:date="2021-02-06T20:39:00Z"/>
          <w:rFonts w:asciiTheme="minorHAnsi" w:eastAsiaTheme="minorEastAsia" w:hAnsiTheme="minorHAnsi" w:cstheme="minorBidi"/>
          <w:noProof/>
          <w:sz w:val="22"/>
          <w:szCs w:val="22"/>
        </w:rPr>
      </w:pPr>
      <w:ins w:id="74"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"_Toc63536395"</w:instrText>
        </w:r>
        <w:r w:rsidRPr="00C54D46">
          <w:rPr>
            <w:rStyle w:val="Hiperligao"/>
            <w:noProof/>
          </w:rPr>
          <w:instrText xml:space="preserve"> </w:instrText>
        </w:r>
        <w:r w:rsidRPr="00C54D46">
          <w:rPr>
            <w:rStyle w:val="Hiperligao"/>
            <w:noProof/>
          </w:rPr>
          <w:fldChar w:fldCharType="separate"/>
        </w:r>
        <w:r w:rsidRPr="00C54D46">
          <w:rPr>
            <w:rStyle w:val="Hiperligao"/>
            <w:noProof/>
          </w:rPr>
          <w:t>3.1</w:t>
        </w:r>
        <w:r>
          <w:rPr>
            <w:rFonts w:asciiTheme="minorHAnsi" w:eastAsiaTheme="minorEastAsia" w:hAnsiTheme="minorHAnsi" w:cstheme="minorBidi"/>
            <w:noProof/>
            <w:sz w:val="22"/>
            <w:szCs w:val="22"/>
          </w:rPr>
          <w:tab/>
        </w:r>
        <w:r w:rsidRPr="00C54D46">
          <w:rPr>
            <w:rStyle w:val="Hiperligao"/>
            <w:noProof/>
          </w:rPr>
          <w:t>Controlo dos motores</w:t>
        </w:r>
        <w:r>
          <w:rPr>
            <w:noProof/>
            <w:webHidden/>
          </w:rPr>
          <w:tab/>
        </w:r>
        <w:r>
          <w:rPr>
            <w:noProof/>
            <w:webHidden/>
          </w:rPr>
          <w:fldChar w:fldCharType="begin"/>
        </w:r>
        <w:r>
          <w:rPr>
            <w:noProof/>
            <w:webHidden/>
          </w:rPr>
          <w:instrText xml:space="preserve"> PAGEREF _Toc63536395 \h </w:instrText>
        </w:r>
      </w:ins>
      <w:r>
        <w:rPr>
          <w:noProof/>
          <w:webHidden/>
        </w:rPr>
      </w:r>
      <w:r>
        <w:rPr>
          <w:noProof/>
          <w:webHidden/>
        </w:rPr>
        <w:fldChar w:fldCharType="separate"/>
      </w:r>
      <w:ins w:id="75" w:author="duarte miguel" w:date="2021-02-06T20:39:00Z">
        <w:r>
          <w:rPr>
            <w:noProof/>
            <w:webHidden/>
          </w:rPr>
          <w:t>32</w:t>
        </w:r>
        <w:r>
          <w:rPr>
            <w:noProof/>
            <w:webHidden/>
          </w:rPr>
          <w:fldChar w:fldCharType="end"/>
        </w:r>
        <w:r w:rsidRPr="00C54D46">
          <w:rPr>
            <w:rStyle w:val="Hiperligao"/>
            <w:noProof/>
          </w:rPr>
          <w:fldChar w:fldCharType="end"/>
        </w:r>
      </w:ins>
    </w:p>
    <w:p w14:paraId="5F688333" w14:textId="5070A872" w:rsidR="00C7571E" w:rsidRDefault="00C7571E">
      <w:pPr>
        <w:pStyle w:val="ndice2"/>
        <w:rPr>
          <w:ins w:id="76" w:author="duarte miguel" w:date="2021-02-06T20:39:00Z"/>
          <w:rFonts w:asciiTheme="minorHAnsi" w:eastAsiaTheme="minorEastAsia" w:hAnsiTheme="minorHAnsi" w:cstheme="minorBidi"/>
          <w:noProof/>
          <w:sz w:val="22"/>
          <w:szCs w:val="22"/>
        </w:rPr>
      </w:pPr>
      <w:ins w:id="77"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"_Toc63536396"</w:instrText>
        </w:r>
        <w:r w:rsidRPr="00C54D46">
          <w:rPr>
            <w:rStyle w:val="Hiperligao"/>
            <w:noProof/>
          </w:rPr>
          <w:instrText xml:space="preserve"> </w:instrText>
        </w:r>
        <w:r w:rsidRPr="00C54D46">
          <w:rPr>
            <w:rStyle w:val="Hiperligao"/>
            <w:noProof/>
          </w:rPr>
          <w:fldChar w:fldCharType="separate"/>
        </w:r>
        <w:r w:rsidRPr="00C54D46">
          <w:rPr>
            <w:rStyle w:val="Hiperligao"/>
            <w:noProof/>
          </w:rPr>
          <w:t>3.2</w:t>
        </w:r>
        <w:r>
          <w:rPr>
            <w:rFonts w:asciiTheme="minorHAnsi" w:eastAsiaTheme="minorEastAsia" w:hAnsiTheme="minorHAnsi" w:cstheme="minorBidi"/>
            <w:noProof/>
            <w:sz w:val="22"/>
            <w:szCs w:val="22"/>
          </w:rPr>
          <w:tab/>
        </w:r>
        <w:r w:rsidRPr="00C54D46">
          <w:rPr>
            <w:rStyle w:val="Hiperligao"/>
            <w:noProof/>
          </w:rPr>
          <w:t>Sistema eletrónico para o controlo dos motores</w:t>
        </w:r>
        <w:r>
          <w:rPr>
            <w:noProof/>
            <w:webHidden/>
          </w:rPr>
          <w:tab/>
        </w:r>
        <w:r>
          <w:rPr>
            <w:noProof/>
            <w:webHidden/>
          </w:rPr>
          <w:fldChar w:fldCharType="begin"/>
        </w:r>
        <w:r>
          <w:rPr>
            <w:noProof/>
            <w:webHidden/>
          </w:rPr>
          <w:instrText xml:space="preserve"> PAGEREF _Toc63536396 \h </w:instrText>
        </w:r>
      </w:ins>
      <w:r>
        <w:rPr>
          <w:noProof/>
          <w:webHidden/>
        </w:rPr>
      </w:r>
      <w:r>
        <w:rPr>
          <w:noProof/>
          <w:webHidden/>
        </w:rPr>
        <w:fldChar w:fldCharType="separate"/>
      </w:r>
      <w:ins w:id="78" w:author="duarte miguel" w:date="2021-02-06T20:39:00Z">
        <w:r>
          <w:rPr>
            <w:noProof/>
            <w:webHidden/>
          </w:rPr>
          <w:t>36</w:t>
        </w:r>
        <w:r>
          <w:rPr>
            <w:noProof/>
            <w:webHidden/>
          </w:rPr>
          <w:fldChar w:fldCharType="end"/>
        </w:r>
        <w:r w:rsidRPr="00C54D46">
          <w:rPr>
            <w:rStyle w:val="Hiperligao"/>
            <w:noProof/>
          </w:rPr>
          <w:fldChar w:fldCharType="end"/>
        </w:r>
      </w:ins>
    </w:p>
    <w:p w14:paraId="477E325D" w14:textId="5085ABFE" w:rsidR="00C7571E" w:rsidRDefault="00C7571E">
      <w:pPr>
        <w:pStyle w:val="ndice1"/>
        <w:rPr>
          <w:ins w:id="79" w:author="duarte miguel" w:date="2021-02-06T20:39:00Z"/>
          <w:rFonts w:asciiTheme="minorHAnsi" w:eastAsiaTheme="minorEastAsia" w:hAnsiTheme="minorHAnsi" w:cstheme="minorBidi"/>
          <w:bCs w:val="0"/>
          <w:noProof/>
          <w:sz w:val="22"/>
          <w:szCs w:val="22"/>
        </w:rPr>
      </w:pPr>
      <w:ins w:id="80"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"_Toc63536397"</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4</w:t>
        </w:r>
        <w:r w:rsidRPr="00C54D46">
          <w:rPr>
            <w:rStyle w:val="Hiperligao"/>
            <w:noProof/>
          </w:rPr>
          <w:t xml:space="preserve"> Implementação dos circuitos eletrónicos</w:t>
        </w:r>
        <w:r>
          <w:rPr>
            <w:noProof/>
            <w:webHidden/>
          </w:rPr>
          <w:tab/>
        </w:r>
        <w:r>
          <w:rPr>
            <w:noProof/>
            <w:webHidden/>
          </w:rPr>
          <w:fldChar w:fldCharType="begin"/>
        </w:r>
        <w:r>
          <w:rPr>
            <w:noProof/>
            <w:webHidden/>
          </w:rPr>
          <w:instrText xml:space="preserve"> PAGEREF _Toc63536397 \h </w:instrText>
        </w:r>
      </w:ins>
      <w:r>
        <w:rPr>
          <w:noProof/>
          <w:webHidden/>
        </w:rPr>
      </w:r>
      <w:r>
        <w:rPr>
          <w:noProof/>
          <w:webHidden/>
        </w:rPr>
        <w:fldChar w:fldCharType="separate"/>
      </w:r>
      <w:ins w:id="81" w:author="duarte miguel" w:date="2021-02-06T20:39:00Z">
        <w:r>
          <w:rPr>
            <w:noProof/>
            <w:webHidden/>
          </w:rPr>
          <w:t>40</w:t>
        </w:r>
        <w:r>
          <w:rPr>
            <w:noProof/>
            <w:webHidden/>
          </w:rPr>
          <w:fldChar w:fldCharType="end"/>
        </w:r>
        <w:r w:rsidRPr="00C54D46">
          <w:rPr>
            <w:rStyle w:val="Hiperligao"/>
            <w:noProof/>
          </w:rPr>
          <w:fldChar w:fldCharType="end"/>
        </w:r>
      </w:ins>
    </w:p>
    <w:p w14:paraId="4F5EF6C5" w14:textId="4307FC34" w:rsidR="00C7571E" w:rsidRDefault="00C7571E">
      <w:pPr>
        <w:pStyle w:val="ndice2"/>
        <w:rPr>
          <w:ins w:id="82" w:author="duarte miguel" w:date="2021-02-06T20:39:00Z"/>
          <w:rFonts w:asciiTheme="minorHAnsi" w:eastAsiaTheme="minorEastAsia" w:hAnsiTheme="minorHAnsi" w:cstheme="minorBidi"/>
          <w:noProof/>
          <w:sz w:val="22"/>
          <w:szCs w:val="22"/>
        </w:rPr>
      </w:pPr>
      <w:ins w:id="83"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"_Toc63536398"</w:instrText>
        </w:r>
        <w:r w:rsidRPr="00C54D46">
          <w:rPr>
            <w:rStyle w:val="Hiperligao"/>
            <w:noProof/>
          </w:rPr>
          <w:instrText xml:space="preserve"> </w:instrText>
        </w:r>
        <w:r w:rsidRPr="00C54D46">
          <w:rPr>
            <w:rStyle w:val="Hiperligao"/>
            <w:noProof/>
          </w:rPr>
          <w:fldChar w:fldCharType="separate"/>
        </w:r>
        <w:r w:rsidRPr="00C54D46">
          <w:rPr>
            <w:rStyle w:val="Hiperligao"/>
            <w:noProof/>
          </w:rPr>
          <w:t>4.1</w:t>
        </w:r>
        <w:r>
          <w:rPr>
            <w:rFonts w:asciiTheme="minorHAnsi" w:eastAsiaTheme="minorEastAsia" w:hAnsiTheme="minorHAnsi" w:cstheme="minorBidi"/>
            <w:noProof/>
            <w:sz w:val="22"/>
            <w:szCs w:val="22"/>
          </w:rPr>
          <w:tab/>
        </w:r>
        <w:r w:rsidRPr="00C54D46">
          <w:rPr>
            <w:rStyle w:val="Hiperligao"/>
            <w:noProof/>
          </w:rPr>
          <w:t>Introdução</w:t>
        </w:r>
        <w:r>
          <w:rPr>
            <w:noProof/>
            <w:webHidden/>
          </w:rPr>
          <w:tab/>
        </w:r>
        <w:r>
          <w:rPr>
            <w:noProof/>
            <w:webHidden/>
          </w:rPr>
          <w:fldChar w:fldCharType="begin"/>
        </w:r>
        <w:r>
          <w:rPr>
            <w:noProof/>
            <w:webHidden/>
          </w:rPr>
          <w:instrText xml:space="preserve"> PAGEREF _Toc63536398 \h </w:instrText>
        </w:r>
      </w:ins>
      <w:r>
        <w:rPr>
          <w:noProof/>
          <w:webHidden/>
        </w:rPr>
      </w:r>
      <w:r>
        <w:rPr>
          <w:noProof/>
          <w:webHidden/>
        </w:rPr>
        <w:fldChar w:fldCharType="separate"/>
      </w:r>
      <w:ins w:id="84" w:author="duarte miguel" w:date="2021-02-06T20:39:00Z">
        <w:r>
          <w:rPr>
            <w:noProof/>
            <w:webHidden/>
          </w:rPr>
          <w:t>40</w:t>
        </w:r>
        <w:r>
          <w:rPr>
            <w:noProof/>
            <w:webHidden/>
          </w:rPr>
          <w:fldChar w:fldCharType="end"/>
        </w:r>
        <w:r w:rsidRPr="00C54D46">
          <w:rPr>
            <w:rStyle w:val="Hiperligao"/>
            <w:noProof/>
          </w:rPr>
          <w:fldChar w:fldCharType="end"/>
        </w:r>
      </w:ins>
    </w:p>
    <w:p w14:paraId="092DCD5E" w14:textId="57AA8C36" w:rsidR="00C7571E" w:rsidRDefault="00C7571E">
      <w:pPr>
        <w:pStyle w:val="ndice2"/>
        <w:rPr>
          <w:ins w:id="85" w:author="duarte miguel" w:date="2021-02-06T20:39:00Z"/>
          <w:rFonts w:asciiTheme="minorHAnsi" w:eastAsiaTheme="minorEastAsia" w:hAnsiTheme="minorHAnsi" w:cstheme="minorBidi"/>
          <w:noProof/>
          <w:sz w:val="22"/>
          <w:szCs w:val="22"/>
        </w:rPr>
      </w:pPr>
      <w:ins w:id="86"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"_Toc63536399"</w:instrText>
        </w:r>
        <w:r w:rsidRPr="00C54D46">
          <w:rPr>
            <w:rStyle w:val="Hiperligao"/>
            <w:noProof/>
          </w:rPr>
          <w:instrText xml:space="preserve"> </w:instrText>
        </w:r>
        <w:r w:rsidRPr="00C54D46">
          <w:rPr>
            <w:rStyle w:val="Hiperligao"/>
            <w:noProof/>
          </w:rPr>
          <w:fldChar w:fldCharType="separate"/>
        </w:r>
        <w:r w:rsidRPr="00C54D46">
          <w:rPr>
            <w:rStyle w:val="Hiperligao"/>
            <w:noProof/>
          </w:rPr>
          <w:t>4.2</w:t>
        </w:r>
        <w:r>
          <w:rPr>
            <w:rFonts w:asciiTheme="minorHAnsi" w:eastAsiaTheme="minorEastAsia" w:hAnsiTheme="minorHAnsi" w:cstheme="minorBidi"/>
            <w:noProof/>
            <w:sz w:val="22"/>
            <w:szCs w:val="22"/>
          </w:rPr>
          <w:tab/>
        </w:r>
        <w:r w:rsidRPr="00C54D46">
          <w:rPr>
            <w:rStyle w:val="Hiperligao"/>
            <w:noProof/>
          </w:rPr>
          <w:t>Controlo dos motores</w:t>
        </w:r>
        <w:r>
          <w:rPr>
            <w:noProof/>
            <w:webHidden/>
          </w:rPr>
          <w:tab/>
        </w:r>
        <w:r>
          <w:rPr>
            <w:noProof/>
            <w:webHidden/>
          </w:rPr>
          <w:fldChar w:fldCharType="begin"/>
        </w:r>
        <w:r>
          <w:rPr>
            <w:noProof/>
            <w:webHidden/>
          </w:rPr>
          <w:instrText xml:space="preserve"> PAGEREF _Toc63536399 \h </w:instrText>
        </w:r>
      </w:ins>
      <w:r>
        <w:rPr>
          <w:noProof/>
          <w:webHidden/>
        </w:rPr>
      </w:r>
      <w:r>
        <w:rPr>
          <w:noProof/>
          <w:webHidden/>
        </w:rPr>
        <w:fldChar w:fldCharType="separate"/>
      </w:r>
      <w:ins w:id="87" w:author="duarte miguel" w:date="2021-02-06T20:39:00Z">
        <w:r>
          <w:rPr>
            <w:noProof/>
            <w:webHidden/>
          </w:rPr>
          <w:t>41</w:t>
        </w:r>
        <w:r>
          <w:rPr>
            <w:noProof/>
            <w:webHidden/>
          </w:rPr>
          <w:fldChar w:fldCharType="end"/>
        </w:r>
        <w:r w:rsidRPr="00C54D46">
          <w:rPr>
            <w:rStyle w:val="Hiperligao"/>
            <w:noProof/>
          </w:rPr>
          <w:fldChar w:fldCharType="end"/>
        </w:r>
      </w:ins>
    </w:p>
    <w:p w14:paraId="3D2C54E8" w14:textId="5C62B186" w:rsidR="00C7571E" w:rsidRDefault="00C7571E">
      <w:pPr>
        <w:pStyle w:val="ndice2"/>
        <w:rPr>
          <w:ins w:id="88" w:author="duarte miguel" w:date="2021-02-06T20:39:00Z"/>
          <w:rFonts w:asciiTheme="minorHAnsi" w:eastAsiaTheme="minorEastAsia" w:hAnsiTheme="minorHAnsi" w:cstheme="minorBidi"/>
          <w:noProof/>
          <w:sz w:val="22"/>
          <w:szCs w:val="22"/>
        </w:rPr>
      </w:pPr>
      <w:ins w:id="89"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"_Toc63536400"</w:instrText>
        </w:r>
        <w:r w:rsidRPr="00C54D46">
          <w:rPr>
            <w:rStyle w:val="Hiperligao"/>
            <w:noProof/>
          </w:rPr>
          <w:instrText xml:space="preserve"> </w:instrText>
        </w:r>
        <w:r w:rsidRPr="00C54D46">
          <w:rPr>
            <w:rStyle w:val="Hiperligao"/>
            <w:noProof/>
          </w:rPr>
          <w:fldChar w:fldCharType="separate"/>
        </w:r>
        <w:r w:rsidRPr="00C54D46">
          <w:rPr>
            <w:rStyle w:val="Hiperligao"/>
            <w:noProof/>
          </w:rPr>
          <w:t>4.3</w:t>
        </w:r>
        <w:r>
          <w:rPr>
            <w:rFonts w:asciiTheme="minorHAnsi" w:eastAsiaTheme="minorEastAsia" w:hAnsiTheme="minorHAnsi" w:cstheme="minorBidi"/>
            <w:noProof/>
            <w:sz w:val="22"/>
            <w:szCs w:val="22"/>
          </w:rPr>
          <w:tab/>
        </w:r>
        <w:r w:rsidRPr="00C54D46">
          <w:rPr>
            <w:rStyle w:val="Hiperligao"/>
            <w:noProof/>
          </w:rPr>
          <w:t>Sensores</w:t>
        </w:r>
        <w:r>
          <w:rPr>
            <w:noProof/>
            <w:webHidden/>
          </w:rPr>
          <w:tab/>
        </w:r>
        <w:r>
          <w:rPr>
            <w:noProof/>
            <w:webHidden/>
          </w:rPr>
          <w:fldChar w:fldCharType="begin"/>
        </w:r>
        <w:r>
          <w:rPr>
            <w:noProof/>
            <w:webHidden/>
          </w:rPr>
          <w:instrText xml:space="preserve"> PAGEREF _Toc63536400 \h </w:instrText>
        </w:r>
      </w:ins>
      <w:r>
        <w:rPr>
          <w:noProof/>
          <w:webHidden/>
        </w:rPr>
      </w:r>
      <w:r>
        <w:rPr>
          <w:noProof/>
          <w:webHidden/>
        </w:rPr>
        <w:fldChar w:fldCharType="separate"/>
      </w:r>
      <w:ins w:id="90" w:author="duarte miguel" w:date="2021-02-06T20:39:00Z">
        <w:r>
          <w:rPr>
            <w:noProof/>
            <w:webHidden/>
          </w:rPr>
          <w:t>44</w:t>
        </w:r>
        <w:r>
          <w:rPr>
            <w:noProof/>
            <w:webHidden/>
          </w:rPr>
          <w:fldChar w:fldCharType="end"/>
        </w:r>
        <w:r w:rsidRPr="00C54D46">
          <w:rPr>
            <w:rStyle w:val="Hiperligao"/>
            <w:noProof/>
          </w:rPr>
          <w:fldChar w:fldCharType="end"/>
        </w:r>
      </w:ins>
    </w:p>
    <w:p w14:paraId="68C2263D" w14:textId="626B96E3" w:rsidR="00C7571E" w:rsidRDefault="00C7571E">
      <w:pPr>
        <w:pStyle w:val="ndice2"/>
        <w:rPr>
          <w:ins w:id="91" w:author="duarte miguel" w:date="2021-02-06T20:39:00Z"/>
          <w:rFonts w:asciiTheme="minorHAnsi" w:eastAsiaTheme="minorEastAsia" w:hAnsiTheme="minorHAnsi" w:cstheme="minorBidi"/>
          <w:noProof/>
          <w:sz w:val="22"/>
          <w:szCs w:val="22"/>
        </w:rPr>
      </w:pPr>
      <w:ins w:id="92"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"_Toc63536401"</w:instrText>
        </w:r>
        <w:r w:rsidRPr="00C54D46">
          <w:rPr>
            <w:rStyle w:val="Hiperligao"/>
            <w:noProof/>
          </w:rPr>
          <w:instrText xml:space="preserve"> </w:instrText>
        </w:r>
        <w:r w:rsidRPr="00C54D46">
          <w:rPr>
            <w:rStyle w:val="Hiperligao"/>
            <w:noProof/>
          </w:rPr>
          <w:fldChar w:fldCharType="separate"/>
        </w:r>
        <w:r w:rsidRPr="00C54D46">
          <w:rPr>
            <w:rStyle w:val="Hiperligao"/>
            <w:noProof/>
          </w:rPr>
          <w:t>4.4</w:t>
        </w:r>
        <w:r>
          <w:rPr>
            <w:rFonts w:asciiTheme="minorHAnsi" w:eastAsiaTheme="minorEastAsia" w:hAnsiTheme="minorHAnsi" w:cstheme="minorBidi"/>
            <w:noProof/>
            <w:sz w:val="22"/>
            <w:szCs w:val="22"/>
          </w:rPr>
          <w:tab/>
        </w:r>
        <w:r w:rsidRPr="00C54D46">
          <w:rPr>
            <w:rStyle w:val="Hiperligao"/>
            <w:noProof/>
          </w:rPr>
          <w:t>Máquina de estados</w:t>
        </w:r>
        <w:r>
          <w:rPr>
            <w:noProof/>
            <w:webHidden/>
          </w:rPr>
          <w:tab/>
        </w:r>
        <w:r>
          <w:rPr>
            <w:noProof/>
            <w:webHidden/>
          </w:rPr>
          <w:fldChar w:fldCharType="begin"/>
        </w:r>
        <w:r>
          <w:rPr>
            <w:noProof/>
            <w:webHidden/>
          </w:rPr>
          <w:instrText xml:space="preserve"> PAGEREF _Toc63536401 \h </w:instrText>
        </w:r>
      </w:ins>
      <w:r>
        <w:rPr>
          <w:noProof/>
          <w:webHidden/>
        </w:rPr>
      </w:r>
      <w:r>
        <w:rPr>
          <w:noProof/>
          <w:webHidden/>
        </w:rPr>
        <w:fldChar w:fldCharType="separate"/>
      </w:r>
      <w:ins w:id="93" w:author="duarte miguel" w:date="2021-02-06T20:39:00Z">
        <w:r>
          <w:rPr>
            <w:noProof/>
            <w:webHidden/>
          </w:rPr>
          <w:t>46</w:t>
        </w:r>
        <w:r>
          <w:rPr>
            <w:noProof/>
            <w:webHidden/>
          </w:rPr>
          <w:fldChar w:fldCharType="end"/>
        </w:r>
        <w:r w:rsidRPr="00C54D46">
          <w:rPr>
            <w:rStyle w:val="Hiperligao"/>
            <w:noProof/>
          </w:rPr>
          <w:fldChar w:fldCharType="end"/>
        </w:r>
      </w:ins>
    </w:p>
    <w:p w14:paraId="7B41E9D1" w14:textId="64F7AAE9" w:rsidR="00C7571E" w:rsidRDefault="00C7571E">
      <w:pPr>
        <w:pStyle w:val="ndice2"/>
        <w:rPr>
          <w:ins w:id="94" w:author="duarte miguel" w:date="2021-02-06T20:39:00Z"/>
          <w:rFonts w:asciiTheme="minorHAnsi" w:eastAsiaTheme="minorEastAsia" w:hAnsiTheme="minorHAnsi" w:cstheme="minorBidi"/>
          <w:noProof/>
          <w:sz w:val="22"/>
          <w:szCs w:val="22"/>
        </w:rPr>
      </w:pPr>
      <w:ins w:id="95"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"_Toc63536402"</w:instrText>
        </w:r>
        <w:r w:rsidRPr="00C54D46">
          <w:rPr>
            <w:rStyle w:val="Hiperligao"/>
            <w:noProof/>
          </w:rPr>
          <w:instrText xml:space="preserve"> </w:instrText>
        </w:r>
        <w:r w:rsidRPr="00C54D46">
          <w:rPr>
            <w:rStyle w:val="Hiperligao"/>
            <w:noProof/>
          </w:rPr>
          <w:fldChar w:fldCharType="separate"/>
        </w:r>
        <w:r w:rsidRPr="00C54D46">
          <w:rPr>
            <w:rStyle w:val="Hiperligao"/>
            <w:noProof/>
          </w:rPr>
          <w:t>4.5</w:t>
        </w:r>
        <w:r>
          <w:rPr>
            <w:rFonts w:asciiTheme="minorHAnsi" w:eastAsiaTheme="minorEastAsia" w:hAnsiTheme="minorHAnsi" w:cstheme="minorBidi"/>
            <w:noProof/>
            <w:sz w:val="22"/>
            <w:szCs w:val="22"/>
          </w:rPr>
          <w:tab/>
        </w:r>
        <w:r w:rsidRPr="00C54D46">
          <w:rPr>
            <w:rStyle w:val="Hiperligao"/>
            <w:noProof/>
          </w:rPr>
          <w:t>Lista de componentes</w:t>
        </w:r>
        <w:r>
          <w:rPr>
            <w:noProof/>
            <w:webHidden/>
          </w:rPr>
          <w:tab/>
        </w:r>
        <w:r>
          <w:rPr>
            <w:noProof/>
            <w:webHidden/>
          </w:rPr>
          <w:fldChar w:fldCharType="begin"/>
        </w:r>
        <w:r>
          <w:rPr>
            <w:noProof/>
            <w:webHidden/>
          </w:rPr>
          <w:instrText xml:space="preserve"> PAGEREF _Toc63536402 \h </w:instrText>
        </w:r>
      </w:ins>
      <w:r>
        <w:rPr>
          <w:noProof/>
          <w:webHidden/>
        </w:rPr>
      </w:r>
      <w:r>
        <w:rPr>
          <w:noProof/>
          <w:webHidden/>
        </w:rPr>
        <w:fldChar w:fldCharType="separate"/>
      </w:r>
      <w:ins w:id="96" w:author="duarte miguel" w:date="2021-02-06T20:39:00Z">
        <w:r>
          <w:rPr>
            <w:noProof/>
            <w:webHidden/>
          </w:rPr>
          <w:t>49</w:t>
        </w:r>
        <w:r>
          <w:rPr>
            <w:noProof/>
            <w:webHidden/>
          </w:rPr>
          <w:fldChar w:fldCharType="end"/>
        </w:r>
        <w:r w:rsidRPr="00C54D46">
          <w:rPr>
            <w:rStyle w:val="Hiperligao"/>
            <w:noProof/>
          </w:rPr>
          <w:fldChar w:fldCharType="end"/>
        </w:r>
      </w:ins>
    </w:p>
    <w:p w14:paraId="2AB3FA34" w14:textId="227E60A2" w:rsidR="00C7571E" w:rsidRDefault="00C7571E">
      <w:pPr>
        <w:pStyle w:val="ndice1"/>
        <w:rPr>
          <w:ins w:id="97" w:author="duarte miguel" w:date="2021-02-06T20:39:00Z"/>
          <w:rFonts w:asciiTheme="minorHAnsi" w:eastAsiaTheme="minorEastAsia" w:hAnsiTheme="minorHAnsi" w:cstheme="minorBidi"/>
          <w:bCs w:val="0"/>
          <w:noProof/>
          <w:sz w:val="22"/>
          <w:szCs w:val="22"/>
        </w:rPr>
      </w:pPr>
      <w:ins w:id="98"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"_Toc63536404"</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5</w:t>
        </w:r>
        <w:r w:rsidRPr="00C54D46">
          <w:rPr>
            <w:rStyle w:val="Hiperligao"/>
            <w:noProof/>
          </w:rPr>
          <w:t xml:space="preserve"> Sistema mecânico implementado</w:t>
        </w:r>
        <w:r>
          <w:rPr>
            <w:noProof/>
            <w:webHidden/>
          </w:rPr>
          <w:tab/>
        </w:r>
        <w:r>
          <w:rPr>
            <w:noProof/>
            <w:webHidden/>
          </w:rPr>
          <w:fldChar w:fldCharType="begin"/>
        </w:r>
        <w:r>
          <w:rPr>
            <w:noProof/>
            <w:webHidden/>
          </w:rPr>
          <w:instrText xml:space="preserve"> PAGEREF _Toc63536404 \h </w:instrText>
        </w:r>
      </w:ins>
      <w:r>
        <w:rPr>
          <w:noProof/>
          <w:webHidden/>
        </w:rPr>
      </w:r>
      <w:r>
        <w:rPr>
          <w:noProof/>
          <w:webHidden/>
        </w:rPr>
        <w:fldChar w:fldCharType="separate"/>
      </w:r>
      <w:ins w:id="99" w:author="duarte miguel" w:date="2021-02-06T20:39:00Z">
        <w:r>
          <w:rPr>
            <w:noProof/>
            <w:webHidden/>
          </w:rPr>
          <w:t>59</w:t>
        </w:r>
        <w:r>
          <w:rPr>
            <w:noProof/>
            <w:webHidden/>
          </w:rPr>
          <w:fldChar w:fldCharType="end"/>
        </w:r>
        <w:r w:rsidRPr="00C54D46">
          <w:rPr>
            <w:rStyle w:val="Hiperligao"/>
            <w:noProof/>
          </w:rPr>
          <w:fldChar w:fldCharType="end"/>
        </w:r>
      </w:ins>
    </w:p>
    <w:p w14:paraId="5592595B" w14:textId="30F53DEC" w:rsidR="00C7571E" w:rsidRDefault="00C7571E">
      <w:pPr>
        <w:pStyle w:val="ndice1"/>
        <w:rPr>
          <w:ins w:id="100" w:author="duarte miguel" w:date="2021-02-06T20:39:00Z"/>
          <w:rFonts w:asciiTheme="minorHAnsi" w:eastAsiaTheme="minorEastAsia" w:hAnsiTheme="minorHAnsi" w:cstheme="minorBidi"/>
          <w:bCs w:val="0"/>
          <w:noProof/>
          <w:sz w:val="22"/>
          <w:szCs w:val="22"/>
        </w:rPr>
      </w:pPr>
      <w:ins w:id="101"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"_Toc63536405"</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6</w:t>
        </w:r>
        <w:r w:rsidRPr="00C54D46">
          <w:rPr>
            <w:rStyle w:val="Hiperligao"/>
            <w:noProof/>
          </w:rPr>
          <w:t xml:space="preserve"> Possíveis opções alternativas para o desenho dos circuitos</w:t>
        </w:r>
        <w:r>
          <w:rPr>
            <w:noProof/>
            <w:webHidden/>
          </w:rPr>
          <w:tab/>
        </w:r>
        <w:r>
          <w:rPr>
            <w:noProof/>
            <w:webHidden/>
          </w:rPr>
          <w:fldChar w:fldCharType="begin"/>
        </w:r>
        <w:r>
          <w:rPr>
            <w:noProof/>
            <w:webHidden/>
          </w:rPr>
          <w:instrText xml:space="preserve"> PAGEREF _Toc63536405 \h </w:instrText>
        </w:r>
      </w:ins>
      <w:r>
        <w:rPr>
          <w:noProof/>
          <w:webHidden/>
        </w:rPr>
      </w:r>
      <w:r>
        <w:rPr>
          <w:noProof/>
          <w:webHidden/>
        </w:rPr>
        <w:fldChar w:fldCharType="separate"/>
      </w:r>
      <w:ins w:id="102" w:author="duarte miguel" w:date="2021-02-06T20:39:00Z">
        <w:r>
          <w:rPr>
            <w:noProof/>
            <w:webHidden/>
          </w:rPr>
          <w:t>62</w:t>
        </w:r>
        <w:r>
          <w:rPr>
            <w:noProof/>
            <w:webHidden/>
          </w:rPr>
          <w:fldChar w:fldCharType="end"/>
        </w:r>
        <w:r w:rsidRPr="00C54D46">
          <w:rPr>
            <w:rStyle w:val="Hiperligao"/>
            <w:noProof/>
          </w:rPr>
          <w:fldChar w:fldCharType="end"/>
        </w:r>
      </w:ins>
    </w:p>
    <w:p w14:paraId="6A7AE84D" w14:textId="4325F1BB" w:rsidR="00C7571E" w:rsidRDefault="00C7571E">
      <w:pPr>
        <w:pStyle w:val="ndice1"/>
        <w:rPr>
          <w:ins w:id="103" w:author="duarte miguel" w:date="2021-02-06T20:39:00Z"/>
          <w:rFonts w:asciiTheme="minorHAnsi" w:eastAsiaTheme="minorEastAsia" w:hAnsiTheme="minorHAnsi" w:cstheme="minorBidi"/>
          <w:bCs w:val="0"/>
          <w:noProof/>
          <w:sz w:val="22"/>
          <w:szCs w:val="22"/>
        </w:rPr>
      </w:pPr>
      <w:ins w:id="104"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"_Toc63536406"</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7</w:t>
        </w:r>
        <w:r w:rsidRPr="00C54D46">
          <w:rPr>
            <w:rStyle w:val="Hiperligao"/>
            <w:noProof/>
          </w:rPr>
          <w:t xml:space="preserve"> Evolução do atual desenho para um sistema baseado em microcomputador</w:t>
        </w:r>
        <w:r>
          <w:rPr>
            <w:noProof/>
            <w:webHidden/>
          </w:rPr>
          <w:tab/>
        </w:r>
        <w:r>
          <w:rPr>
            <w:noProof/>
            <w:webHidden/>
          </w:rPr>
          <w:fldChar w:fldCharType="begin"/>
        </w:r>
        <w:r>
          <w:rPr>
            <w:noProof/>
            <w:webHidden/>
          </w:rPr>
          <w:instrText xml:space="preserve"> PAGEREF _Toc63536406 \h </w:instrText>
        </w:r>
      </w:ins>
      <w:r>
        <w:rPr>
          <w:noProof/>
          <w:webHidden/>
        </w:rPr>
      </w:r>
      <w:r>
        <w:rPr>
          <w:noProof/>
          <w:webHidden/>
        </w:rPr>
        <w:fldChar w:fldCharType="separate"/>
      </w:r>
      <w:ins w:id="105" w:author="duarte miguel" w:date="2021-02-06T20:39:00Z">
        <w:r>
          <w:rPr>
            <w:noProof/>
            <w:webHidden/>
          </w:rPr>
          <w:t>64</w:t>
        </w:r>
        <w:r>
          <w:rPr>
            <w:noProof/>
            <w:webHidden/>
          </w:rPr>
          <w:fldChar w:fldCharType="end"/>
        </w:r>
        <w:r w:rsidRPr="00C54D46">
          <w:rPr>
            <w:rStyle w:val="Hiperligao"/>
            <w:noProof/>
          </w:rPr>
          <w:fldChar w:fldCharType="end"/>
        </w:r>
      </w:ins>
    </w:p>
    <w:p w14:paraId="082EAF90" w14:textId="18C8C19F" w:rsidR="00C7571E" w:rsidRDefault="00C7571E">
      <w:pPr>
        <w:pStyle w:val="ndice1"/>
        <w:rPr>
          <w:ins w:id="106" w:author="duarte miguel" w:date="2021-02-06T20:39:00Z"/>
          <w:rFonts w:asciiTheme="minorHAnsi" w:eastAsiaTheme="minorEastAsia" w:hAnsiTheme="minorHAnsi" w:cstheme="minorBidi"/>
          <w:bCs w:val="0"/>
          <w:noProof/>
          <w:sz w:val="22"/>
          <w:szCs w:val="22"/>
        </w:rPr>
      </w:pPr>
      <w:ins w:id="107"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"_Toc63536407"</w:instrText>
        </w:r>
        <w:r w:rsidRPr="00C54D46">
          <w:rPr>
            <w:rStyle w:val="Hiperligao"/>
            <w:noProof/>
          </w:rPr>
          <w:instrText xml:space="preserve"> </w:instrText>
        </w:r>
        <w:r w:rsidRPr="00C54D46">
          <w:rPr>
            <w:rStyle w:val="Hiperligao"/>
            <w:noProof/>
          </w:rPr>
          <w:fldChar w:fldCharType="separate"/>
        </w:r>
        <w:r w:rsidRPr="00C54D46">
          <w:rPr>
            <w:rStyle w:val="Hiperligao"/>
            <w:noProof/>
            <w14:scene3d>
              <w14:camera w14:prst="orthographicFront"/>
              <w14:lightRig w14:rig="threePt" w14:dir="t">
                <w14:rot w14:lat="0" w14:lon="0" w14:rev="0"/>
              </w14:lightRig>
            </w14:scene3d>
          </w:rPr>
          <w:t>Capítulo 8</w:t>
        </w:r>
        <w:r w:rsidRPr="00C54D46">
          <w:rPr>
            <w:rStyle w:val="Hiperligao"/>
            <w:noProof/>
          </w:rPr>
          <w:t xml:space="preserve"> Conclusão</w:t>
        </w:r>
        <w:r>
          <w:rPr>
            <w:noProof/>
            <w:webHidden/>
          </w:rPr>
          <w:tab/>
        </w:r>
        <w:r>
          <w:rPr>
            <w:noProof/>
            <w:webHidden/>
          </w:rPr>
          <w:fldChar w:fldCharType="begin"/>
        </w:r>
        <w:r>
          <w:rPr>
            <w:noProof/>
            <w:webHidden/>
          </w:rPr>
          <w:instrText xml:space="preserve"> PAGEREF _Toc63536407 \h </w:instrText>
        </w:r>
      </w:ins>
      <w:r>
        <w:rPr>
          <w:noProof/>
          <w:webHidden/>
        </w:rPr>
      </w:r>
      <w:r>
        <w:rPr>
          <w:noProof/>
          <w:webHidden/>
        </w:rPr>
        <w:fldChar w:fldCharType="separate"/>
      </w:r>
      <w:ins w:id="108" w:author="duarte miguel" w:date="2021-02-06T20:39:00Z">
        <w:r>
          <w:rPr>
            <w:noProof/>
            <w:webHidden/>
          </w:rPr>
          <w:t>65</w:t>
        </w:r>
        <w:r>
          <w:rPr>
            <w:noProof/>
            <w:webHidden/>
          </w:rPr>
          <w:fldChar w:fldCharType="end"/>
        </w:r>
        <w:r w:rsidRPr="00C54D46">
          <w:rPr>
            <w:rStyle w:val="Hiperligao"/>
            <w:noProof/>
          </w:rPr>
          <w:fldChar w:fldCharType="end"/>
        </w:r>
      </w:ins>
    </w:p>
    <w:p w14:paraId="0211D5C6" w14:textId="1450389D" w:rsidR="00C7571E" w:rsidRDefault="00C7571E">
      <w:pPr>
        <w:pStyle w:val="ndice1"/>
        <w:rPr>
          <w:ins w:id="109" w:author="duarte miguel" w:date="2021-02-06T20:39:00Z"/>
          <w:rFonts w:asciiTheme="minorHAnsi" w:eastAsiaTheme="minorEastAsia" w:hAnsiTheme="minorHAnsi" w:cstheme="minorBidi"/>
          <w:bCs w:val="0"/>
          <w:noProof/>
          <w:sz w:val="22"/>
          <w:szCs w:val="22"/>
        </w:rPr>
      </w:pPr>
      <w:ins w:id="110" w:author="duarte miguel" w:date="2021-02-06T20:39:00Z">
        <w:r w:rsidRPr="00C54D46">
          <w:rPr>
            <w:rStyle w:val="Hiperligao"/>
            <w:noProof/>
          </w:rPr>
          <w:fldChar w:fldCharType="begin"/>
        </w:r>
        <w:r w:rsidRPr="00C54D46">
          <w:rPr>
            <w:rStyle w:val="Hiperligao"/>
            <w:noProof/>
          </w:rPr>
          <w:instrText xml:space="preserve"> </w:instrText>
        </w:r>
        <w:r>
          <w:rPr>
            <w:noProof/>
          </w:rPr>
          <w:instrText>HYPERLINK \l "_Toc63536408"</w:instrText>
        </w:r>
        <w:r w:rsidRPr="00C54D46">
          <w:rPr>
            <w:rStyle w:val="Hiperligao"/>
            <w:noProof/>
          </w:rPr>
          <w:instrText xml:space="preserve"> </w:instrText>
        </w:r>
        <w:r w:rsidRPr="00C54D46">
          <w:rPr>
            <w:rStyle w:val="Hiperligao"/>
            <w:noProof/>
          </w:rPr>
          <w:fldChar w:fldCharType="separate"/>
        </w:r>
        <w:r w:rsidRPr="00C54D46">
          <w:rPr>
            <w:rStyle w:val="Hiperligao"/>
            <w:noProof/>
          </w:rPr>
          <w:t>Referências</w:t>
        </w:r>
        <w:r>
          <w:rPr>
            <w:noProof/>
            <w:webHidden/>
          </w:rPr>
          <w:tab/>
        </w:r>
        <w:r>
          <w:rPr>
            <w:noProof/>
            <w:webHidden/>
          </w:rPr>
          <w:fldChar w:fldCharType="begin"/>
        </w:r>
        <w:r>
          <w:rPr>
            <w:noProof/>
            <w:webHidden/>
          </w:rPr>
          <w:instrText xml:space="preserve"> PAGEREF _Toc63536408 \h </w:instrText>
        </w:r>
      </w:ins>
      <w:r>
        <w:rPr>
          <w:noProof/>
          <w:webHidden/>
        </w:rPr>
      </w:r>
      <w:r>
        <w:rPr>
          <w:noProof/>
          <w:webHidden/>
        </w:rPr>
        <w:fldChar w:fldCharType="separate"/>
      </w:r>
      <w:ins w:id="111" w:author="duarte miguel" w:date="2021-02-06T20:39:00Z">
        <w:r>
          <w:rPr>
            <w:noProof/>
            <w:webHidden/>
          </w:rPr>
          <w:t>67</w:t>
        </w:r>
        <w:r>
          <w:rPr>
            <w:noProof/>
            <w:webHidden/>
          </w:rPr>
          <w:fldChar w:fldCharType="end"/>
        </w:r>
        <w:r w:rsidRPr="00C54D46">
          <w:rPr>
            <w:rStyle w:val="Hiperligao"/>
            <w:noProof/>
          </w:rPr>
          <w:fldChar w:fldCharType="end"/>
        </w:r>
      </w:ins>
    </w:p>
    <w:p w14:paraId="602DABAC" w14:textId="0142B1B9" w:rsidR="000E6366" w:rsidRPr="00B66544" w:rsidRDefault="00C7571E">
      <w:pPr>
        <w:rPr>
          <w:rFonts w:ascii="NewsGotT" w:hAnsi="NewsGotT"/>
        </w:rPr>
        <w:pPrChange w:id="112" w:author="duarte miguel" w:date="2021-02-06T20:34:00Z">
          <w:pPr>
            <w:tabs>
              <w:tab w:val="left" w:pos="567"/>
            </w:tabs>
            <w:spacing w:before="720" w:after="800" w:line="360" w:lineRule="auto"/>
            <w:jc w:val="center"/>
          </w:pPr>
        </w:pPrChange>
      </w:pPr>
      <w:ins w:id="113" w:author="duarte miguel" w:date="2021-02-06T20:38:00Z">
        <w:r>
          <w:rPr>
            <w:rFonts w:ascii="NewsGotT" w:hAnsi="NewsGotT"/>
          </w:rPr>
          <w:fldChar w:fldCharType="end"/>
        </w:r>
      </w:ins>
      <w:moveFromRangeStart w:id="114" w:author="duarte miguel" w:date="2021-02-06T20:34:00Z" w:name="move63536101"/>
      <w:moveFrom w:id="115" w:author="duarte miguel" w:date="2021-02-06T20:34:00Z">
        <w:r w:rsidR="000E6366" w:rsidRPr="00B66544" w:rsidDel="00C7571E">
          <w:rPr>
            <w:rFonts w:ascii="NewsGotT" w:eastAsiaTheme="minorHAnsi" w:hAnsi="NewsGotT"/>
            <w:b/>
            <w:smallCaps/>
            <w:sz w:val="44"/>
            <w:szCs w:val="22"/>
            <w:lang w:eastAsia="en-US"/>
          </w:rPr>
          <w:t>Índice</w:t>
        </w:r>
      </w:moveFrom>
      <w:moveFromRangeEnd w:id="114"/>
    </w:p>
    <w:p w14:paraId="35D88284" w14:textId="38AB56D2" w:rsidR="00C717BD" w:rsidDel="009507BF" w:rsidRDefault="008A43C9">
      <w:pPr>
        <w:pStyle w:val="ndice1"/>
        <w:rPr>
          <w:del w:id="116" w:author="duarte miguel" w:date="2021-02-06T19:58:00Z"/>
          <w:rFonts w:asciiTheme="minorHAnsi" w:eastAsiaTheme="minorEastAsia" w:hAnsiTheme="minorHAnsi" w:cstheme="minorBidi"/>
          <w:noProof/>
          <w:sz w:val="22"/>
          <w:szCs w:val="22"/>
        </w:rPr>
        <w:pPrChange w:id="117" w:author="duarte miguel" w:date="2021-02-06T20:34:00Z">
          <w:pPr>
            <w:pStyle w:val="ndice1"/>
            <w:tabs>
              <w:tab w:val="right" w:leader="dot" w:pos="9061"/>
            </w:tabs>
          </w:pPr>
        </w:pPrChange>
      </w:pPr>
      <w:del w:id="118" w:author="duarte miguel" w:date="2021-02-06T20:13:00Z">
        <w:r w:rsidDel="009507BF">
          <w:rPr>
            <w:bCs w:val="0"/>
          </w:rPr>
          <w:fldChar w:fldCharType="begin"/>
        </w:r>
        <w:r w:rsidDel="009507BF">
          <w:delInstrText xml:space="preserve"> TOC \o "1-3" \h \z \u </w:delInstrText>
        </w:r>
        <w:r w:rsidDel="009507BF">
          <w:rPr>
            <w:bCs w:val="0"/>
          </w:rPr>
          <w:fldChar w:fldCharType="separate"/>
        </w:r>
      </w:del>
      <w:del w:id="119" w:author="duarte miguel" w:date="2021-02-06T19:58:00Z">
        <w:r w:rsidR="00DB2A42" w:rsidDel="009507BF">
          <w:rPr>
            <w:bCs w:val="0"/>
            <w:noProof/>
          </w:rPr>
          <w:fldChar w:fldCharType="begin"/>
        </w:r>
        <w:r w:rsidR="00DB2A42" w:rsidDel="009507BF">
          <w:rPr>
            <w:noProof/>
          </w:rPr>
          <w:delInstrText xml:space="preserve"> HYPERLINK \l "_Toc63287453" </w:delInstrText>
        </w:r>
        <w:r w:rsidR="00DB2A42" w:rsidDel="009507BF">
          <w:rPr>
            <w:bCs w:val="0"/>
            <w:noProof/>
          </w:rPr>
          <w:fldChar w:fldCharType="separate"/>
        </w:r>
        <w:r w:rsidR="00C717BD" w:rsidRPr="00520F05" w:rsidDel="009507BF">
          <w:rPr>
            <w:rStyle w:val="Hiperligao"/>
            <w:noProof/>
          </w:rPr>
          <w:delText>Lista de Figuras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_Toc63287453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v</w:delText>
        </w:r>
        <w:r w:rsidR="00C717BD" w:rsidDel="009507BF">
          <w:rPr>
            <w:bCs w:val="0"/>
            <w:noProof/>
            <w:webHidden/>
          </w:rPr>
          <w:fldChar w:fldCharType="end"/>
        </w:r>
        <w:r w:rsidR="00DB2A42" w:rsidDel="009507BF">
          <w:rPr>
            <w:bCs w:val="0"/>
            <w:noProof/>
          </w:rPr>
          <w:fldChar w:fldCharType="end"/>
        </w:r>
      </w:del>
    </w:p>
    <w:p w14:paraId="4E13D75F" w14:textId="202E76F4" w:rsidR="00C717BD" w:rsidDel="009507BF" w:rsidRDefault="00DB2A42">
      <w:pPr>
        <w:pStyle w:val="ndice1"/>
        <w:rPr>
          <w:del w:id="120" w:author="duarte miguel" w:date="2021-02-06T19:58:00Z"/>
          <w:rFonts w:asciiTheme="minorHAnsi" w:eastAsiaTheme="minorEastAsia" w:hAnsiTheme="minorHAnsi" w:cstheme="minorBidi"/>
          <w:noProof/>
          <w:sz w:val="22"/>
          <w:szCs w:val="22"/>
        </w:rPr>
        <w:pPrChange w:id="121" w:author="duarte miguel" w:date="2021-02-06T20:34:00Z">
          <w:pPr>
            <w:pStyle w:val="ndice1"/>
            <w:tabs>
              <w:tab w:val="right" w:leader="dot" w:pos="9061"/>
            </w:tabs>
          </w:pPr>
        </w:pPrChange>
      </w:pPr>
      <w:del w:id="122" w:author="duarte miguel" w:date="2021-02-06T19:58:00Z">
        <w:r w:rsidDel="009507BF">
          <w:rPr>
            <w:bCs w:val="0"/>
            <w:noProof/>
          </w:rPr>
          <w:fldChar w:fldCharType="begin"/>
        </w:r>
        <w:r w:rsidDel="009507BF">
          <w:rPr>
            <w:noProof/>
          </w:rPr>
          <w:delInstrText xml:space="preserve"> HYPERLINK \l "_Toc63287454" </w:delInstrText>
        </w:r>
        <w:r w:rsidDel="009507BF">
          <w:rPr>
            <w:bCs w:val="0"/>
            <w:noProof/>
          </w:rPr>
          <w:fldChar w:fldCharType="separate"/>
        </w:r>
        <w:r w:rsidR="00C717BD" w:rsidRPr="00520F05" w:rsidDel="009507BF">
          <w:rPr>
            <w:rStyle w:val="Hiperligao"/>
            <w:noProof/>
          </w:rPr>
          <w:delText>Lista de Tabelas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_Toc63287454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vii</w:delText>
        </w:r>
        <w:r w:rsidR="00C717BD" w:rsidDel="009507BF">
          <w:rPr>
            <w:bCs w:val="0"/>
            <w:noProof/>
            <w:webHidden/>
          </w:rPr>
          <w:fldChar w:fldCharType="end"/>
        </w:r>
        <w:r w:rsidDel="009507BF">
          <w:rPr>
            <w:bCs w:val="0"/>
            <w:noProof/>
          </w:rPr>
          <w:fldChar w:fldCharType="end"/>
        </w:r>
      </w:del>
    </w:p>
    <w:p w14:paraId="6A3A340C" w14:textId="31963F1D" w:rsidR="00C717BD" w:rsidDel="009507BF" w:rsidRDefault="00DB2A42">
      <w:pPr>
        <w:pStyle w:val="ndice1"/>
        <w:rPr>
          <w:del w:id="123" w:author="duarte miguel" w:date="2021-02-06T19:58:00Z"/>
          <w:rFonts w:asciiTheme="minorHAnsi" w:eastAsiaTheme="minorEastAsia" w:hAnsiTheme="minorHAnsi" w:cstheme="minorBidi"/>
          <w:noProof/>
          <w:sz w:val="22"/>
          <w:szCs w:val="22"/>
        </w:rPr>
        <w:pPrChange w:id="124" w:author="duarte miguel" w:date="2021-02-06T20:34:00Z">
          <w:pPr>
            <w:pStyle w:val="ndice1"/>
            <w:tabs>
              <w:tab w:val="right" w:leader="dot" w:pos="9061"/>
            </w:tabs>
          </w:pPr>
        </w:pPrChange>
      </w:pPr>
      <w:del w:id="125" w:author="duarte miguel" w:date="2021-02-06T19:58:00Z">
        <w:r w:rsidDel="009507BF">
          <w:rPr>
            <w:bCs w:val="0"/>
            <w:noProof/>
          </w:rPr>
          <w:fldChar w:fldCharType="begin"/>
        </w:r>
        <w:r w:rsidDel="009507BF">
          <w:rPr>
            <w:noProof/>
          </w:rPr>
          <w:delInstrText xml:space="preserve"> HYPERLINK \l "_Toc63287455" </w:delInstrText>
        </w:r>
        <w:r w:rsidDel="009507BF">
          <w:rPr>
            <w:bCs w:val="0"/>
            <w:noProof/>
          </w:rPr>
          <w:fldChar w:fldCharType="separate"/>
        </w:r>
        <w:r w:rsidR="00C717BD" w:rsidRPr="00520F05" w:rsidDel="009507BF">
          <w:rPr>
            <w:rStyle w:val="Hiperligao"/>
            <w:noProof/>
          </w:rPr>
          <w:delText>Acrónimos e Siglas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_Toc63287455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ix</w:delText>
        </w:r>
        <w:r w:rsidR="00C717BD" w:rsidDel="009507BF">
          <w:rPr>
            <w:bCs w:val="0"/>
            <w:noProof/>
            <w:webHidden/>
          </w:rPr>
          <w:fldChar w:fldCharType="end"/>
        </w:r>
        <w:r w:rsidDel="009507BF">
          <w:rPr>
            <w:bCs w:val="0"/>
            <w:noProof/>
          </w:rPr>
          <w:fldChar w:fldCharType="end"/>
        </w:r>
      </w:del>
    </w:p>
    <w:p w14:paraId="55EB96B6" w14:textId="6C001885" w:rsidR="00C717BD" w:rsidDel="009507BF" w:rsidRDefault="00DB2A42">
      <w:pPr>
        <w:pStyle w:val="ndice1"/>
        <w:rPr>
          <w:del w:id="126" w:author="duarte miguel" w:date="2021-02-06T19:58:00Z"/>
          <w:rFonts w:asciiTheme="minorHAnsi" w:eastAsiaTheme="minorEastAsia" w:hAnsiTheme="minorHAnsi" w:cstheme="minorBidi"/>
          <w:noProof/>
          <w:sz w:val="22"/>
          <w:szCs w:val="22"/>
        </w:rPr>
        <w:pPrChange w:id="127" w:author="duarte miguel" w:date="2021-02-06T20:34:00Z">
          <w:pPr>
            <w:pStyle w:val="ndice1"/>
            <w:tabs>
              <w:tab w:val="right" w:leader="dot" w:pos="9061"/>
            </w:tabs>
          </w:pPr>
        </w:pPrChange>
      </w:pPr>
      <w:del w:id="128" w:author="duarte miguel" w:date="2021-02-06T19:58:00Z">
        <w:r w:rsidDel="009507BF">
          <w:rPr>
            <w:bCs w:val="0"/>
            <w:noProof/>
          </w:rPr>
          <w:fldChar w:fldCharType="begin"/>
        </w:r>
        <w:r w:rsidDel="009507BF">
          <w:rPr>
            <w:noProof/>
          </w:rPr>
          <w:delInstrText xml:space="preserve"> HYPERLINK \l "_Toc63287456" </w:delInstrText>
        </w:r>
        <w:r w:rsidDel="009507BF">
          <w:rPr>
            <w:bCs w:val="0"/>
            <w:noProof/>
          </w:rPr>
          <w:fldChar w:fldCharType="separate"/>
        </w:r>
        <w:r w:rsidR="00C717BD" w:rsidRPr="00520F05" w:rsidDel="009507BF">
          <w:rPr>
            <w:rStyle w:val="Hiperligao"/>
            <w:noProof/>
          </w:rPr>
          <w:delText>Capítulo 1 Introdução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_Toc63287456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11</w:delText>
        </w:r>
        <w:r w:rsidR="00C717BD" w:rsidDel="009507BF">
          <w:rPr>
            <w:bCs w:val="0"/>
            <w:noProof/>
            <w:webHidden/>
          </w:rPr>
          <w:fldChar w:fldCharType="end"/>
        </w:r>
        <w:r w:rsidDel="009507BF">
          <w:rPr>
            <w:bCs w:val="0"/>
            <w:noProof/>
          </w:rPr>
          <w:fldChar w:fldCharType="end"/>
        </w:r>
      </w:del>
    </w:p>
    <w:p w14:paraId="4A01A29A" w14:textId="1BDA94A9" w:rsidR="00C717BD" w:rsidDel="009507BF" w:rsidRDefault="00DB2A42">
      <w:pPr>
        <w:pStyle w:val="ndice1"/>
        <w:rPr>
          <w:del w:id="129" w:author="duarte miguel" w:date="2021-02-06T19:58:00Z"/>
          <w:rFonts w:asciiTheme="minorHAnsi" w:eastAsiaTheme="minorEastAsia" w:hAnsiTheme="minorHAnsi" w:cstheme="minorBidi"/>
          <w:noProof/>
          <w:sz w:val="22"/>
          <w:szCs w:val="22"/>
        </w:rPr>
        <w:pPrChange w:id="130" w:author="duarte miguel" w:date="2021-02-06T20:34:00Z">
          <w:pPr>
            <w:pStyle w:val="ndice2"/>
            <w:tabs>
              <w:tab w:val="right" w:leader="dot" w:pos="9061"/>
            </w:tabs>
          </w:pPr>
        </w:pPrChange>
      </w:pPr>
      <w:del w:id="131" w:author="duarte miguel" w:date="2021-02-06T19:58:00Z">
        <w:r w:rsidDel="009507BF">
          <w:rPr>
            <w:bCs w:val="0"/>
            <w:noProof/>
          </w:rPr>
          <w:fldChar w:fldCharType="begin"/>
        </w:r>
        <w:r w:rsidDel="009507BF">
          <w:rPr>
            <w:noProof/>
          </w:rPr>
          <w:delInstrText xml:space="preserve"> HYPERLINK \l "_Toc63287457" </w:delInstrText>
        </w:r>
        <w:r w:rsidDel="009507BF">
          <w:rPr>
            <w:bCs w:val="0"/>
            <w:noProof/>
          </w:rPr>
          <w:fldChar w:fldCharType="separate"/>
        </w:r>
        <w:r w:rsidR="00C717BD" w:rsidRPr="00520F05" w:rsidDel="009507BF">
          <w:rPr>
            <w:rStyle w:val="Hiperligao"/>
            <w:noProof/>
          </w:rPr>
          <w:delText>1.1</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Introdução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_Toc63287457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11</w:delText>
        </w:r>
        <w:r w:rsidR="00C717BD" w:rsidDel="009507BF">
          <w:rPr>
            <w:bCs w:val="0"/>
            <w:noProof/>
            <w:webHidden/>
          </w:rPr>
          <w:fldChar w:fldCharType="end"/>
        </w:r>
        <w:r w:rsidDel="009507BF">
          <w:rPr>
            <w:bCs w:val="0"/>
            <w:noProof/>
          </w:rPr>
          <w:fldChar w:fldCharType="end"/>
        </w:r>
      </w:del>
    </w:p>
    <w:p w14:paraId="3BC7C9A8" w14:textId="2B85CEFE" w:rsidR="00C717BD" w:rsidDel="009507BF" w:rsidRDefault="00DB2A42">
      <w:pPr>
        <w:pStyle w:val="ndice1"/>
        <w:rPr>
          <w:del w:id="132" w:author="duarte miguel" w:date="2021-02-06T19:58:00Z"/>
          <w:rFonts w:asciiTheme="minorHAnsi" w:eastAsiaTheme="minorEastAsia" w:hAnsiTheme="minorHAnsi" w:cstheme="minorBidi"/>
          <w:noProof/>
          <w:sz w:val="22"/>
          <w:szCs w:val="22"/>
        </w:rPr>
        <w:pPrChange w:id="133" w:author="duarte miguel" w:date="2021-02-06T20:34:00Z">
          <w:pPr>
            <w:pStyle w:val="ndice2"/>
            <w:tabs>
              <w:tab w:val="right" w:leader="dot" w:pos="9061"/>
            </w:tabs>
          </w:pPr>
        </w:pPrChange>
      </w:pPr>
      <w:del w:id="134" w:author="duarte miguel" w:date="2021-02-06T19:58:00Z">
        <w:r w:rsidDel="009507BF">
          <w:rPr>
            <w:bCs w:val="0"/>
            <w:noProof/>
          </w:rPr>
          <w:fldChar w:fldCharType="begin"/>
        </w:r>
        <w:r w:rsidDel="009507BF">
          <w:rPr>
            <w:noProof/>
          </w:rPr>
          <w:delInstrText xml:space="preserve"> HYPERLINK \l "_Toc63287458" </w:delInstrText>
        </w:r>
        <w:r w:rsidDel="009507BF">
          <w:rPr>
            <w:bCs w:val="0"/>
            <w:noProof/>
          </w:rPr>
          <w:fldChar w:fldCharType="separate"/>
        </w:r>
        <w:r w:rsidR="00C717BD" w:rsidRPr="00520F05" w:rsidDel="009507BF">
          <w:rPr>
            <w:rStyle w:val="Hiperligao"/>
            <w:noProof/>
          </w:rPr>
          <w:delText>1.2</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Enquadramento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_Toc63287458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11</w:delText>
        </w:r>
        <w:r w:rsidR="00C717BD" w:rsidDel="009507BF">
          <w:rPr>
            <w:bCs w:val="0"/>
            <w:noProof/>
            <w:webHidden/>
          </w:rPr>
          <w:fldChar w:fldCharType="end"/>
        </w:r>
        <w:r w:rsidDel="009507BF">
          <w:rPr>
            <w:bCs w:val="0"/>
            <w:noProof/>
          </w:rPr>
          <w:fldChar w:fldCharType="end"/>
        </w:r>
      </w:del>
    </w:p>
    <w:p w14:paraId="7A901874" w14:textId="4762B792" w:rsidR="00C717BD" w:rsidDel="009507BF" w:rsidRDefault="00F21D6A">
      <w:pPr>
        <w:pStyle w:val="ndice1"/>
        <w:rPr>
          <w:del w:id="135" w:author="duarte miguel" w:date="2021-02-06T19:58:00Z"/>
          <w:rFonts w:asciiTheme="minorHAnsi" w:eastAsiaTheme="minorEastAsia" w:hAnsiTheme="minorHAnsi" w:cstheme="minorBidi"/>
          <w:noProof/>
          <w:sz w:val="22"/>
          <w:szCs w:val="22"/>
        </w:rPr>
        <w:pPrChange w:id="136" w:author="duarte miguel" w:date="2021-02-06T20:34:00Z">
          <w:pPr>
            <w:pStyle w:val="ndice2"/>
            <w:tabs>
              <w:tab w:val="right" w:leader="dot" w:pos="9061"/>
            </w:tabs>
          </w:pPr>
        </w:pPrChange>
      </w:pPr>
      <w:del w:id="137" w:author="duarte miguel" w:date="2021-02-06T19:58:00Z">
        <w:r w:rsidDel="009507BF">
          <w:rPr>
            <w:bCs w:val="0"/>
            <w:noProof/>
          </w:rPr>
          <w:fldChar w:fldCharType="begin"/>
        </w:r>
        <w:r w:rsidDel="009507BF">
          <w:rPr>
            <w:noProof/>
          </w:rPr>
          <w:delInstrText xml:space="preserve"> HYPERLINK \l "_Toc63287459" </w:delInstrText>
        </w:r>
        <w:r w:rsidDel="009507BF">
          <w:rPr>
            <w:bCs w:val="0"/>
            <w:noProof/>
          </w:rPr>
          <w:fldChar w:fldCharType="separate"/>
        </w:r>
        <w:r w:rsidR="00C717BD" w:rsidRPr="00520F05" w:rsidDel="009507BF">
          <w:rPr>
            <w:rStyle w:val="Hiperligao"/>
            <w:noProof/>
          </w:rPr>
          <w:delText>1.3</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Especificações previstas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_Toc63287459 \h </w:delInstrText>
        </w:r>
        <w:r w:rsidR="00C717BD" w:rsidDel="009507BF">
          <w:rPr>
            <w:bCs w:val="0"/>
            <w:noProof/>
            <w:webHidden/>
          </w:rPr>
        </w:r>
        <w:r w:rsidR="00C717BD" w:rsidDel="009507BF">
          <w:rPr>
            <w:bCs w:val="0"/>
            <w:noProof/>
            <w:webHidden/>
          </w:rPr>
          <w:fldChar w:fldCharType="separate"/>
        </w:r>
      </w:del>
      <w:del w:id="138" w:author="duarte miguel" w:date="2021-02-06T14:23:00Z">
        <w:r w:rsidR="00C717BD" w:rsidDel="00876030">
          <w:rPr>
            <w:noProof/>
            <w:webHidden/>
          </w:rPr>
          <w:delText>11</w:delText>
        </w:r>
      </w:del>
      <w:del w:id="139" w:author="duarte miguel" w:date="2021-02-06T19:58:00Z">
        <w:r w:rsidR="00C717BD" w:rsidDel="009507BF">
          <w:rPr>
            <w:bCs w:val="0"/>
            <w:noProof/>
            <w:webHidden/>
          </w:rPr>
          <w:fldChar w:fldCharType="end"/>
        </w:r>
        <w:r w:rsidDel="009507BF">
          <w:rPr>
            <w:bCs w:val="0"/>
            <w:noProof/>
          </w:rPr>
          <w:fldChar w:fldCharType="end"/>
        </w:r>
      </w:del>
    </w:p>
    <w:p w14:paraId="050725F6" w14:textId="312938F4" w:rsidR="00C717BD" w:rsidDel="009507BF" w:rsidRDefault="00DB2A42">
      <w:pPr>
        <w:pStyle w:val="ndice1"/>
        <w:rPr>
          <w:del w:id="140" w:author="duarte miguel" w:date="2021-02-06T19:58:00Z"/>
          <w:rFonts w:asciiTheme="minorHAnsi" w:eastAsiaTheme="minorEastAsia" w:hAnsiTheme="minorHAnsi" w:cstheme="minorBidi"/>
          <w:noProof/>
          <w:sz w:val="22"/>
          <w:szCs w:val="22"/>
        </w:rPr>
        <w:pPrChange w:id="141" w:author="duarte miguel" w:date="2021-02-06T20:34:00Z">
          <w:pPr>
            <w:pStyle w:val="ndice2"/>
            <w:tabs>
              <w:tab w:val="right" w:leader="dot" w:pos="9061"/>
            </w:tabs>
          </w:pPr>
        </w:pPrChange>
      </w:pPr>
      <w:del w:id="142" w:author="duarte miguel" w:date="2021-02-06T19:58:00Z">
        <w:r w:rsidDel="009507BF">
          <w:rPr>
            <w:bCs w:val="0"/>
            <w:noProof/>
          </w:rPr>
          <w:fldChar w:fldCharType="begin"/>
        </w:r>
        <w:r w:rsidDel="009507BF">
          <w:rPr>
            <w:noProof/>
          </w:rPr>
          <w:delInstrText xml:space="preserve"> HYPERLINK \l "_Toc63287460" </w:delInstrText>
        </w:r>
        <w:r w:rsidDel="009507BF">
          <w:rPr>
            <w:bCs w:val="0"/>
            <w:noProof/>
          </w:rPr>
          <w:fldChar w:fldCharType="separate"/>
        </w:r>
        <w:r w:rsidR="00C717BD" w:rsidRPr="00520F05" w:rsidDel="009507BF">
          <w:rPr>
            <w:rStyle w:val="Hiperligao"/>
            <w:noProof/>
          </w:rPr>
          <w:delText>1.4</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Testes previstos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_Toc63287460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12</w:delText>
        </w:r>
        <w:r w:rsidR="00C717BD" w:rsidDel="009507BF">
          <w:rPr>
            <w:bCs w:val="0"/>
            <w:noProof/>
            <w:webHidden/>
          </w:rPr>
          <w:fldChar w:fldCharType="end"/>
        </w:r>
        <w:r w:rsidDel="009507BF">
          <w:rPr>
            <w:bCs w:val="0"/>
            <w:noProof/>
          </w:rPr>
          <w:fldChar w:fldCharType="end"/>
        </w:r>
      </w:del>
    </w:p>
    <w:p w14:paraId="7E47FFBE" w14:textId="157AA51C" w:rsidR="00C717BD" w:rsidDel="009507BF" w:rsidRDefault="00DB2A42">
      <w:pPr>
        <w:pStyle w:val="ndice1"/>
        <w:rPr>
          <w:del w:id="143" w:author="duarte miguel" w:date="2021-02-06T19:58:00Z"/>
          <w:rFonts w:asciiTheme="minorHAnsi" w:eastAsiaTheme="minorEastAsia" w:hAnsiTheme="minorHAnsi" w:cstheme="minorBidi"/>
          <w:noProof/>
          <w:sz w:val="22"/>
          <w:szCs w:val="22"/>
        </w:rPr>
        <w:pPrChange w:id="144" w:author="duarte miguel" w:date="2021-02-06T20:34:00Z">
          <w:pPr>
            <w:pStyle w:val="ndice2"/>
            <w:tabs>
              <w:tab w:val="right" w:leader="dot" w:pos="9061"/>
            </w:tabs>
          </w:pPr>
        </w:pPrChange>
      </w:pPr>
      <w:del w:id="145" w:author="duarte miguel" w:date="2021-02-06T19:58:00Z">
        <w:r w:rsidDel="009507BF">
          <w:rPr>
            <w:bCs w:val="0"/>
            <w:noProof/>
          </w:rPr>
          <w:fldChar w:fldCharType="begin"/>
        </w:r>
        <w:r w:rsidDel="009507BF">
          <w:rPr>
            <w:noProof/>
          </w:rPr>
          <w:delInstrText xml:space="preserve"> HYPERLINK \l "_Toc63287461" </w:delInstrText>
        </w:r>
        <w:r w:rsidDel="009507BF">
          <w:rPr>
            <w:bCs w:val="0"/>
            <w:noProof/>
          </w:rPr>
          <w:fldChar w:fldCharType="separate"/>
        </w:r>
        <w:r w:rsidR="00C717BD" w:rsidRPr="00520F05" w:rsidDel="009507BF">
          <w:rPr>
            <w:rStyle w:val="Hiperligao"/>
            <w:rFonts w:eastAsiaTheme="minorHAnsi"/>
            <w:noProof/>
            <w:lang w:eastAsia="en-US"/>
          </w:rPr>
          <w:delText>1.5</w:delText>
        </w:r>
        <w:r w:rsidR="00C717BD" w:rsidDel="009507BF">
          <w:rPr>
            <w:rFonts w:asciiTheme="minorHAnsi" w:eastAsiaTheme="minorEastAsia" w:hAnsiTheme="minorHAnsi" w:cstheme="minorBidi"/>
            <w:noProof/>
            <w:sz w:val="22"/>
            <w:szCs w:val="22"/>
          </w:rPr>
          <w:tab/>
        </w:r>
        <w:r w:rsidR="00C717BD" w:rsidRPr="00520F05" w:rsidDel="009507BF">
          <w:rPr>
            <w:rStyle w:val="Hiperligao"/>
            <w:rFonts w:eastAsiaTheme="minorHAnsi"/>
            <w:noProof/>
            <w:lang w:eastAsia="en-US"/>
          </w:rPr>
          <w:delText>Estudo de fiabilidade, segurança e certificação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_Toc63287461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13</w:delText>
        </w:r>
        <w:r w:rsidR="00C717BD" w:rsidDel="009507BF">
          <w:rPr>
            <w:bCs w:val="0"/>
            <w:noProof/>
            <w:webHidden/>
          </w:rPr>
          <w:fldChar w:fldCharType="end"/>
        </w:r>
        <w:r w:rsidDel="009507BF">
          <w:rPr>
            <w:bCs w:val="0"/>
            <w:noProof/>
          </w:rPr>
          <w:fldChar w:fldCharType="end"/>
        </w:r>
      </w:del>
    </w:p>
    <w:p w14:paraId="2B2B10C3" w14:textId="79BEE94E" w:rsidR="00C717BD" w:rsidDel="009507BF" w:rsidRDefault="00DB2A42">
      <w:pPr>
        <w:pStyle w:val="ndice1"/>
        <w:rPr>
          <w:del w:id="146" w:author="duarte miguel" w:date="2021-02-06T19:58:00Z"/>
          <w:rFonts w:asciiTheme="minorHAnsi" w:eastAsiaTheme="minorEastAsia" w:hAnsiTheme="minorHAnsi" w:cstheme="minorBidi"/>
          <w:noProof/>
          <w:sz w:val="22"/>
          <w:szCs w:val="22"/>
        </w:rPr>
        <w:pPrChange w:id="147" w:author="duarte miguel" w:date="2021-02-06T20:34:00Z">
          <w:pPr>
            <w:pStyle w:val="ndice2"/>
            <w:tabs>
              <w:tab w:val="right" w:leader="dot" w:pos="9061"/>
            </w:tabs>
          </w:pPr>
        </w:pPrChange>
      </w:pPr>
      <w:del w:id="148" w:author="duarte miguel" w:date="2021-02-06T19:58:00Z">
        <w:r w:rsidDel="009507BF">
          <w:rPr>
            <w:bCs w:val="0"/>
            <w:noProof/>
          </w:rPr>
          <w:fldChar w:fldCharType="begin"/>
        </w:r>
        <w:r w:rsidDel="009507BF">
          <w:rPr>
            <w:noProof/>
          </w:rPr>
          <w:delInstrText xml:space="preserve"> HYPERLINK \l "_Toc63287462" </w:delInstrText>
        </w:r>
        <w:r w:rsidDel="009507BF">
          <w:rPr>
            <w:bCs w:val="0"/>
            <w:noProof/>
          </w:rPr>
          <w:fldChar w:fldCharType="separate"/>
        </w:r>
        <w:r w:rsidR="00C717BD" w:rsidRPr="00520F05" w:rsidDel="009507BF">
          <w:rPr>
            <w:rStyle w:val="Hiperligao"/>
            <w:noProof/>
          </w:rPr>
          <w:delText>1.6</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Planeamento inicial</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_Toc63287462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15</w:delText>
        </w:r>
        <w:r w:rsidR="00C717BD" w:rsidDel="009507BF">
          <w:rPr>
            <w:bCs w:val="0"/>
            <w:noProof/>
            <w:webHidden/>
          </w:rPr>
          <w:fldChar w:fldCharType="end"/>
        </w:r>
        <w:r w:rsidDel="009507BF">
          <w:rPr>
            <w:bCs w:val="0"/>
            <w:noProof/>
          </w:rPr>
          <w:fldChar w:fldCharType="end"/>
        </w:r>
      </w:del>
    </w:p>
    <w:p w14:paraId="2E2EE2AE" w14:textId="2C095085" w:rsidR="00C717BD" w:rsidDel="009507BF" w:rsidRDefault="00DB2A42">
      <w:pPr>
        <w:pStyle w:val="ndice1"/>
        <w:rPr>
          <w:del w:id="149" w:author="duarte miguel" w:date="2021-02-06T19:58:00Z"/>
          <w:rFonts w:asciiTheme="minorHAnsi" w:eastAsiaTheme="minorEastAsia" w:hAnsiTheme="minorHAnsi" w:cstheme="minorBidi"/>
          <w:noProof/>
          <w:sz w:val="22"/>
          <w:szCs w:val="22"/>
        </w:rPr>
        <w:pPrChange w:id="150" w:author="duarte miguel" w:date="2021-02-06T20:34:00Z">
          <w:pPr>
            <w:pStyle w:val="ndice1"/>
            <w:tabs>
              <w:tab w:val="right" w:leader="dot" w:pos="9061"/>
            </w:tabs>
          </w:pPr>
        </w:pPrChange>
      </w:pPr>
      <w:del w:id="151" w:author="duarte miguel" w:date="2021-02-06T19:58:00Z">
        <w:r w:rsidDel="009507BF">
          <w:rPr>
            <w:bCs w:val="0"/>
            <w:noProof/>
          </w:rPr>
          <w:fldChar w:fldCharType="begin"/>
        </w:r>
        <w:r w:rsidDel="009507BF">
          <w:rPr>
            <w:noProof/>
          </w:rPr>
          <w:delInstrText xml:space="preserve"> HYPERLINK \l "_Toc63287463" </w:delInstrText>
        </w:r>
        <w:r w:rsidDel="009507BF">
          <w:rPr>
            <w:bCs w:val="0"/>
            <w:noProof/>
          </w:rPr>
          <w:fldChar w:fldCharType="separate"/>
        </w:r>
        <w:r w:rsidR="00C717BD" w:rsidRPr="00520F05" w:rsidDel="009507BF">
          <w:rPr>
            <w:rStyle w:val="Hiperligao"/>
            <w:noProof/>
          </w:rPr>
          <w:delText>Capítulo 2 Desenho dos circuitos eletrónicos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_Toc63287463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17</w:delText>
        </w:r>
        <w:r w:rsidR="00C717BD" w:rsidDel="009507BF">
          <w:rPr>
            <w:bCs w:val="0"/>
            <w:noProof/>
            <w:webHidden/>
          </w:rPr>
          <w:fldChar w:fldCharType="end"/>
        </w:r>
        <w:r w:rsidDel="009507BF">
          <w:rPr>
            <w:bCs w:val="0"/>
            <w:noProof/>
          </w:rPr>
          <w:fldChar w:fldCharType="end"/>
        </w:r>
      </w:del>
    </w:p>
    <w:p w14:paraId="57BAFEE2" w14:textId="7C62C977" w:rsidR="00C717BD" w:rsidDel="009507BF" w:rsidRDefault="00DB2A42">
      <w:pPr>
        <w:pStyle w:val="ndice1"/>
        <w:rPr>
          <w:del w:id="152" w:author="duarte miguel" w:date="2021-02-06T19:58:00Z"/>
          <w:rFonts w:asciiTheme="minorHAnsi" w:eastAsiaTheme="minorEastAsia" w:hAnsiTheme="minorHAnsi" w:cstheme="minorBidi"/>
          <w:noProof/>
          <w:sz w:val="22"/>
          <w:szCs w:val="22"/>
        </w:rPr>
        <w:pPrChange w:id="153" w:author="duarte miguel" w:date="2021-02-06T20:34:00Z">
          <w:pPr>
            <w:pStyle w:val="ndice2"/>
            <w:tabs>
              <w:tab w:val="right" w:leader="dot" w:pos="9061"/>
            </w:tabs>
          </w:pPr>
        </w:pPrChange>
      </w:pPr>
      <w:del w:id="154" w:author="duarte miguel" w:date="2021-02-06T19:58:00Z">
        <w:r w:rsidDel="009507BF">
          <w:rPr>
            <w:bCs w:val="0"/>
            <w:noProof/>
          </w:rPr>
          <w:fldChar w:fldCharType="begin"/>
        </w:r>
        <w:r w:rsidDel="009507BF">
          <w:rPr>
            <w:noProof/>
          </w:rPr>
          <w:delInstrText xml:space="preserve"> HYPERLINK \l "_Toc63287464" </w:delInstrText>
        </w:r>
        <w:r w:rsidDel="009507BF">
          <w:rPr>
            <w:bCs w:val="0"/>
            <w:noProof/>
          </w:rPr>
          <w:fldChar w:fldCharType="separate"/>
        </w:r>
        <w:r w:rsidR="00C717BD" w:rsidRPr="00520F05" w:rsidDel="009507BF">
          <w:rPr>
            <w:rStyle w:val="Hiperligao"/>
            <w:noProof/>
          </w:rPr>
          <w:delText>2.1</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Introdução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_Toc63287464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17</w:delText>
        </w:r>
        <w:r w:rsidR="00C717BD" w:rsidDel="009507BF">
          <w:rPr>
            <w:bCs w:val="0"/>
            <w:noProof/>
            <w:webHidden/>
          </w:rPr>
          <w:fldChar w:fldCharType="end"/>
        </w:r>
        <w:r w:rsidDel="009507BF">
          <w:rPr>
            <w:bCs w:val="0"/>
            <w:noProof/>
          </w:rPr>
          <w:fldChar w:fldCharType="end"/>
        </w:r>
      </w:del>
    </w:p>
    <w:p w14:paraId="3BD0FD7E" w14:textId="74D7E18C" w:rsidR="00C717BD" w:rsidDel="009507BF" w:rsidRDefault="00DB2A42">
      <w:pPr>
        <w:pStyle w:val="ndice1"/>
        <w:rPr>
          <w:del w:id="155" w:author="duarte miguel" w:date="2021-02-06T19:58:00Z"/>
          <w:rFonts w:asciiTheme="minorHAnsi" w:eastAsiaTheme="minorEastAsia" w:hAnsiTheme="minorHAnsi" w:cstheme="minorBidi"/>
          <w:noProof/>
          <w:sz w:val="22"/>
          <w:szCs w:val="22"/>
        </w:rPr>
        <w:pPrChange w:id="156" w:author="duarte miguel" w:date="2021-02-06T20:34:00Z">
          <w:pPr>
            <w:pStyle w:val="ndice2"/>
            <w:tabs>
              <w:tab w:val="right" w:leader="dot" w:pos="9061"/>
            </w:tabs>
          </w:pPr>
        </w:pPrChange>
      </w:pPr>
      <w:del w:id="157" w:author="duarte miguel" w:date="2021-02-06T19:58:00Z">
        <w:r w:rsidDel="009507BF">
          <w:rPr>
            <w:bCs w:val="0"/>
            <w:noProof/>
          </w:rPr>
          <w:fldChar w:fldCharType="begin"/>
        </w:r>
        <w:r w:rsidDel="009507BF">
          <w:rPr>
            <w:noProof/>
          </w:rPr>
          <w:delInstrText xml:space="preserve"> HYPERLINK \l "_Toc63287465" </w:delInstrText>
        </w:r>
        <w:r w:rsidDel="009507BF">
          <w:rPr>
            <w:bCs w:val="0"/>
            <w:noProof/>
          </w:rPr>
          <w:fldChar w:fldCharType="separate"/>
        </w:r>
        <w:r w:rsidR="00C717BD" w:rsidRPr="00520F05" w:rsidDel="009507BF">
          <w:rPr>
            <w:rStyle w:val="Hiperligao"/>
            <w:noProof/>
          </w:rPr>
          <w:delText>2.2</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Controlo dos motores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_Toc63287465 \h </w:delInstrText>
        </w:r>
        <w:r w:rsidR="00C717BD" w:rsidDel="009507BF">
          <w:rPr>
            <w:bCs w:val="0"/>
            <w:noProof/>
            <w:webHidden/>
          </w:rPr>
        </w:r>
        <w:r w:rsidR="00C717BD" w:rsidDel="009507BF">
          <w:rPr>
            <w:bCs w:val="0"/>
            <w:noProof/>
            <w:webHidden/>
          </w:rPr>
          <w:fldChar w:fldCharType="separate"/>
        </w:r>
        <w:r w:rsidR="0043770B" w:rsidDel="009507BF">
          <w:rPr>
            <w:noProof/>
            <w:webHidden/>
          </w:rPr>
          <w:delText>18</w:delText>
        </w:r>
        <w:r w:rsidR="00C717BD" w:rsidDel="009507BF">
          <w:rPr>
            <w:bCs w:val="0"/>
            <w:noProof/>
            <w:webHidden/>
          </w:rPr>
          <w:fldChar w:fldCharType="end"/>
        </w:r>
        <w:r w:rsidDel="009507BF">
          <w:rPr>
            <w:bCs w:val="0"/>
            <w:noProof/>
          </w:rPr>
          <w:fldChar w:fldCharType="end"/>
        </w:r>
      </w:del>
    </w:p>
    <w:p w14:paraId="5B9998FF" w14:textId="18F4B9DD" w:rsidR="00C717BD" w:rsidDel="009507BF" w:rsidRDefault="00F21D6A">
      <w:pPr>
        <w:pStyle w:val="ndice1"/>
        <w:rPr>
          <w:del w:id="158" w:author="duarte miguel" w:date="2021-02-06T19:58:00Z"/>
          <w:rFonts w:asciiTheme="minorHAnsi" w:eastAsiaTheme="minorEastAsia" w:hAnsiTheme="minorHAnsi" w:cstheme="minorBidi"/>
          <w:noProof/>
          <w:sz w:val="22"/>
          <w:szCs w:val="22"/>
        </w:rPr>
        <w:pPrChange w:id="159" w:author="duarte miguel" w:date="2021-02-06T20:34:00Z">
          <w:pPr>
            <w:pStyle w:val="ndice2"/>
            <w:tabs>
              <w:tab w:val="right" w:leader="dot" w:pos="9061"/>
            </w:tabs>
          </w:pPr>
        </w:pPrChange>
      </w:pPr>
      <w:del w:id="160" w:author="duarte miguel" w:date="2021-02-06T19:58:00Z">
        <w:r w:rsidDel="009507BF">
          <w:rPr>
            <w:bCs w:val="0"/>
            <w:noProof/>
          </w:rPr>
          <w:fldChar w:fldCharType="begin"/>
        </w:r>
        <w:r w:rsidDel="009507BF">
          <w:rPr>
            <w:noProof/>
          </w:rPr>
          <w:delInstrText xml:space="preserve"> HYPERLINK \l "_Toc63287466" </w:delInstrText>
        </w:r>
        <w:r w:rsidDel="009507BF">
          <w:rPr>
            <w:bCs w:val="0"/>
            <w:noProof/>
          </w:rPr>
          <w:fldChar w:fldCharType="separate"/>
        </w:r>
        <w:r w:rsidR="00C717BD" w:rsidRPr="00520F05" w:rsidDel="009507BF">
          <w:rPr>
            <w:rStyle w:val="Hiperligao"/>
            <w:noProof/>
          </w:rPr>
          <w:delText>2.3</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Isolamento e tratamento dos valores dos sensores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_Toc63287466 \h </w:delInstrText>
        </w:r>
        <w:r w:rsidR="00C717BD" w:rsidDel="009507BF">
          <w:rPr>
            <w:bCs w:val="0"/>
            <w:noProof/>
            <w:webHidden/>
          </w:rPr>
        </w:r>
        <w:r w:rsidR="00C717BD" w:rsidDel="009507BF">
          <w:rPr>
            <w:bCs w:val="0"/>
            <w:noProof/>
            <w:webHidden/>
          </w:rPr>
          <w:fldChar w:fldCharType="separate"/>
        </w:r>
      </w:del>
      <w:del w:id="161" w:author="duarte miguel" w:date="2021-02-06T14:23:00Z">
        <w:r w:rsidR="00C717BD" w:rsidDel="00876030">
          <w:rPr>
            <w:noProof/>
            <w:webHidden/>
          </w:rPr>
          <w:delText>21</w:delText>
        </w:r>
      </w:del>
      <w:del w:id="162" w:author="duarte miguel" w:date="2021-02-06T19:58:00Z">
        <w:r w:rsidR="00C717BD" w:rsidDel="009507BF">
          <w:rPr>
            <w:bCs w:val="0"/>
            <w:noProof/>
            <w:webHidden/>
          </w:rPr>
          <w:fldChar w:fldCharType="end"/>
        </w:r>
        <w:r w:rsidDel="009507BF">
          <w:rPr>
            <w:bCs w:val="0"/>
            <w:noProof/>
          </w:rPr>
          <w:fldChar w:fldCharType="end"/>
        </w:r>
      </w:del>
    </w:p>
    <w:p w14:paraId="2E8F60C1" w14:textId="1469AEB0" w:rsidR="00C717BD" w:rsidDel="009507BF" w:rsidRDefault="00F21D6A">
      <w:pPr>
        <w:pStyle w:val="ndice1"/>
        <w:rPr>
          <w:del w:id="163" w:author="duarte miguel" w:date="2021-02-06T19:58:00Z"/>
          <w:rFonts w:asciiTheme="minorHAnsi" w:eastAsiaTheme="minorEastAsia" w:hAnsiTheme="minorHAnsi" w:cstheme="minorBidi"/>
          <w:noProof/>
          <w:sz w:val="22"/>
          <w:szCs w:val="22"/>
        </w:rPr>
        <w:pPrChange w:id="164" w:author="duarte miguel" w:date="2021-02-06T20:34:00Z">
          <w:pPr>
            <w:pStyle w:val="ndice2"/>
            <w:tabs>
              <w:tab w:val="right" w:leader="dot" w:pos="9061"/>
            </w:tabs>
          </w:pPr>
        </w:pPrChange>
      </w:pPr>
      <w:del w:id="165" w:author="duarte miguel" w:date="2021-02-06T19:58:00Z">
        <w:r w:rsidDel="009507BF">
          <w:rPr>
            <w:bCs w:val="0"/>
            <w:noProof/>
          </w:rPr>
          <w:fldChar w:fldCharType="begin"/>
        </w:r>
        <w:r w:rsidDel="009507BF">
          <w:rPr>
            <w:noProof/>
          </w:rPr>
          <w:delInstrText xml:space="preserve"> HYPERLINK \l "_Toc63287467" </w:delInstrText>
        </w:r>
        <w:r w:rsidDel="009507BF">
          <w:rPr>
            <w:bCs w:val="0"/>
            <w:noProof/>
          </w:rPr>
          <w:fldChar w:fldCharType="separate"/>
        </w:r>
        <w:r w:rsidR="00C717BD" w:rsidRPr="00520F05" w:rsidDel="009507BF">
          <w:rPr>
            <w:rStyle w:val="Hiperligao"/>
            <w:noProof/>
          </w:rPr>
          <w:delText>2.4</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Sistema eletrónico para o controlo dos motores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_Toc63287467 \h </w:delInstrText>
        </w:r>
        <w:r w:rsidR="00C717BD" w:rsidDel="009507BF">
          <w:rPr>
            <w:bCs w:val="0"/>
            <w:noProof/>
            <w:webHidden/>
          </w:rPr>
        </w:r>
        <w:r w:rsidR="00C717BD" w:rsidDel="009507BF">
          <w:rPr>
            <w:bCs w:val="0"/>
            <w:noProof/>
            <w:webHidden/>
          </w:rPr>
          <w:fldChar w:fldCharType="separate"/>
        </w:r>
      </w:del>
      <w:del w:id="166" w:author="duarte miguel" w:date="2021-02-06T14:23:00Z">
        <w:r w:rsidR="00C717BD" w:rsidDel="00876030">
          <w:rPr>
            <w:noProof/>
            <w:webHidden/>
          </w:rPr>
          <w:delText>23</w:delText>
        </w:r>
      </w:del>
      <w:del w:id="167" w:author="duarte miguel" w:date="2021-02-06T19:58:00Z">
        <w:r w:rsidR="00C717BD" w:rsidDel="009507BF">
          <w:rPr>
            <w:bCs w:val="0"/>
            <w:noProof/>
            <w:webHidden/>
          </w:rPr>
          <w:fldChar w:fldCharType="end"/>
        </w:r>
        <w:r w:rsidDel="009507BF">
          <w:rPr>
            <w:bCs w:val="0"/>
            <w:noProof/>
          </w:rPr>
          <w:fldChar w:fldCharType="end"/>
        </w:r>
      </w:del>
    </w:p>
    <w:p w14:paraId="4D7F9817" w14:textId="355F42D2" w:rsidR="00C717BD" w:rsidDel="009507BF" w:rsidRDefault="00F21D6A">
      <w:pPr>
        <w:pStyle w:val="ndice1"/>
        <w:rPr>
          <w:del w:id="168" w:author="duarte miguel" w:date="2021-02-06T19:58:00Z"/>
          <w:rFonts w:asciiTheme="minorHAnsi" w:eastAsiaTheme="minorEastAsia" w:hAnsiTheme="minorHAnsi" w:cstheme="minorBidi"/>
          <w:noProof/>
          <w:sz w:val="22"/>
          <w:szCs w:val="22"/>
        </w:rPr>
        <w:pPrChange w:id="169" w:author="duarte miguel" w:date="2021-02-06T20:34:00Z">
          <w:pPr>
            <w:pStyle w:val="ndice1"/>
            <w:tabs>
              <w:tab w:val="right" w:leader="dot" w:pos="9061"/>
            </w:tabs>
          </w:pPr>
        </w:pPrChange>
      </w:pPr>
      <w:del w:id="170" w:author="duarte miguel" w:date="2021-02-06T19:58:00Z">
        <w:r w:rsidDel="009507BF">
          <w:rPr>
            <w:bCs w:val="0"/>
            <w:noProof/>
          </w:rPr>
          <w:fldChar w:fldCharType="begin"/>
        </w:r>
        <w:r w:rsidDel="009507BF">
          <w:rPr>
            <w:noProof/>
          </w:rPr>
          <w:delInstrText xml:space="preserve"> HYPERLINK \l "_Toc63287468" </w:delInstrText>
        </w:r>
        <w:r w:rsidDel="009507BF">
          <w:rPr>
            <w:bCs w:val="0"/>
            <w:noProof/>
          </w:rPr>
          <w:fldChar w:fldCharType="separate"/>
        </w:r>
        <w:r w:rsidR="00C717BD" w:rsidRPr="00520F05" w:rsidDel="009507BF">
          <w:rPr>
            <w:rStyle w:val="Hiperligao"/>
            <w:noProof/>
          </w:rPr>
          <w:delText>Capítulo 3 Simulação dos circuitos eletrónicos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_Toc63287468 \h </w:delInstrText>
        </w:r>
        <w:r w:rsidR="00C717BD" w:rsidDel="009507BF">
          <w:rPr>
            <w:bCs w:val="0"/>
            <w:noProof/>
            <w:webHidden/>
          </w:rPr>
        </w:r>
        <w:r w:rsidR="00C717BD" w:rsidDel="009507BF">
          <w:rPr>
            <w:bCs w:val="0"/>
            <w:noProof/>
            <w:webHidden/>
          </w:rPr>
          <w:fldChar w:fldCharType="separate"/>
        </w:r>
      </w:del>
      <w:del w:id="171" w:author="duarte miguel" w:date="2021-02-06T14:23:00Z">
        <w:r w:rsidR="00C717BD" w:rsidDel="00876030">
          <w:rPr>
            <w:noProof/>
            <w:webHidden/>
          </w:rPr>
          <w:delText>32</w:delText>
        </w:r>
      </w:del>
      <w:del w:id="172" w:author="duarte miguel" w:date="2021-02-06T19:58:00Z">
        <w:r w:rsidR="00C717BD" w:rsidDel="009507BF">
          <w:rPr>
            <w:bCs w:val="0"/>
            <w:noProof/>
            <w:webHidden/>
          </w:rPr>
          <w:fldChar w:fldCharType="end"/>
        </w:r>
        <w:r w:rsidDel="009507BF">
          <w:rPr>
            <w:bCs w:val="0"/>
            <w:noProof/>
          </w:rPr>
          <w:fldChar w:fldCharType="end"/>
        </w:r>
      </w:del>
    </w:p>
    <w:p w14:paraId="32FA8B3D" w14:textId="22934490" w:rsidR="00C717BD" w:rsidDel="009507BF" w:rsidRDefault="00F21D6A">
      <w:pPr>
        <w:pStyle w:val="ndice1"/>
        <w:rPr>
          <w:del w:id="173" w:author="duarte miguel" w:date="2021-02-06T19:58:00Z"/>
          <w:rFonts w:asciiTheme="minorHAnsi" w:eastAsiaTheme="minorEastAsia" w:hAnsiTheme="minorHAnsi" w:cstheme="minorBidi"/>
          <w:noProof/>
          <w:sz w:val="22"/>
          <w:szCs w:val="22"/>
        </w:rPr>
        <w:pPrChange w:id="174" w:author="duarte miguel" w:date="2021-02-06T20:34:00Z">
          <w:pPr>
            <w:pStyle w:val="ndice2"/>
            <w:tabs>
              <w:tab w:val="right" w:leader="dot" w:pos="9061"/>
            </w:tabs>
          </w:pPr>
        </w:pPrChange>
      </w:pPr>
      <w:del w:id="175" w:author="duarte miguel" w:date="2021-02-06T19:58:00Z">
        <w:r w:rsidDel="009507BF">
          <w:rPr>
            <w:bCs w:val="0"/>
            <w:noProof/>
          </w:rPr>
          <w:fldChar w:fldCharType="begin"/>
        </w:r>
        <w:r w:rsidDel="009507BF">
          <w:rPr>
            <w:noProof/>
          </w:rPr>
          <w:delInstrText xml:space="preserve"> HYPERLINK \l "_Toc63287469" </w:delInstrText>
        </w:r>
        <w:r w:rsidDel="009507BF">
          <w:rPr>
            <w:bCs w:val="0"/>
            <w:noProof/>
          </w:rPr>
          <w:fldChar w:fldCharType="separate"/>
        </w:r>
        <w:r w:rsidR="00C717BD" w:rsidRPr="00520F05" w:rsidDel="009507BF">
          <w:rPr>
            <w:rStyle w:val="Hiperligao"/>
            <w:noProof/>
          </w:rPr>
          <w:delText>3.1</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Controlo dos motores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_Toc63287469 \h </w:delInstrText>
        </w:r>
        <w:r w:rsidR="00C717BD" w:rsidDel="009507BF">
          <w:rPr>
            <w:bCs w:val="0"/>
            <w:noProof/>
            <w:webHidden/>
          </w:rPr>
        </w:r>
        <w:r w:rsidR="00C717BD" w:rsidDel="009507BF">
          <w:rPr>
            <w:bCs w:val="0"/>
            <w:noProof/>
            <w:webHidden/>
          </w:rPr>
          <w:fldChar w:fldCharType="separate"/>
        </w:r>
      </w:del>
      <w:del w:id="176" w:author="duarte miguel" w:date="2021-02-06T14:23:00Z">
        <w:r w:rsidR="00C717BD" w:rsidDel="00876030">
          <w:rPr>
            <w:noProof/>
            <w:webHidden/>
          </w:rPr>
          <w:delText>32</w:delText>
        </w:r>
      </w:del>
      <w:del w:id="177" w:author="duarte miguel" w:date="2021-02-06T19:58:00Z">
        <w:r w:rsidR="00C717BD" w:rsidDel="009507BF">
          <w:rPr>
            <w:bCs w:val="0"/>
            <w:noProof/>
            <w:webHidden/>
          </w:rPr>
          <w:fldChar w:fldCharType="end"/>
        </w:r>
        <w:r w:rsidDel="009507BF">
          <w:rPr>
            <w:bCs w:val="0"/>
            <w:noProof/>
          </w:rPr>
          <w:fldChar w:fldCharType="end"/>
        </w:r>
      </w:del>
    </w:p>
    <w:p w14:paraId="50BC77AE" w14:textId="06BA0CBA" w:rsidR="00C717BD" w:rsidDel="009507BF" w:rsidRDefault="00F21D6A">
      <w:pPr>
        <w:pStyle w:val="ndice1"/>
        <w:rPr>
          <w:del w:id="178" w:author="duarte miguel" w:date="2021-02-06T19:58:00Z"/>
          <w:rFonts w:asciiTheme="minorHAnsi" w:eastAsiaTheme="minorEastAsia" w:hAnsiTheme="minorHAnsi" w:cstheme="minorBidi"/>
          <w:noProof/>
          <w:sz w:val="22"/>
          <w:szCs w:val="22"/>
        </w:rPr>
        <w:pPrChange w:id="179" w:author="duarte miguel" w:date="2021-02-06T20:34:00Z">
          <w:pPr>
            <w:pStyle w:val="ndice2"/>
            <w:tabs>
              <w:tab w:val="right" w:leader="dot" w:pos="9061"/>
            </w:tabs>
          </w:pPr>
        </w:pPrChange>
      </w:pPr>
      <w:del w:id="180" w:author="duarte miguel" w:date="2021-02-06T19:58:00Z">
        <w:r w:rsidDel="009507BF">
          <w:rPr>
            <w:bCs w:val="0"/>
            <w:noProof/>
          </w:rPr>
          <w:fldChar w:fldCharType="begin"/>
        </w:r>
        <w:r w:rsidDel="009507BF">
          <w:rPr>
            <w:noProof/>
          </w:rPr>
          <w:delInstrText xml:space="preserve"> HYPERLINK \l "_Toc63287470" </w:delInstrText>
        </w:r>
        <w:r w:rsidDel="009507BF">
          <w:rPr>
            <w:bCs w:val="0"/>
            <w:noProof/>
          </w:rPr>
          <w:fldChar w:fldCharType="separate"/>
        </w:r>
        <w:r w:rsidR="00C717BD" w:rsidRPr="00520F05" w:rsidDel="009507BF">
          <w:rPr>
            <w:rStyle w:val="Hiperligao"/>
            <w:noProof/>
          </w:rPr>
          <w:delText>3.2</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Sistema eletrónico para o controlo dos motores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_Toc63287470 \h </w:delInstrText>
        </w:r>
        <w:r w:rsidR="00C717BD" w:rsidDel="009507BF">
          <w:rPr>
            <w:bCs w:val="0"/>
            <w:noProof/>
            <w:webHidden/>
          </w:rPr>
        </w:r>
        <w:r w:rsidR="00C717BD" w:rsidDel="009507BF">
          <w:rPr>
            <w:bCs w:val="0"/>
            <w:noProof/>
            <w:webHidden/>
          </w:rPr>
          <w:fldChar w:fldCharType="separate"/>
        </w:r>
      </w:del>
      <w:del w:id="181" w:author="duarte miguel" w:date="2021-02-06T14:23:00Z">
        <w:r w:rsidR="00C717BD" w:rsidDel="00876030">
          <w:rPr>
            <w:noProof/>
            <w:webHidden/>
          </w:rPr>
          <w:delText>35</w:delText>
        </w:r>
      </w:del>
      <w:del w:id="182" w:author="duarte miguel" w:date="2021-02-06T19:58:00Z">
        <w:r w:rsidR="00C717BD" w:rsidDel="009507BF">
          <w:rPr>
            <w:bCs w:val="0"/>
            <w:noProof/>
            <w:webHidden/>
          </w:rPr>
          <w:fldChar w:fldCharType="end"/>
        </w:r>
        <w:r w:rsidDel="009507BF">
          <w:rPr>
            <w:bCs w:val="0"/>
            <w:noProof/>
          </w:rPr>
          <w:fldChar w:fldCharType="end"/>
        </w:r>
      </w:del>
    </w:p>
    <w:p w14:paraId="694823DA" w14:textId="2A86E8D4" w:rsidR="00C717BD" w:rsidDel="009507BF" w:rsidRDefault="00F21D6A">
      <w:pPr>
        <w:pStyle w:val="ndice1"/>
        <w:rPr>
          <w:del w:id="183" w:author="duarte miguel" w:date="2021-02-06T19:58:00Z"/>
          <w:rFonts w:asciiTheme="minorHAnsi" w:eastAsiaTheme="minorEastAsia" w:hAnsiTheme="minorHAnsi" w:cstheme="minorBidi"/>
          <w:noProof/>
          <w:sz w:val="22"/>
          <w:szCs w:val="22"/>
        </w:rPr>
        <w:pPrChange w:id="184" w:author="duarte miguel" w:date="2021-02-06T20:34:00Z">
          <w:pPr>
            <w:pStyle w:val="ndice1"/>
            <w:tabs>
              <w:tab w:val="right" w:leader="dot" w:pos="9061"/>
            </w:tabs>
          </w:pPr>
        </w:pPrChange>
      </w:pPr>
      <w:del w:id="185" w:author="duarte miguel" w:date="2021-02-06T19:58:00Z">
        <w:r w:rsidDel="009507BF">
          <w:rPr>
            <w:bCs w:val="0"/>
            <w:noProof/>
          </w:rPr>
          <w:fldChar w:fldCharType="begin"/>
        </w:r>
        <w:r w:rsidDel="009507BF">
          <w:rPr>
            <w:noProof/>
          </w:rPr>
          <w:delInstrText xml:space="preserve"> HYPERLINK \l "_Toc63287471" </w:delInstrText>
        </w:r>
        <w:r w:rsidDel="009507BF">
          <w:rPr>
            <w:bCs w:val="0"/>
            <w:noProof/>
          </w:rPr>
          <w:fldChar w:fldCharType="separate"/>
        </w:r>
        <w:r w:rsidR="00C717BD" w:rsidRPr="00520F05" w:rsidDel="009507BF">
          <w:rPr>
            <w:rStyle w:val="Hiperligao"/>
            <w:noProof/>
          </w:rPr>
          <w:delText>Capítulo 4 Desenho da implementação dos circuitos eletrónicos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_Toc63287471 \h </w:delInstrText>
        </w:r>
        <w:r w:rsidR="00C717BD" w:rsidDel="009507BF">
          <w:rPr>
            <w:bCs w:val="0"/>
            <w:noProof/>
            <w:webHidden/>
          </w:rPr>
        </w:r>
        <w:r w:rsidR="00C717BD" w:rsidDel="009507BF">
          <w:rPr>
            <w:bCs w:val="0"/>
            <w:noProof/>
            <w:webHidden/>
          </w:rPr>
          <w:fldChar w:fldCharType="separate"/>
        </w:r>
      </w:del>
      <w:del w:id="186" w:author="duarte miguel" w:date="2021-02-06T14:23:00Z">
        <w:r w:rsidR="00C717BD" w:rsidDel="00876030">
          <w:rPr>
            <w:noProof/>
            <w:webHidden/>
          </w:rPr>
          <w:delText>39</w:delText>
        </w:r>
      </w:del>
      <w:del w:id="187" w:author="duarte miguel" w:date="2021-02-06T19:58:00Z">
        <w:r w:rsidR="00C717BD" w:rsidDel="009507BF">
          <w:rPr>
            <w:bCs w:val="0"/>
            <w:noProof/>
            <w:webHidden/>
          </w:rPr>
          <w:fldChar w:fldCharType="end"/>
        </w:r>
        <w:r w:rsidDel="009507BF">
          <w:rPr>
            <w:bCs w:val="0"/>
            <w:noProof/>
          </w:rPr>
          <w:fldChar w:fldCharType="end"/>
        </w:r>
      </w:del>
    </w:p>
    <w:p w14:paraId="0F9453A4" w14:textId="149EDBC5" w:rsidR="00C717BD" w:rsidDel="009507BF" w:rsidRDefault="00F21D6A">
      <w:pPr>
        <w:pStyle w:val="ndice1"/>
        <w:rPr>
          <w:del w:id="188" w:author="duarte miguel" w:date="2021-02-06T19:58:00Z"/>
          <w:rFonts w:asciiTheme="minorHAnsi" w:eastAsiaTheme="minorEastAsia" w:hAnsiTheme="minorHAnsi" w:cstheme="minorBidi"/>
          <w:noProof/>
          <w:sz w:val="22"/>
          <w:szCs w:val="22"/>
        </w:rPr>
        <w:pPrChange w:id="189" w:author="duarte miguel" w:date="2021-02-06T20:34:00Z">
          <w:pPr>
            <w:pStyle w:val="ndice2"/>
            <w:tabs>
              <w:tab w:val="right" w:leader="dot" w:pos="9061"/>
            </w:tabs>
          </w:pPr>
        </w:pPrChange>
      </w:pPr>
      <w:del w:id="190" w:author="duarte miguel" w:date="2021-02-06T19:58:00Z">
        <w:r w:rsidDel="009507BF">
          <w:rPr>
            <w:bCs w:val="0"/>
            <w:noProof/>
          </w:rPr>
          <w:fldChar w:fldCharType="begin"/>
        </w:r>
        <w:r w:rsidDel="009507BF">
          <w:rPr>
            <w:noProof/>
          </w:rPr>
          <w:delInstrText xml:space="preserve"> HYPERLINK \l "_Toc63287472" </w:delInstrText>
        </w:r>
        <w:r w:rsidDel="009507BF">
          <w:rPr>
            <w:bCs w:val="0"/>
            <w:noProof/>
          </w:rPr>
          <w:fldChar w:fldCharType="separate"/>
        </w:r>
        <w:r w:rsidR="00C717BD" w:rsidRPr="00520F05" w:rsidDel="009507BF">
          <w:rPr>
            <w:rStyle w:val="Hiperligao"/>
            <w:noProof/>
          </w:rPr>
          <w:delText>4.1</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Introdução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_Toc63287472 \h </w:delInstrText>
        </w:r>
        <w:r w:rsidR="00C717BD" w:rsidDel="009507BF">
          <w:rPr>
            <w:bCs w:val="0"/>
            <w:noProof/>
            <w:webHidden/>
          </w:rPr>
        </w:r>
        <w:r w:rsidR="00C717BD" w:rsidDel="009507BF">
          <w:rPr>
            <w:bCs w:val="0"/>
            <w:noProof/>
            <w:webHidden/>
          </w:rPr>
          <w:fldChar w:fldCharType="separate"/>
        </w:r>
      </w:del>
      <w:del w:id="191" w:author="duarte miguel" w:date="2021-02-06T14:23:00Z">
        <w:r w:rsidR="00C717BD" w:rsidDel="00876030">
          <w:rPr>
            <w:noProof/>
            <w:webHidden/>
          </w:rPr>
          <w:delText>39</w:delText>
        </w:r>
      </w:del>
      <w:del w:id="192" w:author="duarte miguel" w:date="2021-02-06T19:58:00Z">
        <w:r w:rsidR="00C717BD" w:rsidDel="009507BF">
          <w:rPr>
            <w:bCs w:val="0"/>
            <w:noProof/>
            <w:webHidden/>
          </w:rPr>
          <w:fldChar w:fldCharType="end"/>
        </w:r>
        <w:r w:rsidDel="009507BF">
          <w:rPr>
            <w:bCs w:val="0"/>
            <w:noProof/>
          </w:rPr>
          <w:fldChar w:fldCharType="end"/>
        </w:r>
      </w:del>
    </w:p>
    <w:p w14:paraId="48596E34" w14:textId="1AB74602" w:rsidR="00C717BD" w:rsidDel="009507BF" w:rsidRDefault="00F21D6A">
      <w:pPr>
        <w:pStyle w:val="ndice1"/>
        <w:rPr>
          <w:del w:id="193" w:author="duarte miguel" w:date="2021-02-06T19:58:00Z"/>
          <w:rFonts w:asciiTheme="minorHAnsi" w:eastAsiaTheme="minorEastAsia" w:hAnsiTheme="minorHAnsi" w:cstheme="minorBidi"/>
          <w:noProof/>
          <w:sz w:val="22"/>
          <w:szCs w:val="22"/>
        </w:rPr>
        <w:pPrChange w:id="194" w:author="duarte miguel" w:date="2021-02-06T20:34:00Z">
          <w:pPr>
            <w:pStyle w:val="ndice2"/>
            <w:tabs>
              <w:tab w:val="right" w:leader="dot" w:pos="9061"/>
            </w:tabs>
          </w:pPr>
        </w:pPrChange>
      </w:pPr>
      <w:del w:id="195" w:author="duarte miguel" w:date="2021-02-06T19:58:00Z">
        <w:r w:rsidDel="009507BF">
          <w:rPr>
            <w:bCs w:val="0"/>
            <w:noProof/>
          </w:rPr>
          <w:fldChar w:fldCharType="begin"/>
        </w:r>
        <w:r w:rsidDel="009507BF">
          <w:rPr>
            <w:noProof/>
          </w:rPr>
          <w:delInstrText xml:space="preserve"> HYPERLINK \l "_Toc63287473" </w:delInstrText>
        </w:r>
        <w:r w:rsidDel="009507BF">
          <w:rPr>
            <w:bCs w:val="0"/>
            <w:noProof/>
          </w:rPr>
          <w:fldChar w:fldCharType="separate"/>
        </w:r>
        <w:r w:rsidR="00C717BD" w:rsidRPr="00520F05" w:rsidDel="009507BF">
          <w:rPr>
            <w:rStyle w:val="Hiperligao"/>
            <w:noProof/>
          </w:rPr>
          <w:delText>4.2</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Controlo dos motores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_Toc63287473 \h </w:delInstrText>
        </w:r>
        <w:r w:rsidR="00C717BD" w:rsidDel="009507BF">
          <w:rPr>
            <w:bCs w:val="0"/>
            <w:noProof/>
            <w:webHidden/>
          </w:rPr>
        </w:r>
        <w:r w:rsidR="00C717BD" w:rsidDel="009507BF">
          <w:rPr>
            <w:bCs w:val="0"/>
            <w:noProof/>
            <w:webHidden/>
          </w:rPr>
          <w:fldChar w:fldCharType="separate"/>
        </w:r>
      </w:del>
      <w:del w:id="196" w:author="duarte miguel" w:date="2021-02-06T14:23:00Z">
        <w:r w:rsidR="00C717BD" w:rsidDel="00876030">
          <w:rPr>
            <w:noProof/>
            <w:webHidden/>
          </w:rPr>
          <w:delText>39</w:delText>
        </w:r>
      </w:del>
      <w:del w:id="197" w:author="duarte miguel" w:date="2021-02-06T19:58:00Z">
        <w:r w:rsidR="00C717BD" w:rsidDel="009507BF">
          <w:rPr>
            <w:bCs w:val="0"/>
            <w:noProof/>
            <w:webHidden/>
          </w:rPr>
          <w:fldChar w:fldCharType="end"/>
        </w:r>
        <w:r w:rsidDel="009507BF">
          <w:rPr>
            <w:bCs w:val="0"/>
            <w:noProof/>
          </w:rPr>
          <w:fldChar w:fldCharType="end"/>
        </w:r>
      </w:del>
    </w:p>
    <w:p w14:paraId="29E5A080" w14:textId="040577DF" w:rsidR="00C717BD" w:rsidDel="009507BF" w:rsidRDefault="00F21D6A">
      <w:pPr>
        <w:pStyle w:val="ndice1"/>
        <w:rPr>
          <w:del w:id="198" w:author="duarte miguel" w:date="2021-02-06T19:58:00Z"/>
          <w:rFonts w:asciiTheme="minorHAnsi" w:eastAsiaTheme="minorEastAsia" w:hAnsiTheme="minorHAnsi" w:cstheme="minorBidi"/>
          <w:noProof/>
          <w:sz w:val="22"/>
          <w:szCs w:val="22"/>
        </w:rPr>
        <w:pPrChange w:id="199" w:author="duarte miguel" w:date="2021-02-06T20:34:00Z">
          <w:pPr>
            <w:pStyle w:val="ndice2"/>
            <w:tabs>
              <w:tab w:val="right" w:leader="dot" w:pos="9061"/>
            </w:tabs>
          </w:pPr>
        </w:pPrChange>
      </w:pPr>
      <w:del w:id="200" w:author="duarte miguel" w:date="2021-02-06T19:58:00Z">
        <w:r w:rsidDel="009507BF">
          <w:rPr>
            <w:bCs w:val="0"/>
            <w:noProof/>
          </w:rPr>
          <w:fldChar w:fldCharType="begin"/>
        </w:r>
        <w:r w:rsidDel="009507BF">
          <w:rPr>
            <w:noProof/>
          </w:rPr>
          <w:delInstrText xml:space="preserve"> HYPERLINK \l "_Toc63287474" </w:delInstrText>
        </w:r>
        <w:r w:rsidDel="009507BF">
          <w:rPr>
            <w:bCs w:val="0"/>
            <w:noProof/>
          </w:rPr>
          <w:fldChar w:fldCharType="separate"/>
        </w:r>
        <w:r w:rsidR="00C717BD" w:rsidRPr="00520F05" w:rsidDel="009507BF">
          <w:rPr>
            <w:rStyle w:val="Hiperligao"/>
            <w:noProof/>
          </w:rPr>
          <w:delText>4.3</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Sensores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_Toc63287474 \h </w:delInstrText>
        </w:r>
        <w:r w:rsidR="00C717BD" w:rsidDel="009507BF">
          <w:rPr>
            <w:bCs w:val="0"/>
            <w:noProof/>
            <w:webHidden/>
          </w:rPr>
        </w:r>
        <w:r w:rsidR="00C717BD" w:rsidDel="009507BF">
          <w:rPr>
            <w:bCs w:val="0"/>
            <w:noProof/>
            <w:webHidden/>
          </w:rPr>
          <w:fldChar w:fldCharType="separate"/>
        </w:r>
      </w:del>
      <w:del w:id="201" w:author="duarte miguel" w:date="2021-02-06T14:23:00Z">
        <w:r w:rsidR="00C717BD" w:rsidDel="00876030">
          <w:rPr>
            <w:noProof/>
            <w:webHidden/>
          </w:rPr>
          <w:delText>42</w:delText>
        </w:r>
      </w:del>
      <w:del w:id="202" w:author="duarte miguel" w:date="2021-02-06T19:58:00Z">
        <w:r w:rsidR="00C717BD" w:rsidDel="009507BF">
          <w:rPr>
            <w:bCs w:val="0"/>
            <w:noProof/>
            <w:webHidden/>
          </w:rPr>
          <w:fldChar w:fldCharType="end"/>
        </w:r>
        <w:r w:rsidDel="009507BF">
          <w:rPr>
            <w:bCs w:val="0"/>
            <w:noProof/>
          </w:rPr>
          <w:fldChar w:fldCharType="end"/>
        </w:r>
      </w:del>
    </w:p>
    <w:p w14:paraId="694B1FA5" w14:textId="60D461E1" w:rsidR="00C717BD" w:rsidDel="009507BF" w:rsidRDefault="00F21D6A">
      <w:pPr>
        <w:pStyle w:val="ndice1"/>
        <w:rPr>
          <w:del w:id="203" w:author="duarte miguel" w:date="2021-02-06T19:58:00Z"/>
          <w:rFonts w:asciiTheme="minorHAnsi" w:eastAsiaTheme="minorEastAsia" w:hAnsiTheme="minorHAnsi" w:cstheme="minorBidi"/>
          <w:noProof/>
          <w:sz w:val="22"/>
          <w:szCs w:val="22"/>
        </w:rPr>
        <w:pPrChange w:id="204" w:author="duarte miguel" w:date="2021-02-06T20:34:00Z">
          <w:pPr>
            <w:pStyle w:val="ndice2"/>
            <w:tabs>
              <w:tab w:val="right" w:leader="dot" w:pos="9061"/>
            </w:tabs>
          </w:pPr>
        </w:pPrChange>
      </w:pPr>
      <w:del w:id="205" w:author="duarte miguel" w:date="2021-02-06T19:58:00Z">
        <w:r w:rsidDel="009507BF">
          <w:rPr>
            <w:bCs w:val="0"/>
            <w:noProof/>
          </w:rPr>
          <w:fldChar w:fldCharType="begin"/>
        </w:r>
        <w:r w:rsidDel="009507BF">
          <w:rPr>
            <w:noProof/>
          </w:rPr>
          <w:delInstrText xml:space="preserve"> HYPERLINK \l "_Toc63287475" </w:delInstrText>
        </w:r>
        <w:r w:rsidDel="009507BF">
          <w:rPr>
            <w:bCs w:val="0"/>
            <w:noProof/>
          </w:rPr>
          <w:fldChar w:fldCharType="separate"/>
        </w:r>
        <w:r w:rsidR="00C717BD" w:rsidRPr="00520F05" w:rsidDel="009507BF">
          <w:rPr>
            <w:rStyle w:val="Hiperligao"/>
            <w:noProof/>
          </w:rPr>
          <w:delText>4.4</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Máquina de estados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_Toc63287475 \h </w:delInstrText>
        </w:r>
        <w:r w:rsidR="00C717BD" w:rsidDel="009507BF">
          <w:rPr>
            <w:bCs w:val="0"/>
            <w:noProof/>
            <w:webHidden/>
          </w:rPr>
        </w:r>
        <w:r w:rsidR="00C717BD" w:rsidDel="009507BF">
          <w:rPr>
            <w:bCs w:val="0"/>
            <w:noProof/>
            <w:webHidden/>
          </w:rPr>
          <w:fldChar w:fldCharType="separate"/>
        </w:r>
      </w:del>
      <w:del w:id="206" w:author="duarte miguel" w:date="2021-02-06T14:23:00Z">
        <w:r w:rsidR="00C717BD" w:rsidDel="00876030">
          <w:rPr>
            <w:noProof/>
            <w:webHidden/>
          </w:rPr>
          <w:delText>44</w:delText>
        </w:r>
      </w:del>
      <w:del w:id="207" w:author="duarte miguel" w:date="2021-02-06T19:58:00Z">
        <w:r w:rsidR="00C717BD" w:rsidDel="009507BF">
          <w:rPr>
            <w:bCs w:val="0"/>
            <w:noProof/>
            <w:webHidden/>
          </w:rPr>
          <w:fldChar w:fldCharType="end"/>
        </w:r>
        <w:r w:rsidDel="009507BF">
          <w:rPr>
            <w:bCs w:val="0"/>
            <w:noProof/>
          </w:rPr>
          <w:fldChar w:fldCharType="end"/>
        </w:r>
      </w:del>
    </w:p>
    <w:p w14:paraId="0209F249" w14:textId="4EBBD399" w:rsidR="00C717BD" w:rsidDel="009507BF" w:rsidRDefault="00F21D6A">
      <w:pPr>
        <w:pStyle w:val="ndice1"/>
        <w:rPr>
          <w:del w:id="208" w:author="duarte miguel" w:date="2021-02-06T19:58:00Z"/>
          <w:rFonts w:asciiTheme="minorHAnsi" w:eastAsiaTheme="minorEastAsia" w:hAnsiTheme="minorHAnsi" w:cstheme="minorBidi"/>
          <w:noProof/>
          <w:sz w:val="22"/>
          <w:szCs w:val="22"/>
        </w:rPr>
        <w:pPrChange w:id="209" w:author="duarte miguel" w:date="2021-02-06T20:34:00Z">
          <w:pPr>
            <w:pStyle w:val="ndice2"/>
            <w:tabs>
              <w:tab w:val="right" w:leader="dot" w:pos="9061"/>
            </w:tabs>
          </w:pPr>
        </w:pPrChange>
      </w:pPr>
      <w:del w:id="210" w:author="duarte miguel" w:date="2021-02-06T19:58:00Z">
        <w:r w:rsidDel="009507BF">
          <w:rPr>
            <w:bCs w:val="0"/>
            <w:noProof/>
          </w:rPr>
          <w:fldChar w:fldCharType="begin"/>
        </w:r>
        <w:r w:rsidDel="009507BF">
          <w:rPr>
            <w:noProof/>
          </w:rPr>
          <w:delInstrText xml:space="preserve"> HYPERLINK \l "_Toc63287476" </w:delInstrText>
        </w:r>
        <w:r w:rsidDel="009507BF">
          <w:rPr>
            <w:bCs w:val="0"/>
            <w:noProof/>
          </w:rPr>
          <w:fldChar w:fldCharType="separate"/>
        </w:r>
        <w:r w:rsidR="00C717BD" w:rsidRPr="00520F05" w:rsidDel="009507BF">
          <w:rPr>
            <w:rStyle w:val="Hiperligao"/>
            <w:noProof/>
          </w:rPr>
          <w:delText>4.5</w:delText>
        </w:r>
        <w:r w:rsidR="00C717BD" w:rsidDel="009507BF">
          <w:rPr>
            <w:rFonts w:asciiTheme="minorHAnsi" w:eastAsiaTheme="minorEastAsia" w:hAnsiTheme="minorHAnsi" w:cstheme="minorBidi"/>
            <w:noProof/>
            <w:sz w:val="22"/>
            <w:szCs w:val="22"/>
          </w:rPr>
          <w:tab/>
        </w:r>
        <w:r w:rsidR="00C717BD" w:rsidRPr="00520F05" w:rsidDel="009507BF">
          <w:rPr>
            <w:rStyle w:val="Hiperligao"/>
            <w:noProof/>
          </w:rPr>
          <w:delText>Lista de componentes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_Toc63287476 \h </w:delInstrText>
        </w:r>
        <w:r w:rsidR="00C717BD" w:rsidDel="009507BF">
          <w:rPr>
            <w:bCs w:val="0"/>
            <w:noProof/>
            <w:webHidden/>
          </w:rPr>
        </w:r>
        <w:r w:rsidR="00C717BD" w:rsidDel="009507BF">
          <w:rPr>
            <w:bCs w:val="0"/>
            <w:noProof/>
            <w:webHidden/>
          </w:rPr>
          <w:fldChar w:fldCharType="separate"/>
        </w:r>
      </w:del>
      <w:del w:id="211" w:author="duarte miguel" w:date="2021-02-06T14:23:00Z">
        <w:r w:rsidR="00C717BD" w:rsidDel="00876030">
          <w:rPr>
            <w:noProof/>
            <w:webHidden/>
          </w:rPr>
          <w:delText>47</w:delText>
        </w:r>
      </w:del>
      <w:del w:id="212" w:author="duarte miguel" w:date="2021-02-06T19:58:00Z">
        <w:r w:rsidR="00C717BD" w:rsidDel="009507BF">
          <w:rPr>
            <w:bCs w:val="0"/>
            <w:noProof/>
            <w:webHidden/>
          </w:rPr>
          <w:fldChar w:fldCharType="end"/>
        </w:r>
        <w:r w:rsidDel="009507BF">
          <w:rPr>
            <w:bCs w:val="0"/>
            <w:noProof/>
          </w:rPr>
          <w:fldChar w:fldCharType="end"/>
        </w:r>
      </w:del>
    </w:p>
    <w:p w14:paraId="52A078DD" w14:textId="16B16CC7" w:rsidR="00C717BD" w:rsidDel="009507BF" w:rsidRDefault="00F21D6A">
      <w:pPr>
        <w:pStyle w:val="ndice1"/>
        <w:rPr>
          <w:del w:id="213" w:author="duarte miguel" w:date="2021-02-06T19:58:00Z"/>
          <w:rFonts w:asciiTheme="minorHAnsi" w:eastAsiaTheme="minorEastAsia" w:hAnsiTheme="minorHAnsi" w:cstheme="minorBidi"/>
          <w:noProof/>
          <w:sz w:val="22"/>
          <w:szCs w:val="22"/>
        </w:rPr>
        <w:pPrChange w:id="214" w:author="duarte miguel" w:date="2021-02-06T20:34:00Z">
          <w:pPr>
            <w:pStyle w:val="ndice1"/>
            <w:tabs>
              <w:tab w:val="right" w:leader="dot" w:pos="9061"/>
            </w:tabs>
          </w:pPr>
        </w:pPrChange>
      </w:pPr>
      <w:del w:id="215" w:author="duarte miguel" w:date="2021-02-06T19:58:00Z">
        <w:r w:rsidDel="009507BF">
          <w:rPr>
            <w:bCs w:val="0"/>
            <w:noProof/>
          </w:rPr>
          <w:fldChar w:fldCharType="begin"/>
        </w:r>
        <w:r w:rsidDel="009507BF">
          <w:rPr>
            <w:noProof/>
          </w:rPr>
          <w:delInstrText xml:space="preserve"> HYPERLINK \l "_Toc63287477" </w:delInstrText>
        </w:r>
        <w:r w:rsidDel="009507BF">
          <w:rPr>
            <w:bCs w:val="0"/>
            <w:noProof/>
          </w:rPr>
          <w:fldChar w:fldCharType="separate"/>
        </w:r>
        <w:r w:rsidR="00C717BD" w:rsidRPr="00520F05" w:rsidDel="009507BF">
          <w:rPr>
            <w:rStyle w:val="Hiperligao"/>
            <w:noProof/>
          </w:rPr>
          <w:delText>Capítulo 5 Desenho do encapsulamento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_Toc63287477 \h </w:delInstrText>
        </w:r>
        <w:r w:rsidR="00C717BD" w:rsidDel="009507BF">
          <w:rPr>
            <w:bCs w:val="0"/>
            <w:noProof/>
            <w:webHidden/>
          </w:rPr>
        </w:r>
        <w:r w:rsidR="00C717BD" w:rsidDel="009507BF">
          <w:rPr>
            <w:bCs w:val="0"/>
            <w:noProof/>
            <w:webHidden/>
          </w:rPr>
          <w:fldChar w:fldCharType="separate"/>
        </w:r>
      </w:del>
      <w:del w:id="216" w:author="duarte miguel" w:date="2021-02-06T14:23:00Z">
        <w:r w:rsidR="00C717BD" w:rsidDel="00876030">
          <w:rPr>
            <w:noProof/>
            <w:webHidden/>
          </w:rPr>
          <w:delText>57</w:delText>
        </w:r>
      </w:del>
      <w:del w:id="217" w:author="duarte miguel" w:date="2021-02-06T19:58:00Z">
        <w:r w:rsidR="00C717BD" w:rsidDel="009507BF">
          <w:rPr>
            <w:bCs w:val="0"/>
            <w:noProof/>
            <w:webHidden/>
          </w:rPr>
          <w:fldChar w:fldCharType="end"/>
        </w:r>
        <w:r w:rsidDel="009507BF">
          <w:rPr>
            <w:bCs w:val="0"/>
            <w:noProof/>
          </w:rPr>
          <w:fldChar w:fldCharType="end"/>
        </w:r>
      </w:del>
    </w:p>
    <w:p w14:paraId="7149A5C7" w14:textId="2A30E214" w:rsidR="00C717BD" w:rsidDel="009507BF" w:rsidRDefault="00F21D6A">
      <w:pPr>
        <w:pStyle w:val="ndice1"/>
        <w:rPr>
          <w:del w:id="218" w:author="duarte miguel" w:date="2021-02-06T19:58:00Z"/>
          <w:rFonts w:asciiTheme="minorHAnsi" w:eastAsiaTheme="minorEastAsia" w:hAnsiTheme="minorHAnsi" w:cstheme="minorBidi"/>
          <w:noProof/>
          <w:sz w:val="22"/>
          <w:szCs w:val="22"/>
        </w:rPr>
        <w:pPrChange w:id="219" w:author="duarte miguel" w:date="2021-02-06T20:34:00Z">
          <w:pPr>
            <w:pStyle w:val="ndice1"/>
            <w:tabs>
              <w:tab w:val="right" w:leader="dot" w:pos="9061"/>
            </w:tabs>
          </w:pPr>
        </w:pPrChange>
      </w:pPr>
      <w:del w:id="220" w:author="duarte miguel" w:date="2021-02-06T19:58:00Z">
        <w:r w:rsidDel="009507BF">
          <w:rPr>
            <w:bCs w:val="0"/>
            <w:noProof/>
          </w:rPr>
          <w:fldChar w:fldCharType="begin"/>
        </w:r>
        <w:r w:rsidDel="009507BF">
          <w:rPr>
            <w:noProof/>
          </w:rPr>
          <w:delInstrText xml:space="preserve"> HYPERLINK \l "_Toc63287478" </w:delInstrText>
        </w:r>
        <w:r w:rsidDel="009507BF">
          <w:rPr>
            <w:bCs w:val="0"/>
            <w:noProof/>
          </w:rPr>
          <w:fldChar w:fldCharType="separate"/>
        </w:r>
        <w:r w:rsidR="00C717BD" w:rsidRPr="00520F05" w:rsidDel="009507BF">
          <w:rPr>
            <w:rStyle w:val="Hiperligao"/>
            <w:noProof/>
          </w:rPr>
          <w:delText>Capítulo 6 Possíveis opções alternativas para o desenho dos circuitos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_Toc63287478 \h </w:delInstrText>
        </w:r>
        <w:r w:rsidR="00C717BD" w:rsidDel="009507BF">
          <w:rPr>
            <w:bCs w:val="0"/>
            <w:noProof/>
            <w:webHidden/>
          </w:rPr>
        </w:r>
        <w:r w:rsidR="00C717BD" w:rsidDel="009507BF">
          <w:rPr>
            <w:bCs w:val="0"/>
            <w:noProof/>
            <w:webHidden/>
          </w:rPr>
          <w:fldChar w:fldCharType="separate"/>
        </w:r>
      </w:del>
      <w:del w:id="221" w:author="duarte miguel" w:date="2021-02-06T14:23:00Z">
        <w:r w:rsidR="00C717BD" w:rsidDel="00876030">
          <w:rPr>
            <w:noProof/>
            <w:webHidden/>
          </w:rPr>
          <w:delText>60</w:delText>
        </w:r>
      </w:del>
      <w:del w:id="222" w:author="duarte miguel" w:date="2021-02-06T19:58:00Z">
        <w:r w:rsidR="00C717BD" w:rsidDel="009507BF">
          <w:rPr>
            <w:bCs w:val="0"/>
            <w:noProof/>
            <w:webHidden/>
          </w:rPr>
          <w:fldChar w:fldCharType="end"/>
        </w:r>
        <w:r w:rsidDel="009507BF">
          <w:rPr>
            <w:bCs w:val="0"/>
            <w:noProof/>
          </w:rPr>
          <w:fldChar w:fldCharType="end"/>
        </w:r>
      </w:del>
    </w:p>
    <w:p w14:paraId="3169BEED" w14:textId="305DDF40" w:rsidR="00C717BD" w:rsidDel="009507BF" w:rsidRDefault="00F21D6A">
      <w:pPr>
        <w:pStyle w:val="ndice1"/>
        <w:rPr>
          <w:del w:id="223" w:author="duarte miguel" w:date="2021-02-06T19:58:00Z"/>
          <w:rFonts w:asciiTheme="minorHAnsi" w:eastAsiaTheme="minorEastAsia" w:hAnsiTheme="minorHAnsi" w:cstheme="minorBidi"/>
          <w:noProof/>
          <w:sz w:val="22"/>
          <w:szCs w:val="22"/>
        </w:rPr>
        <w:pPrChange w:id="224" w:author="duarte miguel" w:date="2021-02-06T20:34:00Z">
          <w:pPr>
            <w:pStyle w:val="ndice1"/>
            <w:tabs>
              <w:tab w:val="right" w:leader="dot" w:pos="9061"/>
            </w:tabs>
          </w:pPr>
        </w:pPrChange>
      </w:pPr>
      <w:del w:id="225" w:author="duarte miguel" w:date="2021-02-06T19:58:00Z">
        <w:r w:rsidDel="009507BF">
          <w:rPr>
            <w:bCs w:val="0"/>
            <w:noProof/>
          </w:rPr>
          <w:fldChar w:fldCharType="begin"/>
        </w:r>
        <w:r w:rsidDel="009507BF">
          <w:rPr>
            <w:noProof/>
          </w:rPr>
          <w:delInstrText xml:space="preserve"> HYPERLINK \l "_Toc63287479" </w:delInstrText>
        </w:r>
        <w:r w:rsidDel="009507BF">
          <w:rPr>
            <w:bCs w:val="0"/>
            <w:noProof/>
          </w:rPr>
          <w:fldChar w:fldCharType="separate"/>
        </w:r>
        <w:r w:rsidR="00C717BD" w:rsidRPr="00520F05" w:rsidDel="009507BF">
          <w:rPr>
            <w:rStyle w:val="Hiperligao"/>
            <w:noProof/>
          </w:rPr>
          <w:delText>Capítulo 7 Evolução do atual desenho para um sistema baseado em microcomputador</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_Toc63287479 \h </w:delInstrText>
        </w:r>
        <w:r w:rsidR="00C717BD" w:rsidDel="009507BF">
          <w:rPr>
            <w:bCs w:val="0"/>
            <w:noProof/>
            <w:webHidden/>
          </w:rPr>
        </w:r>
        <w:r w:rsidR="00C717BD" w:rsidDel="009507BF">
          <w:rPr>
            <w:bCs w:val="0"/>
            <w:noProof/>
            <w:webHidden/>
          </w:rPr>
          <w:fldChar w:fldCharType="separate"/>
        </w:r>
      </w:del>
      <w:del w:id="226" w:author="duarte miguel" w:date="2021-02-06T14:23:00Z">
        <w:r w:rsidR="00C717BD" w:rsidDel="00876030">
          <w:rPr>
            <w:noProof/>
            <w:webHidden/>
          </w:rPr>
          <w:delText>62</w:delText>
        </w:r>
      </w:del>
      <w:del w:id="227" w:author="duarte miguel" w:date="2021-02-06T19:58:00Z">
        <w:r w:rsidR="00C717BD" w:rsidDel="009507BF">
          <w:rPr>
            <w:bCs w:val="0"/>
            <w:noProof/>
            <w:webHidden/>
          </w:rPr>
          <w:fldChar w:fldCharType="end"/>
        </w:r>
        <w:r w:rsidDel="009507BF">
          <w:rPr>
            <w:bCs w:val="0"/>
            <w:noProof/>
          </w:rPr>
          <w:fldChar w:fldCharType="end"/>
        </w:r>
      </w:del>
    </w:p>
    <w:p w14:paraId="40CE58D9" w14:textId="1C4A66C1" w:rsidR="00C717BD" w:rsidDel="009507BF" w:rsidRDefault="00F21D6A">
      <w:pPr>
        <w:pStyle w:val="ndice1"/>
        <w:rPr>
          <w:del w:id="228" w:author="duarte miguel" w:date="2021-02-06T19:58:00Z"/>
          <w:rFonts w:asciiTheme="minorHAnsi" w:eastAsiaTheme="minorEastAsia" w:hAnsiTheme="minorHAnsi" w:cstheme="minorBidi"/>
          <w:noProof/>
          <w:sz w:val="22"/>
          <w:szCs w:val="22"/>
        </w:rPr>
        <w:pPrChange w:id="229" w:author="duarte miguel" w:date="2021-02-06T20:34:00Z">
          <w:pPr>
            <w:pStyle w:val="ndice1"/>
            <w:tabs>
              <w:tab w:val="right" w:leader="dot" w:pos="9061"/>
            </w:tabs>
          </w:pPr>
        </w:pPrChange>
      </w:pPr>
      <w:del w:id="230" w:author="duarte miguel" w:date="2021-02-06T19:58:00Z">
        <w:r w:rsidDel="009507BF">
          <w:rPr>
            <w:bCs w:val="0"/>
            <w:noProof/>
          </w:rPr>
          <w:fldChar w:fldCharType="begin"/>
        </w:r>
        <w:r w:rsidDel="009507BF">
          <w:rPr>
            <w:noProof/>
          </w:rPr>
          <w:delInstrText xml:space="preserve"> HYPERLINK \l "_Toc63287480" </w:delInstrText>
        </w:r>
        <w:r w:rsidDel="009507BF">
          <w:rPr>
            <w:bCs w:val="0"/>
            <w:noProof/>
          </w:rPr>
          <w:fldChar w:fldCharType="separate"/>
        </w:r>
        <w:r w:rsidR="00C717BD" w:rsidRPr="00520F05" w:rsidDel="009507BF">
          <w:rPr>
            <w:rStyle w:val="Hiperligao"/>
            <w:noProof/>
          </w:rPr>
          <w:delText>Conclusão</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_Toc63287480 \h </w:delInstrText>
        </w:r>
        <w:r w:rsidR="00C717BD" w:rsidDel="009507BF">
          <w:rPr>
            <w:bCs w:val="0"/>
            <w:noProof/>
            <w:webHidden/>
          </w:rPr>
        </w:r>
        <w:r w:rsidR="00C717BD" w:rsidDel="009507BF">
          <w:rPr>
            <w:bCs w:val="0"/>
            <w:noProof/>
            <w:webHidden/>
          </w:rPr>
          <w:fldChar w:fldCharType="separate"/>
        </w:r>
      </w:del>
      <w:del w:id="231" w:author="duarte miguel" w:date="2021-02-06T14:23:00Z">
        <w:r w:rsidR="00C717BD" w:rsidDel="00876030">
          <w:rPr>
            <w:noProof/>
            <w:webHidden/>
          </w:rPr>
          <w:delText>63</w:delText>
        </w:r>
      </w:del>
      <w:del w:id="232" w:author="duarte miguel" w:date="2021-02-06T19:58:00Z">
        <w:r w:rsidR="00C717BD" w:rsidDel="009507BF">
          <w:rPr>
            <w:bCs w:val="0"/>
            <w:noProof/>
            <w:webHidden/>
          </w:rPr>
          <w:fldChar w:fldCharType="end"/>
        </w:r>
        <w:r w:rsidDel="009507BF">
          <w:rPr>
            <w:bCs w:val="0"/>
            <w:noProof/>
          </w:rPr>
          <w:fldChar w:fldCharType="end"/>
        </w:r>
      </w:del>
    </w:p>
    <w:p w14:paraId="47335300" w14:textId="6D54BF0B" w:rsidR="00C717BD" w:rsidDel="009507BF" w:rsidRDefault="00F21D6A">
      <w:pPr>
        <w:pStyle w:val="ndice1"/>
        <w:rPr>
          <w:del w:id="233" w:author="duarte miguel" w:date="2021-02-06T19:58:00Z"/>
          <w:rFonts w:asciiTheme="minorHAnsi" w:eastAsiaTheme="minorEastAsia" w:hAnsiTheme="minorHAnsi" w:cstheme="minorBidi"/>
          <w:noProof/>
          <w:sz w:val="22"/>
          <w:szCs w:val="22"/>
        </w:rPr>
        <w:pPrChange w:id="234" w:author="duarte miguel" w:date="2021-02-06T20:34:00Z">
          <w:pPr>
            <w:pStyle w:val="ndice1"/>
            <w:tabs>
              <w:tab w:val="right" w:leader="dot" w:pos="9061"/>
            </w:tabs>
          </w:pPr>
        </w:pPrChange>
      </w:pPr>
      <w:del w:id="235" w:author="duarte miguel" w:date="2021-02-06T19:58:00Z">
        <w:r w:rsidDel="009507BF">
          <w:rPr>
            <w:bCs w:val="0"/>
            <w:noProof/>
          </w:rPr>
          <w:fldChar w:fldCharType="begin"/>
        </w:r>
        <w:r w:rsidDel="009507BF">
          <w:rPr>
            <w:noProof/>
          </w:rPr>
          <w:delInstrText xml:space="preserve"> HYPERLINK \l "_Toc63287481" </w:delInstrText>
        </w:r>
        <w:r w:rsidDel="009507BF">
          <w:rPr>
            <w:bCs w:val="0"/>
            <w:noProof/>
          </w:rPr>
          <w:fldChar w:fldCharType="separate"/>
        </w:r>
        <w:r w:rsidR="00C717BD" w:rsidRPr="00520F05" w:rsidDel="009507BF">
          <w:rPr>
            <w:rStyle w:val="Hiperligao"/>
            <w:noProof/>
          </w:rPr>
          <w:delText>Referências</w:delText>
        </w:r>
        <w:r w:rsidR="00C717BD" w:rsidDel="009507BF">
          <w:rPr>
            <w:noProof/>
            <w:webHidden/>
          </w:rPr>
          <w:tab/>
        </w:r>
        <w:r w:rsidR="00C717BD" w:rsidDel="009507BF">
          <w:rPr>
            <w:bCs w:val="0"/>
            <w:noProof/>
            <w:webHidden/>
          </w:rPr>
          <w:fldChar w:fldCharType="begin"/>
        </w:r>
        <w:r w:rsidR="00C717BD" w:rsidDel="009507BF">
          <w:rPr>
            <w:noProof/>
            <w:webHidden/>
          </w:rPr>
          <w:delInstrText xml:space="preserve"> PAGEREF _Toc63287481 \h </w:delInstrText>
        </w:r>
        <w:r w:rsidR="00C717BD" w:rsidDel="009507BF">
          <w:rPr>
            <w:bCs w:val="0"/>
            <w:noProof/>
            <w:webHidden/>
          </w:rPr>
        </w:r>
        <w:r w:rsidR="00C717BD" w:rsidDel="009507BF">
          <w:rPr>
            <w:bCs w:val="0"/>
            <w:noProof/>
            <w:webHidden/>
          </w:rPr>
          <w:fldChar w:fldCharType="separate"/>
        </w:r>
      </w:del>
      <w:del w:id="236" w:author="duarte miguel" w:date="2021-02-06T14:23:00Z">
        <w:r w:rsidR="00C717BD" w:rsidDel="00876030">
          <w:rPr>
            <w:noProof/>
            <w:webHidden/>
          </w:rPr>
          <w:delText>65</w:delText>
        </w:r>
      </w:del>
      <w:del w:id="237" w:author="duarte miguel" w:date="2021-02-06T19:58:00Z">
        <w:r w:rsidR="00C717BD" w:rsidDel="009507BF">
          <w:rPr>
            <w:bCs w:val="0"/>
            <w:noProof/>
            <w:webHidden/>
          </w:rPr>
          <w:fldChar w:fldCharType="end"/>
        </w:r>
        <w:r w:rsidDel="009507BF">
          <w:rPr>
            <w:bCs w:val="0"/>
            <w:noProof/>
          </w:rPr>
          <w:fldChar w:fldCharType="end"/>
        </w:r>
      </w:del>
    </w:p>
    <w:p w14:paraId="1EC91DE4" w14:textId="5C3F9D41" w:rsidR="009D01F6" w:rsidRPr="00B66544" w:rsidDel="00C7571E" w:rsidRDefault="008A43C9">
      <w:pPr>
        <w:pStyle w:val="ndice1"/>
        <w:rPr>
          <w:del w:id="238" w:author="duarte miguel" w:date="2021-02-06T20:30:00Z"/>
        </w:rPr>
      </w:pPr>
      <w:del w:id="239" w:author="duarte miguel" w:date="2021-02-06T20:13:00Z">
        <w:r w:rsidDel="009507BF">
          <w:rPr>
            <w:bCs w:val="0"/>
          </w:rPr>
          <w:fldChar w:fldCharType="end"/>
        </w:r>
      </w:del>
    </w:p>
    <w:p w14:paraId="21353EDE" w14:textId="77777777" w:rsidR="00FA2CCF" w:rsidRPr="00B66544" w:rsidRDefault="00FA2CCF">
      <w:pPr>
        <w:pStyle w:val="ndice1"/>
        <w:pPrChange w:id="240" w:author="duarte miguel" w:date="2021-02-06T20:34:00Z">
          <w:pPr/>
        </w:pPrChange>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4B6E7C27" w:rsidR="00B80600" w:rsidRPr="00FE09CE" w:rsidDel="00C7571E" w:rsidRDefault="00B80600" w:rsidP="00CA6D55">
      <w:pPr>
        <w:spacing w:after="200" w:line="360" w:lineRule="auto"/>
        <w:jc w:val="both"/>
        <w:rPr>
          <w:del w:id="241" w:author="duarte miguel" w:date="2021-02-06T20:26:00Z"/>
          <w:rFonts w:ascii="NewsGotT" w:hAnsi="NewsGotT"/>
          <w:sz w:val="24"/>
          <w:szCs w:val="24"/>
        </w:rPr>
      </w:pPr>
    </w:p>
    <w:p w14:paraId="11CA7C62" w14:textId="77777777" w:rsidR="000E6366" w:rsidRPr="00B66544" w:rsidRDefault="000E6366" w:rsidP="009507BF">
      <w:pPr>
        <w:pStyle w:val="PhDcapitulosemnumero"/>
      </w:pPr>
      <w:bookmarkStart w:id="242" w:name="_Toc471578914"/>
      <w:bookmarkStart w:id="243" w:name="_Toc63535802"/>
      <w:bookmarkStart w:id="244" w:name="_Toc63536379"/>
      <w:r w:rsidRPr="00B66544">
        <w:t>Lista de Figuras</w:t>
      </w:r>
      <w:bookmarkEnd w:id="242"/>
      <w:bookmarkEnd w:id="243"/>
      <w:bookmarkEnd w:id="244"/>
    </w:p>
    <w:p w14:paraId="61F37540" w14:textId="2052C2FB" w:rsidR="00442A7D" w:rsidDel="009507BF" w:rsidRDefault="00EB1633">
      <w:pPr>
        <w:pStyle w:val="ndicedeilustraes"/>
        <w:tabs>
          <w:tab w:val="right" w:leader="dot" w:pos="9061"/>
        </w:tabs>
        <w:rPr>
          <w:del w:id="245" w:author="duarte miguel" w:date="2021-02-06T19:53:00Z"/>
          <w:rFonts w:asciiTheme="minorHAnsi" w:eastAsiaTheme="minorEastAsia" w:hAnsiTheme="minorHAnsi" w:cstheme="minorBidi"/>
          <w:noProof/>
          <w:sz w:val="22"/>
          <w:szCs w:val="22"/>
        </w:rPr>
      </w:pPr>
      <w:del w:id="246" w:author="duarte miguel" w:date="2021-02-06T20:40:00Z">
        <w:r w:rsidRPr="00B66544" w:rsidDel="00C7571E">
          <w:fldChar w:fldCharType="begin"/>
        </w:r>
        <w:r w:rsidRPr="00B66544" w:rsidDel="00C7571E">
          <w:delInstrText xml:space="preserve"> TOC \h \z \c "Figura" </w:delInstrText>
        </w:r>
        <w:r w:rsidRPr="00B66544" w:rsidDel="00C7571E">
          <w:fldChar w:fldCharType="separate"/>
        </w:r>
      </w:del>
      <w:del w:id="247" w:author="duarte miguel" w:date="2021-02-06T19:53:00Z">
        <w:r w:rsidR="00DB2A42" w:rsidDel="009507BF">
          <w:rPr>
            <w:noProof/>
          </w:rPr>
          <w:fldChar w:fldCharType="begin"/>
        </w:r>
        <w:r w:rsidR="00DB2A42" w:rsidDel="009507BF">
          <w:rPr>
            <w:noProof/>
          </w:rPr>
          <w:delInstrText xml:space="preserve"> HYPERLINK "file:///C:\\Users\\diogo\\OneDrive\\Documentos\\MEEIC\\3Ano\\LPI\\PI\\PI-LPI_I\\01Relatorios\\Relatorio.docx" \l "_Toc63286459" </w:delInstrText>
        </w:r>
        <w:r w:rsidR="00DB2A42" w:rsidDel="009507BF">
          <w:rPr>
            <w:noProof/>
          </w:rPr>
          <w:fldChar w:fldCharType="separate"/>
        </w:r>
        <w:r w:rsidR="00442A7D" w:rsidRPr="00F859FC" w:rsidDel="009507BF">
          <w:rPr>
            <w:rStyle w:val="Hiperligao"/>
            <w:noProof/>
          </w:rPr>
          <w:delText>Figura 1 - Certificado CE</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_Toc63286459 \h </w:delInstrText>
        </w:r>
        <w:r w:rsidR="00442A7D" w:rsidDel="009507BF">
          <w:rPr>
            <w:noProof/>
            <w:webHidden/>
          </w:rPr>
        </w:r>
        <w:r w:rsidR="00442A7D" w:rsidDel="009507BF">
          <w:rPr>
            <w:noProof/>
            <w:webHidden/>
          </w:rPr>
          <w:fldChar w:fldCharType="separate"/>
        </w:r>
      </w:del>
      <w:del w:id="248" w:author="duarte miguel" w:date="2021-02-06T19:41:00Z">
        <w:r w:rsidR="00876030" w:rsidDel="0043770B">
          <w:rPr>
            <w:noProof/>
            <w:webHidden/>
          </w:rPr>
          <w:delText>14</w:delText>
        </w:r>
      </w:del>
      <w:del w:id="249" w:author="duarte miguel" w:date="2021-02-06T19:53:00Z">
        <w:r w:rsidR="00442A7D" w:rsidDel="009507BF">
          <w:rPr>
            <w:noProof/>
            <w:webHidden/>
          </w:rPr>
          <w:fldChar w:fldCharType="end"/>
        </w:r>
        <w:r w:rsidR="00DB2A42" w:rsidDel="009507BF">
          <w:rPr>
            <w:noProof/>
          </w:rPr>
          <w:fldChar w:fldCharType="end"/>
        </w:r>
      </w:del>
    </w:p>
    <w:p w14:paraId="53E5F7EF" w14:textId="220ED959" w:rsidR="00442A7D" w:rsidDel="009507BF" w:rsidRDefault="00F21D6A">
      <w:pPr>
        <w:pStyle w:val="ndicedeilustraes"/>
        <w:tabs>
          <w:tab w:val="right" w:leader="dot" w:pos="9061"/>
        </w:tabs>
        <w:rPr>
          <w:del w:id="250" w:author="duarte miguel" w:date="2021-02-06T19:53:00Z"/>
          <w:rFonts w:asciiTheme="minorHAnsi" w:eastAsiaTheme="minorEastAsia" w:hAnsiTheme="minorHAnsi" w:cstheme="minorBidi"/>
          <w:noProof/>
          <w:sz w:val="22"/>
          <w:szCs w:val="22"/>
        </w:rPr>
      </w:pPr>
      <w:del w:id="25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"_Toc63286460" </w:delInstrText>
        </w:r>
        <w:r w:rsidDel="009507BF">
          <w:rPr>
            <w:noProof/>
          </w:rPr>
          <w:fldChar w:fldCharType="separate"/>
        </w:r>
        <w:r w:rsidR="00442A7D" w:rsidRPr="00F859FC" w:rsidDel="009507BF">
          <w:rPr>
            <w:rStyle w:val="Hiperligao"/>
            <w:noProof/>
          </w:rPr>
          <w:delText>Figura 2 - Símbolo de perigoso para o ambiente</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_Toc63286460 \h </w:delInstrText>
        </w:r>
        <w:r w:rsidR="00442A7D" w:rsidDel="009507BF">
          <w:rPr>
            <w:noProof/>
            <w:webHidden/>
          </w:rPr>
        </w:r>
        <w:r w:rsidR="00442A7D" w:rsidDel="009507BF">
          <w:rPr>
            <w:noProof/>
            <w:webHidden/>
          </w:rPr>
          <w:fldChar w:fldCharType="separate"/>
        </w:r>
      </w:del>
      <w:del w:id="252" w:author="duarte miguel" w:date="2021-02-06T14:23:00Z">
        <w:r w:rsidR="00442A7D" w:rsidDel="00876030">
          <w:rPr>
            <w:noProof/>
            <w:webHidden/>
          </w:rPr>
          <w:delText>14</w:delText>
        </w:r>
      </w:del>
      <w:del w:id="253" w:author="duarte miguel" w:date="2021-02-06T19:53:00Z">
        <w:r w:rsidR="00442A7D" w:rsidDel="009507BF">
          <w:rPr>
            <w:noProof/>
            <w:webHidden/>
          </w:rPr>
          <w:fldChar w:fldCharType="end"/>
        </w:r>
        <w:r w:rsidDel="009507BF">
          <w:rPr>
            <w:noProof/>
          </w:rPr>
          <w:fldChar w:fldCharType="end"/>
        </w:r>
      </w:del>
    </w:p>
    <w:p w14:paraId="386563F1" w14:textId="2EB4EDB8" w:rsidR="00442A7D" w:rsidDel="009507BF" w:rsidRDefault="00F21D6A">
      <w:pPr>
        <w:pStyle w:val="ndicedeilustraes"/>
        <w:tabs>
          <w:tab w:val="right" w:leader="dot" w:pos="9061"/>
        </w:tabs>
        <w:rPr>
          <w:del w:id="254" w:author="duarte miguel" w:date="2021-02-06T19:53:00Z"/>
          <w:rFonts w:asciiTheme="minorHAnsi" w:eastAsiaTheme="minorEastAsia" w:hAnsiTheme="minorHAnsi" w:cstheme="minorBidi"/>
          <w:noProof/>
          <w:sz w:val="22"/>
          <w:szCs w:val="22"/>
        </w:rPr>
      </w:pPr>
      <w:del w:id="25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"_Toc63286461" </w:delInstrText>
        </w:r>
        <w:r w:rsidDel="009507BF">
          <w:rPr>
            <w:noProof/>
          </w:rPr>
          <w:fldChar w:fldCharType="separate"/>
        </w:r>
        <w:r w:rsidR="00442A7D" w:rsidRPr="00F859FC" w:rsidDel="009507BF">
          <w:rPr>
            <w:rStyle w:val="Hiperligao"/>
            <w:noProof/>
          </w:rPr>
          <w:delText>Figura 3 - Símbolo de corrosivo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_Toc63286461 \h </w:delInstrText>
        </w:r>
        <w:r w:rsidR="00442A7D" w:rsidDel="009507BF">
          <w:rPr>
            <w:noProof/>
            <w:webHidden/>
          </w:rPr>
        </w:r>
        <w:r w:rsidR="00442A7D" w:rsidDel="009507BF">
          <w:rPr>
            <w:noProof/>
            <w:webHidden/>
          </w:rPr>
          <w:fldChar w:fldCharType="separate"/>
        </w:r>
      </w:del>
      <w:del w:id="256" w:author="duarte miguel" w:date="2021-02-06T14:23:00Z">
        <w:r w:rsidR="00442A7D" w:rsidDel="00876030">
          <w:rPr>
            <w:noProof/>
            <w:webHidden/>
          </w:rPr>
          <w:delText>14</w:delText>
        </w:r>
      </w:del>
      <w:del w:id="257" w:author="duarte miguel" w:date="2021-02-06T19:53:00Z">
        <w:r w:rsidR="00442A7D" w:rsidDel="009507BF">
          <w:rPr>
            <w:noProof/>
            <w:webHidden/>
          </w:rPr>
          <w:fldChar w:fldCharType="end"/>
        </w:r>
        <w:r w:rsidDel="009507BF">
          <w:rPr>
            <w:noProof/>
          </w:rPr>
          <w:fldChar w:fldCharType="end"/>
        </w:r>
      </w:del>
    </w:p>
    <w:p w14:paraId="24B7DF68" w14:textId="6E108322" w:rsidR="00442A7D" w:rsidDel="009507BF" w:rsidRDefault="00F21D6A">
      <w:pPr>
        <w:pStyle w:val="ndicedeilustraes"/>
        <w:tabs>
          <w:tab w:val="right" w:leader="dot" w:pos="9061"/>
        </w:tabs>
        <w:rPr>
          <w:del w:id="258" w:author="duarte miguel" w:date="2021-02-06T19:53:00Z"/>
          <w:rFonts w:asciiTheme="minorHAnsi" w:eastAsiaTheme="minorEastAsia" w:hAnsiTheme="minorHAnsi" w:cstheme="minorBidi"/>
          <w:noProof/>
          <w:sz w:val="22"/>
          <w:szCs w:val="22"/>
        </w:rPr>
      </w:pPr>
      <w:del w:id="25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"_Toc63286462" </w:delInstrText>
        </w:r>
        <w:r w:rsidDel="009507BF">
          <w:rPr>
            <w:noProof/>
          </w:rPr>
          <w:fldChar w:fldCharType="separate"/>
        </w:r>
        <w:r w:rsidR="00442A7D" w:rsidRPr="00F859FC" w:rsidDel="009507BF">
          <w:rPr>
            <w:rStyle w:val="Hiperligao"/>
            <w:noProof/>
          </w:rPr>
          <w:delText>Figura 4 - Símbolo de comburente</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_Toc63286462 \h </w:delInstrText>
        </w:r>
        <w:r w:rsidR="00442A7D" w:rsidDel="009507BF">
          <w:rPr>
            <w:noProof/>
            <w:webHidden/>
          </w:rPr>
        </w:r>
        <w:r w:rsidR="00442A7D" w:rsidDel="009507BF">
          <w:rPr>
            <w:noProof/>
            <w:webHidden/>
          </w:rPr>
          <w:fldChar w:fldCharType="separate"/>
        </w:r>
      </w:del>
      <w:del w:id="260" w:author="duarte miguel" w:date="2021-02-06T14:23:00Z">
        <w:r w:rsidR="00442A7D" w:rsidDel="00876030">
          <w:rPr>
            <w:noProof/>
            <w:webHidden/>
          </w:rPr>
          <w:delText>14</w:delText>
        </w:r>
      </w:del>
      <w:del w:id="261" w:author="duarte miguel" w:date="2021-02-06T19:53:00Z">
        <w:r w:rsidR="00442A7D" w:rsidDel="009507BF">
          <w:rPr>
            <w:noProof/>
            <w:webHidden/>
          </w:rPr>
          <w:fldChar w:fldCharType="end"/>
        </w:r>
        <w:r w:rsidDel="009507BF">
          <w:rPr>
            <w:noProof/>
          </w:rPr>
          <w:fldChar w:fldCharType="end"/>
        </w:r>
      </w:del>
    </w:p>
    <w:p w14:paraId="3D025DDE" w14:textId="76B6A5FE" w:rsidR="00442A7D" w:rsidDel="009507BF" w:rsidRDefault="00F21D6A">
      <w:pPr>
        <w:pStyle w:val="ndicedeilustraes"/>
        <w:tabs>
          <w:tab w:val="right" w:leader="dot" w:pos="9061"/>
        </w:tabs>
        <w:rPr>
          <w:del w:id="262" w:author="duarte miguel" w:date="2021-02-06T19:53:00Z"/>
          <w:rFonts w:asciiTheme="minorHAnsi" w:eastAsiaTheme="minorEastAsia" w:hAnsiTheme="minorHAnsi" w:cstheme="minorBidi"/>
          <w:noProof/>
          <w:sz w:val="22"/>
          <w:szCs w:val="22"/>
        </w:rPr>
      </w:pPr>
      <w:del w:id="26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"_Toc63286463" </w:delInstrText>
        </w:r>
        <w:r w:rsidDel="009507BF">
          <w:rPr>
            <w:noProof/>
          </w:rPr>
          <w:fldChar w:fldCharType="separate"/>
        </w:r>
        <w:r w:rsidR="00442A7D" w:rsidRPr="00F859FC" w:rsidDel="009507BF">
          <w:rPr>
            <w:rStyle w:val="Hiperligao"/>
            <w:noProof/>
          </w:rPr>
          <w:delText>Figura 5 - Símbolo de inflamável</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_Toc63286463 \h </w:delInstrText>
        </w:r>
        <w:r w:rsidR="00442A7D" w:rsidDel="009507BF">
          <w:rPr>
            <w:noProof/>
            <w:webHidden/>
          </w:rPr>
        </w:r>
        <w:r w:rsidR="00442A7D" w:rsidDel="009507BF">
          <w:rPr>
            <w:noProof/>
            <w:webHidden/>
          </w:rPr>
          <w:fldChar w:fldCharType="separate"/>
        </w:r>
      </w:del>
      <w:del w:id="264" w:author="duarte miguel" w:date="2021-02-06T14:23:00Z">
        <w:r w:rsidR="00442A7D" w:rsidDel="00876030">
          <w:rPr>
            <w:noProof/>
            <w:webHidden/>
          </w:rPr>
          <w:delText>14</w:delText>
        </w:r>
      </w:del>
      <w:del w:id="265" w:author="duarte miguel" w:date="2021-02-06T19:53:00Z">
        <w:r w:rsidR="00442A7D" w:rsidDel="009507BF">
          <w:rPr>
            <w:noProof/>
            <w:webHidden/>
          </w:rPr>
          <w:fldChar w:fldCharType="end"/>
        </w:r>
        <w:r w:rsidDel="009507BF">
          <w:rPr>
            <w:noProof/>
          </w:rPr>
          <w:fldChar w:fldCharType="end"/>
        </w:r>
      </w:del>
    </w:p>
    <w:p w14:paraId="1ED7D342" w14:textId="580AE91F" w:rsidR="00442A7D" w:rsidDel="009507BF" w:rsidRDefault="00F21D6A">
      <w:pPr>
        <w:pStyle w:val="ndicedeilustraes"/>
        <w:tabs>
          <w:tab w:val="right" w:leader="dot" w:pos="9061"/>
        </w:tabs>
        <w:rPr>
          <w:del w:id="266" w:author="duarte miguel" w:date="2021-02-06T19:53:00Z"/>
          <w:rFonts w:asciiTheme="minorHAnsi" w:eastAsiaTheme="minorEastAsia" w:hAnsiTheme="minorHAnsi" w:cstheme="minorBidi"/>
          <w:noProof/>
          <w:sz w:val="22"/>
          <w:szCs w:val="22"/>
        </w:rPr>
      </w:pPr>
      <w:del w:id="267"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"_Toc63286464" </w:delInstrText>
        </w:r>
        <w:r w:rsidDel="009507BF">
          <w:rPr>
            <w:noProof/>
          </w:rPr>
          <w:fldChar w:fldCharType="separate"/>
        </w:r>
        <w:r w:rsidR="00442A7D" w:rsidRPr="00F859FC" w:rsidDel="009507BF">
          <w:rPr>
            <w:rStyle w:val="Hiperligao"/>
            <w:noProof/>
          </w:rPr>
          <w:delText>Figura 6 - Símbolo de explosivo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_Toc63286464 \h </w:delInstrText>
        </w:r>
        <w:r w:rsidR="00442A7D" w:rsidDel="009507BF">
          <w:rPr>
            <w:noProof/>
            <w:webHidden/>
          </w:rPr>
        </w:r>
        <w:r w:rsidR="00442A7D" w:rsidDel="009507BF">
          <w:rPr>
            <w:noProof/>
            <w:webHidden/>
          </w:rPr>
          <w:fldChar w:fldCharType="separate"/>
        </w:r>
      </w:del>
      <w:del w:id="268" w:author="duarte miguel" w:date="2021-02-06T14:23:00Z">
        <w:r w:rsidR="00442A7D" w:rsidDel="00876030">
          <w:rPr>
            <w:noProof/>
            <w:webHidden/>
          </w:rPr>
          <w:delText>14</w:delText>
        </w:r>
      </w:del>
      <w:del w:id="269" w:author="duarte miguel" w:date="2021-02-06T19:53:00Z">
        <w:r w:rsidR="00442A7D" w:rsidDel="009507BF">
          <w:rPr>
            <w:noProof/>
            <w:webHidden/>
          </w:rPr>
          <w:fldChar w:fldCharType="end"/>
        </w:r>
        <w:r w:rsidDel="009507BF">
          <w:rPr>
            <w:noProof/>
          </w:rPr>
          <w:fldChar w:fldCharType="end"/>
        </w:r>
      </w:del>
    </w:p>
    <w:p w14:paraId="58D05B00" w14:textId="359E412D" w:rsidR="00442A7D" w:rsidDel="009507BF" w:rsidRDefault="00F21D6A">
      <w:pPr>
        <w:pStyle w:val="ndicedeilustraes"/>
        <w:tabs>
          <w:tab w:val="right" w:leader="dot" w:pos="9061"/>
        </w:tabs>
        <w:rPr>
          <w:del w:id="270" w:author="duarte miguel" w:date="2021-02-06T19:53:00Z"/>
          <w:rFonts w:asciiTheme="minorHAnsi" w:eastAsiaTheme="minorEastAsia" w:hAnsiTheme="minorHAnsi" w:cstheme="minorBidi"/>
          <w:noProof/>
          <w:sz w:val="22"/>
          <w:szCs w:val="22"/>
        </w:rPr>
      </w:pPr>
      <w:del w:id="27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"_Toc63286465" </w:delInstrText>
        </w:r>
        <w:r w:rsidDel="009507BF">
          <w:rPr>
            <w:noProof/>
          </w:rPr>
          <w:fldChar w:fldCharType="separate"/>
        </w:r>
        <w:r w:rsidR="00442A7D" w:rsidRPr="00F859FC" w:rsidDel="009507BF">
          <w:rPr>
            <w:rStyle w:val="Hiperligao"/>
            <w:noProof/>
          </w:rPr>
          <w:delText>Figura 7 - Símbolo de tóxico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_Toc63286465 \h </w:delInstrText>
        </w:r>
        <w:r w:rsidR="00442A7D" w:rsidDel="009507BF">
          <w:rPr>
            <w:noProof/>
            <w:webHidden/>
          </w:rPr>
        </w:r>
        <w:r w:rsidR="00442A7D" w:rsidDel="009507BF">
          <w:rPr>
            <w:noProof/>
            <w:webHidden/>
          </w:rPr>
          <w:fldChar w:fldCharType="separate"/>
        </w:r>
      </w:del>
      <w:del w:id="272" w:author="duarte miguel" w:date="2021-02-06T14:23:00Z">
        <w:r w:rsidR="00442A7D" w:rsidDel="00876030">
          <w:rPr>
            <w:noProof/>
            <w:webHidden/>
          </w:rPr>
          <w:delText>14</w:delText>
        </w:r>
      </w:del>
      <w:del w:id="273" w:author="duarte miguel" w:date="2021-02-06T19:53:00Z">
        <w:r w:rsidR="00442A7D" w:rsidDel="009507BF">
          <w:rPr>
            <w:noProof/>
            <w:webHidden/>
          </w:rPr>
          <w:fldChar w:fldCharType="end"/>
        </w:r>
        <w:r w:rsidDel="009507BF">
          <w:rPr>
            <w:noProof/>
          </w:rPr>
          <w:fldChar w:fldCharType="end"/>
        </w:r>
      </w:del>
    </w:p>
    <w:p w14:paraId="4C3FE88A" w14:textId="133718F1" w:rsidR="00442A7D" w:rsidDel="009507BF" w:rsidRDefault="00F21D6A">
      <w:pPr>
        <w:pStyle w:val="ndicedeilustraes"/>
        <w:tabs>
          <w:tab w:val="right" w:leader="dot" w:pos="9061"/>
        </w:tabs>
        <w:rPr>
          <w:del w:id="274" w:author="duarte miguel" w:date="2021-02-06T19:53:00Z"/>
          <w:rFonts w:asciiTheme="minorHAnsi" w:eastAsiaTheme="minorEastAsia" w:hAnsiTheme="minorHAnsi" w:cstheme="minorBidi"/>
          <w:noProof/>
          <w:sz w:val="22"/>
          <w:szCs w:val="22"/>
        </w:rPr>
      </w:pPr>
      <w:del w:id="27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"_Toc63286466" </w:delInstrText>
        </w:r>
        <w:r w:rsidDel="009507BF">
          <w:rPr>
            <w:noProof/>
          </w:rPr>
          <w:fldChar w:fldCharType="separate"/>
        </w:r>
        <w:r w:rsidR="00442A7D" w:rsidRPr="00F859FC" w:rsidDel="009507BF">
          <w:rPr>
            <w:rStyle w:val="Hiperligao"/>
            <w:noProof/>
          </w:rPr>
          <w:delText>Figura 8 - Símbolo de perigos vários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_Toc63286466 \h </w:delInstrText>
        </w:r>
        <w:r w:rsidR="00442A7D" w:rsidDel="009507BF">
          <w:rPr>
            <w:noProof/>
            <w:webHidden/>
          </w:rPr>
        </w:r>
        <w:r w:rsidR="00442A7D" w:rsidDel="009507BF">
          <w:rPr>
            <w:noProof/>
            <w:webHidden/>
          </w:rPr>
          <w:fldChar w:fldCharType="separate"/>
        </w:r>
      </w:del>
      <w:del w:id="276" w:author="duarte miguel" w:date="2021-02-06T14:23:00Z">
        <w:r w:rsidR="00442A7D" w:rsidDel="00876030">
          <w:rPr>
            <w:noProof/>
            <w:webHidden/>
          </w:rPr>
          <w:delText>14</w:delText>
        </w:r>
      </w:del>
      <w:del w:id="277" w:author="duarte miguel" w:date="2021-02-06T19:53:00Z">
        <w:r w:rsidR="00442A7D" w:rsidDel="009507BF">
          <w:rPr>
            <w:noProof/>
            <w:webHidden/>
          </w:rPr>
          <w:fldChar w:fldCharType="end"/>
        </w:r>
        <w:r w:rsidDel="009507BF">
          <w:rPr>
            <w:noProof/>
          </w:rPr>
          <w:fldChar w:fldCharType="end"/>
        </w:r>
      </w:del>
    </w:p>
    <w:p w14:paraId="4AC8D24B" w14:textId="43C494DE" w:rsidR="00442A7D" w:rsidDel="009507BF" w:rsidRDefault="00F21D6A">
      <w:pPr>
        <w:pStyle w:val="ndicedeilustraes"/>
        <w:tabs>
          <w:tab w:val="right" w:leader="dot" w:pos="9061"/>
        </w:tabs>
        <w:rPr>
          <w:del w:id="278" w:author="duarte miguel" w:date="2021-02-06T19:53:00Z"/>
          <w:rFonts w:asciiTheme="minorHAnsi" w:eastAsiaTheme="minorEastAsia" w:hAnsiTheme="minorHAnsi" w:cstheme="minorBidi"/>
          <w:noProof/>
          <w:sz w:val="22"/>
          <w:szCs w:val="22"/>
        </w:rPr>
      </w:pPr>
      <w:del w:id="27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"_Toc63286467" </w:delInstrText>
        </w:r>
        <w:r w:rsidDel="009507BF">
          <w:rPr>
            <w:noProof/>
          </w:rPr>
          <w:fldChar w:fldCharType="separate"/>
        </w:r>
        <w:r w:rsidR="00442A7D" w:rsidRPr="00F859FC" w:rsidDel="009507BF">
          <w:rPr>
            <w:rStyle w:val="Hiperligao"/>
            <w:noProof/>
          </w:rPr>
          <w:delText>Figura 9 - Símbolo de lata de lixo com uma cruz em cima</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_Toc63286467 \h </w:delInstrText>
        </w:r>
        <w:r w:rsidR="00442A7D" w:rsidDel="009507BF">
          <w:rPr>
            <w:noProof/>
            <w:webHidden/>
          </w:rPr>
        </w:r>
        <w:r w:rsidR="00442A7D" w:rsidDel="009507BF">
          <w:rPr>
            <w:noProof/>
            <w:webHidden/>
          </w:rPr>
          <w:fldChar w:fldCharType="separate"/>
        </w:r>
      </w:del>
      <w:del w:id="280" w:author="duarte miguel" w:date="2021-02-06T14:23:00Z">
        <w:r w:rsidR="00442A7D" w:rsidDel="00876030">
          <w:rPr>
            <w:noProof/>
            <w:webHidden/>
          </w:rPr>
          <w:delText>14</w:delText>
        </w:r>
      </w:del>
      <w:del w:id="281" w:author="duarte miguel" w:date="2021-02-06T19:53:00Z">
        <w:r w:rsidR="00442A7D" w:rsidDel="009507BF">
          <w:rPr>
            <w:noProof/>
            <w:webHidden/>
          </w:rPr>
          <w:fldChar w:fldCharType="end"/>
        </w:r>
        <w:r w:rsidDel="009507BF">
          <w:rPr>
            <w:noProof/>
          </w:rPr>
          <w:fldChar w:fldCharType="end"/>
        </w:r>
      </w:del>
    </w:p>
    <w:p w14:paraId="1538711F" w14:textId="12FCA919" w:rsidR="00442A7D" w:rsidDel="009507BF" w:rsidRDefault="00DB2A42">
      <w:pPr>
        <w:pStyle w:val="ndicedeilustraes"/>
        <w:tabs>
          <w:tab w:val="right" w:leader="dot" w:pos="9061"/>
        </w:tabs>
        <w:rPr>
          <w:del w:id="282" w:author="duarte miguel" w:date="2021-02-06T19:53:00Z"/>
          <w:rFonts w:asciiTheme="minorHAnsi" w:eastAsiaTheme="minorEastAsia" w:hAnsiTheme="minorHAnsi" w:cstheme="minorBidi"/>
          <w:noProof/>
          <w:sz w:val="22"/>
          <w:szCs w:val="22"/>
        </w:rPr>
      </w:pPr>
      <w:del w:id="283" w:author="duarte miguel" w:date="2021-02-06T19:53:00Z">
        <w:r w:rsidDel="009507BF">
          <w:rPr>
            <w:noProof/>
          </w:rPr>
          <w:fldChar w:fldCharType="begin"/>
        </w:r>
        <w:r w:rsidDel="009507BF">
          <w:rPr>
            <w:noProof/>
          </w:rPr>
          <w:delInstrText xml:space="preserve"> HYPERLINK \l "_Toc63286468" </w:delInstrText>
        </w:r>
        <w:r w:rsidDel="009507BF">
          <w:rPr>
            <w:noProof/>
          </w:rPr>
          <w:fldChar w:fldCharType="separate"/>
        </w:r>
        <w:r w:rsidR="00442A7D" w:rsidRPr="00F859FC" w:rsidDel="009507BF">
          <w:rPr>
            <w:rStyle w:val="Hiperligao"/>
            <w:noProof/>
          </w:rPr>
          <w:delText>Figura 10 - Diagrama de Gantt</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_Toc63286468 \h </w:delInstrText>
        </w:r>
        <w:r w:rsidR="00442A7D" w:rsidDel="009507BF">
          <w:rPr>
            <w:noProof/>
            <w:webHidden/>
          </w:rPr>
        </w:r>
        <w:r w:rsidR="00442A7D" w:rsidDel="009507BF">
          <w:rPr>
            <w:noProof/>
            <w:webHidden/>
          </w:rPr>
          <w:fldChar w:fldCharType="separate"/>
        </w:r>
        <w:r w:rsidR="0043770B" w:rsidDel="009507BF">
          <w:rPr>
            <w:noProof/>
            <w:webHidden/>
          </w:rPr>
          <w:delText>16</w:delText>
        </w:r>
        <w:r w:rsidR="00442A7D" w:rsidDel="009507BF">
          <w:rPr>
            <w:noProof/>
            <w:webHidden/>
          </w:rPr>
          <w:fldChar w:fldCharType="end"/>
        </w:r>
        <w:r w:rsidDel="009507BF">
          <w:rPr>
            <w:noProof/>
          </w:rPr>
          <w:fldChar w:fldCharType="end"/>
        </w:r>
      </w:del>
    </w:p>
    <w:p w14:paraId="31587EFD" w14:textId="01EFE0C7" w:rsidR="00442A7D" w:rsidDel="009507BF" w:rsidRDefault="00F21D6A">
      <w:pPr>
        <w:pStyle w:val="ndicedeilustraes"/>
        <w:tabs>
          <w:tab w:val="right" w:leader="dot" w:pos="9061"/>
        </w:tabs>
        <w:rPr>
          <w:del w:id="284" w:author="duarte miguel" w:date="2021-02-06T19:53:00Z"/>
          <w:rFonts w:asciiTheme="minorHAnsi" w:eastAsiaTheme="minorEastAsia" w:hAnsiTheme="minorHAnsi" w:cstheme="minorBidi"/>
          <w:noProof/>
          <w:sz w:val="22"/>
          <w:szCs w:val="22"/>
        </w:rPr>
      </w:pPr>
      <w:del w:id="285" w:author="duarte miguel" w:date="2021-02-06T19:53:00Z">
        <w:r w:rsidDel="009507BF">
          <w:rPr>
            <w:noProof/>
          </w:rPr>
          <w:fldChar w:fldCharType="begin"/>
        </w:r>
        <w:r w:rsidDel="009507BF">
          <w:rPr>
            <w:noProof/>
          </w:rPr>
          <w:delInstrText xml:space="preserve"> HYPERLINK \l "_Toc63286469" </w:delInstrText>
        </w:r>
        <w:r w:rsidDel="009507BF">
          <w:rPr>
            <w:noProof/>
          </w:rPr>
          <w:fldChar w:fldCharType="separate"/>
        </w:r>
        <w:r w:rsidR="00442A7D" w:rsidRPr="00F859FC" w:rsidDel="009507BF">
          <w:rPr>
            <w:rStyle w:val="Hiperligao"/>
            <w:noProof/>
          </w:rPr>
          <w:delText>Figura 11 - Módulo Driver L298N</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_Toc63286469 \h </w:delInstrText>
        </w:r>
        <w:r w:rsidR="00442A7D" w:rsidDel="009507BF">
          <w:rPr>
            <w:noProof/>
            <w:webHidden/>
          </w:rPr>
        </w:r>
        <w:r w:rsidR="00442A7D" w:rsidDel="009507BF">
          <w:rPr>
            <w:noProof/>
            <w:webHidden/>
          </w:rPr>
          <w:fldChar w:fldCharType="separate"/>
        </w:r>
      </w:del>
      <w:del w:id="286" w:author="duarte miguel" w:date="2021-02-06T14:23:00Z">
        <w:r w:rsidR="00442A7D" w:rsidDel="00876030">
          <w:rPr>
            <w:noProof/>
            <w:webHidden/>
          </w:rPr>
          <w:delText>17</w:delText>
        </w:r>
      </w:del>
      <w:del w:id="287" w:author="duarte miguel" w:date="2021-02-06T19:53:00Z">
        <w:r w:rsidR="00442A7D" w:rsidDel="009507BF">
          <w:rPr>
            <w:noProof/>
            <w:webHidden/>
          </w:rPr>
          <w:fldChar w:fldCharType="end"/>
        </w:r>
        <w:r w:rsidDel="009507BF">
          <w:rPr>
            <w:noProof/>
          </w:rPr>
          <w:fldChar w:fldCharType="end"/>
        </w:r>
      </w:del>
    </w:p>
    <w:p w14:paraId="2B0C89C0" w14:textId="6A8EEAB6" w:rsidR="00442A7D" w:rsidDel="009507BF" w:rsidRDefault="00F21D6A">
      <w:pPr>
        <w:pStyle w:val="ndicedeilustraes"/>
        <w:tabs>
          <w:tab w:val="right" w:leader="dot" w:pos="9061"/>
        </w:tabs>
        <w:rPr>
          <w:del w:id="288" w:author="duarte miguel" w:date="2021-02-06T19:53:00Z"/>
          <w:rFonts w:asciiTheme="minorHAnsi" w:eastAsiaTheme="minorEastAsia" w:hAnsiTheme="minorHAnsi" w:cstheme="minorBidi"/>
          <w:noProof/>
          <w:sz w:val="22"/>
          <w:szCs w:val="22"/>
        </w:rPr>
      </w:pPr>
      <w:del w:id="289" w:author="duarte miguel" w:date="2021-02-06T19:53:00Z">
        <w:r w:rsidDel="009507BF">
          <w:rPr>
            <w:noProof/>
          </w:rPr>
          <w:fldChar w:fldCharType="begin"/>
        </w:r>
        <w:r w:rsidDel="009507BF">
          <w:rPr>
            <w:noProof/>
          </w:rPr>
          <w:delInstrText xml:space="preserve"> HYPERLINK \l "_Toc63286470" </w:delInstrText>
        </w:r>
        <w:r w:rsidDel="009507BF">
          <w:rPr>
            <w:noProof/>
          </w:rPr>
          <w:fldChar w:fldCharType="separate"/>
        </w:r>
        <w:r w:rsidR="00442A7D" w:rsidRPr="00F859FC" w:rsidDel="009507BF">
          <w:rPr>
            <w:rStyle w:val="Hiperligao"/>
            <w:noProof/>
          </w:rPr>
          <w:delText>Figura 12 - Array de sensores QTR-8A</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_Toc63286470 \h </w:delInstrText>
        </w:r>
        <w:r w:rsidR="00442A7D" w:rsidDel="009507BF">
          <w:rPr>
            <w:noProof/>
            <w:webHidden/>
          </w:rPr>
        </w:r>
        <w:r w:rsidR="00442A7D" w:rsidDel="009507BF">
          <w:rPr>
            <w:noProof/>
            <w:webHidden/>
          </w:rPr>
          <w:fldChar w:fldCharType="separate"/>
        </w:r>
      </w:del>
      <w:del w:id="290" w:author="duarte miguel" w:date="2021-02-06T14:23:00Z">
        <w:r w:rsidR="00442A7D" w:rsidDel="00876030">
          <w:rPr>
            <w:noProof/>
            <w:webHidden/>
          </w:rPr>
          <w:delText>17</w:delText>
        </w:r>
      </w:del>
      <w:del w:id="291" w:author="duarte miguel" w:date="2021-02-06T19:53:00Z">
        <w:r w:rsidR="00442A7D" w:rsidDel="009507BF">
          <w:rPr>
            <w:noProof/>
            <w:webHidden/>
          </w:rPr>
          <w:fldChar w:fldCharType="end"/>
        </w:r>
        <w:r w:rsidDel="009507BF">
          <w:rPr>
            <w:noProof/>
          </w:rPr>
          <w:fldChar w:fldCharType="end"/>
        </w:r>
      </w:del>
    </w:p>
    <w:p w14:paraId="1B0D5C6D" w14:textId="07CF3FB5" w:rsidR="00442A7D" w:rsidDel="009507BF" w:rsidRDefault="00DB2A42">
      <w:pPr>
        <w:pStyle w:val="ndicedeilustraes"/>
        <w:tabs>
          <w:tab w:val="right" w:leader="dot" w:pos="9061"/>
        </w:tabs>
        <w:rPr>
          <w:del w:id="292" w:author="duarte miguel" w:date="2021-02-06T19:53:00Z"/>
          <w:rFonts w:asciiTheme="minorHAnsi" w:eastAsiaTheme="minorEastAsia" w:hAnsiTheme="minorHAnsi" w:cstheme="minorBidi"/>
          <w:noProof/>
          <w:sz w:val="22"/>
          <w:szCs w:val="22"/>
        </w:rPr>
      </w:pPr>
      <w:del w:id="293" w:author="duarte miguel" w:date="2021-02-06T19:53:00Z">
        <w:r w:rsidDel="009507BF">
          <w:rPr>
            <w:noProof/>
          </w:rPr>
          <w:fldChar w:fldCharType="begin"/>
        </w:r>
        <w:r w:rsidDel="009507BF">
          <w:rPr>
            <w:noProof/>
          </w:rPr>
          <w:delInstrText xml:space="preserve"> HYPERLINK \l "_Toc63286471" </w:delInstrText>
        </w:r>
        <w:r w:rsidDel="009507BF">
          <w:rPr>
            <w:noProof/>
          </w:rPr>
          <w:fldChar w:fldCharType="separate"/>
        </w:r>
        <w:r w:rsidR="00442A7D" w:rsidRPr="00F859FC" w:rsidDel="009507BF">
          <w:rPr>
            <w:rStyle w:val="Hiperligao"/>
            <w:noProof/>
          </w:rPr>
          <w:delText>Figura 13 - Sensores usados para seguir a linha: S3 e S6</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_Toc63286471 \h </w:delInstrText>
        </w:r>
        <w:r w:rsidR="00442A7D" w:rsidDel="009507BF">
          <w:rPr>
            <w:noProof/>
            <w:webHidden/>
          </w:rPr>
        </w:r>
        <w:r w:rsidR="00442A7D" w:rsidDel="009507BF">
          <w:rPr>
            <w:noProof/>
            <w:webHidden/>
          </w:rPr>
          <w:fldChar w:fldCharType="separate"/>
        </w:r>
        <w:r w:rsidR="0043770B" w:rsidDel="009507BF">
          <w:rPr>
            <w:noProof/>
            <w:webHidden/>
          </w:rPr>
          <w:delText>18</w:delText>
        </w:r>
        <w:r w:rsidR="00442A7D" w:rsidDel="009507BF">
          <w:rPr>
            <w:noProof/>
            <w:webHidden/>
          </w:rPr>
          <w:fldChar w:fldCharType="end"/>
        </w:r>
        <w:r w:rsidDel="009507BF">
          <w:rPr>
            <w:noProof/>
          </w:rPr>
          <w:fldChar w:fldCharType="end"/>
        </w:r>
      </w:del>
    </w:p>
    <w:p w14:paraId="6A9F749F" w14:textId="34CBC956" w:rsidR="00442A7D" w:rsidDel="009507BF" w:rsidRDefault="00F21D6A">
      <w:pPr>
        <w:pStyle w:val="ndicedeilustraes"/>
        <w:tabs>
          <w:tab w:val="right" w:leader="dot" w:pos="9061"/>
        </w:tabs>
        <w:rPr>
          <w:del w:id="294" w:author="duarte miguel" w:date="2021-02-06T19:53:00Z"/>
          <w:rFonts w:asciiTheme="minorHAnsi" w:eastAsiaTheme="minorEastAsia" w:hAnsiTheme="minorHAnsi" w:cstheme="minorBidi"/>
          <w:noProof/>
          <w:sz w:val="22"/>
          <w:szCs w:val="22"/>
        </w:rPr>
      </w:pPr>
      <w:del w:id="295" w:author="duarte miguel" w:date="2021-02-06T19:53:00Z">
        <w:r w:rsidDel="009507BF">
          <w:rPr>
            <w:noProof/>
          </w:rPr>
          <w:fldChar w:fldCharType="begin"/>
        </w:r>
        <w:r w:rsidDel="009507BF">
          <w:rPr>
            <w:noProof/>
          </w:rPr>
          <w:delInstrText xml:space="preserve"> HYPERLINK \l "_Toc63286472" </w:delInstrText>
        </w:r>
        <w:r w:rsidDel="009507BF">
          <w:rPr>
            <w:noProof/>
          </w:rPr>
          <w:fldChar w:fldCharType="separate"/>
        </w:r>
        <w:r w:rsidR="00442A7D" w:rsidRPr="00F859FC" w:rsidDel="009507BF">
          <w:rPr>
            <w:rStyle w:val="Hiperligao"/>
            <w:noProof/>
          </w:rPr>
          <w:delText>Figura 14 - Esquemático do gerador de onda PWM</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_Toc63286472 \h </w:delInstrText>
        </w:r>
        <w:r w:rsidR="00442A7D" w:rsidDel="009507BF">
          <w:rPr>
            <w:noProof/>
            <w:webHidden/>
          </w:rPr>
        </w:r>
        <w:r w:rsidR="00442A7D" w:rsidDel="009507BF">
          <w:rPr>
            <w:noProof/>
            <w:webHidden/>
          </w:rPr>
          <w:fldChar w:fldCharType="separate"/>
        </w:r>
      </w:del>
      <w:del w:id="296" w:author="duarte miguel" w:date="2021-02-06T14:23:00Z">
        <w:r w:rsidR="00442A7D" w:rsidDel="00876030">
          <w:rPr>
            <w:noProof/>
            <w:webHidden/>
          </w:rPr>
          <w:delText>18</w:delText>
        </w:r>
      </w:del>
      <w:del w:id="297" w:author="duarte miguel" w:date="2021-02-06T19:53:00Z">
        <w:r w:rsidR="00442A7D" w:rsidDel="009507BF">
          <w:rPr>
            <w:noProof/>
            <w:webHidden/>
          </w:rPr>
          <w:fldChar w:fldCharType="end"/>
        </w:r>
        <w:r w:rsidDel="009507BF">
          <w:rPr>
            <w:noProof/>
          </w:rPr>
          <w:fldChar w:fldCharType="end"/>
        </w:r>
      </w:del>
    </w:p>
    <w:p w14:paraId="0249EC5B" w14:textId="2478AA52" w:rsidR="00442A7D" w:rsidDel="009507BF" w:rsidRDefault="00F21D6A">
      <w:pPr>
        <w:pStyle w:val="ndicedeilustraes"/>
        <w:tabs>
          <w:tab w:val="right" w:leader="dot" w:pos="9061"/>
        </w:tabs>
        <w:rPr>
          <w:del w:id="298" w:author="duarte miguel" w:date="2021-02-06T19:53:00Z"/>
          <w:rFonts w:asciiTheme="minorHAnsi" w:eastAsiaTheme="minorEastAsia" w:hAnsiTheme="minorHAnsi" w:cstheme="minorBidi"/>
          <w:noProof/>
          <w:sz w:val="22"/>
          <w:szCs w:val="22"/>
        </w:rPr>
      </w:pPr>
      <w:del w:id="299" w:author="duarte miguel" w:date="2021-02-06T19:53:00Z">
        <w:r w:rsidDel="009507BF">
          <w:rPr>
            <w:noProof/>
          </w:rPr>
          <w:fldChar w:fldCharType="begin"/>
        </w:r>
        <w:r w:rsidDel="009507BF">
          <w:rPr>
            <w:noProof/>
          </w:rPr>
          <w:delInstrText xml:space="preserve"> HYPERLINK \l "_Toc63286473" </w:delInstrText>
        </w:r>
        <w:r w:rsidDel="009507BF">
          <w:rPr>
            <w:noProof/>
          </w:rPr>
          <w:fldChar w:fldCharType="separate"/>
        </w:r>
        <w:r w:rsidR="00442A7D" w:rsidRPr="00F859FC" w:rsidDel="009507BF">
          <w:rPr>
            <w:rStyle w:val="Hiperligao"/>
            <w:noProof/>
          </w:rPr>
          <w:delText>Figura 15 - Esquemático do circuito estabelece a tensão de comparação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_Toc63286473 \h </w:delInstrText>
        </w:r>
        <w:r w:rsidR="00442A7D" w:rsidDel="009507BF">
          <w:rPr>
            <w:noProof/>
            <w:webHidden/>
          </w:rPr>
        </w:r>
        <w:r w:rsidR="00442A7D" w:rsidDel="009507BF">
          <w:rPr>
            <w:noProof/>
            <w:webHidden/>
          </w:rPr>
          <w:fldChar w:fldCharType="separate"/>
        </w:r>
      </w:del>
      <w:del w:id="300" w:author="duarte miguel" w:date="2021-02-06T14:23:00Z">
        <w:r w:rsidR="00442A7D" w:rsidDel="00876030">
          <w:rPr>
            <w:noProof/>
            <w:webHidden/>
          </w:rPr>
          <w:delText>20</w:delText>
        </w:r>
      </w:del>
      <w:del w:id="301" w:author="duarte miguel" w:date="2021-02-06T19:53:00Z">
        <w:r w:rsidR="00442A7D" w:rsidDel="009507BF">
          <w:rPr>
            <w:noProof/>
            <w:webHidden/>
          </w:rPr>
          <w:fldChar w:fldCharType="end"/>
        </w:r>
        <w:r w:rsidDel="009507BF">
          <w:rPr>
            <w:noProof/>
          </w:rPr>
          <w:fldChar w:fldCharType="end"/>
        </w:r>
      </w:del>
    </w:p>
    <w:p w14:paraId="68FD0472" w14:textId="442AC675" w:rsidR="00442A7D" w:rsidDel="009507BF" w:rsidRDefault="00F21D6A">
      <w:pPr>
        <w:pStyle w:val="ndicedeilustraes"/>
        <w:tabs>
          <w:tab w:val="right" w:leader="dot" w:pos="9061"/>
        </w:tabs>
        <w:rPr>
          <w:del w:id="302" w:author="duarte miguel" w:date="2021-02-06T19:53:00Z"/>
          <w:rFonts w:asciiTheme="minorHAnsi" w:eastAsiaTheme="minorEastAsia" w:hAnsiTheme="minorHAnsi" w:cstheme="minorBidi"/>
          <w:noProof/>
          <w:sz w:val="22"/>
          <w:szCs w:val="22"/>
        </w:rPr>
      </w:pPr>
      <w:del w:id="303" w:author="duarte miguel" w:date="2021-02-06T19:53:00Z">
        <w:r w:rsidDel="009507BF">
          <w:rPr>
            <w:noProof/>
          </w:rPr>
          <w:fldChar w:fldCharType="begin"/>
        </w:r>
        <w:r w:rsidDel="009507BF">
          <w:rPr>
            <w:noProof/>
          </w:rPr>
          <w:delInstrText xml:space="preserve"> HYPERLINK \l "_Toc63286474" </w:delInstrText>
        </w:r>
        <w:r w:rsidDel="009507BF">
          <w:rPr>
            <w:noProof/>
          </w:rPr>
          <w:fldChar w:fldCharType="separate"/>
        </w:r>
        <w:r w:rsidR="00442A7D" w:rsidRPr="00F859FC" w:rsidDel="009507BF">
          <w:rPr>
            <w:rStyle w:val="Hiperligao"/>
            <w:noProof/>
          </w:rPr>
          <w:delText>Figura 16 - Esquemático do circuito para os sensores a ser usados como componentes analógicos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_Toc63286474 \h </w:delInstrText>
        </w:r>
        <w:r w:rsidR="00442A7D" w:rsidDel="009507BF">
          <w:rPr>
            <w:noProof/>
            <w:webHidden/>
          </w:rPr>
        </w:r>
        <w:r w:rsidR="00442A7D" w:rsidDel="009507BF">
          <w:rPr>
            <w:noProof/>
            <w:webHidden/>
          </w:rPr>
          <w:fldChar w:fldCharType="separate"/>
        </w:r>
      </w:del>
      <w:del w:id="304" w:author="duarte miguel" w:date="2021-02-06T14:23:00Z">
        <w:r w:rsidR="00442A7D" w:rsidDel="00876030">
          <w:rPr>
            <w:noProof/>
            <w:webHidden/>
          </w:rPr>
          <w:delText>22</w:delText>
        </w:r>
      </w:del>
      <w:del w:id="305" w:author="duarte miguel" w:date="2021-02-06T19:53:00Z">
        <w:r w:rsidR="00442A7D" w:rsidDel="009507BF">
          <w:rPr>
            <w:noProof/>
            <w:webHidden/>
          </w:rPr>
          <w:fldChar w:fldCharType="end"/>
        </w:r>
        <w:r w:rsidDel="009507BF">
          <w:rPr>
            <w:noProof/>
          </w:rPr>
          <w:fldChar w:fldCharType="end"/>
        </w:r>
      </w:del>
    </w:p>
    <w:p w14:paraId="4DA07BC2" w14:textId="380C58F6" w:rsidR="00442A7D" w:rsidDel="009507BF" w:rsidRDefault="00F21D6A">
      <w:pPr>
        <w:pStyle w:val="ndicedeilustraes"/>
        <w:tabs>
          <w:tab w:val="right" w:leader="dot" w:pos="9061"/>
        </w:tabs>
        <w:rPr>
          <w:del w:id="306" w:author="duarte miguel" w:date="2021-02-06T19:53:00Z"/>
          <w:rFonts w:asciiTheme="minorHAnsi" w:eastAsiaTheme="minorEastAsia" w:hAnsiTheme="minorHAnsi" w:cstheme="minorBidi"/>
          <w:noProof/>
          <w:sz w:val="22"/>
          <w:szCs w:val="22"/>
        </w:rPr>
      </w:pPr>
      <w:del w:id="307" w:author="duarte miguel" w:date="2021-02-06T19:53:00Z">
        <w:r w:rsidDel="009507BF">
          <w:rPr>
            <w:noProof/>
          </w:rPr>
          <w:fldChar w:fldCharType="begin"/>
        </w:r>
        <w:r w:rsidDel="009507BF">
          <w:rPr>
            <w:noProof/>
          </w:rPr>
          <w:delInstrText xml:space="preserve"> HYPERLINK \l "_Toc63286475" </w:delInstrText>
        </w:r>
        <w:r w:rsidDel="009507BF">
          <w:rPr>
            <w:noProof/>
          </w:rPr>
          <w:fldChar w:fldCharType="separate"/>
        </w:r>
        <w:r w:rsidR="00442A7D" w:rsidRPr="00F859FC" w:rsidDel="009507BF">
          <w:rPr>
            <w:rStyle w:val="Hiperligao"/>
            <w:noProof/>
          </w:rPr>
          <w:delText>Figura 17 - Esquemático do circuito para os sensores a ser usados como componentes digitais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_Toc63286475 \h </w:delInstrText>
        </w:r>
        <w:r w:rsidR="00442A7D" w:rsidDel="009507BF">
          <w:rPr>
            <w:noProof/>
            <w:webHidden/>
          </w:rPr>
        </w:r>
        <w:r w:rsidR="00442A7D" w:rsidDel="009507BF">
          <w:rPr>
            <w:noProof/>
            <w:webHidden/>
          </w:rPr>
          <w:fldChar w:fldCharType="separate"/>
        </w:r>
      </w:del>
      <w:del w:id="308" w:author="duarte miguel" w:date="2021-02-06T14:23:00Z">
        <w:r w:rsidR="00442A7D" w:rsidDel="00876030">
          <w:rPr>
            <w:noProof/>
            <w:webHidden/>
          </w:rPr>
          <w:delText>22</w:delText>
        </w:r>
      </w:del>
      <w:del w:id="309" w:author="duarte miguel" w:date="2021-02-06T19:53:00Z">
        <w:r w:rsidR="00442A7D" w:rsidDel="009507BF">
          <w:rPr>
            <w:noProof/>
            <w:webHidden/>
          </w:rPr>
          <w:fldChar w:fldCharType="end"/>
        </w:r>
        <w:r w:rsidDel="009507BF">
          <w:rPr>
            <w:noProof/>
          </w:rPr>
          <w:fldChar w:fldCharType="end"/>
        </w:r>
      </w:del>
    </w:p>
    <w:p w14:paraId="20B89300" w14:textId="4CBDA2C5" w:rsidR="00442A7D" w:rsidDel="009507BF" w:rsidRDefault="00F21D6A">
      <w:pPr>
        <w:pStyle w:val="ndicedeilustraes"/>
        <w:tabs>
          <w:tab w:val="right" w:leader="dot" w:pos="9061"/>
        </w:tabs>
        <w:rPr>
          <w:del w:id="310" w:author="duarte miguel" w:date="2021-02-06T19:53:00Z"/>
          <w:rFonts w:asciiTheme="minorHAnsi" w:eastAsiaTheme="minorEastAsia" w:hAnsiTheme="minorHAnsi" w:cstheme="minorBidi"/>
          <w:noProof/>
          <w:sz w:val="22"/>
          <w:szCs w:val="22"/>
        </w:rPr>
      </w:pPr>
      <w:del w:id="311" w:author="duarte miguel" w:date="2021-02-06T19:53:00Z">
        <w:r w:rsidDel="009507BF">
          <w:rPr>
            <w:noProof/>
          </w:rPr>
          <w:fldChar w:fldCharType="begin"/>
        </w:r>
        <w:r w:rsidDel="009507BF">
          <w:rPr>
            <w:noProof/>
          </w:rPr>
          <w:delInstrText xml:space="preserve"> HYPERLINK \l "_Toc63286476" </w:delInstrText>
        </w:r>
        <w:r w:rsidDel="009507BF">
          <w:rPr>
            <w:noProof/>
          </w:rPr>
          <w:fldChar w:fldCharType="separate"/>
        </w:r>
        <w:r w:rsidR="00442A7D" w:rsidRPr="00F859FC" w:rsidDel="009507BF">
          <w:rPr>
            <w:rStyle w:val="Hiperligao"/>
            <w:noProof/>
          </w:rPr>
          <w:delText>Figura 18 - Máquina de Moore</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_Toc63286476 \h </w:delInstrText>
        </w:r>
        <w:r w:rsidR="00442A7D" w:rsidDel="009507BF">
          <w:rPr>
            <w:noProof/>
            <w:webHidden/>
          </w:rPr>
        </w:r>
        <w:r w:rsidR="00442A7D" w:rsidDel="009507BF">
          <w:rPr>
            <w:noProof/>
            <w:webHidden/>
          </w:rPr>
          <w:fldChar w:fldCharType="separate"/>
        </w:r>
      </w:del>
      <w:del w:id="312" w:author="duarte miguel" w:date="2021-02-06T14:23:00Z">
        <w:r w:rsidR="00442A7D" w:rsidDel="00876030">
          <w:rPr>
            <w:noProof/>
            <w:webHidden/>
          </w:rPr>
          <w:delText>23</w:delText>
        </w:r>
      </w:del>
      <w:del w:id="313" w:author="duarte miguel" w:date="2021-02-06T19:53:00Z">
        <w:r w:rsidR="00442A7D" w:rsidDel="009507BF">
          <w:rPr>
            <w:noProof/>
            <w:webHidden/>
          </w:rPr>
          <w:fldChar w:fldCharType="end"/>
        </w:r>
        <w:r w:rsidDel="009507BF">
          <w:rPr>
            <w:noProof/>
          </w:rPr>
          <w:fldChar w:fldCharType="end"/>
        </w:r>
      </w:del>
    </w:p>
    <w:p w14:paraId="63EC3273" w14:textId="221A2B65" w:rsidR="00442A7D" w:rsidDel="009507BF" w:rsidRDefault="00F21D6A">
      <w:pPr>
        <w:pStyle w:val="ndicedeilustraes"/>
        <w:tabs>
          <w:tab w:val="right" w:leader="dot" w:pos="9061"/>
        </w:tabs>
        <w:rPr>
          <w:del w:id="314" w:author="duarte miguel" w:date="2021-02-06T19:53:00Z"/>
          <w:rFonts w:asciiTheme="minorHAnsi" w:eastAsiaTheme="minorEastAsia" w:hAnsiTheme="minorHAnsi" w:cstheme="minorBidi"/>
          <w:noProof/>
          <w:sz w:val="22"/>
          <w:szCs w:val="22"/>
        </w:rPr>
      </w:pPr>
      <w:del w:id="31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"_Toc63286477" </w:delInstrText>
        </w:r>
        <w:r w:rsidDel="009507BF">
          <w:rPr>
            <w:noProof/>
          </w:rPr>
          <w:fldChar w:fldCharType="separate"/>
        </w:r>
        <w:r w:rsidR="00442A7D" w:rsidRPr="00F859FC" w:rsidDel="009507BF">
          <w:rPr>
            <w:rStyle w:val="Hiperligao"/>
            <w:noProof/>
          </w:rPr>
          <w:delText>Figura 19 - Linha preta usada para os testes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_Toc63286477 \h </w:delInstrText>
        </w:r>
        <w:r w:rsidR="00442A7D" w:rsidDel="009507BF">
          <w:rPr>
            <w:noProof/>
            <w:webHidden/>
          </w:rPr>
        </w:r>
        <w:r w:rsidR="00442A7D" w:rsidDel="009507BF">
          <w:rPr>
            <w:noProof/>
            <w:webHidden/>
          </w:rPr>
          <w:fldChar w:fldCharType="separate"/>
        </w:r>
      </w:del>
      <w:del w:id="316" w:author="duarte miguel" w:date="2021-02-06T14:23:00Z">
        <w:r w:rsidR="00442A7D" w:rsidDel="00876030">
          <w:rPr>
            <w:noProof/>
            <w:webHidden/>
          </w:rPr>
          <w:delText>23</w:delText>
        </w:r>
      </w:del>
      <w:del w:id="317" w:author="duarte miguel" w:date="2021-02-06T19:53:00Z">
        <w:r w:rsidR="00442A7D" w:rsidDel="009507BF">
          <w:rPr>
            <w:noProof/>
            <w:webHidden/>
          </w:rPr>
          <w:fldChar w:fldCharType="end"/>
        </w:r>
        <w:r w:rsidDel="009507BF">
          <w:rPr>
            <w:noProof/>
          </w:rPr>
          <w:fldChar w:fldCharType="end"/>
        </w:r>
      </w:del>
    </w:p>
    <w:p w14:paraId="7758629B" w14:textId="60FF94A3" w:rsidR="00442A7D" w:rsidDel="009507BF" w:rsidRDefault="00F21D6A">
      <w:pPr>
        <w:pStyle w:val="ndicedeilustraes"/>
        <w:tabs>
          <w:tab w:val="right" w:leader="dot" w:pos="9061"/>
        </w:tabs>
        <w:rPr>
          <w:del w:id="318" w:author="duarte miguel" w:date="2021-02-06T19:53:00Z"/>
          <w:rFonts w:asciiTheme="minorHAnsi" w:eastAsiaTheme="minorEastAsia" w:hAnsiTheme="minorHAnsi" w:cstheme="minorBidi"/>
          <w:noProof/>
          <w:sz w:val="22"/>
          <w:szCs w:val="22"/>
        </w:rPr>
      </w:pPr>
      <w:del w:id="31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"_Toc63286478" </w:delInstrText>
        </w:r>
        <w:r w:rsidDel="009507BF">
          <w:rPr>
            <w:noProof/>
          </w:rPr>
          <w:fldChar w:fldCharType="separate"/>
        </w:r>
        <w:r w:rsidR="00442A7D" w:rsidRPr="00F859FC" w:rsidDel="009507BF">
          <w:rPr>
            <w:rStyle w:val="Hiperligao"/>
            <w:noProof/>
          </w:rPr>
          <w:delText>Figura 20 – Sensores usados na máquina de estados: S1, S5 e S8</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_Toc63286478 \h </w:delInstrText>
        </w:r>
        <w:r w:rsidR="00442A7D" w:rsidDel="009507BF">
          <w:rPr>
            <w:noProof/>
            <w:webHidden/>
          </w:rPr>
        </w:r>
        <w:r w:rsidR="00442A7D" w:rsidDel="009507BF">
          <w:rPr>
            <w:noProof/>
            <w:webHidden/>
          </w:rPr>
          <w:fldChar w:fldCharType="separate"/>
        </w:r>
      </w:del>
      <w:del w:id="320" w:author="duarte miguel" w:date="2021-02-06T14:23:00Z">
        <w:r w:rsidR="00442A7D" w:rsidDel="00876030">
          <w:rPr>
            <w:noProof/>
            <w:webHidden/>
          </w:rPr>
          <w:delText>24</w:delText>
        </w:r>
      </w:del>
      <w:del w:id="321" w:author="duarte miguel" w:date="2021-02-06T19:53:00Z">
        <w:r w:rsidR="00442A7D" w:rsidDel="009507BF">
          <w:rPr>
            <w:noProof/>
            <w:webHidden/>
          </w:rPr>
          <w:fldChar w:fldCharType="end"/>
        </w:r>
        <w:r w:rsidDel="009507BF">
          <w:rPr>
            <w:noProof/>
          </w:rPr>
          <w:fldChar w:fldCharType="end"/>
        </w:r>
      </w:del>
    </w:p>
    <w:p w14:paraId="14CBC5AE" w14:textId="458304B7" w:rsidR="00442A7D" w:rsidDel="009507BF" w:rsidRDefault="00F21D6A">
      <w:pPr>
        <w:pStyle w:val="ndicedeilustraes"/>
        <w:tabs>
          <w:tab w:val="right" w:leader="dot" w:pos="9061"/>
        </w:tabs>
        <w:rPr>
          <w:del w:id="322" w:author="duarte miguel" w:date="2021-02-06T19:53:00Z"/>
          <w:rFonts w:asciiTheme="minorHAnsi" w:eastAsiaTheme="minorEastAsia" w:hAnsiTheme="minorHAnsi" w:cstheme="minorBidi"/>
          <w:noProof/>
          <w:sz w:val="22"/>
          <w:szCs w:val="22"/>
        </w:rPr>
      </w:pPr>
      <w:del w:id="32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"_Toc63286479" </w:delInstrText>
        </w:r>
        <w:r w:rsidDel="009507BF">
          <w:rPr>
            <w:noProof/>
          </w:rPr>
          <w:fldChar w:fldCharType="separate"/>
        </w:r>
        <w:r w:rsidR="00442A7D" w:rsidRPr="00F859FC" w:rsidDel="009507BF">
          <w:rPr>
            <w:rStyle w:val="Hiperligao"/>
            <w:noProof/>
          </w:rPr>
          <w:delText>Figura 21 - Botão de pressão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_Toc63286479 \h </w:delInstrText>
        </w:r>
        <w:r w:rsidR="00442A7D" w:rsidDel="009507BF">
          <w:rPr>
            <w:noProof/>
            <w:webHidden/>
          </w:rPr>
        </w:r>
        <w:r w:rsidR="00442A7D" w:rsidDel="009507BF">
          <w:rPr>
            <w:noProof/>
            <w:webHidden/>
          </w:rPr>
          <w:fldChar w:fldCharType="separate"/>
        </w:r>
      </w:del>
      <w:del w:id="324" w:author="duarte miguel" w:date="2021-02-06T14:23:00Z">
        <w:r w:rsidR="00442A7D" w:rsidDel="00876030">
          <w:rPr>
            <w:noProof/>
            <w:webHidden/>
          </w:rPr>
          <w:delText>24</w:delText>
        </w:r>
      </w:del>
      <w:del w:id="325" w:author="duarte miguel" w:date="2021-02-06T19:53:00Z">
        <w:r w:rsidR="00442A7D" w:rsidDel="009507BF">
          <w:rPr>
            <w:noProof/>
            <w:webHidden/>
          </w:rPr>
          <w:fldChar w:fldCharType="end"/>
        </w:r>
        <w:r w:rsidDel="009507BF">
          <w:rPr>
            <w:noProof/>
          </w:rPr>
          <w:fldChar w:fldCharType="end"/>
        </w:r>
      </w:del>
    </w:p>
    <w:p w14:paraId="686B50F1" w14:textId="4E58B29A" w:rsidR="00442A7D" w:rsidDel="009507BF" w:rsidRDefault="00F21D6A">
      <w:pPr>
        <w:pStyle w:val="ndicedeilustraes"/>
        <w:tabs>
          <w:tab w:val="right" w:leader="dot" w:pos="9061"/>
        </w:tabs>
        <w:rPr>
          <w:del w:id="326" w:author="duarte miguel" w:date="2021-02-06T19:53:00Z"/>
          <w:rFonts w:asciiTheme="minorHAnsi" w:eastAsiaTheme="minorEastAsia" w:hAnsiTheme="minorHAnsi" w:cstheme="minorBidi"/>
          <w:noProof/>
          <w:sz w:val="22"/>
          <w:szCs w:val="22"/>
        </w:rPr>
      </w:pPr>
      <w:del w:id="327" w:author="duarte miguel" w:date="2021-02-06T19:53:00Z">
        <w:r w:rsidDel="009507BF">
          <w:rPr>
            <w:noProof/>
          </w:rPr>
          <w:fldChar w:fldCharType="begin"/>
        </w:r>
        <w:r w:rsidDel="009507BF">
          <w:rPr>
            <w:noProof/>
          </w:rPr>
          <w:delInstrText xml:space="preserve"> HYPERLINK \l "_Toc63286480" </w:delInstrText>
        </w:r>
        <w:r w:rsidDel="009507BF">
          <w:rPr>
            <w:noProof/>
          </w:rPr>
          <w:fldChar w:fldCharType="separate"/>
        </w:r>
        <w:r w:rsidR="00442A7D" w:rsidRPr="00F859FC" w:rsidDel="009507BF">
          <w:rPr>
            <w:rStyle w:val="Hiperligao"/>
            <w:noProof/>
          </w:rPr>
          <w:delText>Figura 22 - Diagrama da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_Toc63286480 \h </w:delInstrText>
        </w:r>
        <w:r w:rsidR="00442A7D" w:rsidDel="009507BF">
          <w:rPr>
            <w:noProof/>
            <w:webHidden/>
          </w:rPr>
        </w:r>
        <w:r w:rsidR="00442A7D" w:rsidDel="009507BF">
          <w:rPr>
            <w:noProof/>
            <w:webHidden/>
          </w:rPr>
          <w:fldChar w:fldCharType="separate"/>
        </w:r>
      </w:del>
      <w:del w:id="328" w:author="duarte miguel" w:date="2021-02-06T14:23:00Z">
        <w:r w:rsidR="00442A7D" w:rsidDel="00876030">
          <w:rPr>
            <w:noProof/>
            <w:webHidden/>
          </w:rPr>
          <w:delText>25</w:delText>
        </w:r>
      </w:del>
      <w:del w:id="329" w:author="duarte miguel" w:date="2021-02-06T19:53:00Z">
        <w:r w:rsidR="00442A7D" w:rsidDel="009507BF">
          <w:rPr>
            <w:noProof/>
            <w:webHidden/>
          </w:rPr>
          <w:fldChar w:fldCharType="end"/>
        </w:r>
        <w:r w:rsidDel="009507BF">
          <w:rPr>
            <w:noProof/>
          </w:rPr>
          <w:fldChar w:fldCharType="end"/>
        </w:r>
      </w:del>
    </w:p>
    <w:p w14:paraId="780D183F" w14:textId="3BC89AC8" w:rsidR="00442A7D" w:rsidDel="009507BF" w:rsidRDefault="00F21D6A">
      <w:pPr>
        <w:pStyle w:val="ndicedeilustraes"/>
        <w:tabs>
          <w:tab w:val="right" w:leader="dot" w:pos="9061"/>
        </w:tabs>
        <w:rPr>
          <w:del w:id="330" w:author="duarte miguel" w:date="2021-02-06T19:53:00Z"/>
          <w:rFonts w:asciiTheme="minorHAnsi" w:eastAsiaTheme="minorEastAsia" w:hAnsiTheme="minorHAnsi" w:cstheme="minorBidi"/>
          <w:noProof/>
          <w:sz w:val="22"/>
          <w:szCs w:val="22"/>
        </w:rPr>
      </w:pPr>
      <w:del w:id="331" w:author="duarte miguel" w:date="2021-02-06T19:53:00Z">
        <w:r w:rsidDel="009507BF">
          <w:rPr>
            <w:noProof/>
          </w:rPr>
          <w:fldChar w:fldCharType="begin"/>
        </w:r>
        <w:r w:rsidDel="009507BF">
          <w:rPr>
            <w:noProof/>
          </w:rPr>
          <w:delInstrText xml:space="preserve"> HYPERLINK \l "_Toc63286481" </w:delInstrText>
        </w:r>
        <w:r w:rsidDel="009507BF">
          <w:rPr>
            <w:noProof/>
          </w:rPr>
          <w:fldChar w:fldCharType="separate"/>
        </w:r>
        <w:r w:rsidR="00442A7D" w:rsidRPr="00F859FC" w:rsidDel="009507BF">
          <w:rPr>
            <w:rStyle w:val="Hiperligao"/>
            <w:noProof/>
          </w:rPr>
          <w:delText>Figura 23 - Lógica do próximo estado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_Toc63286481 \h </w:delInstrText>
        </w:r>
        <w:r w:rsidR="00442A7D" w:rsidDel="009507BF">
          <w:rPr>
            <w:noProof/>
            <w:webHidden/>
          </w:rPr>
        </w:r>
        <w:r w:rsidR="00442A7D" w:rsidDel="009507BF">
          <w:rPr>
            <w:noProof/>
            <w:webHidden/>
          </w:rPr>
          <w:fldChar w:fldCharType="separate"/>
        </w:r>
      </w:del>
      <w:del w:id="332" w:author="duarte miguel" w:date="2021-02-06T14:23:00Z">
        <w:r w:rsidR="00442A7D" w:rsidDel="00876030">
          <w:rPr>
            <w:noProof/>
            <w:webHidden/>
          </w:rPr>
          <w:delText>27</w:delText>
        </w:r>
      </w:del>
      <w:del w:id="333" w:author="duarte miguel" w:date="2021-02-06T19:53:00Z">
        <w:r w:rsidR="00442A7D" w:rsidDel="009507BF">
          <w:rPr>
            <w:noProof/>
            <w:webHidden/>
          </w:rPr>
          <w:fldChar w:fldCharType="end"/>
        </w:r>
        <w:r w:rsidDel="009507BF">
          <w:rPr>
            <w:noProof/>
          </w:rPr>
          <w:fldChar w:fldCharType="end"/>
        </w:r>
      </w:del>
    </w:p>
    <w:p w14:paraId="29681BE7" w14:textId="19E6C685" w:rsidR="00442A7D" w:rsidDel="009507BF" w:rsidRDefault="00F21D6A">
      <w:pPr>
        <w:pStyle w:val="ndicedeilustraes"/>
        <w:tabs>
          <w:tab w:val="right" w:leader="dot" w:pos="9061"/>
        </w:tabs>
        <w:rPr>
          <w:del w:id="334" w:author="duarte miguel" w:date="2021-02-06T19:53:00Z"/>
          <w:rFonts w:asciiTheme="minorHAnsi" w:eastAsiaTheme="minorEastAsia" w:hAnsiTheme="minorHAnsi" w:cstheme="minorBidi"/>
          <w:noProof/>
          <w:sz w:val="22"/>
          <w:szCs w:val="22"/>
        </w:rPr>
      </w:pPr>
      <w:del w:id="335" w:author="duarte miguel" w:date="2021-02-06T19:53:00Z">
        <w:r w:rsidDel="009507BF">
          <w:rPr>
            <w:noProof/>
          </w:rPr>
          <w:fldChar w:fldCharType="begin"/>
        </w:r>
        <w:r w:rsidDel="009507BF">
          <w:rPr>
            <w:noProof/>
          </w:rPr>
          <w:delInstrText xml:space="preserve"> HYPERLINK \l "_Toc63286482" </w:delInstrText>
        </w:r>
        <w:r w:rsidDel="009507BF">
          <w:rPr>
            <w:noProof/>
          </w:rPr>
          <w:fldChar w:fldCharType="separate"/>
        </w:r>
        <w:r w:rsidR="00442A7D" w:rsidRPr="00F859FC" w:rsidDel="009507BF">
          <w:rPr>
            <w:rStyle w:val="Hiperligao"/>
            <w:noProof/>
          </w:rPr>
          <w:delText>Figura 24 - Lógica de saída</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_Toc63286482 \h </w:delInstrText>
        </w:r>
        <w:r w:rsidR="00442A7D" w:rsidDel="009507BF">
          <w:rPr>
            <w:noProof/>
            <w:webHidden/>
          </w:rPr>
        </w:r>
        <w:r w:rsidR="00442A7D" w:rsidDel="009507BF">
          <w:rPr>
            <w:noProof/>
            <w:webHidden/>
          </w:rPr>
          <w:fldChar w:fldCharType="separate"/>
        </w:r>
      </w:del>
      <w:del w:id="336" w:author="duarte miguel" w:date="2021-02-06T14:23:00Z">
        <w:r w:rsidR="00442A7D" w:rsidDel="00876030">
          <w:rPr>
            <w:noProof/>
            <w:webHidden/>
          </w:rPr>
          <w:delText>27</w:delText>
        </w:r>
      </w:del>
      <w:del w:id="337" w:author="duarte miguel" w:date="2021-02-06T19:53:00Z">
        <w:r w:rsidR="00442A7D" w:rsidDel="009507BF">
          <w:rPr>
            <w:noProof/>
            <w:webHidden/>
          </w:rPr>
          <w:fldChar w:fldCharType="end"/>
        </w:r>
        <w:r w:rsidDel="009507BF">
          <w:rPr>
            <w:noProof/>
          </w:rPr>
          <w:fldChar w:fldCharType="end"/>
        </w:r>
      </w:del>
    </w:p>
    <w:p w14:paraId="1A033FDE" w14:textId="455AAA51" w:rsidR="00442A7D" w:rsidDel="009507BF" w:rsidRDefault="00F21D6A">
      <w:pPr>
        <w:pStyle w:val="ndicedeilustraes"/>
        <w:tabs>
          <w:tab w:val="right" w:leader="dot" w:pos="9061"/>
        </w:tabs>
        <w:rPr>
          <w:del w:id="338" w:author="duarte miguel" w:date="2021-02-06T19:53:00Z"/>
          <w:rFonts w:asciiTheme="minorHAnsi" w:eastAsiaTheme="minorEastAsia" w:hAnsiTheme="minorHAnsi" w:cstheme="minorBidi"/>
          <w:noProof/>
          <w:sz w:val="22"/>
          <w:szCs w:val="22"/>
        </w:rPr>
      </w:pPr>
      <w:del w:id="339" w:author="duarte miguel" w:date="2021-02-06T19:53:00Z">
        <w:r w:rsidDel="009507BF">
          <w:rPr>
            <w:noProof/>
          </w:rPr>
          <w:fldChar w:fldCharType="begin"/>
        </w:r>
        <w:r w:rsidDel="009507BF">
          <w:rPr>
            <w:noProof/>
          </w:rPr>
          <w:delInstrText xml:space="preserve"> HYPERLINK \l "_Toc63286483" </w:delInstrText>
        </w:r>
        <w:r w:rsidDel="009507BF">
          <w:rPr>
            <w:noProof/>
          </w:rPr>
          <w:fldChar w:fldCharType="separate"/>
        </w:r>
        <w:r w:rsidR="00442A7D" w:rsidRPr="00F859FC" w:rsidDel="009507BF">
          <w:rPr>
            <w:rStyle w:val="Hiperligao"/>
            <w:noProof/>
          </w:rPr>
          <w:delText>Figura 25 - Desenho da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_Toc63286483 \h </w:delInstrText>
        </w:r>
        <w:r w:rsidR="00442A7D" w:rsidDel="009507BF">
          <w:rPr>
            <w:noProof/>
            <w:webHidden/>
          </w:rPr>
        </w:r>
        <w:r w:rsidR="00442A7D" w:rsidDel="009507BF">
          <w:rPr>
            <w:noProof/>
            <w:webHidden/>
          </w:rPr>
          <w:fldChar w:fldCharType="separate"/>
        </w:r>
      </w:del>
      <w:del w:id="340" w:author="duarte miguel" w:date="2021-02-06T14:23:00Z">
        <w:r w:rsidR="00442A7D" w:rsidDel="00876030">
          <w:rPr>
            <w:noProof/>
            <w:webHidden/>
          </w:rPr>
          <w:delText>28</w:delText>
        </w:r>
      </w:del>
      <w:del w:id="341" w:author="duarte miguel" w:date="2021-02-06T19:53:00Z">
        <w:r w:rsidR="00442A7D" w:rsidDel="009507BF">
          <w:rPr>
            <w:noProof/>
            <w:webHidden/>
          </w:rPr>
          <w:fldChar w:fldCharType="end"/>
        </w:r>
        <w:r w:rsidDel="009507BF">
          <w:rPr>
            <w:noProof/>
          </w:rPr>
          <w:fldChar w:fldCharType="end"/>
        </w:r>
      </w:del>
    </w:p>
    <w:p w14:paraId="09B5DE0D" w14:textId="62EBBF8E" w:rsidR="00442A7D" w:rsidDel="009507BF" w:rsidRDefault="00F21D6A">
      <w:pPr>
        <w:pStyle w:val="ndicedeilustraes"/>
        <w:tabs>
          <w:tab w:val="right" w:leader="dot" w:pos="9061"/>
        </w:tabs>
        <w:rPr>
          <w:del w:id="342" w:author="duarte miguel" w:date="2021-02-06T19:53:00Z"/>
          <w:rFonts w:asciiTheme="minorHAnsi" w:eastAsiaTheme="minorEastAsia" w:hAnsiTheme="minorHAnsi" w:cstheme="minorBidi"/>
          <w:noProof/>
          <w:sz w:val="22"/>
          <w:szCs w:val="22"/>
        </w:rPr>
      </w:pPr>
      <w:del w:id="343" w:author="duarte miguel" w:date="2021-02-06T19:53:00Z">
        <w:r w:rsidDel="009507BF">
          <w:rPr>
            <w:noProof/>
          </w:rPr>
          <w:fldChar w:fldCharType="begin"/>
        </w:r>
        <w:r w:rsidDel="009507BF">
          <w:rPr>
            <w:noProof/>
          </w:rPr>
          <w:delInstrText xml:space="preserve"> HYPERLINK \l "_Toc63286484" </w:delInstrText>
        </w:r>
        <w:r w:rsidDel="009507BF">
          <w:rPr>
            <w:noProof/>
          </w:rPr>
          <w:fldChar w:fldCharType="separate"/>
        </w:r>
        <w:r w:rsidR="00442A7D" w:rsidRPr="00F859FC" w:rsidDel="009507BF">
          <w:rPr>
            <w:rStyle w:val="Hiperligao"/>
            <w:noProof/>
          </w:rPr>
          <w:delText>Figura 26 - Esquema do Flip-Flop J-k</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_Toc63286484 \h </w:delInstrText>
        </w:r>
        <w:r w:rsidR="00442A7D" w:rsidDel="009507BF">
          <w:rPr>
            <w:noProof/>
            <w:webHidden/>
          </w:rPr>
        </w:r>
        <w:r w:rsidR="00442A7D" w:rsidDel="009507BF">
          <w:rPr>
            <w:noProof/>
            <w:webHidden/>
          </w:rPr>
          <w:fldChar w:fldCharType="separate"/>
        </w:r>
      </w:del>
      <w:del w:id="344" w:author="duarte miguel" w:date="2021-02-06T14:23:00Z">
        <w:r w:rsidR="00442A7D" w:rsidDel="00876030">
          <w:rPr>
            <w:noProof/>
            <w:webHidden/>
          </w:rPr>
          <w:delText>28</w:delText>
        </w:r>
      </w:del>
      <w:del w:id="345" w:author="duarte miguel" w:date="2021-02-06T19:53:00Z">
        <w:r w:rsidR="00442A7D" w:rsidDel="009507BF">
          <w:rPr>
            <w:noProof/>
            <w:webHidden/>
          </w:rPr>
          <w:fldChar w:fldCharType="end"/>
        </w:r>
        <w:r w:rsidDel="009507BF">
          <w:rPr>
            <w:noProof/>
          </w:rPr>
          <w:fldChar w:fldCharType="end"/>
        </w:r>
      </w:del>
    </w:p>
    <w:p w14:paraId="21144741" w14:textId="09208A59" w:rsidR="00442A7D" w:rsidDel="009507BF" w:rsidRDefault="00F21D6A">
      <w:pPr>
        <w:pStyle w:val="ndicedeilustraes"/>
        <w:tabs>
          <w:tab w:val="right" w:leader="dot" w:pos="9061"/>
        </w:tabs>
        <w:rPr>
          <w:del w:id="346" w:author="duarte miguel" w:date="2021-02-06T19:53:00Z"/>
          <w:rFonts w:asciiTheme="minorHAnsi" w:eastAsiaTheme="minorEastAsia" w:hAnsiTheme="minorHAnsi" w:cstheme="minorBidi"/>
          <w:noProof/>
          <w:sz w:val="22"/>
          <w:szCs w:val="22"/>
        </w:rPr>
      </w:pPr>
      <w:del w:id="347" w:author="duarte miguel" w:date="2021-02-06T19:53:00Z">
        <w:r w:rsidDel="009507BF">
          <w:rPr>
            <w:noProof/>
          </w:rPr>
          <w:fldChar w:fldCharType="begin"/>
        </w:r>
        <w:r w:rsidDel="009507BF">
          <w:rPr>
            <w:noProof/>
          </w:rPr>
          <w:delInstrText xml:space="preserve"> HYPERLINK \l "_Toc63286485" </w:delInstrText>
        </w:r>
        <w:r w:rsidDel="009507BF">
          <w:rPr>
            <w:noProof/>
          </w:rPr>
          <w:fldChar w:fldCharType="separate"/>
        </w:r>
        <w:r w:rsidR="00442A7D" w:rsidRPr="00F859FC" w:rsidDel="009507BF">
          <w:rPr>
            <w:rStyle w:val="Hiperligao"/>
            <w:noProof/>
          </w:rPr>
          <w:delText>Figura 27 - Implementação do Oscilador</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_Toc63286485 \h </w:delInstrText>
        </w:r>
        <w:r w:rsidR="00442A7D" w:rsidDel="009507BF">
          <w:rPr>
            <w:noProof/>
            <w:webHidden/>
          </w:rPr>
        </w:r>
        <w:r w:rsidR="00442A7D" w:rsidDel="009507BF">
          <w:rPr>
            <w:noProof/>
            <w:webHidden/>
          </w:rPr>
          <w:fldChar w:fldCharType="separate"/>
        </w:r>
      </w:del>
      <w:del w:id="348" w:author="duarte miguel" w:date="2021-02-06T14:23:00Z">
        <w:r w:rsidR="00442A7D" w:rsidDel="00876030">
          <w:rPr>
            <w:noProof/>
            <w:webHidden/>
          </w:rPr>
          <w:delText>29</w:delText>
        </w:r>
      </w:del>
      <w:del w:id="349" w:author="duarte miguel" w:date="2021-02-06T19:53:00Z">
        <w:r w:rsidR="00442A7D" w:rsidDel="009507BF">
          <w:rPr>
            <w:noProof/>
            <w:webHidden/>
          </w:rPr>
          <w:fldChar w:fldCharType="end"/>
        </w:r>
        <w:r w:rsidDel="009507BF">
          <w:rPr>
            <w:noProof/>
          </w:rPr>
          <w:fldChar w:fldCharType="end"/>
        </w:r>
      </w:del>
    </w:p>
    <w:p w14:paraId="21FE5ABD" w14:textId="4068310E" w:rsidR="00442A7D" w:rsidDel="009507BF" w:rsidRDefault="00F21D6A">
      <w:pPr>
        <w:pStyle w:val="ndicedeilustraes"/>
        <w:tabs>
          <w:tab w:val="right" w:leader="dot" w:pos="9061"/>
        </w:tabs>
        <w:rPr>
          <w:del w:id="350" w:author="duarte miguel" w:date="2021-02-06T19:53:00Z"/>
          <w:rFonts w:asciiTheme="minorHAnsi" w:eastAsiaTheme="minorEastAsia" w:hAnsiTheme="minorHAnsi" w:cstheme="minorBidi"/>
          <w:noProof/>
          <w:sz w:val="22"/>
          <w:szCs w:val="22"/>
        </w:rPr>
      </w:pPr>
      <w:del w:id="35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"_Toc63286486" </w:delInstrText>
        </w:r>
        <w:r w:rsidDel="009507BF">
          <w:rPr>
            <w:noProof/>
          </w:rPr>
          <w:fldChar w:fldCharType="separate"/>
        </w:r>
        <w:r w:rsidR="00442A7D" w:rsidRPr="00F859FC" w:rsidDel="009507BF">
          <w:rPr>
            <w:rStyle w:val="Hiperligao"/>
            <w:noProof/>
          </w:rPr>
          <w:delText>Figura 28 - Resposta do Oscilador de 1 kHz</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_Toc63286486 \h </w:delInstrText>
        </w:r>
        <w:r w:rsidR="00442A7D" w:rsidDel="009507BF">
          <w:rPr>
            <w:noProof/>
            <w:webHidden/>
          </w:rPr>
        </w:r>
        <w:r w:rsidR="00442A7D" w:rsidDel="009507BF">
          <w:rPr>
            <w:noProof/>
            <w:webHidden/>
          </w:rPr>
          <w:fldChar w:fldCharType="separate"/>
        </w:r>
      </w:del>
      <w:del w:id="352" w:author="duarte miguel" w:date="2021-02-06T14:23:00Z">
        <w:r w:rsidR="00442A7D" w:rsidDel="00876030">
          <w:rPr>
            <w:noProof/>
            <w:webHidden/>
          </w:rPr>
          <w:delText>30</w:delText>
        </w:r>
      </w:del>
      <w:del w:id="353" w:author="duarte miguel" w:date="2021-02-06T19:53:00Z">
        <w:r w:rsidR="00442A7D" w:rsidDel="009507BF">
          <w:rPr>
            <w:noProof/>
            <w:webHidden/>
          </w:rPr>
          <w:fldChar w:fldCharType="end"/>
        </w:r>
        <w:r w:rsidDel="009507BF">
          <w:rPr>
            <w:noProof/>
          </w:rPr>
          <w:fldChar w:fldCharType="end"/>
        </w:r>
      </w:del>
    </w:p>
    <w:p w14:paraId="35EBBB22" w14:textId="782EACD1" w:rsidR="00442A7D" w:rsidDel="009507BF" w:rsidRDefault="00F21D6A">
      <w:pPr>
        <w:pStyle w:val="ndicedeilustraes"/>
        <w:tabs>
          <w:tab w:val="right" w:leader="dot" w:pos="9061"/>
        </w:tabs>
        <w:rPr>
          <w:del w:id="354" w:author="duarte miguel" w:date="2021-02-06T19:53:00Z"/>
          <w:rFonts w:asciiTheme="minorHAnsi" w:eastAsiaTheme="minorEastAsia" w:hAnsiTheme="minorHAnsi" w:cstheme="minorBidi"/>
          <w:noProof/>
          <w:sz w:val="22"/>
          <w:szCs w:val="22"/>
        </w:rPr>
      </w:pPr>
      <w:del w:id="35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"_Toc63286487" </w:delInstrText>
        </w:r>
        <w:r w:rsidDel="009507BF">
          <w:rPr>
            <w:noProof/>
          </w:rPr>
          <w:fldChar w:fldCharType="separate"/>
        </w:r>
        <w:r w:rsidR="00442A7D" w:rsidRPr="00F859FC" w:rsidDel="009507BF">
          <w:rPr>
            <w:rStyle w:val="Hiperligao"/>
            <w:noProof/>
          </w:rPr>
          <w:delText>Figura 29 - Circuito RC de reset  e a sua resposta no tempo.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_Toc63286487 \h </w:delInstrText>
        </w:r>
        <w:r w:rsidR="00442A7D" w:rsidDel="009507BF">
          <w:rPr>
            <w:noProof/>
            <w:webHidden/>
          </w:rPr>
        </w:r>
        <w:r w:rsidR="00442A7D" w:rsidDel="009507BF">
          <w:rPr>
            <w:noProof/>
            <w:webHidden/>
          </w:rPr>
          <w:fldChar w:fldCharType="separate"/>
        </w:r>
      </w:del>
      <w:del w:id="356" w:author="duarte miguel" w:date="2021-02-06T14:23:00Z">
        <w:r w:rsidR="00442A7D" w:rsidDel="00876030">
          <w:rPr>
            <w:noProof/>
            <w:webHidden/>
          </w:rPr>
          <w:delText>30</w:delText>
        </w:r>
      </w:del>
      <w:del w:id="357" w:author="duarte miguel" w:date="2021-02-06T19:53:00Z">
        <w:r w:rsidR="00442A7D" w:rsidDel="009507BF">
          <w:rPr>
            <w:noProof/>
            <w:webHidden/>
          </w:rPr>
          <w:fldChar w:fldCharType="end"/>
        </w:r>
        <w:r w:rsidDel="009507BF">
          <w:rPr>
            <w:noProof/>
          </w:rPr>
          <w:fldChar w:fldCharType="end"/>
        </w:r>
      </w:del>
    </w:p>
    <w:p w14:paraId="2F76E337" w14:textId="31A8B9C0" w:rsidR="00442A7D" w:rsidDel="009507BF" w:rsidRDefault="00F21D6A">
      <w:pPr>
        <w:pStyle w:val="ndicedeilustraes"/>
        <w:tabs>
          <w:tab w:val="right" w:leader="dot" w:pos="9061"/>
        </w:tabs>
        <w:rPr>
          <w:del w:id="358" w:author="duarte miguel" w:date="2021-02-06T19:53:00Z"/>
          <w:rFonts w:asciiTheme="minorHAnsi" w:eastAsiaTheme="minorEastAsia" w:hAnsiTheme="minorHAnsi" w:cstheme="minorBidi"/>
          <w:noProof/>
          <w:sz w:val="22"/>
          <w:szCs w:val="22"/>
        </w:rPr>
      </w:pPr>
      <w:del w:id="359" w:author="duarte miguel" w:date="2021-02-06T19:53:00Z">
        <w:r w:rsidDel="009507BF">
          <w:rPr>
            <w:noProof/>
          </w:rPr>
          <w:fldChar w:fldCharType="begin"/>
        </w:r>
        <w:r w:rsidDel="009507BF">
          <w:rPr>
            <w:noProof/>
          </w:rPr>
          <w:delInstrText xml:space="preserve"> HYPERLINK \l "_Toc63286488" </w:delInstrText>
        </w:r>
        <w:r w:rsidDel="009507BF">
          <w:rPr>
            <w:noProof/>
          </w:rPr>
          <w:fldChar w:fldCharType="separate"/>
        </w:r>
        <w:r w:rsidR="00442A7D" w:rsidRPr="00F859FC" w:rsidDel="009507BF">
          <w:rPr>
            <w:rStyle w:val="Hiperligao"/>
            <w:noProof/>
          </w:rPr>
          <w:delText>Figura 30 - Circuito de debounce do botão de pressão (quando premido)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_Toc63286488 \h </w:delInstrText>
        </w:r>
        <w:r w:rsidR="00442A7D" w:rsidDel="009507BF">
          <w:rPr>
            <w:noProof/>
            <w:webHidden/>
          </w:rPr>
        </w:r>
        <w:r w:rsidR="00442A7D" w:rsidDel="009507BF">
          <w:rPr>
            <w:noProof/>
            <w:webHidden/>
          </w:rPr>
          <w:fldChar w:fldCharType="separate"/>
        </w:r>
      </w:del>
      <w:del w:id="360" w:author="duarte miguel" w:date="2021-02-06T14:23:00Z">
        <w:r w:rsidR="00442A7D" w:rsidDel="00876030">
          <w:rPr>
            <w:noProof/>
            <w:webHidden/>
          </w:rPr>
          <w:delText>31</w:delText>
        </w:r>
      </w:del>
      <w:del w:id="361" w:author="duarte miguel" w:date="2021-02-06T19:53:00Z">
        <w:r w:rsidR="00442A7D" w:rsidDel="009507BF">
          <w:rPr>
            <w:noProof/>
            <w:webHidden/>
          </w:rPr>
          <w:fldChar w:fldCharType="end"/>
        </w:r>
        <w:r w:rsidDel="009507BF">
          <w:rPr>
            <w:noProof/>
          </w:rPr>
          <w:fldChar w:fldCharType="end"/>
        </w:r>
      </w:del>
    </w:p>
    <w:p w14:paraId="7EF782FA" w14:textId="385E1F65" w:rsidR="00442A7D" w:rsidDel="009507BF" w:rsidRDefault="00F21D6A">
      <w:pPr>
        <w:pStyle w:val="ndicedeilustraes"/>
        <w:tabs>
          <w:tab w:val="right" w:leader="dot" w:pos="9061"/>
        </w:tabs>
        <w:rPr>
          <w:del w:id="362" w:author="duarte miguel" w:date="2021-02-06T19:53:00Z"/>
          <w:rFonts w:asciiTheme="minorHAnsi" w:eastAsiaTheme="minorEastAsia" w:hAnsiTheme="minorHAnsi" w:cstheme="minorBidi"/>
          <w:noProof/>
          <w:sz w:val="22"/>
          <w:szCs w:val="22"/>
        </w:rPr>
      </w:pPr>
      <w:del w:id="36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"_Toc63286489" </w:delInstrText>
        </w:r>
        <w:r w:rsidDel="009507BF">
          <w:rPr>
            <w:noProof/>
          </w:rPr>
          <w:fldChar w:fldCharType="separate"/>
        </w:r>
        <w:r w:rsidR="00442A7D" w:rsidRPr="00F859FC" w:rsidDel="009507BF">
          <w:rPr>
            <w:rStyle w:val="Hiperligao"/>
            <w:noProof/>
          </w:rPr>
          <w:delText>Figura 31 - Circuito gerador PWM com entrada de 0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_Toc63286489 \h </w:delInstrText>
        </w:r>
        <w:r w:rsidR="00442A7D" w:rsidDel="009507BF">
          <w:rPr>
            <w:noProof/>
            <w:webHidden/>
          </w:rPr>
        </w:r>
        <w:r w:rsidR="00442A7D" w:rsidDel="009507BF">
          <w:rPr>
            <w:noProof/>
            <w:webHidden/>
          </w:rPr>
          <w:fldChar w:fldCharType="separate"/>
        </w:r>
      </w:del>
      <w:del w:id="364" w:author="duarte miguel" w:date="2021-02-06T14:23:00Z">
        <w:r w:rsidR="00442A7D" w:rsidDel="00876030">
          <w:rPr>
            <w:noProof/>
            <w:webHidden/>
          </w:rPr>
          <w:delText>32</w:delText>
        </w:r>
      </w:del>
      <w:del w:id="365" w:author="duarte miguel" w:date="2021-02-06T19:53:00Z">
        <w:r w:rsidR="00442A7D" w:rsidDel="009507BF">
          <w:rPr>
            <w:noProof/>
            <w:webHidden/>
          </w:rPr>
          <w:fldChar w:fldCharType="end"/>
        </w:r>
        <w:r w:rsidDel="009507BF">
          <w:rPr>
            <w:noProof/>
          </w:rPr>
          <w:fldChar w:fldCharType="end"/>
        </w:r>
      </w:del>
    </w:p>
    <w:p w14:paraId="7868B464" w14:textId="0DE73CFC" w:rsidR="00442A7D" w:rsidDel="009507BF" w:rsidRDefault="00F21D6A">
      <w:pPr>
        <w:pStyle w:val="ndicedeilustraes"/>
        <w:tabs>
          <w:tab w:val="right" w:leader="dot" w:pos="9061"/>
        </w:tabs>
        <w:rPr>
          <w:del w:id="366" w:author="duarte miguel" w:date="2021-02-06T19:53:00Z"/>
          <w:rFonts w:asciiTheme="minorHAnsi" w:eastAsiaTheme="minorEastAsia" w:hAnsiTheme="minorHAnsi" w:cstheme="minorBidi"/>
          <w:noProof/>
          <w:sz w:val="22"/>
          <w:szCs w:val="22"/>
        </w:rPr>
      </w:pPr>
      <w:del w:id="367"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"_Toc63286490" </w:delInstrText>
        </w:r>
        <w:r w:rsidDel="009507BF">
          <w:rPr>
            <w:noProof/>
          </w:rPr>
          <w:fldChar w:fldCharType="separate"/>
        </w:r>
        <w:r w:rsidR="00442A7D" w:rsidRPr="00F859FC" w:rsidDel="009507BF">
          <w:rPr>
            <w:rStyle w:val="Hiperligao"/>
            <w:noProof/>
          </w:rPr>
          <w:delText>Figura 32 - Circuito gerador PWM com entrada de 2,1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_Toc63286490 \h </w:delInstrText>
        </w:r>
        <w:r w:rsidR="00442A7D" w:rsidDel="009507BF">
          <w:rPr>
            <w:noProof/>
            <w:webHidden/>
          </w:rPr>
        </w:r>
        <w:r w:rsidR="00442A7D" w:rsidDel="009507BF">
          <w:rPr>
            <w:noProof/>
            <w:webHidden/>
          </w:rPr>
          <w:fldChar w:fldCharType="separate"/>
        </w:r>
      </w:del>
      <w:del w:id="368" w:author="duarte miguel" w:date="2021-02-06T14:23:00Z">
        <w:r w:rsidR="00442A7D" w:rsidDel="00876030">
          <w:rPr>
            <w:noProof/>
            <w:webHidden/>
          </w:rPr>
          <w:delText>32</w:delText>
        </w:r>
      </w:del>
      <w:del w:id="369" w:author="duarte miguel" w:date="2021-02-06T19:53:00Z">
        <w:r w:rsidR="00442A7D" w:rsidDel="009507BF">
          <w:rPr>
            <w:noProof/>
            <w:webHidden/>
          </w:rPr>
          <w:fldChar w:fldCharType="end"/>
        </w:r>
        <w:r w:rsidDel="009507BF">
          <w:rPr>
            <w:noProof/>
          </w:rPr>
          <w:fldChar w:fldCharType="end"/>
        </w:r>
      </w:del>
    </w:p>
    <w:p w14:paraId="63DD5F08" w14:textId="7B1B5A79" w:rsidR="00442A7D" w:rsidDel="009507BF" w:rsidRDefault="00F21D6A">
      <w:pPr>
        <w:pStyle w:val="ndicedeilustraes"/>
        <w:tabs>
          <w:tab w:val="right" w:leader="dot" w:pos="9061"/>
        </w:tabs>
        <w:rPr>
          <w:del w:id="370" w:author="duarte miguel" w:date="2021-02-06T19:53:00Z"/>
          <w:rFonts w:asciiTheme="minorHAnsi" w:eastAsiaTheme="minorEastAsia" w:hAnsiTheme="minorHAnsi" w:cstheme="minorBidi"/>
          <w:noProof/>
          <w:sz w:val="22"/>
          <w:szCs w:val="22"/>
        </w:rPr>
      </w:pPr>
      <w:del w:id="37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"_Toc63286491" </w:delInstrText>
        </w:r>
        <w:r w:rsidDel="009507BF">
          <w:rPr>
            <w:noProof/>
          </w:rPr>
          <w:fldChar w:fldCharType="separate"/>
        </w:r>
        <w:r w:rsidR="00442A7D" w:rsidRPr="00F859FC" w:rsidDel="009507BF">
          <w:rPr>
            <w:rStyle w:val="Hiperligao"/>
            <w:noProof/>
          </w:rPr>
          <w:delText>Figura 33 - Circuito gerador PWM com entrada de 3,6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_Toc63286491 \h </w:delInstrText>
        </w:r>
        <w:r w:rsidR="00442A7D" w:rsidDel="009507BF">
          <w:rPr>
            <w:noProof/>
            <w:webHidden/>
          </w:rPr>
        </w:r>
        <w:r w:rsidR="00442A7D" w:rsidDel="009507BF">
          <w:rPr>
            <w:noProof/>
            <w:webHidden/>
          </w:rPr>
          <w:fldChar w:fldCharType="separate"/>
        </w:r>
      </w:del>
      <w:del w:id="372" w:author="duarte miguel" w:date="2021-02-06T14:23:00Z">
        <w:r w:rsidR="00442A7D" w:rsidDel="00876030">
          <w:rPr>
            <w:noProof/>
            <w:webHidden/>
          </w:rPr>
          <w:delText>33</w:delText>
        </w:r>
      </w:del>
      <w:del w:id="373" w:author="duarte miguel" w:date="2021-02-06T19:53:00Z">
        <w:r w:rsidR="00442A7D" w:rsidDel="009507BF">
          <w:rPr>
            <w:noProof/>
            <w:webHidden/>
          </w:rPr>
          <w:fldChar w:fldCharType="end"/>
        </w:r>
        <w:r w:rsidDel="009507BF">
          <w:rPr>
            <w:noProof/>
          </w:rPr>
          <w:fldChar w:fldCharType="end"/>
        </w:r>
      </w:del>
    </w:p>
    <w:p w14:paraId="3E9395BD" w14:textId="636AC65F" w:rsidR="00442A7D" w:rsidDel="009507BF" w:rsidRDefault="00F21D6A">
      <w:pPr>
        <w:pStyle w:val="ndicedeilustraes"/>
        <w:tabs>
          <w:tab w:val="right" w:leader="dot" w:pos="9061"/>
        </w:tabs>
        <w:rPr>
          <w:del w:id="374" w:author="duarte miguel" w:date="2021-02-06T19:53:00Z"/>
          <w:rFonts w:asciiTheme="minorHAnsi" w:eastAsiaTheme="minorEastAsia" w:hAnsiTheme="minorHAnsi" w:cstheme="minorBidi"/>
          <w:noProof/>
          <w:sz w:val="22"/>
          <w:szCs w:val="22"/>
        </w:rPr>
      </w:pPr>
      <w:del w:id="37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"_Toc63286492" </w:delInstrText>
        </w:r>
        <w:r w:rsidDel="009507BF">
          <w:rPr>
            <w:noProof/>
          </w:rPr>
          <w:fldChar w:fldCharType="separate"/>
        </w:r>
        <w:r w:rsidR="00442A7D" w:rsidRPr="00F859FC" w:rsidDel="009507BF">
          <w:rPr>
            <w:rStyle w:val="Hiperligao"/>
            <w:noProof/>
          </w:rPr>
          <w:delText>Figura 34 - Circuito gerador da tensão de comparação com ambas as entradas a 0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_Toc63286492 \h </w:delInstrText>
        </w:r>
        <w:r w:rsidR="00442A7D" w:rsidDel="009507BF">
          <w:rPr>
            <w:noProof/>
            <w:webHidden/>
          </w:rPr>
        </w:r>
        <w:r w:rsidR="00442A7D" w:rsidDel="009507BF">
          <w:rPr>
            <w:noProof/>
            <w:webHidden/>
          </w:rPr>
          <w:fldChar w:fldCharType="separate"/>
        </w:r>
      </w:del>
      <w:del w:id="376" w:author="duarte miguel" w:date="2021-02-06T14:23:00Z">
        <w:r w:rsidR="00442A7D" w:rsidDel="00876030">
          <w:rPr>
            <w:noProof/>
            <w:webHidden/>
          </w:rPr>
          <w:delText>33</w:delText>
        </w:r>
      </w:del>
      <w:del w:id="377" w:author="duarte miguel" w:date="2021-02-06T19:53:00Z">
        <w:r w:rsidR="00442A7D" w:rsidDel="009507BF">
          <w:rPr>
            <w:noProof/>
            <w:webHidden/>
          </w:rPr>
          <w:fldChar w:fldCharType="end"/>
        </w:r>
        <w:r w:rsidDel="009507BF">
          <w:rPr>
            <w:noProof/>
          </w:rPr>
          <w:fldChar w:fldCharType="end"/>
        </w:r>
      </w:del>
    </w:p>
    <w:p w14:paraId="3EE459B6" w14:textId="12491271" w:rsidR="00442A7D" w:rsidDel="009507BF" w:rsidRDefault="00F21D6A">
      <w:pPr>
        <w:pStyle w:val="ndicedeilustraes"/>
        <w:tabs>
          <w:tab w:val="right" w:leader="dot" w:pos="9061"/>
        </w:tabs>
        <w:rPr>
          <w:del w:id="378" w:author="duarte miguel" w:date="2021-02-06T19:53:00Z"/>
          <w:rFonts w:asciiTheme="minorHAnsi" w:eastAsiaTheme="minorEastAsia" w:hAnsiTheme="minorHAnsi" w:cstheme="minorBidi"/>
          <w:noProof/>
          <w:sz w:val="22"/>
          <w:szCs w:val="22"/>
        </w:rPr>
      </w:pPr>
      <w:del w:id="37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"_Toc63286493" </w:delInstrText>
        </w:r>
        <w:r w:rsidDel="009507BF">
          <w:rPr>
            <w:noProof/>
          </w:rPr>
          <w:fldChar w:fldCharType="separate"/>
        </w:r>
        <w:r w:rsidR="00442A7D" w:rsidRPr="00F859FC" w:rsidDel="009507BF">
          <w:rPr>
            <w:rStyle w:val="Hiperligao"/>
            <w:noProof/>
          </w:rPr>
          <w:delText>Figura 35 - Circuito gerador da tensão de comparação com entrada do sensor 1 a 5 V e entrada do sensor 2 a 0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_Toc63286493 \h </w:delInstrText>
        </w:r>
        <w:r w:rsidR="00442A7D" w:rsidDel="009507BF">
          <w:rPr>
            <w:noProof/>
            <w:webHidden/>
          </w:rPr>
        </w:r>
        <w:r w:rsidR="00442A7D" w:rsidDel="009507BF">
          <w:rPr>
            <w:noProof/>
            <w:webHidden/>
          </w:rPr>
          <w:fldChar w:fldCharType="separate"/>
        </w:r>
      </w:del>
      <w:del w:id="380" w:author="duarte miguel" w:date="2021-02-06T14:23:00Z">
        <w:r w:rsidR="00442A7D" w:rsidDel="00876030">
          <w:rPr>
            <w:noProof/>
            <w:webHidden/>
          </w:rPr>
          <w:delText>34</w:delText>
        </w:r>
      </w:del>
      <w:del w:id="381" w:author="duarte miguel" w:date="2021-02-06T19:53:00Z">
        <w:r w:rsidR="00442A7D" w:rsidDel="009507BF">
          <w:rPr>
            <w:noProof/>
            <w:webHidden/>
          </w:rPr>
          <w:fldChar w:fldCharType="end"/>
        </w:r>
        <w:r w:rsidDel="009507BF">
          <w:rPr>
            <w:noProof/>
          </w:rPr>
          <w:fldChar w:fldCharType="end"/>
        </w:r>
      </w:del>
    </w:p>
    <w:p w14:paraId="59528417" w14:textId="18552A0E" w:rsidR="00442A7D" w:rsidDel="009507BF" w:rsidRDefault="00F21D6A">
      <w:pPr>
        <w:pStyle w:val="ndicedeilustraes"/>
        <w:tabs>
          <w:tab w:val="right" w:leader="dot" w:pos="9061"/>
        </w:tabs>
        <w:rPr>
          <w:del w:id="382" w:author="duarte miguel" w:date="2021-02-06T19:53:00Z"/>
          <w:rFonts w:asciiTheme="minorHAnsi" w:eastAsiaTheme="minorEastAsia" w:hAnsiTheme="minorHAnsi" w:cstheme="minorBidi"/>
          <w:noProof/>
          <w:sz w:val="22"/>
          <w:szCs w:val="22"/>
        </w:rPr>
      </w:pPr>
      <w:del w:id="38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"_Toc63286494" </w:delInstrText>
        </w:r>
        <w:r w:rsidDel="009507BF">
          <w:rPr>
            <w:noProof/>
          </w:rPr>
          <w:fldChar w:fldCharType="separate"/>
        </w:r>
        <w:r w:rsidR="00442A7D" w:rsidRPr="00F859FC" w:rsidDel="009507BF">
          <w:rPr>
            <w:rStyle w:val="Hiperligao"/>
            <w:noProof/>
          </w:rPr>
          <w:delText>Figura 36 - Circuito gerador da tensão de comparação com entrada do sensor 1 a 2,5 V e entrada do sensor 2 a 0 V</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_Toc63286494 \h </w:delInstrText>
        </w:r>
        <w:r w:rsidR="00442A7D" w:rsidDel="009507BF">
          <w:rPr>
            <w:noProof/>
            <w:webHidden/>
          </w:rPr>
        </w:r>
        <w:r w:rsidR="00442A7D" w:rsidDel="009507BF">
          <w:rPr>
            <w:noProof/>
            <w:webHidden/>
          </w:rPr>
          <w:fldChar w:fldCharType="separate"/>
        </w:r>
      </w:del>
      <w:del w:id="384" w:author="duarte miguel" w:date="2021-02-06T14:23:00Z">
        <w:r w:rsidR="00442A7D" w:rsidDel="00876030">
          <w:rPr>
            <w:noProof/>
            <w:webHidden/>
          </w:rPr>
          <w:delText>35</w:delText>
        </w:r>
      </w:del>
      <w:del w:id="385" w:author="duarte miguel" w:date="2021-02-06T19:53:00Z">
        <w:r w:rsidR="00442A7D" w:rsidDel="009507BF">
          <w:rPr>
            <w:noProof/>
            <w:webHidden/>
          </w:rPr>
          <w:fldChar w:fldCharType="end"/>
        </w:r>
        <w:r w:rsidDel="009507BF">
          <w:rPr>
            <w:noProof/>
          </w:rPr>
          <w:fldChar w:fldCharType="end"/>
        </w:r>
      </w:del>
    </w:p>
    <w:p w14:paraId="4DA2528D" w14:textId="7739877A" w:rsidR="00442A7D" w:rsidDel="009507BF" w:rsidRDefault="00F21D6A">
      <w:pPr>
        <w:pStyle w:val="ndicedeilustraes"/>
        <w:tabs>
          <w:tab w:val="right" w:leader="dot" w:pos="9061"/>
        </w:tabs>
        <w:rPr>
          <w:del w:id="386" w:author="duarte miguel" w:date="2021-02-06T19:53:00Z"/>
          <w:rFonts w:asciiTheme="minorHAnsi" w:eastAsiaTheme="minorEastAsia" w:hAnsiTheme="minorHAnsi" w:cstheme="minorBidi"/>
          <w:noProof/>
          <w:sz w:val="22"/>
          <w:szCs w:val="22"/>
        </w:rPr>
      </w:pPr>
      <w:del w:id="387" w:author="duarte miguel" w:date="2021-02-06T19:53:00Z">
        <w:r w:rsidDel="009507BF">
          <w:rPr>
            <w:noProof/>
          </w:rPr>
          <w:fldChar w:fldCharType="begin"/>
        </w:r>
        <w:r w:rsidDel="009507BF">
          <w:rPr>
            <w:noProof/>
          </w:rPr>
          <w:delInstrText xml:space="preserve"> HYPERLINK \l "_Toc63286495" </w:delInstrText>
        </w:r>
        <w:r w:rsidDel="009507BF">
          <w:rPr>
            <w:noProof/>
          </w:rPr>
          <w:fldChar w:fldCharType="separate"/>
        </w:r>
        <w:r w:rsidR="00442A7D" w:rsidRPr="00F859FC" w:rsidDel="009507BF">
          <w:rPr>
            <w:rStyle w:val="Hiperligao"/>
            <w:noProof/>
          </w:rPr>
          <w:delText>Figura 37 - Estado 0 (Parado)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_Toc63286495 \h </w:delInstrText>
        </w:r>
        <w:r w:rsidR="00442A7D" w:rsidDel="009507BF">
          <w:rPr>
            <w:noProof/>
            <w:webHidden/>
          </w:rPr>
        </w:r>
        <w:r w:rsidR="00442A7D" w:rsidDel="009507BF">
          <w:rPr>
            <w:noProof/>
            <w:webHidden/>
          </w:rPr>
          <w:fldChar w:fldCharType="separate"/>
        </w:r>
      </w:del>
      <w:del w:id="388" w:author="duarte miguel" w:date="2021-02-06T14:23:00Z">
        <w:r w:rsidR="00442A7D" w:rsidDel="00876030">
          <w:rPr>
            <w:noProof/>
            <w:webHidden/>
          </w:rPr>
          <w:delText>36</w:delText>
        </w:r>
      </w:del>
      <w:del w:id="389" w:author="duarte miguel" w:date="2021-02-06T19:53:00Z">
        <w:r w:rsidR="00442A7D" w:rsidDel="009507BF">
          <w:rPr>
            <w:noProof/>
            <w:webHidden/>
          </w:rPr>
          <w:fldChar w:fldCharType="end"/>
        </w:r>
        <w:r w:rsidDel="009507BF">
          <w:rPr>
            <w:noProof/>
          </w:rPr>
          <w:fldChar w:fldCharType="end"/>
        </w:r>
      </w:del>
    </w:p>
    <w:p w14:paraId="6745D026" w14:textId="750F3B8B" w:rsidR="00442A7D" w:rsidDel="009507BF" w:rsidRDefault="00F21D6A">
      <w:pPr>
        <w:pStyle w:val="ndicedeilustraes"/>
        <w:tabs>
          <w:tab w:val="right" w:leader="dot" w:pos="9061"/>
        </w:tabs>
        <w:rPr>
          <w:del w:id="390" w:author="duarte miguel" w:date="2021-02-06T19:53:00Z"/>
          <w:rFonts w:asciiTheme="minorHAnsi" w:eastAsiaTheme="minorEastAsia" w:hAnsiTheme="minorHAnsi" w:cstheme="minorBidi"/>
          <w:noProof/>
          <w:sz w:val="22"/>
          <w:szCs w:val="22"/>
        </w:rPr>
      </w:pPr>
      <w:del w:id="39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"_Toc63286496" </w:delInstrText>
        </w:r>
        <w:r w:rsidDel="009507BF">
          <w:rPr>
            <w:noProof/>
          </w:rPr>
          <w:fldChar w:fldCharType="separate"/>
        </w:r>
        <w:r w:rsidR="00442A7D" w:rsidRPr="00F859FC" w:rsidDel="009507BF">
          <w:rPr>
            <w:rStyle w:val="Hiperligao"/>
            <w:noProof/>
          </w:rPr>
          <w:delText>Figura 38 - Estado 1 (Anda para a frente) – Botão foi pressionado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_Toc63286496 \h </w:delInstrText>
        </w:r>
        <w:r w:rsidR="00442A7D" w:rsidDel="009507BF">
          <w:rPr>
            <w:noProof/>
            <w:webHidden/>
          </w:rPr>
        </w:r>
        <w:r w:rsidR="00442A7D" w:rsidDel="009507BF">
          <w:rPr>
            <w:noProof/>
            <w:webHidden/>
          </w:rPr>
          <w:fldChar w:fldCharType="separate"/>
        </w:r>
      </w:del>
      <w:del w:id="392" w:author="duarte miguel" w:date="2021-02-06T14:23:00Z">
        <w:r w:rsidR="00442A7D" w:rsidDel="00876030">
          <w:rPr>
            <w:noProof/>
            <w:webHidden/>
          </w:rPr>
          <w:delText>36</w:delText>
        </w:r>
      </w:del>
      <w:del w:id="393" w:author="duarte miguel" w:date="2021-02-06T19:53:00Z">
        <w:r w:rsidR="00442A7D" w:rsidDel="009507BF">
          <w:rPr>
            <w:noProof/>
            <w:webHidden/>
          </w:rPr>
          <w:fldChar w:fldCharType="end"/>
        </w:r>
        <w:r w:rsidDel="009507BF">
          <w:rPr>
            <w:noProof/>
          </w:rPr>
          <w:fldChar w:fldCharType="end"/>
        </w:r>
      </w:del>
    </w:p>
    <w:p w14:paraId="7C4F3557" w14:textId="646C36CF" w:rsidR="00442A7D" w:rsidDel="009507BF" w:rsidRDefault="00F21D6A">
      <w:pPr>
        <w:pStyle w:val="ndicedeilustraes"/>
        <w:tabs>
          <w:tab w:val="right" w:leader="dot" w:pos="9061"/>
        </w:tabs>
        <w:rPr>
          <w:del w:id="394" w:author="duarte miguel" w:date="2021-02-06T19:53:00Z"/>
          <w:rFonts w:asciiTheme="minorHAnsi" w:eastAsiaTheme="minorEastAsia" w:hAnsiTheme="minorHAnsi" w:cstheme="minorBidi"/>
          <w:noProof/>
          <w:sz w:val="22"/>
          <w:szCs w:val="22"/>
        </w:rPr>
      </w:pPr>
      <w:del w:id="39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"_Toc63286497" </w:delInstrText>
        </w:r>
        <w:r w:rsidDel="009507BF">
          <w:rPr>
            <w:noProof/>
          </w:rPr>
          <w:fldChar w:fldCharType="separate"/>
        </w:r>
        <w:r w:rsidR="00442A7D" w:rsidRPr="00F859FC" w:rsidDel="009507BF">
          <w:rPr>
            <w:rStyle w:val="Hiperligao"/>
            <w:noProof/>
          </w:rPr>
          <w:delText>Figura 39 - Estado 2 (Dá a volta para a esquerda) – S1 e S8 a nível lógico alto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_Toc63286497 \h </w:delInstrText>
        </w:r>
        <w:r w:rsidR="00442A7D" w:rsidDel="009507BF">
          <w:rPr>
            <w:noProof/>
            <w:webHidden/>
          </w:rPr>
        </w:r>
        <w:r w:rsidR="00442A7D" w:rsidDel="009507BF">
          <w:rPr>
            <w:noProof/>
            <w:webHidden/>
          </w:rPr>
          <w:fldChar w:fldCharType="separate"/>
        </w:r>
      </w:del>
      <w:del w:id="396" w:author="duarte miguel" w:date="2021-02-06T14:23:00Z">
        <w:r w:rsidR="00442A7D" w:rsidDel="00876030">
          <w:rPr>
            <w:noProof/>
            <w:webHidden/>
          </w:rPr>
          <w:delText>37</w:delText>
        </w:r>
      </w:del>
      <w:del w:id="397" w:author="duarte miguel" w:date="2021-02-06T19:53:00Z">
        <w:r w:rsidR="00442A7D" w:rsidDel="009507BF">
          <w:rPr>
            <w:noProof/>
            <w:webHidden/>
          </w:rPr>
          <w:fldChar w:fldCharType="end"/>
        </w:r>
        <w:r w:rsidDel="009507BF">
          <w:rPr>
            <w:noProof/>
          </w:rPr>
          <w:fldChar w:fldCharType="end"/>
        </w:r>
      </w:del>
    </w:p>
    <w:p w14:paraId="05BE4E42" w14:textId="267F9205" w:rsidR="00442A7D" w:rsidDel="009507BF" w:rsidRDefault="00F21D6A">
      <w:pPr>
        <w:pStyle w:val="ndicedeilustraes"/>
        <w:tabs>
          <w:tab w:val="right" w:leader="dot" w:pos="9061"/>
        </w:tabs>
        <w:rPr>
          <w:del w:id="398" w:author="duarte miguel" w:date="2021-02-06T19:53:00Z"/>
          <w:rFonts w:asciiTheme="minorHAnsi" w:eastAsiaTheme="minorEastAsia" w:hAnsiTheme="minorHAnsi" w:cstheme="minorBidi"/>
          <w:noProof/>
          <w:sz w:val="22"/>
          <w:szCs w:val="22"/>
        </w:rPr>
      </w:pPr>
      <w:del w:id="39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"_Toc63286498" </w:delInstrText>
        </w:r>
        <w:r w:rsidDel="009507BF">
          <w:rPr>
            <w:noProof/>
          </w:rPr>
          <w:fldChar w:fldCharType="separate"/>
        </w:r>
        <w:r w:rsidR="00442A7D" w:rsidRPr="00F859FC" w:rsidDel="009507BF">
          <w:rPr>
            <w:rStyle w:val="Hiperligao"/>
            <w:noProof/>
          </w:rPr>
          <w:delText>Figura 40 - Estado 3 (Dá a volta) - S1 e S8 a nível lógico baixo</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_Toc63286498 \h </w:delInstrText>
        </w:r>
        <w:r w:rsidR="00442A7D" w:rsidDel="009507BF">
          <w:rPr>
            <w:noProof/>
            <w:webHidden/>
          </w:rPr>
        </w:r>
        <w:r w:rsidR="00442A7D" w:rsidDel="009507BF">
          <w:rPr>
            <w:noProof/>
            <w:webHidden/>
          </w:rPr>
          <w:fldChar w:fldCharType="separate"/>
        </w:r>
      </w:del>
      <w:del w:id="400" w:author="duarte miguel" w:date="2021-02-06T14:23:00Z">
        <w:r w:rsidR="00442A7D" w:rsidDel="00876030">
          <w:rPr>
            <w:noProof/>
            <w:webHidden/>
          </w:rPr>
          <w:delText>37</w:delText>
        </w:r>
      </w:del>
      <w:del w:id="401" w:author="duarte miguel" w:date="2021-02-06T19:53:00Z">
        <w:r w:rsidR="00442A7D" w:rsidDel="009507BF">
          <w:rPr>
            <w:noProof/>
            <w:webHidden/>
          </w:rPr>
          <w:fldChar w:fldCharType="end"/>
        </w:r>
        <w:r w:rsidDel="009507BF">
          <w:rPr>
            <w:noProof/>
          </w:rPr>
          <w:fldChar w:fldCharType="end"/>
        </w:r>
      </w:del>
    </w:p>
    <w:p w14:paraId="70CCF2FF" w14:textId="07119619" w:rsidR="00442A7D" w:rsidDel="009507BF" w:rsidRDefault="00F21D6A">
      <w:pPr>
        <w:pStyle w:val="ndicedeilustraes"/>
        <w:tabs>
          <w:tab w:val="right" w:leader="dot" w:pos="9061"/>
        </w:tabs>
        <w:rPr>
          <w:del w:id="402" w:author="duarte miguel" w:date="2021-02-06T19:53:00Z"/>
          <w:rFonts w:asciiTheme="minorHAnsi" w:eastAsiaTheme="minorEastAsia" w:hAnsiTheme="minorHAnsi" w:cstheme="minorBidi"/>
          <w:noProof/>
          <w:sz w:val="22"/>
          <w:szCs w:val="22"/>
        </w:rPr>
      </w:pPr>
      <w:del w:id="40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"_Toc63286499" </w:delInstrText>
        </w:r>
        <w:r w:rsidDel="009507BF">
          <w:rPr>
            <w:noProof/>
          </w:rPr>
          <w:fldChar w:fldCharType="separate"/>
        </w:r>
        <w:r w:rsidR="00442A7D" w:rsidRPr="00F859FC" w:rsidDel="009507BF">
          <w:rPr>
            <w:rStyle w:val="Hiperligao"/>
            <w:noProof/>
          </w:rPr>
          <w:delText>Figura 41 - Estado 0 (Parado novamente) - S5 = 1</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_Toc63286499 \h </w:delInstrText>
        </w:r>
        <w:r w:rsidR="00442A7D" w:rsidDel="009507BF">
          <w:rPr>
            <w:noProof/>
            <w:webHidden/>
          </w:rPr>
        </w:r>
        <w:r w:rsidR="00442A7D" w:rsidDel="009507BF">
          <w:rPr>
            <w:noProof/>
            <w:webHidden/>
          </w:rPr>
          <w:fldChar w:fldCharType="separate"/>
        </w:r>
      </w:del>
      <w:del w:id="404" w:author="duarte miguel" w:date="2021-02-06T14:23:00Z">
        <w:r w:rsidR="00442A7D" w:rsidDel="00876030">
          <w:rPr>
            <w:noProof/>
            <w:webHidden/>
          </w:rPr>
          <w:delText>38</w:delText>
        </w:r>
      </w:del>
      <w:del w:id="405" w:author="duarte miguel" w:date="2021-02-06T19:53:00Z">
        <w:r w:rsidR="00442A7D" w:rsidDel="009507BF">
          <w:rPr>
            <w:noProof/>
            <w:webHidden/>
          </w:rPr>
          <w:fldChar w:fldCharType="end"/>
        </w:r>
        <w:r w:rsidDel="009507BF">
          <w:rPr>
            <w:noProof/>
          </w:rPr>
          <w:fldChar w:fldCharType="end"/>
        </w:r>
      </w:del>
    </w:p>
    <w:p w14:paraId="0193033F" w14:textId="53103592" w:rsidR="00442A7D" w:rsidDel="009507BF" w:rsidRDefault="00F21D6A">
      <w:pPr>
        <w:pStyle w:val="ndicedeilustraes"/>
        <w:tabs>
          <w:tab w:val="right" w:leader="dot" w:pos="9061"/>
        </w:tabs>
        <w:rPr>
          <w:del w:id="406" w:author="duarte miguel" w:date="2021-02-06T19:53:00Z"/>
          <w:rFonts w:asciiTheme="minorHAnsi" w:eastAsiaTheme="minorEastAsia" w:hAnsiTheme="minorHAnsi" w:cstheme="minorBidi"/>
          <w:noProof/>
          <w:sz w:val="22"/>
          <w:szCs w:val="22"/>
        </w:rPr>
      </w:pPr>
      <w:del w:id="407" w:author="duarte miguel" w:date="2021-02-06T19:53:00Z">
        <w:r w:rsidDel="009507BF">
          <w:rPr>
            <w:noProof/>
          </w:rPr>
          <w:fldChar w:fldCharType="begin"/>
        </w:r>
        <w:r w:rsidDel="009507BF">
          <w:rPr>
            <w:noProof/>
          </w:rPr>
          <w:delInstrText xml:space="preserve"> HYPERLINK \l "_Toc63286500" </w:delInstrText>
        </w:r>
        <w:r w:rsidDel="009507BF">
          <w:rPr>
            <w:noProof/>
          </w:rPr>
          <w:fldChar w:fldCharType="separate"/>
        </w:r>
        <w:r w:rsidR="00442A7D" w:rsidRPr="00F859FC" w:rsidDel="009507BF">
          <w:rPr>
            <w:rStyle w:val="Hiperligao"/>
            <w:noProof/>
          </w:rPr>
          <w:delText>Figura 42 - Esquemático PCB controlo dos motores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_Toc63286500 \h </w:delInstrText>
        </w:r>
        <w:r w:rsidR="00442A7D" w:rsidDel="009507BF">
          <w:rPr>
            <w:noProof/>
            <w:webHidden/>
          </w:rPr>
        </w:r>
        <w:r w:rsidR="00442A7D" w:rsidDel="009507BF">
          <w:rPr>
            <w:noProof/>
            <w:webHidden/>
          </w:rPr>
          <w:fldChar w:fldCharType="separate"/>
        </w:r>
      </w:del>
      <w:del w:id="408" w:author="duarte miguel" w:date="2021-02-06T14:23:00Z">
        <w:r w:rsidR="00442A7D" w:rsidDel="00876030">
          <w:rPr>
            <w:noProof/>
            <w:webHidden/>
          </w:rPr>
          <w:delText>39</w:delText>
        </w:r>
      </w:del>
      <w:del w:id="409" w:author="duarte miguel" w:date="2021-02-06T19:53:00Z">
        <w:r w:rsidR="00442A7D" w:rsidDel="009507BF">
          <w:rPr>
            <w:noProof/>
            <w:webHidden/>
          </w:rPr>
          <w:fldChar w:fldCharType="end"/>
        </w:r>
        <w:r w:rsidDel="009507BF">
          <w:rPr>
            <w:noProof/>
          </w:rPr>
          <w:fldChar w:fldCharType="end"/>
        </w:r>
      </w:del>
    </w:p>
    <w:p w14:paraId="7FF03CDC" w14:textId="2FE3F92F" w:rsidR="00442A7D" w:rsidDel="009507BF" w:rsidRDefault="00F21D6A">
      <w:pPr>
        <w:pStyle w:val="ndicedeilustraes"/>
        <w:tabs>
          <w:tab w:val="right" w:leader="dot" w:pos="9061"/>
        </w:tabs>
        <w:rPr>
          <w:del w:id="410" w:author="duarte miguel" w:date="2021-02-06T19:53:00Z"/>
          <w:rFonts w:asciiTheme="minorHAnsi" w:eastAsiaTheme="minorEastAsia" w:hAnsiTheme="minorHAnsi" w:cstheme="minorBidi"/>
          <w:noProof/>
          <w:sz w:val="22"/>
          <w:szCs w:val="22"/>
        </w:rPr>
      </w:pPr>
      <w:del w:id="41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"_Toc63286501" </w:delInstrText>
        </w:r>
        <w:r w:rsidDel="009507BF">
          <w:rPr>
            <w:noProof/>
          </w:rPr>
          <w:fldChar w:fldCharType="separate"/>
        </w:r>
        <w:r w:rsidR="00442A7D" w:rsidRPr="00F859FC" w:rsidDel="009507BF">
          <w:rPr>
            <w:rStyle w:val="Hiperligao"/>
            <w:noProof/>
          </w:rPr>
          <w:delText>Figura 43 - Layout PCB controlo dos motores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_Toc63286501 \h </w:delInstrText>
        </w:r>
        <w:r w:rsidR="00442A7D" w:rsidDel="009507BF">
          <w:rPr>
            <w:noProof/>
            <w:webHidden/>
          </w:rPr>
        </w:r>
        <w:r w:rsidR="00442A7D" w:rsidDel="009507BF">
          <w:rPr>
            <w:noProof/>
            <w:webHidden/>
          </w:rPr>
          <w:fldChar w:fldCharType="separate"/>
        </w:r>
      </w:del>
      <w:del w:id="412" w:author="duarte miguel" w:date="2021-02-06T14:23:00Z">
        <w:r w:rsidR="00442A7D" w:rsidDel="00876030">
          <w:rPr>
            <w:noProof/>
            <w:webHidden/>
          </w:rPr>
          <w:delText>40</w:delText>
        </w:r>
      </w:del>
      <w:del w:id="413" w:author="duarte miguel" w:date="2021-02-06T19:53:00Z">
        <w:r w:rsidR="00442A7D" w:rsidDel="009507BF">
          <w:rPr>
            <w:noProof/>
            <w:webHidden/>
          </w:rPr>
          <w:fldChar w:fldCharType="end"/>
        </w:r>
        <w:r w:rsidDel="009507BF">
          <w:rPr>
            <w:noProof/>
          </w:rPr>
          <w:fldChar w:fldCharType="end"/>
        </w:r>
      </w:del>
    </w:p>
    <w:p w14:paraId="3E5BADDF" w14:textId="57DB3D11" w:rsidR="00442A7D" w:rsidDel="009507BF" w:rsidRDefault="00F21D6A">
      <w:pPr>
        <w:pStyle w:val="ndicedeilustraes"/>
        <w:tabs>
          <w:tab w:val="right" w:leader="dot" w:pos="9061"/>
        </w:tabs>
        <w:rPr>
          <w:del w:id="414" w:author="duarte miguel" w:date="2021-02-06T19:53:00Z"/>
          <w:rFonts w:asciiTheme="minorHAnsi" w:eastAsiaTheme="minorEastAsia" w:hAnsiTheme="minorHAnsi" w:cstheme="minorBidi"/>
          <w:noProof/>
          <w:sz w:val="22"/>
          <w:szCs w:val="22"/>
        </w:rPr>
      </w:pPr>
      <w:del w:id="415" w:author="duarte miguel" w:date="2021-02-06T19:53:00Z">
        <w:r w:rsidDel="009507BF">
          <w:rPr>
            <w:noProof/>
          </w:rPr>
          <w:fldChar w:fldCharType="begin"/>
        </w:r>
        <w:r w:rsidDel="009507BF">
          <w:rPr>
            <w:noProof/>
          </w:rPr>
          <w:delInstrText xml:space="preserve"> HYPERLINK \l "_Toc63286502" </w:delInstrText>
        </w:r>
        <w:r w:rsidDel="009507BF">
          <w:rPr>
            <w:noProof/>
          </w:rPr>
          <w:fldChar w:fldCharType="separate"/>
        </w:r>
        <w:r w:rsidR="00442A7D" w:rsidRPr="00F859FC" w:rsidDel="009507BF">
          <w:rPr>
            <w:rStyle w:val="Hiperligao"/>
            <w:noProof/>
          </w:rPr>
          <w:delText>Figura 44 - Vista bottom PCB controlo dos motores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_Toc63286502 \h </w:delInstrText>
        </w:r>
        <w:r w:rsidR="00442A7D" w:rsidDel="009507BF">
          <w:rPr>
            <w:noProof/>
            <w:webHidden/>
          </w:rPr>
        </w:r>
        <w:r w:rsidR="00442A7D" w:rsidDel="009507BF">
          <w:rPr>
            <w:noProof/>
            <w:webHidden/>
          </w:rPr>
          <w:fldChar w:fldCharType="separate"/>
        </w:r>
      </w:del>
      <w:del w:id="416" w:author="duarte miguel" w:date="2021-02-06T14:23:00Z">
        <w:r w:rsidR="00442A7D" w:rsidDel="00876030">
          <w:rPr>
            <w:noProof/>
            <w:webHidden/>
          </w:rPr>
          <w:delText>40</w:delText>
        </w:r>
      </w:del>
      <w:del w:id="417" w:author="duarte miguel" w:date="2021-02-06T19:53:00Z">
        <w:r w:rsidR="00442A7D" w:rsidDel="009507BF">
          <w:rPr>
            <w:noProof/>
            <w:webHidden/>
          </w:rPr>
          <w:fldChar w:fldCharType="end"/>
        </w:r>
        <w:r w:rsidDel="009507BF">
          <w:rPr>
            <w:noProof/>
          </w:rPr>
          <w:fldChar w:fldCharType="end"/>
        </w:r>
      </w:del>
    </w:p>
    <w:p w14:paraId="5E2A233E" w14:textId="10C28979" w:rsidR="00442A7D" w:rsidDel="009507BF" w:rsidRDefault="00F21D6A">
      <w:pPr>
        <w:pStyle w:val="ndicedeilustraes"/>
        <w:tabs>
          <w:tab w:val="right" w:leader="dot" w:pos="9061"/>
        </w:tabs>
        <w:rPr>
          <w:del w:id="418" w:author="duarte miguel" w:date="2021-02-06T19:53:00Z"/>
          <w:rFonts w:asciiTheme="minorHAnsi" w:eastAsiaTheme="minorEastAsia" w:hAnsiTheme="minorHAnsi" w:cstheme="minorBidi"/>
          <w:noProof/>
          <w:sz w:val="22"/>
          <w:szCs w:val="22"/>
        </w:rPr>
      </w:pPr>
      <w:del w:id="41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"_Toc63286503" </w:delInstrText>
        </w:r>
        <w:r w:rsidDel="009507BF">
          <w:rPr>
            <w:noProof/>
          </w:rPr>
          <w:fldChar w:fldCharType="separate"/>
        </w:r>
        <w:r w:rsidR="00442A7D" w:rsidRPr="00F859FC" w:rsidDel="009507BF">
          <w:rPr>
            <w:rStyle w:val="Hiperligao"/>
            <w:noProof/>
          </w:rPr>
          <w:delText>Figura 45 - Vista top PCB controlo dos motores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_Toc63286503 \h </w:delInstrText>
        </w:r>
        <w:r w:rsidR="00442A7D" w:rsidDel="009507BF">
          <w:rPr>
            <w:noProof/>
            <w:webHidden/>
          </w:rPr>
        </w:r>
        <w:r w:rsidR="00442A7D" w:rsidDel="009507BF">
          <w:rPr>
            <w:noProof/>
            <w:webHidden/>
          </w:rPr>
          <w:fldChar w:fldCharType="separate"/>
        </w:r>
      </w:del>
      <w:del w:id="420" w:author="duarte miguel" w:date="2021-02-06T14:23:00Z">
        <w:r w:rsidR="00442A7D" w:rsidDel="00876030">
          <w:rPr>
            <w:noProof/>
            <w:webHidden/>
          </w:rPr>
          <w:delText>41</w:delText>
        </w:r>
      </w:del>
      <w:del w:id="421" w:author="duarte miguel" w:date="2021-02-06T19:53:00Z">
        <w:r w:rsidR="00442A7D" w:rsidDel="009507BF">
          <w:rPr>
            <w:noProof/>
            <w:webHidden/>
          </w:rPr>
          <w:fldChar w:fldCharType="end"/>
        </w:r>
        <w:r w:rsidDel="009507BF">
          <w:rPr>
            <w:noProof/>
          </w:rPr>
          <w:fldChar w:fldCharType="end"/>
        </w:r>
      </w:del>
    </w:p>
    <w:p w14:paraId="1196FC8F" w14:textId="1220A7B3" w:rsidR="00442A7D" w:rsidDel="009507BF" w:rsidRDefault="00F21D6A">
      <w:pPr>
        <w:pStyle w:val="ndicedeilustraes"/>
        <w:tabs>
          <w:tab w:val="right" w:leader="dot" w:pos="9061"/>
        </w:tabs>
        <w:rPr>
          <w:del w:id="422" w:author="duarte miguel" w:date="2021-02-06T19:53:00Z"/>
          <w:rFonts w:asciiTheme="minorHAnsi" w:eastAsiaTheme="minorEastAsia" w:hAnsiTheme="minorHAnsi" w:cstheme="minorBidi"/>
          <w:noProof/>
          <w:sz w:val="22"/>
          <w:szCs w:val="22"/>
        </w:rPr>
      </w:pPr>
      <w:del w:id="423"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"_Toc63286504" </w:delInstrText>
        </w:r>
        <w:r w:rsidDel="009507BF">
          <w:rPr>
            <w:noProof/>
          </w:rPr>
          <w:fldChar w:fldCharType="separate"/>
        </w:r>
        <w:r w:rsidR="00442A7D" w:rsidRPr="00F859FC" w:rsidDel="009507BF">
          <w:rPr>
            <w:rStyle w:val="Hiperligao"/>
            <w:noProof/>
          </w:rPr>
          <w:delText>Figura 46 - Vista 3D PCB controlo dos motores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_Toc63286504 \h </w:delInstrText>
        </w:r>
        <w:r w:rsidR="00442A7D" w:rsidDel="009507BF">
          <w:rPr>
            <w:noProof/>
            <w:webHidden/>
          </w:rPr>
        </w:r>
        <w:r w:rsidR="00442A7D" w:rsidDel="009507BF">
          <w:rPr>
            <w:noProof/>
            <w:webHidden/>
          </w:rPr>
          <w:fldChar w:fldCharType="separate"/>
        </w:r>
      </w:del>
      <w:del w:id="424" w:author="duarte miguel" w:date="2021-02-06T14:23:00Z">
        <w:r w:rsidR="00442A7D" w:rsidDel="00876030">
          <w:rPr>
            <w:noProof/>
            <w:webHidden/>
          </w:rPr>
          <w:delText>41</w:delText>
        </w:r>
      </w:del>
      <w:del w:id="425" w:author="duarte miguel" w:date="2021-02-06T19:53:00Z">
        <w:r w:rsidR="00442A7D" w:rsidDel="009507BF">
          <w:rPr>
            <w:noProof/>
            <w:webHidden/>
          </w:rPr>
          <w:fldChar w:fldCharType="end"/>
        </w:r>
        <w:r w:rsidDel="009507BF">
          <w:rPr>
            <w:noProof/>
          </w:rPr>
          <w:fldChar w:fldCharType="end"/>
        </w:r>
      </w:del>
    </w:p>
    <w:p w14:paraId="6863B72A" w14:textId="45F1F7AC" w:rsidR="00442A7D" w:rsidDel="009507BF" w:rsidRDefault="00F21D6A">
      <w:pPr>
        <w:pStyle w:val="ndicedeilustraes"/>
        <w:tabs>
          <w:tab w:val="right" w:leader="dot" w:pos="9061"/>
        </w:tabs>
        <w:rPr>
          <w:del w:id="426" w:author="duarte miguel" w:date="2021-02-06T19:53:00Z"/>
          <w:rFonts w:asciiTheme="minorHAnsi" w:eastAsiaTheme="minorEastAsia" w:hAnsiTheme="minorHAnsi" w:cstheme="minorBidi"/>
          <w:noProof/>
          <w:sz w:val="22"/>
          <w:szCs w:val="22"/>
        </w:rPr>
      </w:pPr>
      <w:del w:id="427" w:author="duarte miguel" w:date="2021-02-06T19:53:00Z">
        <w:r w:rsidDel="009507BF">
          <w:rPr>
            <w:noProof/>
          </w:rPr>
          <w:fldChar w:fldCharType="begin"/>
        </w:r>
        <w:r w:rsidDel="009507BF">
          <w:rPr>
            <w:noProof/>
          </w:rPr>
          <w:delInstrText xml:space="preserve"> HYPERLINK \l "_Toc63286505" </w:delInstrText>
        </w:r>
        <w:r w:rsidDel="009507BF">
          <w:rPr>
            <w:noProof/>
          </w:rPr>
          <w:fldChar w:fldCharType="separate"/>
        </w:r>
        <w:r w:rsidR="00442A7D" w:rsidRPr="00F859FC" w:rsidDel="009507BF">
          <w:rPr>
            <w:rStyle w:val="Hiperligao"/>
            <w:noProof/>
          </w:rPr>
          <w:delText>Figura 47 - Esquemático PCB sensores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_Toc63286505 \h </w:delInstrText>
        </w:r>
        <w:r w:rsidR="00442A7D" w:rsidDel="009507BF">
          <w:rPr>
            <w:noProof/>
            <w:webHidden/>
          </w:rPr>
        </w:r>
        <w:r w:rsidR="00442A7D" w:rsidDel="009507BF">
          <w:rPr>
            <w:noProof/>
            <w:webHidden/>
          </w:rPr>
          <w:fldChar w:fldCharType="separate"/>
        </w:r>
      </w:del>
      <w:del w:id="428" w:author="duarte miguel" w:date="2021-02-06T14:23:00Z">
        <w:r w:rsidR="00442A7D" w:rsidDel="00876030">
          <w:rPr>
            <w:noProof/>
            <w:webHidden/>
          </w:rPr>
          <w:delText>42</w:delText>
        </w:r>
      </w:del>
      <w:del w:id="429" w:author="duarte miguel" w:date="2021-02-06T19:53:00Z">
        <w:r w:rsidR="00442A7D" w:rsidDel="009507BF">
          <w:rPr>
            <w:noProof/>
            <w:webHidden/>
          </w:rPr>
          <w:fldChar w:fldCharType="end"/>
        </w:r>
        <w:r w:rsidDel="009507BF">
          <w:rPr>
            <w:noProof/>
          </w:rPr>
          <w:fldChar w:fldCharType="end"/>
        </w:r>
      </w:del>
    </w:p>
    <w:p w14:paraId="5476AF75" w14:textId="6EB76BA8" w:rsidR="00442A7D" w:rsidDel="009507BF" w:rsidRDefault="00F21D6A">
      <w:pPr>
        <w:pStyle w:val="ndicedeilustraes"/>
        <w:tabs>
          <w:tab w:val="right" w:leader="dot" w:pos="9061"/>
        </w:tabs>
        <w:rPr>
          <w:del w:id="430" w:author="duarte miguel" w:date="2021-02-06T19:53:00Z"/>
          <w:rFonts w:asciiTheme="minorHAnsi" w:eastAsiaTheme="minorEastAsia" w:hAnsiTheme="minorHAnsi" w:cstheme="minorBidi"/>
          <w:noProof/>
          <w:sz w:val="22"/>
          <w:szCs w:val="22"/>
        </w:rPr>
      </w:pPr>
      <w:del w:id="431"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"_Toc63286506" </w:delInstrText>
        </w:r>
        <w:r w:rsidDel="009507BF">
          <w:rPr>
            <w:noProof/>
          </w:rPr>
          <w:fldChar w:fldCharType="separate"/>
        </w:r>
        <w:r w:rsidR="00442A7D" w:rsidRPr="00F859FC" w:rsidDel="009507BF">
          <w:rPr>
            <w:rStyle w:val="Hiperligao"/>
            <w:noProof/>
          </w:rPr>
          <w:delText>Figura 48 - Layout PCB sensores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_Toc63286506 \h </w:delInstrText>
        </w:r>
        <w:r w:rsidR="00442A7D" w:rsidDel="009507BF">
          <w:rPr>
            <w:noProof/>
            <w:webHidden/>
          </w:rPr>
        </w:r>
        <w:r w:rsidR="00442A7D" w:rsidDel="009507BF">
          <w:rPr>
            <w:noProof/>
            <w:webHidden/>
          </w:rPr>
          <w:fldChar w:fldCharType="separate"/>
        </w:r>
      </w:del>
      <w:del w:id="432" w:author="duarte miguel" w:date="2021-02-06T14:23:00Z">
        <w:r w:rsidR="00442A7D" w:rsidDel="00876030">
          <w:rPr>
            <w:noProof/>
            <w:webHidden/>
          </w:rPr>
          <w:delText>42</w:delText>
        </w:r>
      </w:del>
      <w:del w:id="433" w:author="duarte miguel" w:date="2021-02-06T19:53:00Z">
        <w:r w:rsidR="00442A7D" w:rsidDel="009507BF">
          <w:rPr>
            <w:noProof/>
            <w:webHidden/>
          </w:rPr>
          <w:fldChar w:fldCharType="end"/>
        </w:r>
        <w:r w:rsidDel="009507BF">
          <w:rPr>
            <w:noProof/>
          </w:rPr>
          <w:fldChar w:fldCharType="end"/>
        </w:r>
      </w:del>
    </w:p>
    <w:p w14:paraId="6835F63D" w14:textId="0DA9F4A2" w:rsidR="00442A7D" w:rsidDel="009507BF" w:rsidRDefault="00F21D6A">
      <w:pPr>
        <w:pStyle w:val="ndicedeilustraes"/>
        <w:tabs>
          <w:tab w:val="right" w:leader="dot" w:pos="9061"/>
        </w:tabs>
        <w:rPr>
          <w:del w:id="434" w:author="duarte miguel" w:date="2021-02-06T19:53:00Z"/>
          <w:rFonts w:asciiTheme="minorHAnsi" w:eastAsiaTheme="minorEastAsia" w:hAnsiTheme="minorHAnsi" w:cstheme="minorBidi"/>
          <w:noProof/>
          <w:sz w:val="22"/>
          <w:szCs w:val="22"/>
        </w:rPr>
      </w:pPr>
      <w:del w:id="435"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"_Toc63286507" </w:delInstrText>
        </w:r>
        <w:r w:rsidDel="009507BF">
          <w:rPr>
            <w:noProof/>
          </w:rPr>
          <w:fldChar w:fldCharType="separate"/>
        </w:r>
        <w:r w:rsidR="00442A7D" w:rsidRPr="00F859FC" w:rsidDel="009507BF">
          <w:rPr>
            <w:rStyle w:val="Hiperligao"/>
            <w:noProof/>
          </w:rPr>
          <w:delText>Figura 49 - Vista bottom PCB sensores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_Toc63286507 \h </w:delInstrText>
        </w:r>
        <w:r w:rsidR="00442A7D" w:rsidDel="009507BF">
          <w:rPr>
            <w:noProof/>
            <w:webHidden/>
          </w:rPr>
        </w:r>
        <w:r w:rsidR="00442A7D" w:rsidDel="009507BF">
          <w:rPr>
            <w:noProof/>
            <w:webHidden/>
          </w:rPr>
          <w:fldChar w:fldCharType="separate"/>
        </w:r>
      </w:del>
      <w:del w:id="436" w:author="duarte miguel" w:date="2021-02-06T14:23:00Z">
        <w:r w:rsidR="00442A7D" w:rsidDel="00876030">
          <w:rPr>
            <w:noProof/>
            <w:webHidden/>
          </w:rPr>
          <w:delText>43</w:delText>
        </w:r>
      </w:del>
      <w:del w:id="437" w:author="duarte miguel" w:date="2021-02-06T19:53:00Z">
        <w:r w:rsidR="00442A7D" w:rsidDel="009507BF">
          <w:rPr>
            <w:noProof/>
            <w:webHidden/>
          </w:rPr>
          <w:fldChar w:fldCharType="end"/>
        </w:r>
        <w:r w:rsidDel="009507BF">
          <w:rPr>
            <w:noProof/>
          </w:rPr>
          <w:fldChar w:fldCharType="end"/>
        </w:r>
      </w:del>
    </w:p>
    <w:p w14:paraId="79348116" w14:textId="4C1AB435" w:rsidR="00442A7D" w:rsidDel="009507BF" w:rsidRDefault="00F21D6A">
      <w:pPr>
        <w:pStyle w:val="ndicedeilustraes"/>
        <w:tabs>
          <w:tab w:val="right" w:leader="dot" w:pos="9061"/>
        </w:tabs>
        <w:rPr>
          <w:del w:id="438" w:author="duarte miguel" w:date="2021-02-06T19:53:00Z"/>
          <w:rFonts w:asciiTheme="minorHAnsi" w:eastAsiaTheme="minorEastAsia" w:hAnsiTheme="minorHAnsi" w:cstheme="minorBidi"/>
          <w:noProof/>
          <w:sz w:val="22"/>
          <w:szCs w:val="22"/>
        </w:rPr>
      </w:pPr>
      <w:del w:id="439"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"_Toc63286508" </w:delInstrText>
        </w:r>
        <w:r w:rsidDel="009507BF">
          <w:rPr>
            <w:noProof/>
          </w:rPr>
          <w:fldChar w:fldCharType="separate"/>
        </w:r>
        <w:r w:rsidR="00442A7D" w:rsidRPr="00F859FC" w:rsidDel="009507BF">
          <w:rPr>
            <w:rStyle w:val="Hiperligao"/>
            <w:noProof/>
          </w:rPr>
          <w:delText>Figura 50 - Vista 3D PCB sensores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_Toc63286508 \h </w:delInstrText>
        </w:r>
        <w:r w:rsidR="00442A7D" w:rsidDel="009507BF">
          <w:rPr>
            <w:noProof/>
            <w:webHidden/>
          </w:rPr>
        </w:r>
        <w:r w:rsidR="00442A7D" w:rsidDel="009507BF">
          <w:rPr>
            <w:noProof/>
            <w:webHidden/>
          </w:rPr>
          <w:fldChar w:fldCharType="separate"/>
        </w:r>
      </w:del>
      <w:del w:id="440" w:author="duarte miguel" w:date="2021-02-06T14:23:00Z">
        <w:r w:rsidR="00442A7D" w:rsidDel="00876030">
          <w:rPr>
            <w:noProof/>
            <w:webHidden/>
          </w:rPr>
          <w:delText>43</w:delText>
        </w:r>
      </w:del>
      <w:del w:id="441" w:author="duarte miguel" w:date="2021-02-06T19:53:00Z">
        <w:r w:rsidR="00442A7D" w:rsidDel="009507BF">
          <w:rPr>
            <w:noProof/>
            <w:webHidden/>
          </w:rPr>
          <w:fldChar w:fldCharType="end"/>
        </w:r>
        <w:r w:rsidDel="009507BF">
          <w:rPr>
            <w:noProof/>
          </w:rPr>
          <w:fldChar w:fldCharType="end"/>
        </w:r>
      </w:del>
    </w:p>
    <w:p w14:paraId="6E491DA7" w14:textId="3780286D" w:rsidR="00442A7D" w:rsidDel="009507BF" w:rsidRDefault="00F21D6A">
      <w:pPr>
        <w:pStyle w:val="ndicedeilustraes"/>
        <w:tabs>
          <w:tab w:val="right" w:leader="dot" w:pos="9061"/>
        </w:tabs>
        <w:rPr>
          <w:del w:id="442" w:author="duarte miguel" w:date="2021-02-06T19:53:00Z"/>
          <w:rFonts w:asciiTheme="minorHAnsi" w:eastAsiaTheme="minorEastAsia" w:hAnsiTheme="minorHAnsi" w:cstheme="minorBidi"/>
          <w:noProof/>
          <w:sz w:val="22"/>
          <w:szCs w:val="22"/>
        </w:rPr>
      </w:pPr>
      <w:del w:id="443" w:author="duarte miguel" w:date="2021-02-06T19:53:00Z">
        <w:r w:rsidDel="009507BF">
          <w:rPr>
            <w:noProof/>
          </w:rPr>
          <w:fldChar w:fldCharType="begin"/>
        </w:r>
        <w:r w:rsidDel="009507BF">
          <w:rPr>
            <w:noProof/>
          </w:rPr>
          <w:delInstrText xml:space="preserve"> HYPERLINK \l "_Toc63286509" </w:delInstrText>
        </w:r>
        <w:r w:rsidDel="009507BF">
          <w:rPr>
            <w:noProof/>
          </w:rPr>
          <w:fldChar w:fldCharType="separate"/>
        </w:r>
        <w:r w:rsidR="00442A7D" w:rsidRPr="00F859FC" w:rsidDel="009507BF">
          <w:rPr>
            <w:rStyle w:val="Hiperligao"/>
            <w:noProof/>
          </w:rPr>
          <w:delText>Figura 51 - Esquemático PCB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_Toc63286509 \h </w:delInstrText>
        </w:r>
        <w:r w:rsidR="00442A7D" w:rsidDel="009507BF">
          <w:rPr>
            <w:noProof/>
            <w:webHidden/>
          </w:rPr>
        </w:r>
        <w:r w:rsidR="00442A7D" w:rsidDel="009507BF">
          <w:rPr>
            <w:noProof/>
            <w:webHidden/>
          </w:rPr>
          <w:fldChar w:fldCharType="separate"/>
        </w:r>
      </w:del>
      <w:del w:id="444" w:author="duarte miguel" w:date="2021-02-06T14:23:00Z">
        <w:r w:rsidR="00442A7D" w:rsidDel="00876030">
          <w:rPr>
            <w:noProof/>
            <w:webHidden/>
          </w:rPr>
          <w:delText>44</w:delText>
        </w:r>
      </w:del>
      <w:del w:id="445" w:author="duarte miguel" w:date="2021-02-06T19:53:00Z">
        <w:r w:rsidR="00442A7D" w:rsidDel="009507BF">
          <w:rPr>
            <w:noProof/>
            <w:webHidden/>
          </w:rPr>
          <w:fldChar w:fldCharType="end"/>
        </w:r>
        <w:r w:rsidDel="009507BF">
          <w:rPr>
            <w:noProof/>
          </w:rPr>
          <w:fldChar w:fldCharType="end"/>
        </w:r>
      </w:del>
    </w:p>
    <w:p w14:paraId="060388D5" w14:textId="4A9BA8E6" w:rsidR="00442A7D" w:rsidDel="009507BF" w:rsidRDefault="00F21D6A">
      <w:pPr>
        <w:pStyle w:val="ndicedeilustraes"/>
        <w:tabs>
          <w:tab w:val="right" w:leader="dot" w:pos="9061"/>
        </w:tabs>
        <w:rPr>
          <w:del w:id="446" w:author="duarte miguel" w:date="2021-02-06T19:53:00Z"/>
          <w:rFonts w:asciiTheme="minorHAnsi" w:eastAsiaTheme="minorEastAsia" w:hAnsiTheme="minorHAnsi" w:cstheme="minorBidi"/>
          <w:noProof/>
          <w:sz w:val="22"/>
          <w:szCs w:val="22"/>
        </w:rPr>
      </w:pPr>
      <w:del w:id="447" w:author="duarte miguel" w:date="2021-02-06T19:53:00Z">
        <w:r w:rsidDel="009507BF">
          <w:rPr>
            <w:noProof/>
          </w:rPr>
          <w:fldChar w:fldCharType="begin"/>
        </w:r>
        <w:r w:rsidDel="009507BF">
          <w:rPr>
            <w:noProof/>
          </w:rPr>
          <w:delInstrText xml:space="preserve"> HYPERLINK "file:///C:\\Users\\diogo\\OneDrive\\Documentos\\MEEIC\\3Ano\\LPI\\PI\\PI-LPI_I\\01Relatorios\\Relatorio.docx" \l "_Toc63286510" </w:delInstrText>
        </w:r>
        <w:r w:rsidDel="009507BF">
          <w:rPr>
            <w:noProof/>
          </w:rPr>
          <w:fldChar w:fldCharType="separate"/>
        </w:r>
        <w:r w:rsidR="00442A7D" w:rsidRPr="00F859FC" w:rsidDel="009507BF">
          <w:rPr>
            <w:rStyle w:val="Hiperligao"/>
            <w:noProof/>
          </w:rPr>
          <w:delText>Figura 52 - Layout PCB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_Toc63286510 \h </w:delInstrText>
        </w:r>
        <w:r w:rsidR="00442A7D" w:rsidDel="009507BF">
          <w:rPr>
            <w:noProof/>
            <w:webHidden/>
          </w:rPr>
        </w:r>
        <w:r w:rsidR="00442A7D" w:rsidDel="009507BF">
          <w:rPr>
            <w:noProof/>
            <w:webHidden/>
          </w:rPr>
          <w:fldChar w:fldCharType="separate"/>
        </w:r>
      </w:del>
      <w:del w:id="448" w:author="duarte miguel" w:date="2021-02-06T14:23:00Z">
        <w:r w:rsidR="00442A7D" w:rsidDel="00876030">
          <w:rPr>
            <w:noProof/>
            <w:webHidden/>
          </w:rPr>
          <w:delText>45</w:delText>
        </w:r>
      </w:del>
      <w:del w:id="449" w:author="duarte miguel" w:date="2021-02-06T19:53:00Z">
        <w:r w:rsidR="00442A7D" w:rsidDel="009507BF">
          <w:rPr>
            <w:noProof/>
            <w:webHidden/>
          </w:rPr>
          <w:fldChar w:fldCharType="end"/>
        </w:r>
        <w:r w:rsidDel="009507BF">
          <w:rPr>
            <w:noProof/>
          </w:rPr>
          <w:fldChar w:fldCharType="end"/>
        </w:r>
      </w:del>
    </w:p>
    <w:p w14:paraId="50A4FBEA" w14:textId="5BB90505" w:rsidR="00442A7D" w:rsidDel="009507BF" w:rsidRDefault="00F21D6A">
      <w:pPr>
        <w:pStyle w:val="ndicedeilustraes"/>
        <w:tabs>
          <w:tab w:val="right" w:leader="dot" w:pos="9061"/>
        </w:tabs>
        <w:rPr>
          <w:del w:id="450" w:author="duarte miguel" w:date="2021-02-06T19:53:00Z"/>
          <w:rFonts w:asciiTheme="minorHAnsi" w:eastAsiaTheme="minorEastAsia" w:hAnsiTheme="minorHAnsi" w:cstheme="minorBidi"/>
          <w:noProof/>
          <w:sz w:val="22"/>
          <w:szCs w:val="22"/>
        </w:rPr>
      </w:pPr>
      <w:del w:id="451" w:author="duarte miguel" w:date="2021-02-06T19:53:00Z">
        <w:r w:rsidDel="009507BF">
          <w:rPr>
            <w:noProof/>
          </w:rPr>
          <w:fldChar w:fldCharType="begin"/>
        </w:r>
        <w:r w:rsidDel="009507BF">
          <w:rPr>
            <w:noProof/>
          </w:rPr>
          <w:delInstrText xml:space="preserve"> HYPERLINK \l "_Toc63286511" </w:delInstrText>
        </w:r>
        <w:r w:rsidDel="009507BF">
          <w:rPr>
            <w:noProof/>
          </w:rPr>
          <w:fldChar w:fldCharType="separate"/>
        </w:r>
        <w:r w:rsidR="00442A7D" w:rsidRPr="00F859FC" w:rsidDel="009507BF">
          <w:rPr>
            <w:rStyle w:val="Hiperligao"/>
            <w:noProof/>
          </w:rPr>
          <w:delText>Figura 53 - Vista bottom PCB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_Toc63286511 \h </w:delInstrText>
        </w:r>
        <w:r w:rsidR="00442A7D" w:rsidDel="009507BF">
          <w:rPr>
            <w:noProof/>
            <w:webHidden/>
          </w:rPr>
        </w:r>
        <w:r w:rsidR="00442A7D" w:rsidDel="009507BF">
          <w:rPr>
            <w:noProof/>
            <w:webHidden/>
          </w:rPr>
          <w:fldChar w:fldCharType="separate"/>
        </w:r>
      </w:del>
      <w:del w:id="452" w:author="duarte miguel" w:date="2021-02-06T14:23:00Z">
        <w:r w:rsidR="00442A7D" w:rsidDel="00876030">
          <w:rPr>
            <w:noProof/>
            <w:webHidden/>
          </w:rPr>
          <w:delText>45</w:delText>
        </w:r>
      </w:del>
      <w:del w:id="453" w:author="duarte miguel" w:date="2021-02-06T19:53:00Z">
        <w:r w:rsidR="00442A7D" w:rsidDel="009507BF">
          <w:rPr>
            <w:noProof/>
            <w:webHidden/>
          </w:rPr>
          <w:fldChar w:fldCharType="end"/>
        </w:r>
        <w:r w:rsidDel="009507BF">
          <w:rPr>
            <w:noProof/>
          </w:rPr>
          <w:fldChar w:fldCharType="end"/>
        </w:r>
      </w:del>
    </w:p>
    <w:p w14:paraId="6461241C" w14:textId="64028973" w:rsidR="00442A7D" w:rsidDel="009507BF" w:rsidRDefault="00F21D6A">
      <w:pPr>
        <w:pStyle w:val="ndicedeilustraes"/>
        <w:tabs>
          <w:tab w:val="right" w:leader="dot" w:pos="9061"/>
        </w:tabs>
        <w:rPr>
          <w:del w:id="454" w:author="duarte miguel" w:date="2021-02-06T19:53:00Z"/>
          <w:rFonts w:asciiTheme="minorHAnsi" w:eastAsiaTheme="minorEastAsia" w:hAnsiTheme="minorHAnsi" w:cstheme="minorBidi"/>
          <w:noProof/>
          <w:sz w:val="22"/>
          <w:szCs w:val="22"/>
        </w:rPr>
      </w:pPr>
      <w:del w:id="455" w:author="duarte miguel" w:date="2021-02-06T19:53:00Z">
        <w:r w:rsidDel="009507BF">
          <w:rPr>
            <w:noProof/>
          </w:rPr>
          <w:fldChar w:fldCharType="begin"/>
        </w:r>
        <w:r w:rsidDel="009507BF">
          <w:rPr>
            <w:noProof/>
          </w:rPr>
          <w:delInstrText xml:space="preserve"> HYPERLINK \l "_Toc63286512" </w:delInstrText>
        </w:r>
        <w:r w:rsidDel="009507BF">
          <w:rPr>
            <w:noProof/>
          </w:rPr>
          <w:fldChar w:fldCharType="separate"/>
        </w:r>
        <w:r w:rsidR="00442A7D" w:rsidRPr="00F859FC" w:rsidDel="009507BF">
          <w:rPr>
            <w:rStyle w:val="Hiperligao"/>
            <w:noProof/>
          </w:rPr>
          <w:delText>Figura 54 - Vista top PCB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_Toc63286512 \h </w:delInstrText>
        </w:r>
        <w:r w:rsidR="00442A7D" w:rsidDel="009507BF">
          <w:rPr>
            <w:noProof/>
            <w:webHidden/>
          </w:rPr>
        </w:r>
        <w:r w:rsidR="00442A7D" w:rsidDel="009507BF">
          <w:rPr>
            <w:noProof/>
            <w:webHidden/>
          </w:rPr>
          <w:fldChar w:fldCharType="separate"/>
        </w:r>
      </w:del>
      <w:del w:id="456" w:author="duarte miguel" w:date="2021-02-06T14:23:00Z">
        <w:r w:rsidR="00442A7D" w:rsidDel="00876030">
          <w:rPr>
            <w:noProof/>
            <w:webHidden/>
          </w:rPr>
          <w:delText>46</w:delText>
        </w:r>
      </w:del>
      <w:del w:id="457" w:author="duarte miguel" w:date="2021-02-06T19:53:00Z">
        <w:r w:rsidR="00442A7D" w:rsidDel="009507BF">
          <w:rPr>
            <w:noProof/>
            <w:webHidden/>
          </w:rPr>
          <w:fldChar w:fldCharType="end"/>
        </w:r>
        <w:r w:rsidDel="009507BF">
          <w:rPr>
            <w:noProof/>
          </w:rPr>
          <w:fldChar w:fldCharType="end"/>
        </w:r>
      </w:del>
    </w:p>
    <w:p w14:paraId="7DB339C8" w14:textId="505FEB8D" w:rsidR="00442A7D" w:rsidDel="009507BF" w:rsidRDefault="00F21D6A">
      <w:pPr>
        <w:pStyle w:val="ndicedeilustraes"/>
        <w:tabs>
          <w:tab w:val="right" w:leader="dot" w:pos="9061"/>
        </w:tabs>
        <w:rPr>
          <w:del w:id="458" w:author="duarte miguel" w:date="2021-02-06T19:53:00Z"/>
          <w:rFonts w:asciiTheme="minorHAnsi" w:eastAsiaTheme="minorEastAsia" w:hAnsiTheme="minorHAnsi" w:cstheme="minorBidi"/>
          <w:noProof/>
          <w:sz w:val="22"/>
          <w:szCs w:val="22"/>
        </w:rPr>
      </w:pPr>
      <w:del w:id="459" w:author="duarte miguel" w:date="2021-02-06T19:53:00Z">
        <w:r w:rsidDel="009507BF">
          <w:rPr>
            <w:noProof/>
          </w:rPr>
          <w:fldChar w:fldCharType="begin"/>
        </w:r>
        <w:r w:rsidDel="009507BF">
          <w:rPr>
            <w:noProof/>
          </w:rPr>
          <w:delInstrText xml:space="preserve"> HYPERLINK \l "_Toc63286513" </w:delInstrText>
        </w:r>
        <w:r w:rsidDel="009507BF">
          <w:rPr>
            <w:noProof/>
          </w:rPr>
          <w:fldChar w:fldCharType="separate"/>
        </w:r>
        <w:r w:rsidR="00442A7D" w:rsidRPr="00F859FC" w:rsidDel="009507BF">
          <w:rPr>
            <w:rStyle w:val="Hiperligao"/>
            <w:noProof/>
          </w:rPr>
          <w:delText>Figura 55 - Vista 3D PCB máquina de estados</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_Toc63286513 \h </w:delInstrText>
        </w:r>
        <w:r w:rsidR="00442A7D" w:rsidDel="009507BF">
          <w:rPr>
            <w:noProof/>
            <w:webHidden/>
          </w:rPr>
        </w:r>
        <w:r w:rsidR="00442A7D" w:rsidDel="009507BF">
          <w:rPr>
            <w:noProof/>
            <w:webHidden/>
          </w:rPr>
          <w:fldChar w:fldCharType="separate"/>
        </w:r>
      </w:del>
      <w:del w:id="460" w:author="duarte miguel" w:date="2021-02-06T14:23:00Z">
        <w:r w:rsidR="00442A7D" w:rsidDel="00876030">
          <w:rPr>
            <w:noProof/>
            <w:webHidden/>
          </w:rPr>
          <w:delText>46</w:delText>
        </w:r>
      </w:del>
      <w:del w:id="461" w:author="duarte miguel" w:date="2021-02-06T19:53:00Z">
        <w:r w:rsidR="00442A7D" w:rsidDel="009507BF">
          <w:rPr>
            <w:noProof/>
            <w:webHidden/>
          </w:rPr>
          <w:fldChar w:fldCharType="end"/>
        </w:r>
        <w:r w:rsidDel="009507BF">
          <w:rPr>
            <w:noProof/>
          </w:rPr>
          <w:fldChar w:fldCharType="end"/>
        </w:r>
      </w:del>
    </w:p>
    <w:p w14:paraId="5FBCB846" w14:textId="0ADC53D9" w:rsidR="00442A7D" w:rsidDel="009507BF" w:rsidRDefault="00F21D6A">
      <w:pPr>
        <w:pStyle w:val="ndicedeilustraes"/>
        <w:tabs>
          <w:tab w:val="right" w:leader="dot" w:pos="9061"/>
        </w:tabs>
        <w:rPr>
          <w:del w:id="462" w:author="duarte miguel" w:date="2021-02-06T19:53:00Z"/>
          <w:rFonts w:asciiTheme="minorHAnsi" w:eastAsiaTheme="minorEastAsia" w:hAnsiTheme="minorHAnsi" w:cstheme="minorBidi"/>
          <w:noProof/>
          <w:sz w:val="22"/>
          <w:szCs w:val="22"/>
        </w:rPr>
      </w:pPr>
      <w:del w:id="463" w:author="duarte miguel" w:date="2021-02-06T19:53:00Z">
        <w:r w:rsidDel="009507BF">
          <w:rPr>
            <w:noProof/>
          </w:rPr>
          <w:fldChar w:fldCharType="begin"/>
        </w:r>
        <w:r w:rsidDel="009507BF">
          <w:rPr>
            <w:noProof/>
          </w:rPr>
          <w:delInstrText xml:space="preserve"> HYPERLINK \l "_Toc63286514" </w:delInstrText>
        </w:r>
        <w:r w:rsidDel="009507BF">
          <w:rPr>
            <w:noProof/>
          </w:rPr>
          <w:fldChar w:fldCharType="separate"/>
        </w:r>
        <w:r w:rsidR="00442A7D" w:rsidRPr="00F859FC" w:rsidDel="009507BF">
          <w:rPr>
            <w:rStyle w:val="Hiperligao"/>
            <w:noProof/>
          </w:rPr>
          <w:delText>Figura 56 - Vista superior do robô</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_Toc63286514 \h </w:delInstrText>
        </w:r>
        <w:r w:rsidR="00442A7D" w:rsidDel="009507BF">
          <w:rPr>
            <w:noProof/>
            <w:webHidden/>
          </w:rPr>
        </w:r>
        <w:r w:rsidR="00442A7D" w:rsidDel="009507BF">
          <w:rPr>
            <w:noProof/>
            <w:webHidden/>
          </w:rPr>
          <w:fldChar w:fldCharType="separate"/>
        </w:r>
      </w:del>
      <w:del w:id="464" w:author="duarte miguel" w:date="2021-02-06T14:23:00Z">
        <w:r w:rsidR="00442A7D" w:rsidDel="00876030">
          <w:rPr>
            <w:noProof/>
            <w:webHidden/>
          </w:rPr>
          <w:delText>57</w:delText>
        </w:r>
      </w:del>
      <w:del w:id="465" w:author="duarte miguel" w:date="2021-02-06T19:53:00Z">
        <w:r w:rsidR="00442A7D" w:rsidDel="009507BF">
          <w:rPr>
            <w:noProof/>
            <w:webHidden/>
          </w:rPr>
          <w:fldChar w:fldCharType="end"/>
        </w:r>
        <w:r w:rsidDel="009507BF">
          <w:rPr>
            <w:noProof/>
          </w:rPr>
          <w:fldChar w:fldCharType="end"/>
        </w:r>
      </w:del>
    </w:p>
    <w:p w14:paraId="65F630C4" w14:textId="41895438" w:rsidR="00442A7D" w:rsidDel="009507BF" w:rsidRDefault="00F21D6A">
      <w:pPr>
        <w:pStyle w:val="ndicedeilustraes"/>
        <w:tabs>
          <w:tab w:val="right" w:leader="dot" w:pos="9061"/>
        </w:tabs>
        <w:rPr>
          <w:del w:id="466" w:author="duarte miguel" w:date="2021-02-06T19:53:00Z"/>
          <w:rFonts w:asciiTheme="minorHAnsi" w:eastAsiaTheme="minorEastAsia" w:hAnsiTheme="minorHAnsi" w:cstheme="minorBidi"/>
          <w:noProof/>
          <w:sz w:val="22"/>
          <w:szCs w:val="22"/>
        </w:rPr>
      </w:pPr>
      <w:del w:id="467" w:author="duarte miguel" w:date="2021-02-06T19:53:00Z">
        <w:r w:rsidDel="009507BF">
          <w:rPr>
            <w:noProof/>
          </w:rPr>
          <w:fldChar w:fldCharType="begin"/>
        </w:r>
        <w:r w:rsidDel="009507BF">
          <w:rPr>
            <w:noProof/>
          </w:rPr>
          <w:delInstrText xml:space="preserve"> HYPERLINK \l "_Toc63286515" </w:delInstrText>
        </w:r>
        <w:r w:rsidDel="009507BF">
          <w:rPr>
            <w:noProof/>
          </w:rPr>
          <w:fldChar w:fldCharType="separate"/>
        </w:r>
        <w:r w:rsidR="00442A7D" w:rsidRPr="00F859FC" w:rsidDel="009507BF">
          <w:rPr>
            <w:rStyle w:val="Hiperligao"/>
            <w:noProof/>
          </w:rPr>
          <w:delText>Figura 57 - Vista inferior do robô</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_Toc63286515 \h </w:delInstrText>
        </w:r>
        <w:r w:rsidR="00442A7D" w:rsidDel="009507BF">
          <w:rPr>
            <w:noProof/>
            <w:webHidden/>
          </w:rPr>
        </w:r>
        <w:r w:rsidR="00442A7D" w:rsidDel="009507BF">
          <w:rPr>
            <w:noProof/>
            <w:webHidden/>
          </w:rPr>
          <w:fldChar w:fldCharType="separate"/>
        </w:r>
      </w:del>
      <w:del w:id="468" w:author="duarte miguel" w:date="2021-02-06T14:23:00Z">
        <w:r w:rsidR="00442A7D" w:rsidDel="00876030">
          <w:rPr>
            <w:noProof/>
            <w:webHidden/>
          </w:rPr>
          <w:delText>58</w:delText>
        </w:r>
      </w:del>
      <w:del w:id="469" w:author="duarte miguel" w:date="2021-02-06T19:53:00Z">
        <w:r w:rsidR="00442A7D" w:rsidDel="009507BF">
          <w:rPr>
            <w:noProof/>
            <w:webHidden/>
          </w:rPr>
          <w:fldChar w:fldCharType="end"/>
        </w:r>
        <w:r w:rsidDel="009507BF">
          <w:rPr>
            <w:noProof/>
          </w:rPr>
          <w:fldChar w:fldCharType="end"/>
        </w:r>
      </w:del>
    </w:p>
    <w:p w14:paraId="30B9B927" w14:textId="1C497D16" w:rsidR="00442A7D" w:rsidDel="009507BF" w:rsidRDefault="00F21D6A">
      <w:pPr>
        <w:pStyle w:val="ndicedeilustraes"/>
        <w:tabs>
          <w:tab w:val="right" w:leader="dot" w:pos="9061"/>
        </w:tabs>
        <w:rPr>
          <w:del w:id="470" w:author="duarte miguel" w:date="2021-02-06T19:53:00Z"/>
          <w:rFonts w:asciiTheme="minorHAnsi" w:eastAsiaTheme="minorEastAsia" w:hAnsiTheme="minorHAnsi" w:cstheme="minorBidi"/>
          <w:noProof/>
          <w:sz w:val="22"/>
          <w:szCs w:val="22"/>
        </w:rPr>
      </w:pPr>
      <w:del w:id="471" w:author="duarte miguel" w:date="2021-02-06T19:53:00Z">
        <w:r w:rsidDel="009507BF">
          <w:rPr>
            <w:noProof/>
          </w:rPr>
          <w:fldChar w:fldCharType="begin"/>
        </w:r>
        <w:r w:rsidDel="009507BF">
          <w:rPr>
            <w:noProof/>
          </w:rPr>
          <w:delInstrText xml:space="preserve"> HYPERLINK \l "_Toc63286516" </w:delInstrText>
        </w:r>
        <w:r w:rsidDel="009507BF">
          <w:rPr>
            <w:noProof/>
          </w:rPr>
          <w:fldChar w:fldCharType="separate"/>
        </w:r>
        <w:r w:rsidR="00442A7D" w:rsidRPr="00F859FC" w:rsidDel="009507BF">
          <w:rPr>
            <w:rStyle w:val="Hiperligao"/>
            <w:noProof/>
          </w:rPr>
          <w:delText>Figura 58 - Vista lateral do robô</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_Toc63286516 \h </w:delInstrText>
        </w:r>
        <w:r w:rsidR="00442A7D" w:rsidDel="009507BF">
          <w:rPr>
            <w:noProof/>
            <w:webHidden/>
          </w:rPr>
        </w:r>
        <w:r w:rsidR="00442A7D" w:rsidDel="009507BF">
          <w:rPr>
            <w:noProof/>
            <w:webHidden/>
          </w:rPr>
          <w:fldChar w:fldCharType="separate"/>
        </w:r>
      </w:del>
      <w:del w:id="472" w:author="duarte miguel" w:date="2021-02-06T14:23:00Z">
        <w:r w:rsidR="00442A7D" w:rsidDel="00876030">
          <w:rPr>
            <w:noProof/>
            <w:webHidden/>
          </w:rPr>
          <w:delText>58</w:delText>
        </w:r>
      </w:del>
      <w:del w:id="473" w:author="duarte miguel" w:date="2021-02-06T19:53:00Z">
        <w:r w:rsidR="00442A7D" w:rsidDel="009507BF">
          <w:rPr>
            <w:noProof/>
            <w:webHidden/>
          </w:rPr>
          <w:fldChar w:fldCharType="end"/>
        </w:r>
        <w:r w:rsidDel="009507BF">
          <w:rPr>
            <w:noProof/>
          </w:rPr>
          <w:fldChar w:fldCharType="end"/>
        </w:r>
      </w:del>
    </w:p>
    <w:p w14:paraId="6000E0DC" w14:textId="4A507222" w:rsidR="00442A7D" w:rsidDel="009507BF" w:rsidRDefault="00F21D6A">
      <w:pPr>
        <w:pStyle w:val="ndicedeilustraes"/>
        <w:tabs>
          <w:tab w:val="right" w:leader="dot" w:pos="9061"/>
        </w:tabs>
        <w:rPr>
          <w:del w:id="474" w:author="duarte miguel" w:date="2021-02-06T19:53:00Z"/>
          <w:rFonts w:asciiTheme="minorHAnsi" w:eastAsiaTheme="minorEastAsia" w:hAnsiTheme="minorHAnsi" w:cstheme="minorBidi"/>
          <w:noProof/>
          <w:sz w:val="22"/>
          <w:szCs w:val="22"/>
        </w:rPr>
      </w:pPr>
      <w:del w:id="475" w:author="duarte miguel" w:date="2021-02-06T19:53:00Z">
        <w:r w:rsidDel="009507BF">
          <w:rPr>
            <w:noProof/>
          </w:rPr>
          <w:fldChar w:fldCharType="begin"/>
        </w:r>
        <w:r w:rsidDel="009507BF">
          <w:rPr>
            <w:noProof/>
          </w:rPr>
          <w:delInstrText xml:space="preserve"> HYPERLINK \l "_Toc63286517" </w:delInstrText>
        </w:r>
        <w:r w:rsidDel="009507BF">
          <w:rPr>
            <w:noProof/>
          </w:rPr>
          <w:fldChar w:fldCharType="separate"/>
        </w:r>
        <w:r w:rsidR="00442A7D" w:rsidRPr="00F859FC" w:rsidDel="009507BF">
          <w:rPr>
            <w:rStyle w:val="Hiperligao"/>
            <w:noProof/>
          </w:rPr>
          <w:delText>Figura 59 - Vista traseira do robô</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_Toc63286517 \h </w:delInstrText>
        </w:r>
        <w:r w:rsidR="00442A7D" w:rsidDel="009507BF">
          <w:rPr>
            <w:noProof/>
            <w:webHidden/>
          </w:rPr>
        </w:r>
        <w:r w:rsidR="00442A7D" w:rsidDel="009507BF">
          <w:rPr>
            <w:noProof/>
            <w:webHidden/>
          </w:rPr>
          <w:fldChar w:fldCharType="separate"/>
        </w:r>
      </w:del>
      <w:del w:id="476" w:author="duarte miguel" w:date="2021-02-06T14:23:00Z">
        <w:r w:rsidR="00442A7D" w:rsidDel="00876030">
          <w:rPr>
            <w:noProof/>
            <w:webHidden/>
          </w:rPr>
          <w:delText>58</w:delText>
        </w:r>
      </w:del>
      <w:del w:id="477" w:author="duarte miguel" w:date="2021-02-06T19:53:00Z">
        <w:r w:rsidR="00442A7D" w:rsidDel="009507BF">
          <w:rPr>
            <w:noProof/>
            <w:webHidden/>
          </w:rPr>
          <w:fldChar w:fldCharType="end"/>
        </w:r>
        <w:r w:rsidDel="009507BF">
          <w:rPr>
            <w:noProof/>
          </w:rPr>
          <w:fldChar w:fldCharType="end"/>
        </w:r>
      </w:del>
    </w:p>
    <w:p w14:paraId="1CBF5401" w14:textId="0B376496" w:rsidR="00442A7D" w:rsidDel="009507BF" w:rsidRDefault="00F21D6A">
      <w:pPr>
        <w:pStyle w:val="ndicedeilustraes"/>
        <w:tabs>
          <w:tab w:val="right" w:leader="dot" w:pos="9061"/>
        </w:tabs>
        <w:rPr>
          <w:del w:id="478" w:author="duarte miguel" w:date="2021-02-06T19:53:00Z"/>
          <w:rFonts w:asciiTheme="minorHAnsi" w:eastAsiaTheme="minorEastAsia" w:hAnsiTheme="minorHAnsi" w:cstheme="minorBidi"/>
          <w:noProof/>
          <w:sz w:val="22"/>
          <w:szCs w:val="22"/>
        </w:rPr>
      </w:pPr>
      <w:del w:id="479" w:author="duarte miguel" w:date="2021-02-06T19:53:00Z">
        <w:r w:rsidDel="009507BF">
          <w:rPr>
            <w:noProof/>
          </w:rPr>
          <w:fldChar w:fldCharType="begin"/>
        </w:r>
        <w:r w:rsidDel="009507BF">
          <w:rPr>
            <w:noProof/>
          </w:rPr>
          <w:delInstrText xml:space="preserve"> HYPERLINK \l "_Toc63286518" </w:delInstrText>
        </w:r>
        <w:r w:rsidDel="009507BF">
          <w:rPr>
            <w:noProof/>
          </w:rPr>
          <w:fldChar w:fldCharType="separate"/>
        </w:r>
        <w:r w:rsidR="00442A7D" w:rsidRPr="00F859FC" w:rsidDel="009507BF">
          <w:rPr>
            <w:rStyle w:val="Hiperligao"/>
            <w:noProof/>
          </w:rPr>
          <w:delText>Figura 60 - Vista frontal do robô</w:delText>
        </w:r>
        <w:r w:rsidR="00442A7D" w:rsidDel="009507BF">
          <w:rPr>
            <w:noProof/>
            <w:webHidden/>
          </w:rPr>
          <w:tab/>
        </w:r>
        <w:r w:rsidR="00442A7D" w:rsidDel="009507BF">
          <w:rPr>
            <w:noProof/>
            <w:webHidden/>
          </w:rPr>
          <w:fldChar w:fldCharType="begin"/>
        </w:r>
        <w:r w:rsidR="00442A7D" w:rsidDel="009507BF">
          <w:rPr>
            <w:noProof/>
            <w:webHidden/>
          </w:rPr>
          <w:delInstrText xml:space="preserve"> PAGEREF _Toc63286518 \h </w:delInstrText>
        </w:r>
        <w:r w:rsidR="00442A7D" w:rsidDel="009507BF">
          <w:rPr>
            <w:noProof/>
            <w:webHidden/>
          </w:rPr>
        </w:r>
        <w:r w:rsidR="00442A7D" w:rsidDel="009507BF">
          <w:rPr>
            <w:noProof/>
            <w:webHidden/>
          </w:rPr>
          <w:fldChar w:fldCharType="separate"/>
        </w:r>
      </w:del>
      <w:del w:id="480" w:author="duarte miguel" w:date="2021-02-06T14:23:00Z">
        <w:r w:rsidR="00442A7D" w:rsidDel="00876030">
          <w:rPr>
            <w:noProof/>
            <w:webHidden/>
          </w:rPr>
          <w:delText>59</w:delText>
        </w:r>
      </w:del>
      <w:del w:id="481" w:author="duarte miguel" w:date="2021-02-06T19:53:00Z">
        <w:r w:rsidR="00442A7D" w:rsidDel="009507BF">
          <w:rPr>
            <w:noProof/>
            <w:webHidden/>
          </w:rPr>
          <w:fldChar w:fldCharType="end"/>
        </w:r>
        <w:r w:rsidDel="009507BF">
          <w:rPr>
            <w:noProof/>
          </w:rPr>
          <w:fldChar w:fldCharType="end"/>
        </w:r>
      </w:del>
    </w:p>
    <w:p w14:paraId="34660832" w14:textId="7870BEF3" w:rsidR="00C7571E" w:rsidRDefault="00EB1633">
      <w:pPr>
        <w:pStyle w:val="ndicedeilustraes"/>
        <w:tabs>
          <w:tab w:val="right" w:leader="dot" w:pos="9061"/>
        </w:tabs>
        <w:rPr>
          <w:ins w:id="482" w:author="duarte miguel" w:date="2021-02-06T20:40:00Z"/>
          <w:rFonts w:asciiTheme="minorHAnsi" w:eastAsiaTheme="minorEastAsia" w:hAnsiTheme="minorHAnsi" w:cstheme="minorBidi"/>
          <w:noProof/>
          <w:sz w:val="22"/>
          <w:szCs w:val="22"/>
        </w:rPr>
      </w:pPr>
      <w:del w:id="483" w:author="duarte miguel" w:date="2021-02-06T20:40:00Z">
        <w:r w:rsidRPr="00B66544" w:rsidDel="00C7571E">
          <w:fldChar w:fldCharType="end"/>
        </w:r>
      </w:del>
      <w:bookmarkStart w:id="484" w:name="_Toc62744754"/>
      <w:ins w:id="485" w:author="duarte miguel" w:date="2021-02-06T20:40:00Z">
        <w:r w:rsidR="00C7571E">
          <w:fldChar w:fldCharType="begin"/>
        </w:r>
        <w:r w:rsidR="00C7571E">
          <w:instrText xml:space="preserve"> TOC \h \z \c "Figura" </w:instrText>
        </w:r>
      </w:ins>
      <w:r w:rsidR="00C7571E">
        <w:fldChar w:fldCharType="separate"/>
      </w:r>
      <w:ins w:id="486" w:author="duarte miguel" w:date="2021-02-06T20:40:00Z">
        <w:r w:rsidR="00C7571E" w:rsidRPr="00680591">
          <w:rPr>
            <w:rStyle w:val="Hiperligao"/>
            <w:noProof/>
          </w:rPr>
          <w:fldChar w:fldCharType="begin"/>
        </w:r>
        <w:r w:rsidR="00C7571E" w:rsidRPr="00680591">
          <w:rPr>
            <w:rStyle w:val="Hiperligao"/>
            <w:noProof/>
          </w:rPr>
          <w:instrText xml:space="preserve"> </w:instrText>
        </w:r>
        <w:r w:rsidR="00C7571E">
          <w:rPr>
            <w:noProof/>
          </w:rPr>
          <w:instrText>HYPERLINK \l "_Toc63536473"</w:instrText>
        </w:r>
        <w:r w:rsidR="00C7571E" w:rsidRPr="00680591">
          <w:rPr>
            <w:rStyle w:val="Hiperligao"/>
            <w:noProof/>
          </w:rPr>
          <w:instrText xml:space="preserve"> </w:instrText>
        </w:r>
        <w:r w:rsidR="00C7571E" w:rsidRPr="00680591">
          <w:rPr>
            <w:rStyle w:val="Hiperligao"/>
            <w:noProof/>
          </w:rPr>
          <w:fldChar w:fldCharType="separate"/>
        </w:r>
        <w:r w:rsidR="00C7571E" w:rsidRPr="00680591">
          <w:rPr>
            <w:rStyle w:val="Hiperligao"/>
            <w:noProof/>
          </w:rPr>
          <w:t>Figura 1.1 sdbb sdf</w:t>
        </w:r>
        <w:r w:rsidR="00C7571E">
          <w:rPr>
            <w:noProof/>
            <w:webHidden/>
          </w:rPr>
          <w:tab/>
        </w:r>
        <w:r w:rsidR="00C7571E">
          <w:rPr>
            <w:noProof/>
            <w:webHidden/>
          </w:rPr>
          <w:fldChar w:fldCharType="begin"/>
        </w:r>
        <w:r w:rsidR="00C7571E">
          <w:rPr>
            <w:noProof/>
            <w:webHidden/>
          </w:rPr>
          <w:instrText xml:space="preserve"> PAGEREF _Toc63536473 \h </w:instrText>
        </w:r>
      </w:ins>
      <w:r w:rsidR="00C7571E">
        <w:rPr>
          <w:noProof/>
          <w:webHidden/>
        </w:rPr>
      </w:r>
      <w:r w:rsidR="00C7571E">
        <w:rPr>
          <w:noProof/>
          <w:webHidden/>
        </w:rPr>
        <w:fldChar w:fldCharType="separate"/>
      </w:r>
      <w:ins w:id="487" w:author="duarte miguel" w:date="2021-02-06T20:40:00Z">
        <w:r w:rsidR="00C7571E">
          <w:rPr>
            <w:noProof/>
            <w:webHidden/>
          </w:rPr>
          <w:t>14</w:t>
        </w:r>
        <w:r w:rsidR="00C7571E">
          <w:rPr>
            <w:noProof/>
            <w:webHidden/>
          </w:rPr>
          <w:fldChar w:fldCharType="end"/>
        </w:r>
        <w:r w:rsidR="00C7571E" w:rsidRPr="00680591">
          <w:rPr>
            <w:rStyle w:val="Hiperligao"/>
            <w:noProof/>
          </w:rPr>
          <w:fldChar w:fldCharType="end"/>
        </w:r>
      </w:ins>
    </w:p>
    <w:p w14:paraId="495523C1" w14:textId="5DE86D63" w:rsidR="00C7571E" w:rsidRDefault="00C7571E">
      <w:pPr>
        <w:pStyle w:val="ndicedeilustraes"/>
        <w:tabs>
          <w:tab w:val="right" w:leader="dot" w:pos="9061"/>
        </w:tabs>
        <w:rPr>
          <w:ins w:id="488" w:author="duarte miguel" w:date="2021-02-06T20:40:00Z"/>
          <w:rFonts w:asciiTheme="minorHAnsi" w:eastAsiaTheme="minorEastAsia" w:hAnsiTheme="minorHAnsi" w:cstheme="minorBidi"/>
          <w:noProof/>
          <w:sz w:val="22"/>
          <w:szCs w:val="22"/>
        </w:rPr>
      </w:pPr>
      <w:ins w:id="48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1.2 – Exemplos de simplos xpto: (a) simbolo de material A; (b) simbolo de; (c) asdasdas</w:t>
        </w:r>
        <w:r>
          <w:rPr>
            <w:noProof/>
            <w:webHidden/>
          </w:rPr>
          <w:tab/>
        </w:r>
        <w:r>
          <w:rPr>
            <w:noProof/>
            <w:webHidden/>
          </w:rPr>
          <w:fldChar w:fldCharType="begin"/>
        </w:r>
        <w:r>
          <w:rPr>
            <w:noProof/>
            <w:webHidden/>
          </w:rPr>
          <w:instrText xml:space="preserve"> PAGEREF _Toc63536474 \h </w:instrText>
        </w:r>
      </w:ins>
      <w:r>
        <w:rPr>
          <w:noProof/>
          <w:webHidden/>
        </w:rPr>
      </w:r>
      <w:r>
        <w:rPr>
          <w:noProof/>
          <w:webHidden/>
        </w:rPr>
        <w:fldChar w:fldCharType="separate"/>
      </w:r>
      <w:ins w:id="490" w:author="duarte miguel" w:date="2021-02-06T20:40:00Z">
        <w:r>
          <w:rPr>
            <w:noProof/>
            <w:webHidden/>
          </w:rPr>
          <w:t>15</w:t>
        </w:r>
        <w:r>
          <w:rPr>
            <w:noProof/>
            <w:webHidden/>
          </w:rPr>
          <w:fldChar w:fldCharType="end"/>
        </w:r>
        <w:r w:rsidRPr="00680591">
          <w:rPr>
            <w:rStyle w:val="Hiperligao"/>
            <w:noProof/>
          </w:rPr>
          <w:fldChar w:fldCharType="end"/>
        </w:r>
      </w:ins>
    </w:p>
    <w:p w14:paraId="624988CA" w14:textId="103E6CC7" w:rsidR="00C7571E" w:rsidRDefault="00C7571E">
      <w:pPr>
        <w:pStyle w:val="ndicedeilustraes"/>
        <w:tabs>
          <w:tab w:val="right" w:leader="dot" w:pos="9061"/>
        </w:tabs>
        <w:rPr>
          <w:ins w:id="491" w:author="duarte miguel" w:date="2021-02-06T20:40:00Z"/>
          <w:rFonts w:asciiTheme="minorHAnsi" w:eastAsiaTheme="minorEastAsia" w:hAnsiTheme="minorHAnsi" w:cstheme="minorBidi"/>
          <w:noProof/>
          <w:sz w:val="22"/>
          <w:szCs w:val="22"/>
        </w:rPr>
      </w:pPr>
      <w:ins w:id="49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1.3 - Diagrama de Gantt</w:t>
        </w:r>
        <w:r>
          <w:rPr>
            <w:noProof/>
            <w:webHidden/>
          </w:rPr>
          <w:tab/>
        </w:r>
        <w:r>
          <w:rPr>
            <w:noProof/>
            <w:webHidden/>
          </w:rPr>
          <w:fldChar w:fldCharType="begin"/>
        </w:r>
        <w:r>
          <w:rPr>
            <w:noProof/>
            <w:webHidden/>
          </w:rPr>
          <w:instrText xml:space="preserve"> PAGEREF _Toc63536475 \h </w:instrText>
        </w:r>
      </w:ins>
      <w:r>
        <w:rPr>
          <w:noProof/>
          <w:webHidden/>
        </w:rPr>
      </w:r>
      <w:r>
        <w:rPr>
          <w:noProof/>
          <w:webHidden/>
        </w:rPr>
        <w:fldChar w:fldCharType="separate"/>
      </w:r>
      <w:ins w:id="493" w:author="duarte miguel" w:date="2021-02-06T20:40:00Z">
        <w:r>
          <w:rPr>
            <w:noProof/>
            <w:webHidden/>
          </w:rPr>
          <w:t>16</w:t>
        </w:r>
        <w:r>
          <w:rPr>
            <w:noProof/>
            <w:webHidden/>
          </w:rPr>
          <w:fldChar w:fldCharType="end"/>
        </w:r>
        <w:r w:rsidRPr="00680591">
          <w:rPr>
            <w:rStyle w:val="Hiperligao"/>
            <w:noProof/>
          </w:rPr>
          <w:fldChar w:fldCharType="end"/>
        </w:r>
      </w:ins>
    </w:p>
    <w:p w14:paraId="3A1199E1" w14:textId="432628BD" w:rsidR="00C7571E" w:rsidRDefault="00C7571E">
      <w:pPr>
        <w:pStyle w:val="ndicedeilustraes"/>
        <w:tabs>
          <w:tab w:val="right" w:leader="dot" w:pos="9061"/>
        </w:tabs>
        <w:rPr>
          <w:ins w:id="494" w:author="duarte miguel" w:date="2021-02-06T20:40:00Z"/>
          <w:rFonts w:asciiTheme="minorHAnsi" w:eastAsiaTheme="minorEastAsia" w:hAnsiTheme="minorHAnsi" w:cstheme="minorBidi"/>
          <w:noProof/>
          <w:sz w:val="22"/>
          <w:szCs w:val="22"/>
        </w:rPr>
      </w:pPr>
      <w:ins w:id="495"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"_Toc63536476"</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2.1 - Módulo Driver L298N</w:t>
        </w:r>
        <w:r>
          <w:rPr>
            <w:noProof/>
            <w:webHidden/>
          </w:rPr>
          <w:tab/>
        </w:r>
        <w:r>
          <w:rPr>
            <w:noProof/>
            <w:webHidden/>
          </w:rPr>
          <w:fldChar w:fldCharType="begin"/>
        </w:r>
        <w:r>
          <w:rPr>
            <w:noProof/>
            <w:webHidden/>
          </w:rPr>
          <w:instrText xml:space="preserve"> PAGEREF _Toc63536476 \h </w:instrText>
        </w:r>
      </w:ins>
      <w:r>
        <w:rPr>
          <w:noProof/>
          <w:webHidden/>
        </w:rPr>
      </w:r>
      <w:r>
        <w:rPr>
          <w:noProof/>
          <w:webHidden/>
        </w:rPr>
        <w:fldChar w:fldCharType="separate"/>
      </w:r>
      <w:ins w:id="496" w:author="duarte miguel" w:date="2021-02-06T20:40:00Z">
        <w:r>
          <w:rPr>
            <w:noProof/>
            <w:webHidden/>
          </w:rPr>
          <w:t>18</w:t>
        </w:r>
        <w:r>
          <w:rPr>
            <w:noProof/>
            <w:webHidden/>
          </w:rPr>
          <w:fldChar w:fldCharType="end"/>
        </w:r>
        <w:r w:rsidRPr="00680591">
          <w:rPr>
            <w:rStyle w:val="Hiperligao"/>
            <w:noProof/>
          </w:rPr>
          <w:fldChar w:fldCharType="end"/>
        </w:r>
      </w:ins>
    </w:p>
    <w:p w14:paraId="5049272D" w14:textId="155B6FC1" w:rsidR="00C7571E" w:rsidRDefault="00C7571E">
      <w:pPr>
        <w:pStyle w:val="ndicedeilustraes"/>
        <w:tabs>
          <w:tab w:val="right" w:leader="dot" w:pos="9061"/>
        </w:tabs>
        <w:rPr>
          <w:ins w:id="497" w:author="duarte miguel" w:date="2021-02-06T20:40:00Z"/>
          <w:rFonts w:asciiTheme="minorHAnsi" w:eastAsiaTheme="minorEastAsia" w:hAnsiTheme="minorHAnsi" w:cstheme="minorBidi"/>
          <w:noProof/>
          <w:sz w:val="22"/>
          <w:szCs w:val="22"/>
        </w:rPr>
      </w:pPr>
      <w:ins w:id="498"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"_Toc63536477"</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2.2 - Array de sensores QTR-8A</w:t>
        </w:r>
        <w:r>
          <w:rPr>
            <w:noProof/>
            <w:webHidden/>
          </w:rPr>
          <w:tab/>
        </w:r>
        <w:r>
          <w:rPr>
            <w:noProof/>
            <w:webHidden/>
          </w:rPr>
          <w:fldChar w:fldCharType="begin"/>
        </w:r>
        <w:r>
          <w:rPr>
            <w:noProof/>
            <w:webHidden/>
          </w:rPr>
          <w:instrText xml:space="preserve"> PAGEREF _Toc63536477 \h </w:instrText>
        </w:r>
      </w:ins>
      <w:r>
        <w:rPr>
          <w:noProof/>
          <w:webHidden/>
        </w:rPr>
      </w:r>
      <w:r>
        <w:rPr>
          <w:noProof/>
          <w:webHidden/>
        </w:rPr>
        <w:fldChar w:fldCharType="separate"/>
      </w:r>
      <w:ins w:id="499" w:author="duarte miguel" w:date="2021-02-06T20:40:00Z">
        <w:r>
          <w:rPr>
            <w:noProof/>
            <w:webHidden/>
          </w:rPr>
          <w:t>18</w:t>
        </w:r>
        <w:r>
          <w:rPr>
            <w:noProof/>
            <w:webHidden/>
          </w:rPr>
          <w:fldChar w:fldCharType="end"/>
        </w:r>
        <w:r w:rsidRPr="00680591">
          <w:rPr>
            <w:rStyle w:val="Hiperligao"/>
            <w:noProof/>
          </w:rPr>
          <w:fldChar w:fldCharType="end"/>
        </w:r>
      </w:ins>
    </w:p>
    <w:p w14:paraId="2170CC68" w14:textId="58FCD95C" w:rsidR="00C7571E" w:rsidRDefault="00C7571E">
      <w:pPr>
        <w:pStyle w:val="ndicedeilustraes"/>
        <w:tabs>
          <w:tab w:val="right" w:leader="dot" w:pos="9061"/>
        </w:tabs>
        <w:rPr>
          <w:ins w:id="500" w:author="duarte miguel" w:date="2021-02-06T20:40:00Z"/>
          <w:rFonts w:asciiTheme="minorHAnsi" w:eastAsiaTheme="minorEastAsia" w:hAnsiTheme="minorHAnsi" w:cstheme="minorBidi"/>
          <w:noProof/>
          <w:sz w:val="22"/>
          <w:szCs w:val="22"/>
        </w:rPr>
      </w:pPr>
      <w:ins w:id="501"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"_Toc63536478"</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2.3 - Sensores usados para seguir a linha: S3 e S6</w:t>
        </w:r>
        <w:r>
          <w:rPr>
            <w:noProof/>
            <w:webHidden/>
          </w:rPr>
          <w:tab/>
        </w:r>
        <w:r>
          <w:rPr>
            <w:noProof/>
            <w:webHidden/>
          </w:rPr>
          <w:fldChar w:fldCharType="begin"/>
        </w:r>
        <w:r>
          <w:rPr>
            <w:noProof/>
            <w:webHidden/>
          </w:rPr>
          <w:instrText xml:space="preserve"> PAGEREF _Toc63536478 \h </w:instrText>
        </w:r>
      </w:ins>
      <w:r>
        <w:rPr>
          <w:noProof/>
          <w:webHidden/>
        </w:rPr>
      </w:r>
      <w:r>
        <w:rPr>
          <w:noProof/>
          <w:webHidden/>
        </w:rPr>
        <w:fldChar w:fldCharType="separate"/>
      </w:r>
      <w:ins w:id="502" w:author="duarte miguel" w:date="2021-02-06T20:40:00Z">
        <w:r>
          <w:rPr>
            <w:noProof/>
            <w:webHidden/>
          </w:rPr>
          <w:t>18</w:t>
        </w:r>
        <w:r>
          <w:rPr>
            <w:noProof/>
            <w:webHidden/>
          </w:rPr>
          <w:fldChar w:fldCharType="end"/>
        </w:r>
        <w:r w:rsidRPr="00680591">
          <w:rPr>
            <w:rStyle w:val="Hiperligao"/>
            <w:noProof/>
          </w:rPr>
          <w:fldChar w:fldCharType="end"/>
        </w:r>
      </w:ins>
    </w:p>
    <w:p w14:paraId="7F5E6A33" w14:textId="59E08806" w:rsidR="00C7571E" w:rsidRDefault="00C7571E">
      <w:pPr>
        <w:pStyle w:val="ndicedeilustraes"/>
        <w:tabs>
          <w:tab w:val="right" w:leader="dot" w:pos="9061"/>
        </w:tabs>
        <w:rPr>
          <w:ins w:id="503" w:author="duarte miguel" w:date="2021-02-06T20:40:00Z"/>
          <w:rFonts w:asciiTheme="minorHAnsi" w:eastAsiaTheme="minorEastAsia" w:hAnsiTheme="minorHAnsi" w:cstheme="minorBidi"/>
          <w:noProof/>
          <w:sz w:val="22"/>
          <w:szCs w:val="22"/>
        </w:rPr>
      </w:pPr>
      <w:ins w:id="504"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"_Toc63536479"</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2.4 - Esquemático do gerador de onda PWM</w:t>
        </w:r>
        <w:r>
          <w:rPr>
            <w:noProof/>
            <w:webHidden/>
          </w:rPr>
          <w:tab/>
        </w:r>
        <w:r>
          <w:rPr>
            <w:noProof/>
            <w:webHidden/>
          </w:rPr>
          <w:fldChar w:fldCharType="begin"/>
        </w:r>
        <w:r>
          <w:rPr>
            <w:noProof/>
            <w:webHidden/>
          </w:rPr>
          <w:instrText xml:space="preserve"> PAGEREF _Toc63536479 \h </w:instrText>
        </w:r>
      </w:ins>
      <w:r>
        <w:rPr>
          <w:noProof/>
          <w:webHidden/>
        </w:rPr>
      </w:r>
      <w:r>
        <w:rPr>
          <w:noProof/>
          <w:webHidden/>
        </w:rPr>
        <w:fldChar w:fldCharType="separate"/>
      </w:r>
      <w:ins w:id="505" w:author="duarte miguel" w:date="2021-02-06T20:40:00Z">
        <w:r>
          <w:rPr>
            <w:noProof/>
            <w:webHidden/>
          </w:rPr>
          <w:t>19</w:t>
        </w:r>
        <w:r>
          <w:rPr>
            <w:noProof/>
            <w:webHidden/>
          </w:rPr>
          <w:fldChar w:fldCharType="end"/>
        </w:r>
        <w:r w:rsidRPr="00680591">
          <w:rPr>
            <w:rStyle w:val="Hiperligao"/>
            <w:noProof/>
          </w:rPr>
          <w:fldChar w:fldCharType="end"/>
        </w:r>
      </w:ins>
    </w:p>
    <w:p w14:paraId="641D1E1C" w14:textId="7E559019" w:rsidR="00C7571E" w:rsidRDefault="00C7571E">
      <w:pPr>
        <w:pStyle w:val="ndicedeilustraes"/>
        <w:tabs>
          <w:tab w:val="right" w:leader="dot" w:pos="9061"/>
        </w:tabs>
        <w:rPr>
          <w:ins w:id="506" w:author="duarte miguel" w:date="2021-02-06T20:40:00Z"/>
          <w:rFonts w:asciiTheme="minorHAnsi" w:eastAsiaTheme="minorEastAsia" w:hAnsiTheme="minorHAnsi" w:cstheme="minorBidi"/>
          <w:noProof/>
          <w:sz w:val="22"/>
          <w:szCs w:val="22"/>
        </w:rPr>
      </w:pPr>
      <w:ins w:id="507"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"_Toc63536480"</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2.5 - Esquemático do circuito estabelece a tensão de comparação</w:t>
        </w:r>
        <w:r>
          <w:rPr>
            <w:noProof/>
            <w:webHidden/>
          </w:rPr>
          <w:tab/>
        </w:r>
        <w:r>
          <w:rPr>
            <w:noProof/>
            <w:webHidden/>
          </w:rPr>
          <w:fldChar w:fldCharType="begin"/>
        </w:r>
        <w:r>
          <w:rPr>
            <w:noProof/>
            <w:webHidden/>
          </w:rPr>
          <w:instrText xml:space="preserve"> PAGEREF _Toc63536480 \h </w:instrText>
        </w:r>
      </w:ins>
      <w:r>
        <w:rPr>
          <w:noProof/>
          <w:webHidden/>
        </w:rPr>
      </w:r>
      <w:r>
        <w:rPr>
          <w:noProof/>
          <w:webHidden/>
        </w:rPr>
        <w:fldChar w:fldCharType="separate"/>
      </w:r>
      <w:ins w:id="508" w:author="duarte miguel" w:date="2021-02-06T20:40:00Z">
        <w:r>
          <w:rPr>
            <w:noProof/>
            <w:webHidden/>
          </w:rPr>
          <w:t>21</w:t>
        </w:r>
        <w:r>
          <w:rPr>
            <w:noProof/>
            <w:webHidden/>
          </w:rPr>
          <w:fldChar w:fldCharType="end"/>
        </w:r>
        <w:r w:rsidRPr="00680591">
          <w:rPr>
            <w:rStyle w:val="Hiperligao"/>
            <w:noProof/>
          </w:rPr>
          <w:fldChar w:fldCharType="end"/>
        </w:r>
      </w:ins>
    </w:p>
    <w:p w14:paraId="4C19147A" w14:textId="73055799" w:rsidR="00C7571E" w:rsidRDefault="00C7571E">
      <w:pPr>
        <w:pStyle w:val="ndicedeilustraes"/>
        <w:tabs>
          <w:tab w:val="right" w:leader="dot" w:pos="9061"/>
        </w:tabs>
        <w:rPr>
          <w:ins w:id="509" w:author="duarte miguel" w:date="2021-02-06T20:40:00Z"/>
          <w:rFonts w:asciiTheme="minorHAnsi" w:eastAsiaTheme="minorEastAsia" w:hAnsiTheme="minorHAnsi" w:cstheme="minorBidi"/>
          <w:noProof/>
          <w:sz w:val="22"/>
          <w:szCs w:val="22"/>
        </w:rPr>
      </w:pPr>
      <w:ins w:id="510"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"_Toc63536481"</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2.6 - Esquemático do circuito para os sensores a ser usados como componentes analógicos</w:t>
        </w:r>
        <w:r>
          <w:rPr>
            <w:noProof/>
            <w:webHidden/>
          </w:rPr>
          <w:tab/>
        </w:r>
        <w:r>
          <w:rPr>
            <w:noProof/>
            <w:webHidden/>
          </w:rPr>
          <w:fldChar w:fldCharType="begin"/>
        </w:r>
        <w:r>
          <w:rPr>
            <w:noProof/>
            <w:webHidden/>
          </w:rPr>
          <w:instrText xml:space="preserve"> PAGEREF _Toc63536481 \h </w:instrText>
        </w:r>
      </w:ins>
      <w:r>
        <w:rPr>
          <w:noProof/>
          <w:webHidden/>
        </w:rPr>
      </w:r>
      <w:r>
        <w:rPr>
          <w:noProof/>
          <w:webHidden/>
        </w:rPr>
        <w:fldChar w:fldCharType="separate"/>
      </w:r>
      <w:ins w:id="511" w:author="duarte miguel" w:date="2021-02-06T20:40:00Z">
        <w:r>
          <w:rPr>
            <w:noProof/>
            <w:webHidden/>
          </w:rPr>
          <w:t>22</w:t>
        </w:r>
        <w:r>
          <w:rPr>
            <w:noProof/>
            <w:webHidden/>
          </w:rPr>
          <w:fldChar w:fldCharType="end"/>
        </w:r>
        <w:r w:rsidRPr="00680591">
          <w:rPr>
            <w:rStyle w:val="Hiperligao"/>
            <w:noProof/>
          </w:rPr>
          <w:fldChar w:fldCharType="end"/>
        </w:r>
      </w:ins>
    </w:p>
    <w:p w14:paraId="79337345" w14:textId="695D3998" w:rsidR="00C7571E" w:rsidRDefault="00C7571E">
      <w:pPr>
        <w:pStyle w:val="ndicedeilustraes"/>
        <w:tabs>
          <w:tab w:val="right" w:leader="dot" w:pos="9061"/>
        </w:tabs>
        <w:rPr>
          <w:ins w:id="512" w:author="duarte miguel" w:date="2021-02-06T20:40:00Z"/>
          <w:rFonts w:asciiTheme="minorHAnsi" w:eastAsiaTheme="minorEastAsia" w:hAnsiTheme="minorHAnsi" w:cstheme="minorBidi"/>
          <w:noProof/>
          <w:sz w:val="22"/>
          <w:szCs w:val="22"/>
        </w:rPr>
      </w:pPr>
      <w:ins w:id="513"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"_Toc63536482"</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2.7 - Esquemático do circuito para os sensores a ser usados como componentes digitais</w:t>
        </w:r>
        <w:r>
          <w:rPr>
            <w:noProof/>
            <w:webHidden/>
          </w:rPr>
          <w:tab/>
        </w:r>
        <w:r>
          <w:rPr>
            <w:noProof/>
            <w:webHidden/>
          </w:rPr>
          <w:fldChar w:fldCharType="begin"/>
        </w:r>
        <w:r>
          <w:rPr>
            <w:noProof/>
            <w:webHidden/>
          </w:rPr>
          <w:instrText xml:space="preserve"> PAGEREF _Toc63536482 \h </w:instrText>
        </w:r>
      </w:ins>
      <w:r>
        <w:rPr>
          <w:noProof/>
          <w:webHidden/>
        </w:rPr>
      </w:r>
      <w:r>
        <w:rPr>
          <w:noProof/>
          <w:webHidden/>
        </w:rPr>
        <w:fldChar w:fldCharType="separate"/>
      </w:r>
      <w:ins w:id="514" w:author="duarte miguel" w:date="2021-02-06T20:40:00Z">
        <w:r>
          <w:rPr>
            <w:noProof/>
            <w:webHidden/>
          </w:rPr>
          <w:t>22</w:t>
        </w:r>
        <w:r>
          <w:rPr>
            <w:noProof/>
            <w:webHidden/>
          </w:rPr>
          <w:fldChar w:fldCharType="end"/>
        </w:r>
        <w:r w:rsidRPr="00680591">
          <w:rPr>
            <w:rStyle w:val="Hiperligao"/>
            <w:noProof/>
          </w:rPr>
          <w:fldChar w:fldCharType="end"/>
        </w:r>
      </w:ins>
    </w:p>
    <w:p w14:paraId="45DA0DEF" w14:textId="16AA9B41" w:rsidR="00C7571E" w:rsidRDefault="00C7571E">
      <w:pPr>
        <w:pStyle w:val="ndicedeilustraes"/>
        <w:tabs>
          <w:tab w:val="right" w:leader="dot" w:pos="9061"/>
        </w:tabs>
        <w:rPr>
          <w:ins w:id="515" w:author="duarte miguel" w:date="2021-02-06T20:40:00Z"/>
          <w:rFonts w:asciiTheme="minorHAnsi" w:eastAsiaTheme="minorEastAsia" w:hAnsiTheme="minorHAnsi" w:cstheme="minorBidi"/>
          <w:noProof/>
          <w:sz w:val="22"/>
          <w:szCs w:val="22"/>
        </w:rPr>
      </w:pPr>
      <w:ins w:id="516"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"_Toc63536483"</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2.8 - Máquina de Moore</w:t>
        </w:r>
        <w:r>
          <w:rPr>
            <w:noProof/>
            <w:webHidden/>
          </w:rPr>
          <w:tab/>
        </w:r>
        <w:r>
          <w:rPr>
            <w:noProof/>
            <w:webHidden/>
          </w:rPr>
          <w:fldChar w:fldCharType="begin"/>
        </w:r>
        <w:r>
          <w:rPr>
            <w:noProof/>
            <w:webHidden/>
          </w:rPr>
          <w:instrText xml:space="preserve"> PAGEREF _Toc63536483 \h </w:instrText>
        </w:r>
      </w:ins>
      <w:r>
        <w:rPr>
          <w:noProof/>
          <w:webHidden/>
        </w:rPr>
      </w:r>
      <w:r>
        <w:rPr>
          <w:noProof/>
          <w:webHidden/>
        </w:rPr>
        <w:fldChar w:fldCharType="separate"/>
      </w:r>
      <w:ins w:id="517" w:author="duarte miguel" w:date="2021-02-06T20:40:00Z">
        <w:r>
          <w:rPr>
            <w:noProof/>
            <w:webHidden/>
          </w:rPr>
          <w:t>23</w:t>
        </w:r>
        <w:r>
          <w:rPr>
            <w:noProof/>
            <w:webHidden/>
          </w:rPr>
          <w:fldChar w:fldCharType="end"/>
        </w:r>
        <w:r w:rsidRPr="00680591">
          <w:rPr>
            <w:rStyle w:val="Hiperligao"/>
            <w:noProof/>
          </w:rPr>
          <w:fldChar w:fldCharType="end"/>
        </w:r>
      </w:ins>
    </w:p>
    <w:p w14:paraId="59556B01" w14:textId="183C1EAA" w:rsidR="00C7571E" w:rsidRDefault="00C7571E">
      <w:pPr>
        <w:pStyle w:val="ndicedeilustraes"/>
        <w:tabs>
          <w:tab w:val="right" w:leader="dot" w:pos="9061"/>
        </w:tabs>
        <w:rPr>
          <w:ins w:id="518" w:author="duarte miguel" w:date="2021-02-06T20:40:00Z"/>
          <w:rFonts w:asciiTheme="minorHAnsi" w:eastAsiaTheme="minorEastAsia" w:hAnsiTheme="minorHAnsi" w:cstheme="minorBidi"/>
          <w:noProof/>
          <w:sz w:val="22"/>
          <w:szCs w:val="22"/>
        </w:rPr>
      </w:pPr>
      <w:ins w:id="51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"_Toc63536484"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2.9 - Linha preta usada para os testes</w:t>
        </w:r>
        <w:r>
          <w:rPr>
            <w:noProof/>
            <w:webHidden/>
          </w:rPr>
          <w:tab/>
        </w:r>
        <w:r>
          <w:rPr>
            <w:noProof/>
            <w:webHidden/>
          </w:rPr>
          <w:fldChar w:fldCharType="begin"/>
        </w:r>
        <w:r>
          <w:rPr>
            <w:noProof/>
            <w:webHidden/>
          </w:rPr>
          <w:instrText xml:space="preserve"> PAGEREF _Toc63536484 \h </w:instrText>
        </w:r>
      </w:ins>
      <w:r>
        <w:rPr>
          <w:noProof/>
          <w:webHidden/>
        </w:rPr>
      </w:r>
      <w:r>
        <w:rPr>
          <w:noProof/>
          <w:webHidden/>
        </w:rPr>
        <w:fldChar w:fldCharType="separate"/>
      </w:r>
      <w:ins w:id="520" w:author="duarte miguel" w:date="2021-02-06T20:40:00Z">
        <w:r>
          <w:rPr>
            <w:noProof/>
            <w:webHidden/>
          </w:rPr>
          <w:t>24</w:t>
        </w:r>
        <w:r>
          <w:rPr>
            <w:noProof/>
            <w:webHidden/>
          </w:rPr>
          <w:fldChar w:fldCharType="end"/>
        </w:r>
        <w:r w:rsidRPr="00680591">
          <w:rPr>
            <w:rStyle w:val="Hiperligao"/>
            <w:noProof/>
          </w:rPr>
          <w:fldChar w:fldCharType="end"/>
        </w:r>
      </w:ins>
    </w:p>
    <w:p w14:paraId="3CF6F5C2" w14:textId="0AE6A557" w:rsidR="00C7571E" w:rsidRDefault="00C7571E">
      <w:pPr>
        <w:pStyle w:val="ndicedeilustraes"/>
        <w:tabs>
          <w:tab w:val="right" w:leader="dot" w:pos="9061"/>
        </w:tabs>
        <w:rPr>
          <w:ins w:id="521" w:author="duarte miguel" w:date="2021-02-06T20:40:00Z"/>
          <w:rFonts w:asciiTheme="minorHAnsi" w:eastAsiaTheme="minorEastAsia" w:hAnsiTheme="minorHAnsi" w:cstheme="minorBidi"/>
          <w:noProof/>
          <w:sz w:val="22"/>
          <w:szCs w:val="22"/>
        </w:rPr>
      </w:pPr>
      <w:ins w:id="52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"_Toc63536485"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2.10 – Sensores usados na máquina de estados: S1, S5 e S8</w:t>
        </w:r>
        <w:r>
          <w:rPr>
            <w:noProof/>
            <w:webHidden/>
          </w:rPr>
          <w:tab/>
        </w:r>
        <w:r>
          <w:rPr>
            <w:noProof/>
            <w:webHidden/>
          </w:rPr>
          <w:fldChar w:fldCharType="begin"/>
        </w:r>
        <w:r>
          <w:rPr>
            <w:noProof/>
            <w:webHidden/>
          </w:rPr>
          <w:instrText xml:space="preserve"> PAGEREF _Toc63536485 \h </w:instrText>
        </w:r>
      </w:ins>
      <w:r>
        <w:rPr>
          <w:noProof/>
          <w:webHidden/>
        </w:rPr>
      </w:r>
      <w:r>
        <w:rPr>
          <w:noProof/>
          <w:webHidden/>
        </w:rPr>
        <w:fldChar w:fldCharType="separate"/>
      </w:r>
      <w:ins w:id="523" w:author="duarte miguel" w:date="2021-02-06T20:40:00Z">
        <w:r>
          <w:rPr>
            <w:noProof/>
            <w:webHidden/>
          </w:rPr>
          <w:t>24</w:t>
        </w:r>
        <w:r>
          <w:rPr>
            <w:noProof/>
            <w:webHidden/>
          </w:rPr>
          <w:fldChar w:fldCharType="end"/>
        </w:r>
        <w:r w:rsidRPr="00680591">
          <w:rPr>
            <w:rStyle w:val="Hiperligao"/>
            <w:noProof/>
          </w:rPr>
          <w:fldChar w:fldCharType="end"/>
        </w:r>
      </w:ins>
    </w:p>
    <w:p w14:paraId="693ED8A2" w14:textId="0E616636" w:rsidR="00C7571E" w:rsidRDefault="00C7571E">
      <w:pPr>
        <w:pStyle w:val="ndicedeilustraes"/>
        <w:tabs>
          <w:tab w:val="right" w:leader="dot" w:pos="9061"/>
        </w:tabs>
        <w:rPr>
          <w:ins w:id="524" w:author="duarte miguel" w:date="2021-02-06T20:40:00Z"/>
          <w:rFonts w:asciiTheme="minorHAnsi" w:eastAsiaTheme="minorEastAsia" w:hAnsiTheme="minorHAnsi" w:cstheme="minorBidi"/>
          <w:noProof/>
          <w:sz w:val="22"/>
          <w:szCs w:val="22"/>
        </w:rPr>
      </w:pPr>
      <w:ins w:id="525"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"_Toc63536486"</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2.11 - Botão de pressão</w:t>
        </w:r>
        <w:r>
          <w:rPr>
            <w:noProof/>
            <w:webHidden/>
          </w:rPr>
          <w:tab/>
        </w:r>
        <w:r>
          <w:rPr>
            <w:noProof/>
            <w:webHidden/>
          </w:rPr>
          <w:fldChar w:fldCharType="begin"/>
        </w:r>
        <w:r>
          <w:rPr>
            <w:noProof/>
            <w:webHidden/>
          </w:rPr>
          <w:instrText xml:space="preserve"> PAGEREF _Toc63536486 \h </w:instrText>
        </w:r>
      </w:ins>
      <w:r>
        <w:rPr>
          <w:noProof/>
          <w:webHidden/>
        </w:rPr>
      </w:r>
      <w:r>
        <w:rPr>
          <w:noProof/>
          <w:webHidden/>
        </w:rPr>
        <w:fldChar w:fldCharType="separate"/>
      </w:r>
      <w:ins w:id="526" w:author="duarte miguel" w:date="2021-02-06T20:40:00Z">
        <w:r>
          <w:rPr>
            <w:noProof/>
            <w:webHidden/>
          </w:rPr>
          <w:t>24</w:t>
        </w:r>
        <w:r>
          <w:rPr>
            <w:noProof/>
            <w:webHidden/>
          </w:rPr>
          <w:fldChar w:fldCharType="end"/>
        </w:r>
        <w:r w:rsidRPr="00680591">
          <w:rPr>
            <w:rStyle w:val="Hiperligao"/>
            <w:noProof/>
          </w:rPr>
          <w:fldChar w:fldCharType="end"/>
        </w:r>
      </w:ins>
    </w:p>
    <w:p w14:paraId="2B09B1CB" w14:textId="20213C81" w:rsidR="00C7571E" w:rsidRDefault="00C7571E">
      <w:pPr>
        <w:pStyle w:val="ndicedeilustraes"/>
        <w:tabs>
          <w:tab w:val="right" w:leader="dot" w:pos="9061"/>
        </w:tabs>
        <w:rPr>
          <w:ins w:id="527" w:author="duarte miguel" w:date="2021-02-06T20:40:00Z"/>
          <w:rFonts w:asciiTheme="minorHAnsi" w:eastAsiaTheme="minorEastAsia" w:hAnsiTheme="minorHAnsi" w:cstheme="minorBidi"/>
          <w:noProof/>
          <w:sz w:val="22"/>
          <w:szCs w:val="22"/>
        </w:rPr>
      </w:pPr>
      <w:ins w:id="528"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"_Toc63536487"</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2.12 - Diagrama da máquina de estados</w:t>
        </w:r>
        <w:r>
          <w:rPr>
            <w:noProof/>
            <w:webHidden/>
          </w:rPr>
          <w:tab/>
        </w:r>
        <w:r>
          <w:rPr>
            <w:noProof/>
            <w:webHidden/>
          </w:rPr>
          <w:fldChar w:fldCharType="begin"/>
        </w:r>
        <w:r>
          <w:rPr>
            <w:noProof/>
            <w:webHidden/>
          </w:rPr>
          <w:instrText xml:space="preserve"> PAGEREF _Toc63536487 \h </w:instrText>
        </w:r>
      </w:ins>
      <w:r>
        <w:rPr>
          <w:noProof/>
          <w:webHidden/>
        </w:rPr>
      </w:r>
      <w:r>
        <w:rPr>
          <w:noProof/>
          <w:webHidden/>
        </w:rPr>
        <w:fldChar w:fldCharType="separate"/>
      </w:r>
      <w:ins w:id="529" w:author="duarte miguel" w:date="2021-02-06T20:40:00Z">
        <w:r>
          <w:rPr>
            <w:noProof/>
            <w:webHidden/>
          </w:rPr>
          <w:t>25</w:t>
        </w:r>
        <w:r>
          <w:rPr>
            <w:noProof/>
            <w:webHidden/>
          </w:rPr>
          <w:fldChar w:fldCharType="end"/>
        </w:r>
        <w:r w:rsidRPr="00680591">
          <w:rPr>
            <w:rStyle w:val="Hiperligao"/>
            <w:noProof/>
          </w:rPr>
          <w:fldChar w:fldCharType="end"/>
        </w:r>
      </w:ins>
    </w:p>
    <w:p w14:paraId="2DF684A6" w14:textId="5A7CD515" w:rsidR="00C7571E" w:rsidRDefault="00C7571E">
      <w:pPr>
        <w:pStyle w:val="ndicedeilustraes"/>
        <w:tabs>
          <w:tab w:val="right" w:leader="dot" w:pos="9061"/>
        </w:tabs>
        <w:rPr>
          <w:ins w:id="530" w:author="duarte miguel" w:date="2021-02-06T20:40:00Z"/>
          <w:rFonts w:asciiTheme="minorHAnsi" w:eastAsiaTheme="minorEastAsia" w:hAnsiTheme="minorHAnsi" w:cstheme="minorBidi"/>
          <w:noProof/>
          <w:sz w:val="22"/>
          <w:szCs w:val="22"/>
        </w:rPr>
      </w:pPr>
      <w:ins w:id="531"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"_Toc63536488"</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2.13 - Lógica do próximo estado</w:t>
        </w:r>
        <w:r>
          <w:rPr>
            <w:noProof/>
            <w:webHidden/>
          </w:rPr>
          <w:tab/>
        </w:r>
        <w:r>
          <w:rPr>
            <w:noProof/>
            <w:webHidden/>
          </w:rPr>
          <w:fldChar w:fldCharType="begin"/>
        </w:r>
        <w:r>
          <w:rPr>
            <w:noProof/>
            <w:webHidden/>
          </w:rPr>
          <w:instrText xml:space="preserve"> PAGEREF _Toc63536488 \h </w:instrText>
        </w:r>
      </w:ins>
      <w:r>
        <w:rPr>
          <w:noProof/>
          <w:webHidden/>
        </w:rPr>
      </w:r>
      <w:r>
        <w:rPr>
          <w:noProof/>
          <w:webHidden/>
        </w:rPr>
        <w:fldChar w:fldCharType="separate"/>
      </w:r>
      <w:ins w:id="532" w:author="duarte miguel" w:date="2021-02-06T20:40:00Z">
        <w:r>
          <w:rPr>
            <w:noProof/>
            <w:webHidden/>
          </w:rPr>
          <w:t>27</w:t>
        </w:r>
        <w:r>
          <w:rPr>
            <w:noProof/>
            <w:webHidden/>
          </w:rPr>
          <w:fldChar w:fldCharType="end"/>
        </w:r>
        <w:r w:rsidRPr="00680591">
          <w:rPr>
            <w:rStyle w:val="Hiperligao"/>
            <w:noProof/>
          </w:rPr>
          <w:fldChar w:fldCharType="end"/>
        </w:r>
      </w:ins>
    </w:p>
    <w:p w14:paraId="654BAE37" w14:textId="6C857481" w:rsidR="00C7571E" w:rsidRDefault="00C7571E">
      <w:pPr>
        <w:pStyle w:val="ndicedeilustraes"/>
        <w:tabs>
          <w:tab w:val="right" w:leader="dot" w:pos="9061"/>
        </w:tabs>
        <w:rPr>
          <w:ins w:id="533" w:author="duarte miguel" w:date="2021-02-06T20:40:00Z"/>
          <w:rFonts w:asciiTheme="minorHAnsi" w:eastAsiaTheme="minorEastAsia" w:hAnsiTheme="minorHAnsi" w:cstheme="minorBidi"/>
          <w:noProof/>
          <w:sz w:val="22"/>
          <w:szCs w:val="22"/>
        </w:rPr>
      </w:pPr>
      <w:ins w:id="534"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"_Toc63536489"</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2.14 - Lógica de saída</w:t>
        </w:r>
        <w:r>
          <w:rPr>
            <w:noProof/>
            <w:webHidden/>
          </w:rPr>
          <w:tab/>
        </w:r>
        <w:r>
          <w:rPr>
            <w:noProof/>
            <w:webHidden/>
          </w:rPr>
          <w:fldChar w:fldCharType="begin"/>
        </w:r>
        <w:r>
          <w:rPr>
            <w:noProof/>
            <w:webHidden/>
          </w:rPr>
          <w:instrText xml:space="preserve"> PAGEREF _Toc63536489 \h </w:instrText>
        </w:r>
      </w:ins>
      <w:r>
        <w:rPr>
          <w:noProof/>
          <w:webHidden/>
        </w:rPr>
      </w:r>
      <w:r>
        <w:rPr>
          <w:noProof/>
          <w:webHidden/>
        </w:rPr>
        <w:fldChar w:fldCharType="separate"/>
      </w:r>
      <w:ins w:id="535" w:author="duarte miguel" w:date="2021-02-06T20:40:00Z">
        <w:r>
          <w:rPr>
            <w:noProof/>
            <w:webHidden/>
          </w:rPr>
          <w:t>27</w:t>
        </w:r>
        <w:r>
          <w:rPr>
            <w:noProof/>
            <w:webHidden/>
          </w:rPr>
          <w:fldChar w:fldCharType="end"/>
        </w:r>
        <w:r w:rsidRPr="00680591">
          <w:rPr>
            <w:rStyle w:val="Hiperligao"/>
            <w:noProof/>
          </w:rPr>
          <w:fldChar w:fldCharType="end"/>
        </w:r>
      </w:ins>
    </w:p>
    <w:p w14:paraId="236772FC" w14:textId="21EF2EA3" w:rsidR="00C7571E" w:rsidRDefault="00C7571E">
      <w:pPr>
        <w:pStyle w:val="ndicedeilustraes"/>
        <w:tabs>
          <w:tab w:val="right" w:leader="dot" w:pos="9061"/>
        </w:tabs>
        <w:rPr>
          <w:ins w:id="536" w:author="duarte miguel" w:date="2021-02-06T20:40:00Z"/>
          <w:rFonts w:asciiTheme="minorHAnsi" w:eastAsiaTheme="minorEastAsia" w:hAnsiTheme="minorHAnsi" w:cstheme="minorBidi"/>
          <w:noProof/>
          <w:sz w:val="22"/>
          <w:szCs w:val="22"/>
        </w:rPr>
      </w:pPr>
      <w:ins w:id="537"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"_Toc63536490"</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2.15 - Desenho da máquina de estados</w:t>
        </w:r>
        <w:r>
          <w:rPr>
            <w:noProof/>
            <w:webHidden/>
          </w:rPr>
          <w:tab/>
        </w:r>
        <w:r>
          <w:rPr>
            <w:noProof/>
            <w:webHidden/>
          </w:rPr>
          <w:fldChar w:fldCharType="begin"/>
        </w:r>
        <w:r>
          <w:rPr>
            <w:noProof/>
            <w:webHidden/>
          </w:rPr>
          <w:instrText xml:space="preserve"> PAGEREF _Toc63536490 \h </w:instrText>
        </w:r>
      </w:ins>
      <w:r>
        <w:rPr>
          <w:noProof/>
          <w:webHidden/>
        </w:rPr>
      </w:r>
      <w:r>
        <w:rPr>
          <w:noProof/>
          <w:webHidden/>
        </w:rPr>
        <w:fldChar w:fldCharType="separate"/>
      </w:r>
      <w:ins w:id="538" w:author="duarte miguel" w:date="2021-02-06T20:40:00Z">
        <w:r>
          <w:rPr>
            <w:noProof/>
            <w:webHidden/>
          </w:rPr>
          <w:t>28</w:t>
        </w:r>
        <w:r>
          <w:rPr>
            <w:noProof/>
            <w:webHidden/>
          </w:rPr>
          <w:fldChar w:fldCharType="end"/>
        </w:r>
        <w:r w:rsidRPr="00680591">
          <w:rPr>
            <w:rStyle w:val="Hiperligao"/>
            <w:noProof/>
          </w:rPr>
          <w:fldChar w:fldCharType="end"/>
        </w:r>
      </w:ins>
    </w:p>
    <w:p w14:paraId="52B302D1" w14:textId="3A79C972" w:rsidR="00C7571E" w:rsidRDefault="00C7571E">
      <w:pPr>
        <w:pStyle w:val="ndicedeilustraes"/>
        <w:tabs>
          <w:tab w:val="right" w:leader="dot" w:pos="9061"/>
        </w:tabs>
        <w:rPr>
          <w:ins w:id="539" w:author="duarte miguel" w:date="2021-02-06T20:40:00Z"/>
          <w:rFonts w:asciiTheme="minorHAnsi" w:eastAsiaTheme="minorEastAsia" w:hAnsiTheme="minorHAnsi" w:cstheme="minorBidi"/>
          <w:noProof/>
          <w:sz w:val="22"/>
          <w:szCs w:val="22"/>
        </w:rPr>
      </w:pPr>
      <w:ins w:id="540"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"_Toc63536491"</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2.16 - Esquema do Flip-Flop J-k</w:t>
        </w:r>
        <w:r>
          <w:rPr>
            <w:noProof/>
            <w:webHidden/>
          </w:rPr>
          <w:tab/>
        </w:r>
        <w:r>
          <w:rPr>
            <w:noProof/>
            <w:webHidden/>
          </w:rPr>
          <w:fldChar w:fldCharType="begin"/>
        </w:r>
        <w:r>
          <w:rPr>
            <w:noProof/>
            <w:webHidden/>
          </w:rPr>
          <w:instrText xml:space="preserve"> PAGEREF _Toc63536491 \h </w:instrText>
        </w:r>
      </w:ins>
      <w:r>
        <w:rPr>
          <w:noProof/>
          <w:webHidden/>
        </w:rPr>
      </w:r>
      <w:r>
        <w:rPr>
          <w:noProof/>
          <w:webHidden/>
        </w:rPr>
        <w:fldChar w:fldCharType="separate"/>
      </w:r>
      <w:ins w:id="541" w:author="duarte miguel" w:date="2021-02-06T20:40:00Z">
        <w:r>
          <w:rPr>
            <w:noProof/>
            <w:webHidden/>
          </w:rPr>
          <w:t>28</w:t>
        </w:r>
        <w:r>
          <w:rPr>
            <w:noProof/>
            <w:webHidden/>
          </w:rPr>
          <w:fldChar w:fldCharType="end"/>
        </w:r>
        <w:r w:rsidRPr="00680591">
          <w:rPr>
            <w:rStyle w:val="Hiperligao"/>
            <w:noProof/>
          </w:rPr>
          <w:fldChar w:fldCharType="end"/>
        </w:r>
      </w:ins>
    </w:p>
    <w:p w14:paraId="387FDA87" w14:textId="4AD271C7" w:rsidR="00C7571E" w:rsidRDefault="00C7571E">
      <w:pPr>
        <w:pStyle w:val="ndicedeilustraes"/>
        <w:tabs>
          <w:tab w:val="right" w:leader="dot" w:pos="9061"/>
        </w:tabs>
        <w:rPr>
          <w:ins w:id="542" w:author="duarte miguel" w:date="2021-02-06T20:40:00Z"/>
          <w:rFonts w:asciiTheme="minorHAnsi" w:eastAsiaTheme="minorEastAsia" w:hAnsiTheme="minorHAnsi" w:cstheme="minorBidi"/>
          <w:noProof/>
          <w:sz w:val="22"/>
          <w:szCs w:val="22"/>
        </w:rPr>
      </w:pPr>
      <w:ins w:id="543"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"_Toc63536492"</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2.17 - Implementação do Oscilador</w:t>
        </w:r>
        <w:r>
          <w:rPr>
            <w:noProof/>
            <w:webHidden/>
          </w:rPr>
          <w:tab/>
        </w:r>
        <w:r>
          <w:rPr>
            <w:noProof/>
            <w:webHidden/>
          </w:rPr>
          <w:fldChar w:fldCharType="begin"/>
        </w:r>
        <w:r>
          <w:rPr>
            <w:noProof/>
            <w:webHidden/>
          </w:rPr>
          <w:instrText xml:space="preserve"> PAGEREF _Toc63536492 \h </w:instrText>
        </w:r>
      </w:ins>
      <w:r>
        <w:rPr>
          <w:noProof/>
          <w:webHidden/>
        </w:rPr>
      </w:r>
      <w:r>
        <w:rPr>
          <w:noProof/>
          <w:webHidden/>
        </w:rPr>
        <w:fldChar w:fldCharType="separate"/>
      </w:r>
      <w:ins w:id="544" w:author="duarte miguel" w:date="2021-02-06T20:40:00Z">
        <w:r>
          <w:rPr>
            <w:noProof/>
            <w:webHidden/>
          </w:rPr>
          <w:t>29</w:t>
        </w:r>
        <w:r>
          <w:rPr>
            <w:noProof/>
            <w:webHidden/>
          </w:rPr>
          <w:fldChar w:fldCharType="end"/>
        </w:r>
        <w:r w:rsidRPr="00680591">
          <w:rPr>
            <w:rStyle w:val="Hiperligao"/>
            <w:noProof/>
          </w:rPr>
          <w:fldChar w:fldCharType="end"/>
        </w:r>
      </w:ins>
    </w:p>
    <w:p w14:paraId="1BEF3547" w14:textId="25178C22" w:rsidR="00C7571E" w:rsidRDefault="00C7571E">
      <w:pPr>
        <w:pStyle w:val="ndicedeilustraes"/>
        <w:tabs>
          <w:tab w:val="right" w:leader="dot" w:pos="9061"/>
        </w:tabs>
        <w:rPr>
          <w:ins w:id="545" w:author="duarte miguel" w:date="2021-02-06T20:40:00Z"/>
          <w:rFonts w:asciiTheme="minorHAnsi" w:eastAsiaTheme="minorEastAsia" w:hAnsiTheme="minorHAnsi" w:cstheme="minorBidi"/>
          <w:noProof/>
          <w:sz w:val="22"/>
          <w:szCs w:val="22"/>
        </w:rPr>
      </w:pPr>
      <w:ins w:id="546"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"_Toc63536493"</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2.18 - Resposta do Oscilador de 1 kHz</w:t>
        </w:r>
        <w:r>
          <w:rPr>
            <w:noProof/>
            <w:webHidden/>
          </w:rPr>
          <w:tab/>
        </w:r>
        <w:r>
          <w:rPr>
            <w:noProof/>
            <w:webHidden/>
          </w:rPr>
          <w:fldChar w:fldCharType="begin"/>
        </w:r>
        <w:r>
          <w:rPr>
            <w:noProof/>
            <w:webHidden/>
          </w:rPr>
          <w:instrText xml:space="preserve"> PAGEREF _Toc63536493 \h </w:instrText>
        </w:r>
      </w:ins>
      <w:r>
        <w:rPr>
          <w:noProof/>
          <w:webHidden/>
        </w:rPr>
      </w:r>
      <w:r>
        <w:rPr>
          <w:noProof/>
          <w:webHidden/>
        </w:rPr>
        <w:fldChar w:fldCharType="separate"/>
      </w:r>
      <w:ins w:id="547" w:author="duarte miguel" w:date="2021-02-06T20:40:00Z">
        <w:r>
          <w:rPr>
            <w:noProof/>
            <w:webHidden/>
          </w:rPr>
          <w:t>30</w:t>
        </w:r>
        <w:r>
          <w:rPr>
            <w:noProof/>
            <w:webHidden/>
          </w:rPr>
          <w:fldChar w:fldCharType="end"/>
        </w:r>
        <w:r w:rsidRPr="00680591">
          <w:rPr>
            <w:rStyle w:val="Hiperligao"/>
            <w:noProof/>
          </w:rPr>
          <w:fldChar w:fldCharType="end"/>
        </w:r>
      </w:ins>
    </w:p>
    <w:p w14:paraId="42DB9C2A" w14:textId="1C460635" w:rsidR="00C7571E" w:rsidRDefault="00C7571E">
      <w:pPr>
        <w:pStyle w:val="ndicedeilustraes"/>
        <w:tabs>
          <w:tab w:val="right" w:leader="dot" w:pos="9061"/>
        </w:tabs>
        <w:rPr>
          <w:ins w:id="548" w:author="duarte miguel" w:date="2021-02-06T20:40:00Z"/>
          <w:rFonts w:asciiTheme="minorHAnsi" w:eastAsiaTheme="minorEastAsia" w:hAnsiTheme="minorHAnsi" w:cstheme="minorBidi"/>
          <w:noProof/>
          <w:sz w:val="22"/>
          <w:szCs w:val="22"/>
        </w:rPr>
      </w:pPr>
      <w:ins w:id="54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2.19 - Circuito RC de reset  e a sua resposta no tempo.</w:t>
        </w:r>
        <w:r>
          <w:rPr>
            <w:noProof/>
            <w:webHidden/>
          </w:rPr>
          <w:tab/>
        </w:r>
        <w:r>
          <w:rPr>
            <w:noProof/>
            <w:webHidden/>
          </w:rPr>
          <w:fldChar w:fldCharType="begin"/>
        </w:r>
        <w:r>
          <w:rPr>
            <w:noProof/>
            <w:webHidden/>
          </w:rPr>
          <w:instrText xml:space="preserve"> PAGEREF _Toc63536494 \h </w:instrText>
        </w:r>
      </w:ins>
      <w:r>
        <w:rPr>
          <w:noProof/>
          <w:webHidden/>
        </w:rPr>
      </w:r>
      <w:r>
        <w:rPr>
          <w:noProof/>
          <w:webHidden/>
        </w:rPr>
        <w:fldChar w:fldCharType="separate"/>
      </w:r>
      <w:ins w:id="550" w:author="duarte miguel" w:date="2021-02-06T20:40:00Z">
        <w:r>
          <w:rPr>
            <w:noProof/>
            <w:webHidden/>
          </w:rPr>
          <w:t>30</w:t>
        </w:r>
        <w:r>
          <w:rPr>
            <w:noProof/>
            <w:webHidden/>
          </w:rPr>
          <w:fldChar w:fldCharType="end"/>
        </w:r>
        <w:r w:rsidRPr="00680591">
          <w:rPr>
            <w:rStyle w:val="Hiperligao"/>
            <w:noProof/>
          </w:rPr>
          <w:fldChar w:fldCharType="end"/>
        </w:r>
      </w:ins>
    </w:p>
    <w:p w14:paraId="7E02DA03" w14:textId="52068EA2" w:rsidR="00C7571E" w:rsidRDefault="00C7571E">
      <w:pPr>
        <w:pStyle w:val="ndicedeilustraes"/>
        <w:tabs>
          <w:tab w:val="right" w:leader="dot" w:pos="9061"/>
        </w:tabs>
        <w:rPr>
          <w:ins w:id="551" w:author="duarte miguel" w:date="2021-02-06T20:40:00Z"/>
          <w:rFonts w:asciiTheme="minorHAnsi" w:eastAsiaTheme="minorEastAsia" w:hAnsiTheme="minorHAnsi" w:cstheme="minorBidi"/>
          <w:noProof/>
          <w:sz w:val="22"/>
          <w:szCs w:val="22"/>
        </w:rPr>
      </w:pPr>
      <w:ins w:id="55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"_Toc63536495"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2.20 - Circuito de debounce do botão de pressão (quando premido)</w:t>
        </w:r>
        <w:r>
          <w:rPr>
            <w:noProof/>
            <w:webHidden/>
          </w:rPr>
          <w:tab/>
        </w:r>
        <w:r>
          <w:rPr>
            <w:noProof/>
            <w:webHidden/>
          </w:rPr>
          <w:fldChar w:fldCharType="begin"/>
        </w:r>
        <w:r>
          <w:rPr>
            <w:noProof/>
            <w:webHidden/>
          </w:rPr>
          <w:instrText xml:space="preserve"> PAGEREF _Toc63536495 \h </w:instrText>
        </w:r>
      </w:ins>
      <w:r>
        <w:rPr>
          <w:noProof/>
          <w:webHidden/>
        </w:rPr>
      </w:r>
      <w:r>
        <w:rPr>
          <w:noProof/>
          <w:webHidden/>
        </w:rPr>
        <w:fldChar w:fldCharType="separate"/>
      </w:r>
      <w:ins w:id="553" w:author="duarte miguel" w:date="2021-02-06T20:40:00Z">
        <w:r>
          <w:rPr>
            <w:noProof/>
            <w:webHidden/>
          </w:rPr>
          <w:t>31</w:t>
        </w:r>
        <w:r>
          <w:rPr>
            <w:noProof/>
            <w:webHidden/>
          </w:rPr>
          <w:fldChar w:fldCharType="end"/>
        </w:r>
        <w:r w:rsidRPr="00680591">
          <w:rPr>
            <w:rStyle w:val="Hiperligao"/>
            <w:noProof/>
          </w:rPr>
          <w:fldChar w:fldCharType="end"/>
        </w:r>
      </w:ins>
    </w:p>
    <w:p w14:paraId="4E728E5D" w14:textId="326CEE01" w:rsidR="00C7571E" w:rsidRDefault="00C7571E">
      <w:pPr>
        <w:pStyle w:val="ndicedeilustraes"/>
        <w:tabs>
          <w:tab w:val="right" w:leader="dot" w:pos="9061"/>
        </w:tabs>
        <w:rPr>
          <w:ins w:id="554" w:author="duarte miguel" w:date="2021-02-06T20:40:00Z"/>
          <w:rFonts w:asciiTheme="minorHAnsi" w:eastAsiaTheme="minorEastAsia" w:hAnsiTheme="minorHAnsi" w:cstheme="minorBidi"/>
          <w:noProof/>
          <w:sz w:val="22"/>
          <w:szCs w:val="22"/>
        </w:rPr>
      </w:pPr>
      <w:ins w:id="555"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"_Toc63536496"</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3.1 - Circuito gerador PWM com entrada de 0 V</w:t>
        </w:r>
        <w:r>
          <w:rPr>
            <w:noProof/>
            <w:webHidden/>
          </w:rPr>
          <w:tab/>
        </w:r>
        <w:r>
          <w:rPr>
            <w:noProof/>
            <w:webHidden/>
          </w:rPr>
          <w:fldChar w:fldCharType="begin"/>
        </w:r>
        <w:r>
          <w:rPr>
            <w:noProof/>
            <w:webHidden/>
          </w:rPr>
          <w:instrText xml:space="preserve"> PAGEREF _Toc63536496 \h </w:instrText>
        </w:r>
      </w:ins>
      <w:r>
        <w:rPr>
          <w:noProof/>
          <w:webHidden/>
        </w:rPr>
      </w:r>
      <w:r>
        <w:rPr>
          <w:noProof/>
          <w:webHidden/>
        </w:rPr>
        <w:fldChar w:fldCharType="separate"/>
      </w:r>
      <w:ins w:id="556" w:author="duarte miguel" w:date="2021-02-06T20:40:00Z">
        <w:r>
          <w:rPr>
            <w:noProof/>
            <w:webHidden/>
          </w:rPr>
          <w:t>32</w:t>
        </w:r>
        <w:r>
          <w:rPr>
            <w:noProof/>
            <w:webHidden/>
          </w:rPr>
          <w:fldChar w:fldCharType="end"/>
        </w:r>
        <w:r w:rsidRPr="00680591">
          <w:rPr>
            <w:rStyle w:val="Hiperligao"/>
            <w:noProof/>
          </w:rPr>
          <w:fldChar w:fldCharType="end"/>
        </w:r>
      </w:ins>
    </w:p>
    <w:p w14:paraId="1BCC6792" w14:textId="01356030" w:rsidR="00C7571E" w:rsidRDefault="00C7571E">
      <w:pPr>
        <w:pStyle w:val="ndicedeilustraes"/>
        <w:tabs>
          <w:tab w:val="right" w:leader="dot" w:pos="9061"/>
        </w:tabs>
        <w:rPr>
          <w:ins w:id="557" w:author="duarte miguel" w:date="2021-02-06T20:40:00Z"/>
          <w:rFonts w:asciiTheme="minorHAnsi" w:eastAsiaTheme="minorEastAsia" w:hAnsiTheme="minorHAnsi" w:cstheme="minorBidi"/>
          <w:noProof/>
          <w:sz w:val="22"/>
          <w:szCs w:val="22"/>
        </w:rPr>
      </w:pPr>
      <w:ins w:id="558"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"_Toc63536497"</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3.2 - Circuito gerador PWM com entrada de 2,1 V</w:t>
        </w:r>
        <w:r>
          <w:rPr>
            <w:noProof/>
            <w:webHidden/>
          </w:rPr>
          <w:tab/>
        </w:r>
        <w:r>
          <w:rPr>
            <w:noProof/>
            <w:webHidden/>
          </w:rPr>
          <w:fldChar w:fldCharType="begin"/>
        </w:r>
        <w:r>
          <w:rPr>
            <w:noProof/>
            <w:webHidden/>
          </w:rPr>
          <w:instrText xml:space="preserve"> PAGEREF _Toc63536497 \h </w:instrText>
        </w:r>
      </w:ins>
      <w:r>
        <w:rPr>
          <w:noProof/>
          <w:webHidden/>
        </w:rPr>
      </w:r>
      <w:r>
        <w:rPr>
          <w:noProof/>
          <w:webHidden/>
        </w:rPr>
        <w:fldChar w:fldCharType="separate"/>
      </w:r>
      <w:ins w:id="559" w:author="duarte miguel" w:date="2021-02-06T20:40:00Z">
        <w:r>
          <w:rPr>
            <w:noProof/>
            <w:webHidden/>
          </w:rPr>
          <w:t>32</w:t>
        </w:r>
        <w:r>
          <w:rPr>
            <w:noProof/>
            <w:webHidden/>
          </w:rPr>
          <w:fldChar w:fldCharType="end"/>
        </w:r>
        <w:r w:rsidRPr="00680591">
          <w:rPr>
            <w:rStyle w:val="Hiperligao"/>
            <w:noProof/>
          </w:rPr>
          <w:fldChar w:fldCharType="end"/>
        </w:r>
      </w:ins>
    </w:p>
    <w:p w14:paraId="0BAE0118" w14:textId="687A5496" w:rsidR="00C7571E" w:rsidRDefault="00C7571E">
      <w:pPr>
        <w:pStyle w:val="ndicedeilustraes"/>
        <w:tabs>
          <w:tab w:val="right" w:leader="dot" w:pos="9061"/>
        </w:tabs>
        <w:rPr>
          <w:ins w:id="560" w:author="duarte miguel" w:date="2021-02-06T20:40:00Z"/>
          <w:rFonts w:asciiTheme="minorHAnsi" w:eastAsiaTheme="minorEastAsia" w:hAnsiTheme="minorHAnsi" w:cstheme="minorBidi"/>
          <w:noProof/>
          <w:sz w:val="22"/>
          <w:szCs w:val="22"/>
        </w:rPr>
      </w:pPr>
      <w:ins w:id="561"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"_Toc63536498"</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3.3 - Circuito gerador PWM com entrada de 3,6 V</w:t>
        </w:r>
        <w:r>
          <w:rPr>
            <w:noProof/>
            <w:webHidden/>
          </w:rPr>
          <w:tab/>
        </w:r>
        <w:r>
          <w:rPr>
            <w:noProof/>
            <w:webHidden/>
          </w:rPr>
          <w:fldChar w:fldCharType="begin"/>
        </w:r>
        <w:r>
          <w:rPr>
            <w:noProof/>
            <w:webHidden/>
          </w:rPr>
          <w:instrText xml:space="preserve"> PAGEREF _Toc63536498 \h </w:instrText>
        </w:r>
      </w:ins>
      <w:r>
        <w:rPr>
          <w:noProof/>
          <w:webHidden/>
        </w:rPr>
      </w:r>
      <w:r>
        <w:rPr>
          <w:noProof/>
          <w:webHidden/>
        </w:rPr>
        <w:fldChar w:fldCharType="separate"/>
      </w:r>
      <w:ins w:id="562" w:author="duarte miguel" w:date="2021-02-06T20:40:00Z">
        <w:r>
          <w:rPr>
            <w:noProof/>
            <w:webHidden/>
          </w:rPr>
          <w:t>33</w:t>
        </w:r>
        <w:r>
          <w:rPr>
            <w:noProof/>
            <w:webHidden/>
          </w:rPr>
          <w:fldChar w:fldCharType="end"/>
        </w:r>
        <w:r w:rsidRPr="00680591">
          <w:rPr>
            <w:rStyle w:val="Hiperligao"/>
            <w:noProof/>
          </w:rPr>
          <w:fldChar w:fldCharType="end"/>
        </w:r>
      </w:ins>
    </w:p>
    <w:p w14:paraId="2D6C99E9" w14:textId="0D566DD9" w:rsidR="00C7571E" w:rsidRDefault="00C7571E">
      <w:pPr>
        <w:pStyle w:val="ndicedeilustraes"/>
        <w:tabs>
          <w:tab w:val="right" w:leader="dot" w:pos="9061"/>
        </w:tabs>
        <w:rPr>
          <w:ins w:id="563" w:author="duarte miguel" w:date="2021-02-06T20:40:00Z"/>
          <w:rFonts w:asciiTheme="minorHAnsi" w:eastAsiaTheme="minorEastAsia" w:hAnsiTheme="minorHAnsi" w:cstheme="minorBidi"/>
          <w:noProof/>
          <w:sz w:val="22"/>
          <w:szCs w:val="22"/>
        </w:rPr>
      </w:pPr>
      <w:ins w:id="564"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"_Toc63536499"</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3.4 - Circuito gerador da tensão de comparação com ambas as entradas a 0 V</w:t>
        </w:r>
        <w:r>
          <w:rPr>
            <w:noProof/>
            <w:webHidden/>
          </w:rPr>
          <w:tab/>
        </w:r>
        <w:r>
          <w:rPr>
            <w:noProof/>
            <w:webHidden/>
          </w:rPr>
          <w:fldChar w:fldCharType="begin"/>
        </w:r>
        <w:r>
          <w:rPr>
            <w:noProof/>
            <w:webHidden/>
          </w:rPr>
          <w:instrText xml:space="preserve"> PAGEREF _Toc63536499 \h </w:instrText>
        </w:r>
      </w:ins>
      <w:r>
        <w:rPr>
          <w:noProof/>
          <w:webHidden/>
        </w:rPr>
      </w:r>
      <w:r>
        <w:rPr>
          <w:noProof/>
          <w:webHidden/>
        </w:rPr>
        <w:fldChar w:fldCharType="separate"/>
      </w:r>
      <w:ins w:id="565" w:author="duarte miguel" w:date="2021-02-06T20:40:00Z">
        <w:r>
          <w:rPr>
            <w:noProof/>
            <w:webHidden/>
          </w:rPr>
          <w:t>33</w:t>
        </w:r>
        <w:r>
          <w:rPr>
            <w:noProof/>
            <w:webHidden/>
          </w:rPr>
          <w:fldChar w:fldCharType="end"/>
        </w:r>
        <w:r w:rsidRPr="00680591">
          <w:rPr>
            <w:rStyle w:val="Hiperligao"/>
            <w:noProof/>
          </w:rPr>
          <w:fldChar w:fldCharType="end"/>
        </w:r>
      </w:ins>
    </w:p>
    <w:p w14:paraId="3A594F38" w14:textId="60E4EDF7" w:rsidR="00C7571E" w:rsidRDefault="00C7571E">
      <w:pPr>
        <w:pStyle w:val="ndicedeilustraes"/>
        <w:tabs>
          <w:tab w:val="right" w:leader="dot" w:pos="9061"/>
        </w:tabs>
        <w:rPr>
          <w:ins w:id="566" w:author="duarte miguel" w:date="2021-02-06T20:40:00Z"/>
          <w:rFonts w:asciiTheme="minorHAnsi" w:eastAsiaTheme="minorEastAsia" w:hAnsiTheme="minorHAnsi" w:cstheme="minorBidi"/>
          <w:noProof/>
          <w:sz w:val="22"/>
          <w:szCs w:val="22"/>
        </w:rPr>
      </w:pPr>
      <w:ins w:id="567"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"_Toc63536500"</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3.5 - Circuito gerador da tensão de comparação com entrada do sensor 1 a 5 V e entrada do sensor 2 a 0 V</w:t>
        </w:r>
        <w:r>
          <w:rPr>
            <w:noProof/>
            <w:webHidden/>
          </w:rPr>
          <w:tab/>
        </w:r>
        <w:r>
          <w:rPr>
            <w:noProof/>
            <w:webHidden/>
          </w:rPr>
          <w:fldChar w:fldCharType="begin"/>
        </w:r>
        <w:r>
          <w:rPr>
            <w:noProof/>
            <w:webHidden/>
          </w:rPr>
          <w:instrText xml:space="preserve"> PAGEREF _Toc63536500 \h </w:instrText>
        </w:r>
      </w:ins>
      <w:r>
        <w:rPr>
          <w:noProof/>
          <w:webHidden/>
        </w:rPr>
      </w:r>
      <w:r>
        <w:rPr>
          <w:noProof/>
          <w:webHidden/>
        </w:rPr>
        <w:fldChar w:fldCharType="separate"/>
      </w:r>
      <w:ins w:id="568" w:author="duarte miguel" w:date="2021-02-06T20:40:00Z">
        <w:r>
          <w:rPr>
            <w:noProof/>
            <w:webHidden/>
          </w:rPr>
          <w:t>34</w:t>
        </w:r>
        <w:r>
          <w:rPr>
            <w:noProof/>
            <w:webHidden/>
          </w:rPr>
          <w:fldChar w:fldCharType="end"/>
        </w:r>
        <w:r w:rsidRPr="00680591">
          <w:rPr>
            <w:rStyle w:val="Hiperligao"/>
            <w:noProof/>
          </w:rPr>
          <w:fldChar w:fldCharType="end"/>
        </w:r>
      </w:ins>
    </w:p>
    <w:p w14:paraId="0F40ED71" w14:textId="3966ED34" w:rsidR="00C7571E" w:rsidRDefault="00C7571E">
      <w:pPr>
        <w:pStyle w:val="ndicedeilustraes"/>
        <w:tabs>
          <w:tab w:val="right" w:leader="dot" w:pos="9061"/>
        </w:tabs>
        <w:rPr>
          <w:ins w:id="569" w:author="duarte miguel" w:date="2021-02-06T20:40:00Z"/>
          <w:rFonts w:asciiTheme="minorHAnsi" w:eastAsiaTheme="minorEastAsia" w:hAnsiTheme="minorHAnsi" w:cstheme="minorBidi"/>
          <w:noProof/>
          <w:sz w:val="22"/>
          <w:szCs w:val="22"/>
        </w:rPr>
      </w:pPr>
      <w:ins w:id="570"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"_Toc63536501"</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3.6 - Circuito gerador da tensão de comparação com entrada do sensor 1 a 2,5 V e entrada do sensor 2 a 0 V</w:t>
        </w:r>
        <w:r>
          <w:rPr>
            <w:noProof/>
            <w:webHidden/>
          </w:rPr>
          <w:tab/>
        </w:r>
        <w:r>
          <w:rPr>
            <w:noProof/>
            <w:webHidden/>
          </w:rPr>
          <w:fldChar w:fldCharType="begin"/>
        </w:r>
        <w:r>
          <w:rPr>
            <w:noProof/>
            <w:webHidden/>
          </w:rPr>
          <w:instrText xml:space="preserve"> PAGEREF _Toc63536501 \h </w:instrText>
        </w:r>
      </w:ins>
      <w:r>
        <w:rPr>
          <w:noProof/>
          <w:webHidden/>
        </w:rPr>
      </w:r>
      <w:r>
        <w:rPr>
          <w:noProof/>
          <w:webHidden/>
        </w:rPr>
        <w:fldChar w:fldCharType="separate"/>
      </w:r>
      <w:ins w:id="571" w:author="duarte miguel" w:date="2021-02-06T20:40:00Z">
        <w:r>
          <w:rPr>
            <w:noProof/>
            <w:webHidden/>
          </w:rPr>
          <w:t>35</w:t>
        </w:r>
        <w:r>
          <w:rPr>
            <w:noProof/>
            <w:webHidden/>
          </w:rPr>
          <w:fldChar w:fldCharType="end"/>
        </w:r>
        <w:r w:rsidRPr="00680591">
          <w:rPr>
            <w:rStyle w:val="Hiperligao"/>
            <w:noProof/>
          </w:rPr>
          <w:fldChar w:fldCharType="end"/>
        </w:r>
      </w:ins>
    </w:p>
    <w:p w14:paraId="48E1B036" w14:textId="17BFE20D" w:rsidR="00C7571E" w:rsidRDefault="00C7571E">
      <w:pPr>
        <w:pStyle w:val="ndicedeilustraes"/>
        <w:tabs>
          <w:tab w:val="right" w:leader="dot" w:pos="9061"/>
        </w:tabs>
        <w:rPr>
          <w:ins w:id="572" w:author="duarte miguel" w:date="2021-02-06T20:40:00Z"/>
          <w:rFonts w:asciiTheme="minorHAnsi" w:eastAsiaTheme="minorEastAsia" w:hAnsiTheme="minorHAnsi" w:cstheme="minorBidi"/>
          <w:noProof/>
          <w:sz w:val="22"/>
          <w:szCs w:val="22"/>
        </w:rPr>
      </w:pPr>
      <w:ins w:id="573"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"_Toc63536502"</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3.7 - Estado 0 (Parado)</w:t>
        </w:r>
        <w:r>
          <w:rPr>
            <w:noProof/>
            <w:webHidden/>
          </w:rPr>
          <w:tab/>
        </w:r>
        <w:r>
          <w:rPr>
            <w:noProof/>
            <w:webHidden/>
          </w:rPr>
          <w:fldChar w:fldCharType="begin"/>
        </w:r>
        <w:r>
          <w:rPr>
            <w:noProof/>
            <w:webHidden/>
          </w:rPr>
          <w:instrText xml:space="preserve"> PAGEREF _Toc63536502 \h </w:instrText>
        </w:r>
      </w:ins>
      <w:r>
        <w:rPr>
          <w:noProof/>
          <w:webHidden/>
        </w:rPr>
      </w:r>
      <w:r>
        <w:rPr>
          <w:noProof/>
          <w:webHidden/>
        </w:rPr>
        <w:fldChar w:fldCharType="separate"/>
      </w:r>
      <w:ins w:id="574" w:author="duarte miguel" w:date="2021-02-06T20:40:00Z">
        <w:r>
          <w:rPr>
            <w:noProof/>
            <w:webHidden/>
          </w:rPr>
          <w:t>37</w:t>
        </w:r>
        <w:r>
          <w:rPr>
            <w:noProof/>
            <w:webHidden/>
          </w:rPr>
          <w:fldChar w:fldCharType="end"/>
        </w:r>
        <w:r w:rsidRPr="00680591">
          <w:rPr>
            <w:rStyle w:val="Hiperligao"/>
            <w:noProof/>
          </w:rPr>
          <w:fldChar w:fldCharType="end"/>
        </w:r>
      </w:ins>
    </w:p>
    <w:p w14:paraId="1531EF3F" w14:textId="2A115BF2" w:rsidR="00C7571E" w:rsidRDefault="00C7571E">
      <w:pPr>
        <w:pStyle w:val="ndicedeilustraes"/>
        <w:tabs>
          <w:tab w:val="right" w:leader="dot" w:pos="9061"/>
        </w:tabs>
        <w:rPr>
          <w:ins w:id="575" w:author="duarte miguel" w:date="2021-02-06T20:40:00Z"/>
          <w:rFonts w:asciiTheme="minorHAnsi" w:eastAsiaTheme="minorEastAsia" w:hAnsiTheme="minorHAnsi" w:cstheme="minorBidi"/>
          <w:noProof/>
          <w:sz w:val="22"/>
          <w:szCs w:val="22"/>
        </w:rPr>
      </w:pPr>
      <w:ins w:id="576"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"_Toc63536503"</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3.8 - Estado 1 (Anda para a frente) – Botão foi pressionado</w:t>
        </w:r>
        <w:r>
          <w:rPr>
            <w:noProof/>
            <w:webHidden/>
          </w:rPr>
          <w:tab/>
        </w:r>
        <w:r>
          <w:rPr>
            <w:noProof/>
            <w:webHidden/>
          </w:rPr>
          <w:fldChar w:fldCharType="begin"/>
        </w:r>
        <w:r>
          <w:rPr>
            <w:noProof/>
            <w:webHidden/>
          </w:rPr>
          <w:instrText xml:space="preserve"> PAGEREF _Toc63536503 \h </w:instrText>
        </w:r>
      </w:ins>
      <w:r>
        <w:rPr>
          <w:noProof/>
          <w:webHidden/>
        </w:rPr>
      </w:r>
      <w:r>
        <w:rPr>
          <w:noProof/>
          <w:webHidden/>
        </w:rPr>
        <w:fldChar w:fldCharType="separate"/>
      </w:r>
      <w:ins w:id="577" w:author="duarte miguel" w:date="2021-02-06T20:40:00Z">
        <w:r>
          <w:rPr>
            <w:noProof/>
            <w:webHidden/>
          </w:rPr>
          <w:t>37</w:t>
        </w:r>
        <w:r>
          <w:rPr>
            <w:noProof/>
            <w:webHidden/>
          </w:rPr>
          <w:fldChar w:fldCharType="end"/>
        </w:r>
        <w:r w:rsidRPr="00680591">
          <w:rPr>
            <w:rStyle w:val="Hiperligao"/>
            <w:noProof/>
          </w:rPr>
          <w:fldChar w:fldCharType="end"/>
        </w:r>
      </w:ins>
    </w:p>
    <w:p w14:paraId="37B3FF61" w14:textId="1E2C3483" w:rsidR="00C7571E" w:rsidRDefault="00C7571E">
      <w:pPr>
        <w:pStyle w:val="ndicedeilustraes"/>
        <w:tabs>
          <w:tab w:val="right" w:leader="dot" w:pos="9061"/>
        </w:tabs>
        <w:rPr>
          <w:ins w:id="578" w:author="duarte miguel" w:date="2021-02-06T20:40:00Z"/>
          <w:rFonts w:asciiTheme="minorHAnsi" w:eastAsiaTheme="minorEastAsia" w:hAnsiTheme="minorHAnsi" w:cstheme="minorBidi"/>
          <w:noProof/>
          <w:sz w:val="22"/>
          <w:szCs w:val="22"/>
        </w:rPr>
      </w:pPr>
      <w:ins w:id="57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3.9 - Estado 2 (Dá a volta para a esquerda) – S1 e S8 a nível lógico alto</w:t>
        </w:r>
        <w:r>
          <w:rPr>
            <w:noProof/>
            <w:webHidden/>
          </w:rPr>
          <w:tab/>
        </w:r>
        <w:r>
          <w:rPr>
            <w:noProof/>
            <w:webHidden/>
          </w:rPr>
          <w:fldChar w:fldCharType="begin"/>
        </w:r>
        <w:r>
          <w:rPr>
            <w:noProof/>
            <w:webHidden/>
          </w:rPr>
          <w:instrText xml:space="preserve"> PAGEREF _Toc63536504 \h </w:instrText>
        </w:r>
      </w:ins>
      <w:r>
        <w:rPr>
          <w:noProof/>
          <w:webHidden/>
        </w:rPr>
      </w:r>
      <w:r>
        <w:rPr>
          <w:noProof/>
          <w:webHidden/>
        </w:rPr>
        <w:fldChar w:fldCharType="separate"/>
      </w:r>
      <w:ins w:id="580" w:author="duarte miguel" w:date="2021-02-06T20:40:00Z">
        <w:r>
          <w:rPr>
            <w:noProof/>
            <w:webHidden/>
          </w:rPr>
          <w:t>38</w:t>
        </w:r>
        <w:r>
          <w:rPr>
            <w:noProof/>
            <w:webHidden/>
          </w:rPr>
          <w:fldChar w:fldCharType="end"/>
        </w:r>
        <w:r w:rsidRPr="00680591">
          <w:rPr>
            <w:rStyle w:val="Hiperligao"/>
            <w:noProof/>
          </w:rPr>
          <w:fldChar w:fldCharType="end"/>
        </w:r>
      </w:ins>
    </w:p>
    <w:p w14:paraId="0F590E9F" w14:textId="2A5EB954" w:rsidR="00C7571E" w:rsidRDefault="00C7571E">
      <w:pPr>
        <w:pStyle w:val="ndicedeilustraes"/>
        <w:tabs>
          <w:tab w:val="right" w:leader="dot" w:pos="9061"/>
        </w:tabs>
        <w:rPr>
          <w:ins w:id="581" w:author="duarte miguel" w:date="2021-02-06T20:40:00Z"/>
          <w:rFonts w:asciiTheme="minorHAnsi" w:eastAsiaTheme="minorEastAsia" w:hAnsiTheme="minorHAnsi" w:cstheme="minorBidi"/>
          <w:noProof/>
          <w:sz w:val="22"/>
          <w:szCs w:val="22"/>
        </w:rPr>
      </w:pPr>
      <w:ins w:id="58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3.10 - Estado 3 (Dá a volta) - S1 e S8 a nível lógico baixo</w:t>
        </w:r>
        <w:r>
          <w:rPr>
            <w:noProof/>
            <w:webHidden/>
          </w:rPr>
          <w:tab/>
        </w:r>
        <w:r>
          <w:rPr>
            <w:noProof/>
            <w:webHidden/>
          </w:rPr>
          <w:fldChar w:fldCharType="begin"/>
        </w:r>
        <w:r>
          <w:rPr>
            <w:noProof/>
            <w:webHidden/>
          </w:rPr>
          <w:instrText xml:space="preserve"> PAGEREF _Toc63536505 \h </w:instrText>
        </w:r>
      </w:ins>
      <w:r>
        <w:rPr>
          <w:noProof/>
          <w:webHidden/>
        </w:rPr>
      </w:r>
      <w:r>
        <w:rPr>
          <w:noProof/>
          <w:webHidden/>
        </w:rPr>
        <w:fldChar w:fldCharType="separate"/>
      </w:r>
      <w:ins w:id="583" w:author="duarte miguel" w:date="2021-02-06T20:40:00Z">
        <w:r>
          <w:rPr>
            <w:noProof/>
            <w:webHidden/>
          </w:rPr>
          <w:t>38</w:t>
        </w:r>
        <w:r>
          <w:rPr>
            <w:noProof/>
            <w:webHidden/>
          </w:rPr>
          <w:fldChar w:fldCharType="end"/>
        </w:r>
        <w:r w:rsidRPr="00680591">
          <w:rPr>
            <w:rStyle w:val="Hiperligao"/>
            <w:noProof/>
          </w:rPr>
          <w:fldChar w:fldCharType="end"/>
        </w:r>
      </w:ins>
    </w:p>
    <w:p w14:paraId="6692B031" w14:textId="34F86CDD" w:rsidR="00C7571E" w:rsidRDefault="00C7571E">
      <w:pPr>
        <w:pStyle w:val="ndicedeilustraes"/>
        <w:tabs>
          <w:tab w:val="right" w:leader="dot" w:pos="9061"/>
        </w:tabs>
        <w:rPr>
          <w:ins w:id="584" w:author="duarte miguel" w:date="2021-02-06T20:40:00Z"/>
          <w:rFonts w:asciiTheme="minorHAnsi" w:eastAsiaTheme="minorEastAsia" w:hAnsiTheme="minorHAnsi" w:cstheme="minorBidi"/>
          <w:noProof/>
          <w:sz w:val="22"/>
          <w:szCs w:val="22"/>
        </w:rPr>
      </w:pPr>
      <w:ins w:id="585"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"_Toc63536506"</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3.11 - Estado 0 (Parado novamente) - S5 = 1</w:t>
        </w:r>
        <w:r>
          <w:rPr>
            <w:noProof/>
            <w:webHidden/>
          </w:rPr>
          <w:tab/>
        </w:r>
        <w:r>
          <w:rPr>
            <w:noProof/>
            <w:webHidden/>
          </w:rPr>
          <w:fldChar w:fldCharType="begin"/>
        </w:r>
        <w:r>
          <w:rPr>
            <w:noProof/>
            <w:webHidden/>
          </w:rPr>
          <w:instrText xml:space="preserve"> PAGEREF _Toc63536506 \h </w:instrText>
        </w:r>
      </w:ins>
      <w:r>
        <w:rPr>
          <w:noProof/>
          <w:webHidden/>
        </w:rPr>
      </w:r>
      <w:r>
        <w:rPr>
          <w:noProof/>
          <w:webHidden/>
        </w:rPr>
        <w:fldChar w:fldCharType="separate"/>
      </w:r>
      <w:ins w:id="586" w:author="duarte miguel" w:date="2021-02-06T20:40:00Z">
        <w:r>
          <w:rPr>
            <w:noProof/>
            <w:webHidden/>
          </w:rPr>
          <w:t>39</w:t>
        </w:r>
        <w:r>
          <w:rPr>
            <w:noProof/>
            <w:webHidden/>
          </w:rPr>
          <w:fldChar w:fldCharType="end"/>
        </w:r>
        <w:r w:rsidRPr="00680591">
          <w:rPr>
            <w:rStyle w:val="Hiperligao"/>
            <w:noProof/>
          </w:rPr>
          <w:fldChar w:fldCharType="end"/>
        </w:r>
      </w:ins>
    </w:p>
    <w:p w14:paraId="247E3E1D" w14:textId="43AA5A9E" w:rsidR="00C7571E" w:rsidRDefault="00C7571E">
      <w:pPr>
        <w:pStyle w:val="ndicedeilustraes"/>
        <w:tabs>
          <w:tab w:val="right" w:leader="dot" w:pos="9061"/>
        </w:tabs>
        <w:rPr>
          <w:ins w:id="587" w:author="duarte miguel" w:date="2021-02-06T20:40:00Z"/>
          <w:rFonts w:asciiTheme="minorHAnsi" w:eastAsiaTheme="minorEastAsia" w:hAnsiTheme="minorHAnsi" w:cstheme="minorBidi"/>
          <w:noProof/>
          <w:sz w:val="22"/>
          <w:szCs w:val="22"/>
        </w:rPr>
      </w:pPr>
      <w:ins w:id="588"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"_Toc63536507"</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4.1 - Esquemático PCB controlo dos motores</w:t>
        </w:r>
        <w:r>
          <w:rPr>
            <w:noProof/>
            <w:webHidden/>
          </w:rPr>
          <w:tab/>
        </w:r>
        <w:r>
          <w:rPr>
            <w:noProof/>
            <w:webHidden/>
          </w:rPr>
          <w:fldChar w:fldCharType="begin"/>
        </w:r>
        <w:r>
          <w:rPr>
            <w:noProof/>
            <w:webHidden/>
          </w:rPr>
          <w:instrText xml:space="preserve"> PAGEREF _Toc63536507 \h </w:instrText>
        </w:r>
      </w:ins>
      <w:r>
        <w:rPr>
          <w:noProof/>
          <w:webHidden/>
        </w:rPr>
      </w:r>
      <w:r>
        <w:rPr>
          <w:noProof/>
          <w:webHidden/>
        </w:rPr>
        <w:fldChar w:fldCharType="separate"/>
      </w:r>
      <w:ins w:id="589" w:author="duarte miguel" w:date="2021-02-06T20:40:00Z">
        <w:r>
          <w:rPr>
            <w:noProof/>
            <w:webHidden/>
          </w:rPr>
          <w:t>41</w:t>
        </w:r>
        <w:r>
          <w:rPr>
            <w:noProof/>
            <w:webHidden/>
          </w:rPr>
          <w:fldChar w:fldCharType="end"/>
        </w:r>
        <w:r w:rsidRPr="00680591">
          <w:rPr>
            <w:rStyle w:val="Hiperligao"/>
            <w:noProof/>
          </w:rPr>
          <w:fldChar w:fldCharType="end"/>
        </w:r>
      </w:ins>
    </w:p>
    <w:p w14:paraId="1A21B11C" w14:textId="57901757" w:rsidR="00C7571E" w:rsidRDefault="00C7571E">
      <w:pPr>
        <w:pStyle w:val="ndicedeilustraes"/>
        <w:tabs>
          <w:tab w:val="right" w:leader="dot" w:pos="9061"/>
        </w:tabs>
        <w:rPr>
          <w:ins w:id="590" w:author="duarte miguel" w:date="2021-02-06T20:40:00Z"/>
          <w:rFonts w:asciiTheme="minorHAnsi" w:eastAsiaTheme="minorEastAsia" w:hAnsiTheme="minorHAnsi" w:cstheme="minorBidi"/>
          <w:noProof/>
          <w:sz w:val="22"/>
          <w:szCs w:val="22"/>
        </w:rPr>
      </w:pPr>
      <w:ins w:id="591" w:author="duarte miguel" w:date="2021-02-06T20:40:00Z">
        <w:r w:rsidRPr="00680591">
          <w:rPr>
            <w:rStyle w:val="Hiperligao"/>
            <w:noProof/>
          </w:rPr>
          <w:lastRenderedPageBreak/>
          <w:fldChar w:fldCharType="begin"/>
        </w:r>
        <w:r w:rsidRPr="00680591">
          <w:rPr>
            <w:rStyle w:val="Hiperligao"/>
            <w:noProof/>
          </w:rPr>
          <w:instrText xml:space="preserve"> </w:instrText>
        </w:r>
        <w:r>
          <w:rPr>
            <w:noProof/>
          </w:rPr>
          <w:instrText>HYPERLINK "C:\\Users\\user\\Desktop\\AWR-19_Relatorio_LB.docx" \l "_Toc63536508"</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4.2 - Layout PCB controlo dos motores</w:t>
        </w:r>
        <w:r>
          <w:rPr>
            <w:noProof/>
            <w:webHidden/>
          </w:rPr>
          <w:tab/>
        </w:r>
        <w:r>
          <w:rPr>
            <w:noProof/>
            <w:webHidden/>
          </w:rPr>
          <w:fldChar w:fldCharType="begin"/>
        </w:r>
        <w:r>
          <w:rPr>
            <w:noProof/>
            <w:webHidden/>
          </w:rPr>
          <w:instrText xml:space="preserve"> PAGEREF _Toc63536508 \h </w:instrText>
        </w:r>
      </w:ins>
      <w:r>
        <w:rPr>
          <w:noProof/>
          <w:webHidden/>
        </w:rPr>
      </w:r>
      <w:r>
        <w:rPr>
          <w:noProof/>
          <w:webHidden/>
        </w:rPr>
        <w:fldChar w:fldCharType="separate"/>
      </w:r>
      <w:ins w:id="592" w:author="duarte miguel" w:date="2021-02-06T20:40:00Z">
        <w:r>
          <w:rPr>
            <w:noProof/>
            <w:webHidden/>
          </w:rPr>
          <w:t>42</w:t>
        </w:r>
        <w:r>
          <w:rPr>
            <w:noProof/>
            <w:webHidden/>
          </w:rPr>
          <w:fldChar w:fldCharType="end"/>
        </w:r>
        <w:r w:rsidRPr="00680591">
          <w:rPr>
            <w:rStyle w:val="Hiperligao"/>
            <w:noProof/>
          </w:rPr>
          <w:fldChar w:fldCharType="end"/>
        </w:r>
      </w:ins>
    </w:p>
    <w:p w14:paraId="19943918" w14:textId="79230FFB" w:rsidR="00C7571E" w:rsidRDefault="00C7571E">
      <w:pPr>
        <w:pStyle w:val="ndicedeilustraes"/>
        <w:tabs>
          <w:tab w:val="right" w:leader="dot" w:pos="9061"/>
        </w:tabs>
        <w:rPr>
          <w:ins w:id="593" w:author="duarte miguel" w:date="2021-02-06T20:40:00Z"/>
          <w:rFonts w:asciiTheme="minorHAnsi" w:eastAsiaTheme="minorEastAsia" w:hAnsiTheme="minorHAnsi" w:cstheme="minorBidi"/>
          <w:noProof/>
          <w:sz w:val="22"/>
          <w:szCs w:val="22"/>
        </w:rPr>
      </w:pPr>
      <w:ins w:id="594"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"_Toc63536509"</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4.3 - Vista bottom PCB controlo dos motores</w:t>
        </w:r>
        <w:r>
          <w:rPr>
            <w:noProof/>
            <w:webHidden/>
          </w:rPr>
          <w:tab/>
        </w:r>
        <w:r>
          <w:rPr>
            <w:noProof/>
            <w:webHidden/>
          </w:rPr>
          <w:fldChar w:fldCharType="begin"/>
        </w:r>
        <w:r>
          <w:rPr>
            <w:noProof/>
            <w:webHidden/>
          </w:rPr>
          <w:instrText xml:space="preserve"> PAGEREF _Toc63536509 \h </w:instrText>
        </w:r>
      </w:ins>
      <w:r>
        <w:rPr>
          <w:noProof/>
          <w:webHidden/>
        </w:rPr>
      </w:r>
      <w:r>
        <w:rPr>
          <w:noProof/>
          <w:webHidden/>
        </w:rPr>
        <w:fldChar w:fldCharType="separate"/>
      </w:r>
      <w:ins w:id="595" w:author="duarte miguel" w:date="2021-02-06T20:40:00Z">
        <w:r>
          <w:rPr>
            <w:noProof/>
            <w:webHidden/>
          </w:rPr>
          <w:t>42</w:t>
        </w:r>
        <w:r>
          <w:rPr>
            <w:noProof/>
            <w:webHidden/>
          </w:rPr>
          <w:fldChar w:fldCharType="end"/>
        </w:r>
        <w:r w:rsidRPr="00680591">
          <w:rPr>
            <w:rStyle w:val="Hiperligao"/>
            <w:noProof/>
          </w:rPr>
          <w:fldChar w:fldCharType="end"/>
        </w:r>
      </w:ins>
    </w:p>
    <w:p w14:paraId="665F10DA" w14:textId="6D68B6C1" w:rsidR="00C7571E" w:rsidRDefault="00C7571E">
      <w:pPr>
        <w:pStyle w:val="ndicedeilustraes"/>
        <w:tabs>
          <w:tab w:val="right" w:leader="dot" w:pos="9061"/>
        </w:tabs>
        <w:rPr>
          <w:ins w:id="596" w:author="duarte miguel" w:date="2021-02-06T20:40:00Z"/>
          <w:rFonts w:asciiTheme="minorHAnsi" w:eastAsiaTheme="minorEastAsia" w:hAnsiTheme="minorHAnsi" w:cstheme="minorBidi"/>
          <w:noProof/>
          <w:sz w:val="22"/>
          <w:szCs w:val="22"/>
        </w:rPr>
      </w:pPr>
      <w:ins w:id="597"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"_Toc63536510"</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4.4 - Vista top PCB controlo dos motores</w:t>
        </w:r>
        <w:r>
          <w:rPr>
            <w:noProof/>
            <w:webHidden/>
          </w:rPr>
          <w:tab/>
        </w:r>
        <w:r>
          <w:rPr>
            <w:noProof/>
            <w:webHidden/>
          </w:rPr>
          <w:fldChar w:fldCharType="begin"/>
        </w:r>
        <w:r>
          <w:rPr>
            <w:noProof/>
            <w:webHidden/>
          </w:rPr>
          <w:instrText xml:space="preserve"> PAGEREF _Toc63536510 \h </w:instrText>
        </w:r>
      </w:ins>
      <w:r>
        <w:rPr>
          <w:noProof/>
          <w:webHidden/>
        </w:rPr>
      </w:r>
      <w:r>
        <w:rPr>
          <w:noProof/>
          <w:webHidden/>
        </w:rPr>
        <w:fldChar w:fldCharType="separate"/>
      </w:r>
      <w:ins w:id="598" w:author="duarte miguel" w:date="2021-02-06T20:40:00Z">
        <w:r>
          <w:rPr>
            <w:noProof/>
            <w:webHidden/>
          </w:rPr>
          <w:t>43</w:t>
        </w:r>
        <w:r>
          <w:rPr>
            <w:noProof/>
            <w:webHidden/>
          </w:rPr>
          <w:fldChar w:fldCharType="end"/>
        </w:r>
        <w:r w:rsidRPr="00680591">
          <w:rPr>
            <w:rStyle w:val="Hiperligao"/>
            <w:noProof/>
          </w:rPr>
          <w:fldChar w:fldCharType="end"/>
        </w:r>
      </w:ins>
    </w:p>
    <w:p w14:paraId="681671CE" w14:textId="06E1046C" w:rsidR="00C7571E" w:rsidRDefault="00C7571E">
      <w:pPr>
        <w:pStyle w:val="ndicedeilustraes"/>
        <w:tabs>
          <w:tab w:val="right" w:leader="dot" w:pos="9061"/>
        </w:tabs>
        <w:rPr>
          <w:ins w:id="599" w:author="duarte miguel" w:date="2021-02-06T20:40:00Z"/>
          <w:rFonts w:asciiTheme="minorHAnsi" w:eastAsiaTheme="minorEastAsia" w:hAnsiTheme="minorHAnsi" w:cstheme="minorBidi"/>
          <w:noProof/>
          <w:sz w:val="22"/>
          <w:szCs w:val="22"/>
        </w:rPr>
      </w:pPr>
      <w:ins w:id="600"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"_Toc63536511"</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4.5 - Vista 3D PCB controlo dos motores</w:t>
        </w:r>
        <w:r>
          <w:rPr>
            <w:noProof/>
            <w:webHidden/>
          </w:rPr>
          <w:tab/>
        </w:r>
        <w:r>
          <w:rPr>
            <w:noProof/>
            <w:webHidden/>
          </w:rPr>
          <w:fldChar w:fldCharType="begin"/>
        </w:r>
        <w:r>
          <w:rPr>
            <w:noProof/>
            <w:webHidden/>
          </w:rPr>
          <w:instrText xml:space="preserve"> PAGEREF _Toc63536511 \h </w:instrText>
        </w:r>
      </w:ins>
      <w:r>
        <w:rPr>
          <w:noProof/>
          <w:webHidden/>
        </w:rPr>
      </w:r>
      <w:r>
        <w:rPr>
          <w:noProof/>
          <w:webHidden/>
        </w:rPr>
        <w:fldChar w:fldCharType="separate"/>
      </w:r>
      <w:ins w:id="601" w:author="duarte miguel" w:date="2021-02-06T20:40:00Z">
        <w:r>
          <w:rPr>
            <w:noProof/>
            <w:webHidden/>
          </w:rPr>
          <w:t>43</w:t>
        </w:r>
        <w:r>
          <w:rPr>
            <w:noProof/>
            <w:webHidden/>
          </w:rPr>
          <w:fldChar w:fldCharType="end"/>
        </w:r>
        <w:r w:rsidRPr="00680591">
          <w:rPr>
            <w:rStyle w:val="Hiperligao"/>
            <w:noProof/>
          </w:rPr>
          <w:fldChar w:fldCharType="end"/>
        </w:r>
      </w:ins>
    </w:p>
    <w:p w14:paraId="4018DA48" w14:textId="6CB5D9F4" w:rsidR="00C7571E" w:rsidRDefault="00C7571E">
      <w:pPr>
        <w:pStyle w:val="ndicedeilustraes"/>
        <w:tabs>
          <w:tab w:val="right" w:leader="dot" w:pos="9061"/>
        </w:tabs>
        <w:rPr>
          <w:ins w:id="602" w:author="duarte miguel" w:date="2021-02-06T20:40:00Z"/>
          <w:rFonts w:asciiTheme="minorHAnsi" w:eastAsiaTheme="minorEastAsia" w:hAnsiTheme="minorHAnsi" w:cstheme="minorBidi"/>
          <w:noProof/>
          <w:sz w:val="22"/>
          <w:szCs w:val="22"/>
        </w:rPr>
      </w:pPr>
      <w:ins w:id="603"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"_Toc63536512"</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4.6 - Esquemático PCB sensores</w:t>
        </w:r>
        <w:r>
          <w:rPr>
            <w:noProof/>
            <w:webHidden/>
          </w:rPr>
          <w:tab/>
        </w:r>
        <w:r>
          <w:rPr>
            <w:noProof/>
            <w:webHidden/>
          </w:rPr>
          <w:fldChar w:fldCharType="begin"/>
        </w:r>
        <w:r>
          <w:rPr>
            <w:noProof/>
            <w:webHidden/>
          </w:rPr>
          <w:instrText xml:space="preserve"> PAGEREF _Toc63536512 \h </w:instrText>
        </w:r>
      </w:ins>
      <w:r>
        <w:rPr>
          <w:noProof/>
          <w:webHidden/>
        </w:rPr>
      </w:r>
      <w:r>
        <w:rPr>
          <w:noProof/>
          <w:webHidden/>
        </w:rPr>
        <w:fldChar w:fldCharType="separate"/>
      </w:r>
      <w:ins w:id="604" w:author="duarte miguel" w:date="2021-02-06T20:40:00Z">
        <w:r>
          <w:rPr>
            <w:noProof/>
            <w:webHidden/>
          </w:rPr>
          <w:t>44</w:t>
        </w:r>
        <w:r>
          <w:rPr>
            <w:noProof/>
            <w:webHidden/>
          </w:rPr>
          <w:fldChar w:fldCharType="end"/>
        </w:r>
        <w:r w:rsidRPr="00680591">
          <w:rPr>
            <w:rStyle w:val="Hiperligao"/>
            <w:noProof/>
          </w:rPr>
          <w:fldChar w:fldCharType="end"/>
        </w:r>
      </w:ins>
    </w:p>
    <w:p w14:paraId="147ACBF5" w14:textId="3FE25205" w:rsidR="00C7571E" w:rsidRDefault="00C7571E">
      <w:pPr>
        <w:pStyle w:val="ndicedeilustraes"/>
        <w:tabs>
          <w:tab w:val="right" w:leader="dot" w:pos="9061"/>
        </w:tabs>
        <w:rPr>
          <w:ins w:id="605" w:author="duarte miguel" w:date="2021-02-06T20:40:00Z"/>
          <w:rFonts w:asciiTheme="minorHAnsi" w:eastAsiaTheme="minorEastAsia" w:hAnsiTheme="minorHAnsi" w:cstheme="minorBidi"/>
          <w:noProof/>
          <w:sz w:val="22"/>
          <w:szCs w:val="22"/>
        </w:rPr>
      </w:pPr>
      <w:ins w:id="606"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"_Toc63536513"</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4.7 - Layout PCB sensores</w:t>
        </w:r>
        <w:r>
          <w:rPr>
            <w:noProof/>
            <w:webHidden/>
          </w:rPr>
          <w:tab/>
        </w:r>
        <w:r>
          <w:rPr>
            <w:noProof/>
            <w:webHidden/>
          </w:rPr>
          <w:fldChar w:fldCharType="begin"/>
        </w:r>
        <w:r>
          <w:rPr>
            <w:noProof/>
            <w:webHidden/>
          </w:rPr>
          <w:instrText xml:space="preserve"> PAGEREF _Toc63536513 \h </w:instrText>
        </w:r>
      </w:ins>
      <w:r>
        <w:rPr>
          <w:noProof/>
          <w:webHidden/>
        </w:rPr>
      </w:r>
      <w:r>
        <w:rPr>
          <w:noProof/>
          <w:webHidden/>
        </w:rPr>
        <w:fldChar w:fldCharType="separate"/>
      </w:r>
      <w:ins w:id="607" w:author="duarte miguel" w:date="2021-02-06T20:40:00Z">
        <w:r>
          <w:rPr>
            <w:noProof/>
            <w:webHidden/>
          </w:rPr>
          <w:t>44</w:t>
        </w:r>
        <w:r>
          <w:rPr>
            <w:noProof/>
            <w:webHidden/>
          </w:rPr>
          <w:fldChar w:fldCharType="end"/>
        </w:r>
        <w:r w:rsidRPr="00680591">
          <w:rPr>
            <w:rStyle w:val="Hiperligao"/>
            <w:noProof/>
          </w:rPr>
          <w:fldChar w:fldCharType="end"/>
        </w:r>
      </w:ins>
    </w:p>
    <w:p w14:paraId="45EF3AA3" w14:textId="4882E028" w:rsidR="00C7571E" w:rsidRDefault="00C7571E">
      <w:pPr>
        <w:pStyle w:val="ndicedeilustraes"/>
        <w:tabs>
          <w:tab w:val="right" w:leader="dot" w:pos="9061"/>
        </w:tabs>
        <w:rPr>
          <w:ins w:id="608" w:author="duarte miguel" w:date="2021-02-06T20:40:00Z"/>
          <w:rFonts w:asciiTheme="minorHAnsi" w:eastAsiaTheme="minorEastAsia" w:hAnsiTheme="minorHAnsi" w:cstheme="minorBidi"/>
          <w:noProof/>
          <w:sz w:val="22"/>
          <w:szCs w:val="22"/>
        </w:rPr>
      </w:pPr>
      <w:ins w:id="60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4.8 - Vista bottom PCB sensores</w:t>
        </w:r>
        <w:r>
          <w:rPr>
            <w:noProof/>
            <w:webHidden/>
          </w:rPr>
          <w:tab/>
        </w:r>
        <w:r>
          <w:rPr>
            <w:noProof/>
            <w:webHidden/>
          </w:rPr>
          <w:fldChar w:fldCharType="begin"/>
        </w:r>
        <w:r>
          <w:rPr>
            <w:noProof/>
            <w:webHidden/>
          </w:rPr>
          <w:instrText xml:space="preserve"> PAGEREF _Toc63536514 \h </w:instrText>
        </w:r>
      </w:ins>
      <w:r>
        <w:rPr>
          <w:noProof/>
          <w:webHidden/>
        </w:rPr>
      </w:r>
      <w:r>
        <w:rPr>
          <w:noProof/>
          <w:webHidden/>
        </w:rPr>
        <w:fldChar w:fldCharType="separate"/>
      </w:r>
      <w:ins w:id="610" w:author="duarte miguel" w:date="2021-02-06T20:40:00Z">
        <w:r>
          <w:rPr>
            <w:noProof/>
            <w:webHidden/>
          </w:rPr>
          <w:t>45</w:t>
        </w:r>
        <w:r>
          <w:rPr>
            <w:noProof/>
            <w:webHidden/>
          </w:rPr>
          <w:fldChar w:fldCharType="end"/>
        </w:r>
        <w:r w:rsidRPr="00680591">
          <w:rPr>
            <w:rStyle w:val="Hiperligao"/>
            <w:noProof/>
          </w:rPr>
          <w:fldChar w:fldCharType="end"/>
        </w:r>
      </w:ins>
    </w:p>
    <w:p w14:paraId="05A967BE" w14:textId="694C1F15" w:rsidR="00C7571E" w:rsidRDefault="00C7571E">
      <w:pPr>
        <w:pStyle w:val="ndicedeilustraes"/>
        <w:tabs>
          <w:tab w:val="right" w:leader="dot" w:pos="9061"/>
        </w:tabs>
        <w:rPr>
          <w:ins w:id="611" w:author="duarte miguel" w:date="2021-02-06T20:40:00Z"/>
          <w:rFonts w:asciiTheme="minorHAnsi" w:eastAsiaTheme="minorEastAsia" w:hAnsiTheme="minorHAnsi" w:cstheme="minorBidi"/>
          <w:noProof/>
          <w:sz w:val="22"/>
          <w:szCs w:val="22"/>
        </w:rPr>
      </w:pPr>
      <w:ins w:id="61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4.9 - Vista 3D PCB sensores</w:t>
        </w:r>
        <w:r>
          <w:rPr>
            <w:noProof/>
            <w:webHidden/>
          </w:rPr>
          <w:tab/>
        </w:r>
        <w:r>
          <w:rPr>
            <w:noProof/>
            <w:webHidden/>
          </w:rPr>
          <w:fldChar w:fldCharType="begin"/>
        </w:r>
        <w:r>
          <w:rPr>
            <w:noProof/>
            <w:webHidden/>
          </w:rPr>
          <w:instrText xml:space="preserve"> PAGEREF _Toc63536515 \h </w:instrText>
        </w:r>
      </w:ins>
      <w:r>
        <w:rPr>
          <w:noProof/>
          <w:webHidden/>
        </w:rPr>
      </w:r>
      <w:r>
        <w:rPr>
          <w:noProof/>
          <w:webHidden/>
        </w:rPr>
        <w:fldChar w:fldCharType="separate"/>
      </w:r>
      <w:ins w:id="613" w:author="duarte miguel" w:date="2021-02-06T20:40:00Z">
        <w:r>
          <w:rPr>
            <w:noProof/>
            <w:webHidden/>
          </w:rPr>
          <w:t>45</w:t>
        </w:r>
        <w:r>
          <w:rPr>
            <w:noProof/>
            <w:webHidden/>
          </w:rPr>
          <w:fldChar w:fldCharType="end"/>
        </w:r>
        <w:r w:rsidRPr="00680591">
          <w:rPr>
            <w:rStyle w:val="Hiperligao"/>
            <w:noProof/>
          </w:rPr>
          <w:fldChar w:fldCharType="end"/>
        </w:r>
      </w:ins>
    </w:p>
    <w:p w14:paraId="4EFDA669" w14:textId="65F8CF70" w:rsidR="00C7571E" w:rsidRDefault="00C7571E">
      <w:pPr>
        <w:pStyle w:val="ndicedeilustraes"/>
        <w:tabs>
          <w:tab w:val="right" w:leader="dot" w:pos="9061"/>
        </w:tabs>
        <w:rPr>
          <w:ins w:id="614" w:author="duarte miguel" w:date="2021-02-06T20:40:00Z"/>
          <w:rFonts w:asciiTheme="minorHAnsi" w:eastAsiaTheme="minorEastAsia" w:hAnsiTheme="minorHAnsi" w:cstheme="minorBidi"/>
          <w:noProof/>
          <w:sz w:val="22"/>
          <w:szCs w:val="22"/>
        </w:rPr>
      </w:pPr>
      <w:ins w:id="615"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"_Toc63536516"</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4.10 - Esquemático PCB Máquina de Estados</w:t>
        </w:r>
        <w:r>
          <w:rPr>
            <w:noProof/>
            <w:webHidden/>
          </w:rPr>
          <w:tab/>
        </w:r>
        <w:r>
          <w:rPr>
            <w:noProof/>
            <w:webHidden/>
          </w:rPr>
          <w:fldChar w:fldCharType="begin"/>
        </w:r>
        <w:r>
          <w:rPr>
            <w:noProof/>
            <w:webHidden/>
          </w:rPr>
          <w:instrText xml:space="preserve"> PAGEREF _Toc63536516 \h </w:instrText>
        </w:r>
      </w:ins>
      <w:r>
        <w:rPr>
          <w:noProof/>
          <w:webHidden/>
        </w:rPr>
      </w:r>
      <w:r>
        <w:rPr>
          <w:noProof/>
          <w:webHidden/>
        </w:rPr>
        <w:fldChar w:fldCharType="separate"/>
      </w:r>
      <w:ins w:id="616" w:author="duarte miguel" w:date="2021-02-06T20:40:00Z">
        <w:r>
          <w:rPr>
            <w:noProof/>
            <w:webHidden/>
          </w:rPr>
          <w:t>46</w:t>
        </w:r>
        <w:r>
          <w:rPr>
            <w:noProof/>
            <w:webHidden/>
          </w:rPr>
          <w:fldChar w:fldCharType="end"/>
        </w:r>
        <w:r w:rsidRPr="00680591">
          <w:rPr>
            <w:rStyle w:val="Hiperligao"/>
            <w:noProof/>
          </w:rPr>
          <w:fldChar w:fldCharType="end"/>
        </w:r>
      </w:ins>
    </w:p>
    <w:p w14:paraId="73E5E16F" w14:textId="7FA18638" w:rsidR="00C7571E" w:rsidRDefault="00C7571E">
      <w:pPr>
        <w:pStyle w:val="ndicedeilustraes"/>
        <w:tabs>
          <w:tab w:val="right" w:leader="dot" w:pos="9061"/>
        </w:tabs>
        <w:rPr>
          <w:ins w:id="617" w:author="duarte miguel" w:date="2021-02-06T20:40:00Z"/>
          <w:rFonts w:asciiTheme="minorHAnsi" w:eastAsiaTheme="minorEastAsia" w:hAnsiTheme="minorHAnsi" w:cstheme="minorBidi"/>
          <w:noProof/>
          <w:sz w:val="22"/>
          <w:szCs w:val="22"/>
        </w:rPr>
      </w:pPr>
      <w:ins w:id="618"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"C:\\Users\\user\\Desktop\\AWR-19_Relatorio_LB.docx" \l "_Toc63536517"</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4.11 - Layout PCB Máquina de Estados</w:t>
        </w:r>
        <w:r>
          <w:rPr>
            <w:noProof/>
            <w:webHidden/>
          </w:rPr>
          <w:tab/>
        </w:r>
        <w:r>
          <w:rPr>
            <w:noProof/>
            <w:webHidden/>
          </w:rPr>
          <w:fldChar w:fldCharType="begin"/>
        </w:r>
        <w:r>
          <w:rPr>
            <w:noProof/>
            <w:webHidden/>
          </w:rPr>
          <w:instrText xml:space="preserve"> PAGEREF _Toc63536517 \h </w:instrText>
        </w:r>
      </w:ins>
      <w:r>
        <w:rPr>
          <w:noProof/>
          <w:webHidden/>
        </w:rPr>
      </w:r>
      <w:r>
        <w:rPr>
          <w:noProof/>
          <w:webHidden/>
        </w:rPr>
        <w:fldChar w:fldCharType="separate"/>
      </w:r>
      <w:ins w:id="619" w:author="duarte miguel" w:date="2021-02-06T20:40:00Z">
        <w:r>
          <w:rPr>
            <w:noProof/>
            <w:webHidden/>
          </w:rPr>
          <w:t>47</w:t>
        </w:r>
        <w:r>
          <w:rPr>
            <w:noProof/>
            <w:webHidden/>
          </w:rPr>
          <w:fldChar w:fldCharType="end"/>
        </w:r>
        <w:r w:rsidRPr="00680591">
          <w:rPr>
            <w:rStyle w:val="Hiperligao"/>
            <w:noProof/>
          </w:rPr>
          <w:fldChar w:fldCharType="end"/>
        </w:r>
      </w:ins>
    </w:p>
    <w:p w14:paraId="5506509D" w14:textId="5C57F1C5" w:rsidR="00C7571E" w:rsidRDefault="00C7571E">
      <w:pPr>
        <w:pStyle w:val="ndicedeilustraes"/>
        <w:tabs>
          <w:tab w:val="right" w:leader="dot" w:pos="9061"/>
        </w:tabs>
        <w:rPr>
          <w:ins w:id="620" w:author="duarte miguel" w:date="2021-02-06T20:40:00Z"/>
          <w:rFonts w:asciiTheme="minorHAnsi" w:eastAsiaTheme="minorEastAsia" w:hAnsiTheme="minorHAnsi" w:cstheme="minorBidi"/>
          <w:noProof/>
          <w:sz w:val="22"/>
          <w:szCs w:val="22"/>
        </w:rPr>
      </w:pPr>
      <w:ins w:id="621"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"_Toc63536518"</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4.12 - Vista bottom PCB máquina de estados</w:t>
        </w:r>
        <w:r>
          <w:rPr>
            <w:noProof/>
            <w:webHidden/>
          </w:rPr>
          <w:tab/>
        </w:r>
        <w:r>
          <w:rPr>
            <w:noProof/>
            <w:webHidden/>
          </w:rPr>
          <w:fldChar w:fldCharType="begin"/>
        </w:r>
        <w:r>
          <w:rPr>
            <w:noProof/>
            <w:webHidden/>
          </w:rPr>
          <w:instrText xml:space="preserve"> PAGEREF _Toc63536518 \h </w:instrText>
        </w:r>
      </w:ins>
      <w:r>
        <w:rPr>
          <w:noProof/>
          <w:webHidden/>
        </w:rPr>
      </w:r>
      <w:r>
        <w:rPr>
          <w:noProof/>
          <w:webHidden/>
        </w:rPr>
        <w:fldChar w:fldCharType="separate"/>
      </w:r>
      <w:ins w:id="622" w:author="duarte miguel" w:date="2021-02-06T20:40:00Z">
        <w:r>
          <w:rPr>
            <w:noProof/>
            <w:webHidden/>
          </w:rPr>
          <w:t>47</w:t>
        </w:r>
        <w:r>
          <w:rPr>
            <w:noProof/>
            <w:webHidden/>
          </w:rPr>
          <w:fldChar w:fldCharType="end"/>
        </w:r>
        <w:r w:rsidRPr="00680591">
          <w:rPr>
            <w:rStyle w:val="Hiperligao"/>
            <w:noProof/>
          </w:rPr>
          <w:fldChar w:fldCharType="end"/>
        </w:r>
      </w:ins>
    </w:p>
    <w:p w14:paraId="6E4F8973" w14:textId="68BE7F06" w:rsidR="00C7571E" w:rsidRDefault="00C7571E">
      <w:pPr>
        <w:pStyle w:val="ndicedeilustraes"/>
        <w:tabs>
          <w:tab w:val="right" w:leader="dot" w:pos="9061"/>
        </w:tabs>
        <w:rPr>
          <w:ins w:id="623" w:author="duarte miguel" w:date="2021-02-06T20:40:00Z"/>
          <w:rFonts w:asciiTheme="minorHAnsi" w:eastAsiaTheme="minorEastAsia" w:hAnsiTheme="minorHAnsi" w:cstheme="minorBidi"/>
          <w:noProof/>
          <w:sz w:val="22"/>
          <w:szCs w:val="22"/>
        </w:rPr>
      </w:pPr>
      <w:ins w:id="624"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"_Toc63536519"</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4.13 - Vista top PCB máquina de estados</w:t>
        </w:r>
        <w:r>
          <w:rPr>
            <w:noProof/>
            <w:webHidden/>
          </w:rPr>
          <w:tab/>
        </w:r>
        <w:r>
          <w:rPr>
            <w:noProof/>
            <w:webHidden/>
          </w:rPr>
          <w:fldChar w:fldCharType="begin"/>
        </w:r>
        <w:r>
          <w:rPr>
            <w:noProof/>
            <w:webHidden/>
          </w:rPr>
          <w:instrText xml:space="preserve"> PAGEREF _Toc63536519 \h </w:instrText>
        </w:r>
      </w:ins>
      <w:r>
        <w:rPr>
          <w:noProof/>
          <w:webHidden/>
        </w:rPr>
      </w:r>
      <w:r>
        <w:rPr>
          <w:noProof/>
          <w:webHidden/>
        </w:rPr>
        <w:fldChar w:fldCharType="separate"/>
      </w:r>
      <w:ins w:id="625" w:author="duarte miguel" w:date="2021-02-06T20:40:00Z">
        <w:r>
          <w:rPr>
            <w:noProof/>
            <w:webHidden/>
          </w:rPr>
          <w:t>48</w:t>
        </w:r>
        <w:r>
          <w:rPr>
            <w:noProof/>
            <w:webHidden/>
          </w:rPr>
          <w:fldChar w:fldCharType="end"/>
        </w:r>
        <w:r w:rsidRPr="00680591">
          <w:rPr>
            <w:rStyle w:val="Hiperligao"/>
            <w:noProof/>
          </w:rPr>
          <w:fldChar w:fldCharType="end"/>
        </w:r>
      </w:ins>
    </w:p>
    <w:p w14:paraId="7C58E8A0" w14:textId="3CD1F470" w:rsidR="00C7571E" w:rsidRDefault="00C7571E">
      <w:pPr>
        <w:pStyle w:val="ndicedeilustraes"/>
        <w:tabs>
          <w:tab w:val="right" w:leader="dot" w:pos="9061"/>
        </w:tabs>
        <w:rPr>
          <w:ins w:id="626" w:author="duarte miguel" w:date="2021-02-06T20:40:00Z"/>
          <w:rFonts w:asciiTheme="minorHAnsi" w:eastAsiaTheme="minorEastAsia" w:hAnsiTheme="minorHAnsi" w:cstheme="minorBidi"/>
          <w:noProof/>
          <w:sz w:val="22"/>
          <w:szCs w:val="22"/>
        </w:rPr>
      </w:pPr>
      <w:ins w:id="627"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"_Toc63536520"</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4.14 - Vista 3D PCB máquina de estados</w:t>
        </w:r>
        <w:r>
          <w:rPr>
            <w:noProof/>
            <w:webHidden/>
          </w:rPr>
          <w:tab/>
        </w:r>
        <w:r>
          <w:rPr>
            <w:noProof/>
            <w:webHidden/>
          </w:rPr>
          <w:fldChar w:fldCharType="begin"/>
        </w:r>
        <w:r>
          <w:rPr>
            <w:noProof/>
            <w:webHidden/>
          </w:rPr>
          <w:instrText xml:space="preserve"> PAGEREF _Toc63536520 \h </w:instrText>
        </w:r>
      </w:ins>
      <w:r>
        <w:rPr>
          <w:noProof/>
          <w:webHidden/>
        </w:rPr>
      </w:r>
      <w:r>
        <w:rPr>
          <w:noProof/>
          <w:webHidden/>
        </w:rPr>
        <w:fldChar w:fldCharType="separate"/>
      </w:r>
      <w:ins w:id="628" w:author="duarte miguel" w:date="2021-02-06T20:40:00Z">
        <w:r>
          <w:rPr>
            <w:noProof/>
            <w:webHidden/>
          </w:rPr>
          <w:t>48</w:t>
        </w:r>
        <w:r>
          <w:rPr>
            <w:noProof/>
            <w:webHidden/>
          </w:rPr>
          <w:fldChar w:fldCharType="end"/>
        </w:r>
        <w:r w:rsidRPr="00680591">
          <w:rPr>
            <w:rStyle w:val="Hiperligao"/>
            <w:noProof/>
          </w:rPr>
          <w:fldChar w:fldCharType="end"/>
        </w:r>
      </w:ins>
    </w:p>
    <w:p w14:paraId="79E13908" w14:textId="0C14D72E" w:rsidR="00C7571E" w:rsidRDefault="00C7571E">
      <w:pPr>
        <w:pStyle w:val="ndicedeilustraes"/>
        <w:tabs>
          <w:tab w:val="right" w:leader="dot" w:pos="9061"/>
        </w:tabs>
        <w:rPr>
          <w:ins w:id="629" w:author="duarte miguel" w:date="2021-02-06T20:40:00Z"/>
          <w:rFonts w:asciiTheme="minorHAnsi" w:eastAsiaTheme="minorEastAsia" w:hAnsiTheme="minorHAnsi" w:cstheme="minorBidi"/>
          <w:noProof/>
          <w:sz w:val="22"/>
          <w:szCs w:val="22"/>
        </w:rPr>
      </w:pPr>
      <w:ins w:id="630"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"_Toc63536521"</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4.15 - Vista superior do robô</w:t>
        </w:r>
        <w:r>
          <w:rPr>
            <w:noProof/>
            <w:webHidden/>
          </w:rPr>
          <w:tab/>
        </w:r>
        <w:r>
          <w:rPr>
            <w:noProof/>
            <w:webHidden/>
          </w:rPr>
          <w:fldChar w:fldCharType="begin"/>
        </w:r>
        <w:r>
          <w:rPr>
            <w:noProof/>
            <w:webHidden/>
          </w:rPr>
          <w:instrText xml:space="preserve"> PAGEREF _Toc63536521 \h </w:instrText>
        </w:r>
      </w:ins>
      <w:r>
        <w:rPr>
          <w:noProof/>
          <w:webHidden/>
        </w:rPr>
      </w:r>
      <w:r>
        <w:rPr>
          <w:noProof/>
          <w:webHidden/>
        </w:rPr>
        <w:fldChar w:fldCharType="separate"/>
      </w:r>
      <w:ins w:id="631" w:author="duarte miguel" w:date="2021-02-06T20:40:00Z">
        <w:r>
          <w:rPr>
            <w:noProof/>
            <w:webHidden/>
          </w:rPr>
          <w:t>59</w:t>
        </w:r>
        <w:r>
          <w:rPr>
            <w:noProof/>
            <w:webHidden/>
          </w:rPr>
          <w:fldChar w:fldCharType="end"/>
        </w:r>
        <w:r w:rsidRPr="00680591">
          <w:rPr>
            <w:rStyle w:val="Hiperligao"/>
            <w:noProof/>
          </w:rPr>
          <w:fldChar w:fldCharType="end"/>
        </w:r>
      </w:ins>
    </w:p>
    <w:p w14:paraId="5055F24C" w14:textId="7AB3B08B" w:rsidR="00C7571E" w:rsidRDefault="00C7571E">
      <w:pPr>
        <w:pStyle w:val="ndicedeilustraes"/>
        <w:tabs>
          <w:tab w:val="right" w:leader="dot" w:pos="9061"/>
        </w:tabs>
        <w:rPr>
          <w:ins w:id="632" w:author="duarte miguel" w:date="2021-02-06T20:40:00Z"/>
          <w:rFonts w:asciiTheme="minorHAnsi" w:eastAsiaTheme="minorEastAsia" w:hAnsiTheme="minorHAnsi" w:cstheme="minorBidi"/>
          <w:noProof/>
          <w:sz w:val="22"/>
          <w:szCs w:val="22"/>
        </w:rPr>
      </w:pPr>
      <w:ins w:id="633"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"_Toc63536522"</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4.16 - Vista inferior do robô</w:t>
        </w:r>
        <w:r>
          <w:rPr>
            <w:noProof/>
            <w:webHidden/>
          </w:rPr>
          <w:tab/>
        </w:r>
        <w:r>
          <w:rPr>
            <w:noProof/>
            <w:webHidden/>
          </w:rPr>
          <w:fldChar w:fldCharType="begin"/>
        </w:r>
        <w:r>
          <w:rPr>
            <w:noProof/>
            <w:webHidden/>
          </w:rPr>
          <w:instrText xml:space="preserve"> PAGEREF _Toc63536522 \h </w:instrText>
        </w:r>
      </w:ins>
      <w:r>
        <w:rPr>
          <w:noProof/>
          <w:webHidden/>
        </w:rPr>
      </w:r>
      <w:r>
        <w:rPr>
          <w:noProof/>
          <w:webHidden/>
        </w:rPr>
        <w:fldChar w:fldCharType="separate"/>
      </w:r>
      <w:ins w:id="634" w:author="duarte miguel" w:date="2021-02-06T20:40:00Z">
        <w:r>
          <w:rPr>
            <w:noProof/>
            <w:webHidden/>
          </w:rPr>
          <w:t>60</w:t>
        </w:r>
        <w:r>
          <w:rPr>
            <w:noProof/>
            <w:webHidden/>
          </w:rPr>
          <w:fldChar w:fldCharType="end"/>
        </w:r>
        <w:r w:rsidRPr="00680591">
          <w:rPr>
            <w:rStyle w:val="Hiperligao"/>
            <w:noProof/>
          </w:rPr>
          <w:fldChar w:fldCharType="end"/>
        </w:r>
      </w:ins>
    </w:p>
    <w:p w14:paraId="0C3D3A55" w14:textId="6E89C613" w:rsidR="00C7571E" w:rsidRDefault="00C7571E">
      <w:pPr>
        <w:pStyle w:val="ndicedeilustraes"/>
        <w:tabs>
          <w:tab w:val="right" w:leader="dot" w:pos="9061"/>
        </w:tabs>
        <w:rPr>
          <w:ins w:id="635" w:author="duarte miguel" w:date="2021-02-06T20:40:00Z"/>
          <w:rFonts w:asciiTheme="minorHAnsi" w:eastAsiaTheme="minorEastAsia" w:hAnsiTheme="minorHAnsi" w:cstheme="minorBidi"/>
          <w:noProof/>
          <w:sz w:val="22"/>
          <w:szCs w:val="22"/>
        </w:rPr>
      </w:pPr>
      <w:ins w:id="636"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"_Toc63536523"</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4.17 - Vista lateral do robô</w:t>
        </w:r>
        <w:r>
          <w:rPr>
            <w:noProof/>
            <w:webHidden/>
          </w:rPr>
          <w:tab/>
        </w:r>
        <w:r>
          <w:rPr>
            <w:noProof/>
            <w:webHidden/>
          </w:rPr>
          <w:fldChar w:fldCharType="begin"/>
        </w:r>
        <w:r>
          <w:rPr>
            <w:noProof/>
            <w:webHidden/>
          </w:rPr>
          <w:instrText xml:space="preserve"> PAGEREF _Toc63536523 \h </w:instrText>
        </w:r>
      </w:ins>
      <w:r>
        <w:rPr>
          <w:noProof/>
          <w:webHidden/>
        </w:rPr>
      </w:r>
      <w:r>
        <w:rPr>
          <w:noProof/>
          <w:webHidden/>
        </w:rPr>
        <w:fldChar w:fldCharType="separate"/>
      </w:r>
      <w:ins w:id="637" w:author="duarte miguel" w:date="2021-02-06T20:40:00Z">
        <w:r>
          <w:rPr>
            <w:noProof/>
            <w:webHidden/>
          </w:rPr>
          <w:t>60</w:t>
        </w:r>
        <w:r>
          <w:rPr>
            <w:noProof/>
            <w:webHidden/>
          </w:rPr>
          <w:fldChar w:fldCharType="end"/>
        </w:r>
        <w:r w:rsidRPr="00680591">
          <w:rPr>
            <w:rStyle w:val="Hiperligao"/>
            <w:noProof/>
          </w:rPr>
          <w:fldChar w:fldCharType="end"/>
        </w:r>
      </w:ins>
    </w:p>
    <w:p w14:paraId="23F397DC" w14:textId="34F53763" w:rsidR="00C7571E" w:rsidRDefault="00C7571E">
      <w:pPr>
        <w:pStyle w:val="ndicedeilustraes"/>
        <w:tabs>
          <w:tab w:val="right" w:leader="dot" w:pos="9061"/>
        </w:tabs>
        <w:rPr>
          <w:ins w:id="638" w:author="duarte miguel" w:date="2021-02-06T20:40:00Z"/>
          <w:rFonts w:asciiTheme="minorHAnsi" w:eastAsiaTheme="minorEastAsia" w:hAnsiTheme="minorHAnsi" w:cstheme="minorBidi"/>
          <w:noProof/>
          <w:sz w:val="22"/>
          <w:szCs w:val="22"/>
        </w:rPr>
      </w:pPr>
      <w:ins w:id="639"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"_Toc63536524"</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4.18 - Vista traseira do robô</w:t>
        </w:r>
        <w:r>
          <w:rPr>
            <w:noProof/>
            <w:webHidden/>
          </w:rPr>
          <w:tab/>
        </w:r>
        <w:r>
          <w:rPr>
            <w:noProof/>
            <w:webHidden/>
          </w:rPr>
          <w:fldChar w:fldCharType="begin"/>
        </w:r>
        <w:r>
          <w:rPr>
            <w:noProof/>
            <w:webHidden/>
          </w:rPr>
          <w:instrText xml:space="preserve"> PAGEREF _Toc63536524 \h </w:instrText>
        </w:r>
      </w:ins>
      <w:r>
        <w:rPr>
          <w:noProof/>
          <w:webHidden/>
        </w:rPr>
      </w:r>
      <w:r>
        <w:rPr>
          <w:noProof/>
          <w:webHidden/>
        </w:rPr>
        <w:fldChar w:fldCharType="separate"/>
      </w:r>
      <w:ins w:id="640" w:author="duarte miguel" w:date="2021-02-06T20:40:00Z">
        <w:r>
          <w:rPr>
            <w:noProof/>
            <w:webHidden/>
          </w:rPr>
          <w:t>60</w:t>
        </w:r>
        <w:r>
          <w:rPr>
            <w:noProof/>
            <w:webHidden/>
          </w:rPr>
          <w:fldChar w:fldCharType="end"/>
        </w:r>
        <w:r w:rsidRPr="00680591">
          <w:rPr>
            <w:rStyle w:val="Hiperligao"/>
            <w:noProof/>
          </w:rPr>
          <w:fldChar w:fldCharType="end"/>
        </w:r>
      </w:ins>
    </w:p>
    <w:p w14:paraId="5315A99D" w14:textId="739004D6" w:rsidR="00C7571E" w:rsidRDefault="00C7571E">
      <w:pPr>
        <w:pStyle w:val="ndicedeilustraes"/>
        <w:tabs>
          <w:tab w:val="right" w:leader="dot" w:pos="9061"/>
        </w:tabs>
        <w:rPr>
          <w:ins w:id="641" w:author="duarte miguel" w:date="2021-02-06T20:40:00Z"/>
          <w:rFonts w:asciiTheme="minorHAnsi" w:eastAsiaTheme="minorEastAsia" w:hAnsiTheme="minorHAnsi" w:cstheme="minorBidi"/>
          <w:noProof/>
          <w:sz w:val="22"/>
          <w:szCs w:val="22"/>
        </w:rPr>
      </w:pPr>
      <w:ins w:id="642" w:author="duarte miguel" w:date="2021-02-06T20:40:00Z">
        <w:r w:rsidRPr="00680591">
          <w:rPr>
            <w:rStyle w:val="Hiperligao"/>
            <w:noProof/>
          </w:rPr>
          <w:fldChar w:fldCharType="begin"/>
        </w:r>
        <w:r w:rsidRPr="00680591">
          <w:rPr>
            <w:rStyle w:val="Hiperligao"/>
            <w:noProof/>
          </w:rPr>
          <w:instrText xml:space="preserve"> </w:instrText>
        </w:r>
        <w:r>
          <w:rPr>
            <w:noProof/>
          </w:rPr>
          <w:instrText>HYPERLINK \l "_Toc63536525"</w:instrText>
        </w:r>
        <w:r w:rsidRPr="00680591">
          <w:rPr>
            <w:rStyle w:val="Hiperligao"/>
            <w:noProof/>
          </w:rPr>
          <w:instrText xml:space="preserve"> </w:instrText>
        </w:r>
        <w:r w:rsidRPr="00680591">
          <w:rPr>
            <w:rStyle w:val="Hiperligao"/>
            <w:noProof/>
          </w:rPr>
          <w:fldChar w:fldCharType="separate"/>
        </w:r>
        <w:r w:rsidRPr="00680591">
          <w:rPr>
            <w:rStyle w:val="Hiperligao"/>
            <w:noProof/>
          </w:rPr>
          <w:t>Figura 4.19 - Vista frontal do robô</w:t>
        </w:r>
        <w:r>
          <w:rPr>
            <w:noProof/>
            <w:webHidden/>
          </w:rPr>
          <w:tab/>
        </w:r>
        <w:r>
          <w:rPr>
            <w:noProof/>
            <w:webHidden/>
          </w:rPr>
          <w:fldChar w:fldCharType="begin"/>
        </w:r>
        <w:r>
          <w:rPr>
            <w:noProof/>
            <w:webHidden/>
          </w:rPr>
          <w:instrText xml:space="preserve"> PAGEREF _Toc63536525 \h </w:instrText>
        </w:r>
      </w:ins>
      <w:r>
        <w:rPr>
          <w:noProof/>
          <w:webHidden/>
        </w:rPr>
      </w:r>
      <w:r>
        <w:rPr>
          <w:noProof/>
          <w:webHidden/>
        </w:rPr>
        <w:fldChar w:fldCharType="separate"/>
      </w:r>
      <w:ins w:id="643" w:author="duarte miguel" w:date="2021-02-06T20:40:00Z">
        <w:r>
          <w:rPr>
            <w:noProof/>
            <w:webHidden/>
          </w:rPr>
          <w:t>61</w:t>
        </w:r>
        <w:r>
          <w:rPr>
            <w:noProof/>
            <w:webHidden/>
          </w:rPr>
          <w:fldChar w:fldCharType="end"/>
        </w:r>
        <w:r w:rsidRPr="00680591">
          <w:rPr>
            <w:rStyle w:val="Hiperligao"/>
            <w:noProof/>
          </w:rPr>
          <w:fldChar w:fldCharType="end"/>
        </w:r>
      </w:ins>
    </w:p>
    <w:p w14:paraId="2E70B1E9" w14:textId="0118CBF3" w:rsidR="00C7571E" w:rsidDel="00C7571E" w:rsidRDefault="00C7571E" w:rsidP="00B66544">
      <w:pPr>
        <w:rPr>
          <w:del w:id="644" w:author="duarte miguel" w:date="2021-02-06T20:40:00Z"/>
          <w:noProof/>
        </w:rPr>
      </w:pPr>
    </w:p>
    <w:p w14:paraId="2116B46A" w14:textId="6E723539" w:rsidR="00680075" w:rsidRPr="00B66544" w:rsidRDefault="00C7571E" w:rsidP="00B66544">
      <w:pPr>
        <w:rPr>
          <w:rFonts w:ascii="NewsGotT" w:hAnsi="NewsGotT"/>
        </w:rPr>
      </w:pPr>
      <w:ins w:id="645" w:author="duarte miguel" w:date="2021-02-06T20:40:00Z">
        <w:r>
          <w:rPr>
            <w:rFonts w:ascii="NewsGotT" w:hAnsi="NewsGotT"/>
          </w:rPr>
          <w:fldChar w:fldCharType="end"/>
        </w:r>
      </w:ins>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15"/>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9507BF">
      <w:pPr>
        <w:pStyle w:val="PhDcapitulosemnumero"/>
      </w:pPr>
      <w:bookmarkStart w:id="646" w:name="_Toc471578915"/>
      <w:bookmarkStart w:id="647" w:name="_Toc63535803"/>
      <w:bookmarkStart w:id="648" w:name="_Toc63536380"/>
      <w:r w:rsidRPr="00B66544">
        <w:t xml:space="preserve">Lista de </w:t>
      </w:r>
      <w:r w:rsidR="00EC3273" w:rsidRPr="00B66544">
        <w:t>Tabelas</w:t>
      </w:r>
      <w:bookmarkEnd w:id="646"/>
      <w:bookmarkEnd w:id="647"/>
      <w:bookmarkEnd w:id="648"/>
    </w:p>
    <w:p w14:paraId="3E545574" w14:textId="2F4FA711" w:rsidR="00442A7D"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r w:rsidR="00F21D6A">
        <w:fldChar w:fldCharType="begin"/>
      </w:r>
      <w:r w:rsidR="00F21D6A">
        <w:instrText xml:space="preserve"> HYPERLINK \l "_Toc63286519" </w:instrText>
      </w:r>
      <w:r w:rsidR="00F21D6A">
        <w:fldChar w:fldCharType="separate"/>
      </w:r>
      <w:r w:rsidR="00442A7D" w:rsidRPr="00777075">
        <w:rPr>
          <w:rStyle w:val="Hiperligao"/>
          <w:noProof/>
        </w:rPr>
        <w:t>Tabela 1 - Planeamento do Projeto</w:t>
      </w:r>
      <w:r w:rsidR="00442A7D">
        <w:rPr>
          <w:noProof/>
          <w:webHidden/>
        </w:rPr>
        <w:tab/>
      </w:r>
      <w:r w:rsidR="00442A7D">
        <w:rPr>
          <w:noProof/>
          <w:webHidden/>
        </w:rPr>
        <w:fldChar w:fldCharType="begin"/>
      </w:r>
      <w:r w:rsidR="00442A7D">
        <w:rPr>
          <w:noProof/>
          <w:webHidden/>
        </w:rPr>
        <w:instrText xml:space="preserve"> PAGEREF _Toc63286519 \h </w:instrText>
      </w:r>
      <w:r w:rsidR="00442A7D">
        <w:rPr>
          <w:noProof/>
          <w:webHidden/>
        </w:rPr>
      </w:r>
      <w:r w:rsidR="00442A7D">
        <w:rPr>
          <w:noProof/>
          <w:webHidden/>
        </w:rPr>
        <w:fldChar w:fldCharType="separate"/>
      </w:r>
      <w:ins w:id="649" w:author="duarte miguel" w:date="2021-02-06T19:41:00Z">
        <w:r w:rsidR="0043770B">
          <w:rPr>
            <w:noProof/>
            <w:webHidden/>
          </w:rPr>
          <w:t>16</w:t>
        </w:r>
      </w:ins>
      <w:del w:id="650" w:author="duarte miguel" w:date="2021-02-06T14:23:00Z">
        <w:r w:rsidR="00442A7D" w:rsidDel="00876030">
          <w:rPr>
            <w:noProof/>
            <w:webHidden/>
          </w:rPr>
          <w:delText>15</w:delText>
        </w:r>
      </w:del>
      <w:r w:rsidR="00442A7D">
        <w:rPr>
          <w:noProof/>
          <w:webHidden/>
        </w:rPr>
        <w:fldChar w:fldCharType="end"/>
      </w:r>
      <w:r w:rsidR="00F21D6A">
        <w:rPr>
          <w:noProof/>
        </w:rPr>
        <w:fldChar w:fldCharType="end"/>
      </w:r>
    </w:p>
    <w:p w14:paraId="445F1569" w14:textId="448204EE" w:rsidR="00442A7D" w:rsidRDefault="00F21D6A">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HYPERLINK \l "_Toc63286520" </w:instrText>
      </w:r>
      <w:r>
        <w:fldChar w:fldCharType="separate"/>
      </w:r>
      <w:r w:rsidR="00442A7D" w:rsidRPr="00777075">
        <w:rPr>
          <w:rStyle w:val="Hiperligao"/>
          <w:noProof/>
        </w:rPr>
        <w:t>Tabela 2 - Tabela completa para determinação da lógica completa da máquina de estados</w:t>
      </w:r>
      <w:r w:rsidR="00442A7D">
        <w:rPr>
          <w:noProof/>
          <w:webHidden/>
        </w:rPr>
        <w:tab/>
      </w:r>
      <w:r w:rsidR="00442A7D">
        <w:rPr>
          <w:noProof/>
          <w:webHidden/>
        </w:rPr>
        <w:fldChar w:fldCharType="begin"/>
      </w:r>
      <w:r w:rsidR="00442A7D">
        <w:rPr>
          <w:noProof/>
          <w:webHidden/>
        </w:rPr>
        <w:instrText xml:space="preserve"> PAGEREF _Toc63286520 \h </w:instrText>
      </w:r>
      <w:r w:rsidR="00442A7D">
        <w:rPr>
          <w:noProof/>
          <w:webHidden/>
        </w:rPr>
      </w:r>
      <w:r w:rsidR="00442A7D">
        <w:rPr>
          <w:noProof/>
          <w:webHidden/>
        </w:rPr>
        <w:fldChar w:fldCharType="separate"/>
      </w:r>
      <w:ins w:id="651" w:author="duarte miguel" w:date="2021-02-06T19:41:00Z">
        <w:r w:rsidR="0043770B">
          <w:rPr>
            <w:noProof/>
            <w:webHidden/>
          </w:rPr>
          <w:t>26</w:t>
        </w:r>
      </w:ins>
      <w:del w:id="652" w:author="duarte miguel" w:date="2021-02-06T14:23:00Z">
        <w:r w:rsidR="00442A7D" w:rsidDel="00876030">
          <w:rPr>
            <w:noProof/>
            <w:webHidden/>
          </w:rPr>
          <w:delText>26</w:delText>
        </w:r>
      </w:del>
      <w:r w:rsidR="00442A7D">
        <w:rPr>
          <w:noProof/>
          <w:webHidden/>
        </w:rPr>
        <w:fldChar w:fldCharType="end"/>
      </w:r>
      <w:r>
        <w:rPr>
          <w:noProof/>
        </w:rPr>
        <w:fldChar w:fldCharType="end"/>
      </w:r>
    </w:p>
    <w:p w14:paraId="0EC547EC" w14:textId="702EAC9A" w:rsidR="00442A7D" w:rsidRDefault="00F21D6A">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HYPERLINK "file:///C:\\Users\\diogo\\OneDrive\\Documentos\\MEEIC\\3Ano\\LPI\\PI\\PI-LPI_I\\01Relatorios\\Relatorio.docx" \l "_Toc63286521" </w:instrText>
      </w:r>
      <w:r>
        <w:fldChar w:fldCharType="separate"/>
      </w:r>
      <w:r w:rsidR="00442A7D" w:rsidRPr="00777075">
        <w:rPr>
          <w:rStyle w:val="Hiperligao"/>
          <w:noProof/>
        </w:rPr>
        <w:t>Tabela 3 - Atribuição de estados</w:t>
      </w:r>
      <w:r w:rsidR="00442A7D">
        <w:rPr>
          <w:noProof/>
          <w:webHidden/>
        </w:rPr>
        <w:tab/>
      </w:r>
      <w:r w:rsidR="00442A7D">
        <w:rPr>
          <w:noProof/>
          <w:webHidden/>
        </w:rPr>
        <w:fldChar w:fldCharType="begin"/>
      </w:r>
      <w:r w:rsidR="00442A7D">
        <w:rPr>
          <w:noProof/>
          <w:webHidden/>
        </w:rPr>
        <w:instrText xml:space="preserve"> PAGEREF _Toc63286521 \h </w:instrText>
      </w:r>
      <w:r w:rsidR="00442A7D">
        <w:rPr>
          <w:noProof/>
          <w:webHidden/>
        </w:rPr>
      </w:r>
      <w:r w:rsidR="00442A7D">
        <w:rPr>
          <w:noProof/>
          <w:webHidden/>
        </w:rPr>
        <w:fldChar w:fldCharType="separate"/>
      </w:r>
      <w:ins w:id="653" w:author="duarte miguel" w:date="2021-02-06T19:41:00Z">
        <w:r w:rsidR="0043770B">
          <w:rPr>
            <w:noProof/>
            <w:webHidden/>
          </w:rPr>
          <w:t>27</w:t>
        </w:r>
      </w:ins>
      <w:del w:id="654" w:author="duarte miguel" w:date="2021-02-06T14:23:00Z">
        <w:r w:rsidR="00442A7D" w:rsidDel="00876030">
          <w:rPr>
            <w:noProof/>
            <w:webHidden/>
          </w:rPr>
          <w:delText>27</w:delText>
        </w:r>
      </w:del>
      <w:r w:rsidR="00442A7D">
        <w:rPr>
          <w:noProof/>
          <w:webHidden/>
        </w:rPr>
        <w:fldChar w:fldCharType="end"/>
      </w:r>
      <w:r>
        <w:rPr>
          <w:noProof/>
        </w:rPr>
        <w:fldChar w:fldCharType="end"/>
      </w:r>
    </w:p>
    <w:p w14:paraId="4164D5FE" w14:textId="2E2BC5F9" w:rsidR="00442A7D" w:rsidRDefault="00F21D6A">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HYPERLINK "file:///C:\\Users\\diogo\\OneDrive\\Documentos\\MEEIC\\3Ano\\LPI\\PI\\PI-LPI_I\\01Relatorios\\Relatorio.docx" \l "_Toc63286522" </w:instrText>
      </w:r>
      <w:r>
        <w:fldChar w:fldCharType="separate"/>
      </w:r>
      <w:r w:rsidR="00442A7D" w:rsidRPr="00777075">
        <w:rPr>
          <w:rStyle w:val="Hiperligao"/>
          <w:noProof/>
        </w:rPr>
        <w:t>Tabela 4 - Tabela de excitação do Flip-Flop JK</w:t>
      </w:r>
      <w:r w:rsidR="00442A7D">
        <w:rPr>
          <w:noProof/>
          <w:webHidden/>
        </w:rPr>
        <w:tab/>
      </w:r>
      <w:r w:rsidR="00442A7D">
        <w:rPr>
          <w:noProof/>
          <w:webHidden/>
        </w:rPr>
        <w:fldChar w:fldCharType="begin"/>
      </w:r>
      <w:r w:rsidR="00442A7D">
        <w:rPr>
          <w:noProof/>
          <w:webHidden/>
        </w:rPr>
        <w:instrText xml:space="preserve"> PAGEREF _Toc63286522 \h </w:instrText>
      </w:r>
      <w:r w:rsidR="00442A7D">
        <w:rPr>
          <w:noProof/>
          <w:webHidden/>
        </w:rPr>
      </w:r>
      <w:r w:rsidR="00442A7D">
        <w:rPr>
          <w:noProof/>
          <w:webHidden/>
        </w:rPr>
        <w:fldChar w:fldCharType="separate"/>
      </w:r>
      <w:ins w:id="655" w:author="duarte miguel" w:date="2021-02-06T19:41:00Z">
        <w:r w:rsidR="0043770B">
          <w:rPr>
            <w:noProof/>
            <w:webHidden/>
          </w:rPr>
          <w:t>27</w:t>
        </w:r>
      </w:ins>
      <w:del w:id="656" w:author="duarte miguel" w:date="2021-02-06T14:23:00Z">
        <w:r w:rsidR="00442A7D" w:rsidDel="00876030">
          <w:rPr>
            <w:noProof/>
            <w:webHidden/>
          </w:rPr>
          <w:delText>27</w:delText>
        </w:r>
      </w:del>
      <w:r w:rsidR="00442A7D">
        <w:rPr>
          <w:noProof/>
          <w:webHidden/>
        </w:rPr>
        <w:fldChar w:fldCharType="end"/>
      </w:r>
      <w:r>
        <w:rPr>
          <w:noProof/>
        </w:rPr>
        <w:fldChar w:fldCharType="end"/>
      </w:r>
    </w:p>
    <w:p w14:paraId="54724006" w14:textId="769EEF58" w:rsidR="00442A7D" w:rsidRDefault="00F21D6A">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HYPERLINK \l "_Toc63286523" </w:instrText>
      </w:r>
      <w:r>
        <w:fldChar w:fldCharType="separate"/>
      </w:r>
      <w:r w:rsidR="00442A7D" w:rsidRPr="00777075">
        <w:rPr>
          <w:rStyle w:val="Hiperligao"/>
          <w:noProof/>
        </w:rPr>
        <w:t>Tabela 5 - Lista de Componentes</w:t>
      </w:r>
      <w:r w:rsidR="00442A7D">
        <w:rPr>
          <w:noProof/>
          <w:webHidden/>
        </w:rPr>
        <w:tab/>
      </w:r>
      <w:r w:rsidR="00442A7D">
        <w:rPr>
          <w:noProof/>
          <w:webHidden/>
        </w:rPr>
        <w:fldChar w:fldCharType="begin"/>
      </w:r>
      <w:r w:rsidR="00442A7D">
        <w:rPr>
          <w:noProof/>
          <w:webHidden/>
        </w:rPr>
        <w:instrText xml:space="preserve"> PAGEREF _Toc63286523 \h </w:instrText>
      </w:r>
      <w:r w:rsidR="00442A7D">
        <w:rPr>
          <w:noProof/>
          <w:webHidden/>
        </w:rPr>
      </w:r>
      <w:r w:rsidR="00442A7D">
        <w:rPr>
          <w:noProof/>
          <w:webHidden/>
        </w:rPr>
        <w:fldChar w:fldCharType="separate"/>
      </w:r>
      <w:ins w:id="657" w:author="duarte miguel" w:date="2021-02-06T19:41:00Z">
        <w:r w:rsidR="0043770B">
          <w:rPr>
            <w:noProof/>
            <w:webHidden/>
          </w:rPr>
          <w:t>49</w:t>
        </w:r>
      </w:ins>
      <w:del w:id="658" w:author="duarte miguel" w:date="2021-02-06T14:23:00Z">
        <w:r w:rsidR="00442A7D" w:rsidDel="00876030">
          <w:rPr>
            <w:noProof/>
            <w:webHidden/>
          </w:rPr>
          <w:delText>47</w:delText>
        </w:r>
      </w:del>
      <w:r w:rsidR="00442A7D">
        <w:rPr>
          <w:noProof/>
          <w:webHidden/>
        </w:rPr>
        <w:fldChar w:fldCharType="end"/>
      </w:r>
      <w:r>
        <w:rPr>
          <w:noProof/>
        </w:rPr>
        <w:fldChar w:fldCharType="end"/>
      </w:r>
    </w:p>
    <w:p w14:paraId="12DBA983" w14:textId="3E0EFC59"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16"/>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9507BF">
      <w:pPr>
        <w:pStyle w:val="PhDcapitulosemnumero"/>
      </w:pPr>
      <w:bookmarkStart w:id="659" w:name="_Toc471578917"/>
      <w:bookmarkStart w:id="660" w:name="_Toc63535804"/>
      <w:bookmarkStart w:id="661" w:name="_Toc63536381"/>
      <w:r w:rsidRPr="00B66544">
        <w:lastRenderedPageBreak/>
        <w:t>Acrónimos e Siglas</w:t>
      </w:r>
      <w:bookmarkEnd w:id="659"/>
      <w:bookmarkEnd w:id="660"/>
      <w:bookmarkEnd w:id="661"/>
    </w:p>
    <w:tbl>
      <w:tblPr>
        <w:tblW w:w="8504" w:type="dxa"/>
        <w:tblLayout w:type="fixed"/>
        <w:tblLook w:val="04A0" w:firstRow="1" w:lastRow="0" w:firstColumn="1" w:lastColumn="0" w:noHBand="0" w:noVBand="1"/>
      </w:tblPr>
      <w:tblGrid>
        <w:gridCol w:w="2104"/>
        <w:gridCol w:w="6400"/>
      </w:tblGrid>
      <w:tr w:rsidR="0031584E" w:rsidRPr="00B66544" w14:paraId="5220AB96" w14:textId="77777777" w:rsidTr="00B47F5D">
        <w:tc>
          <w:tcPr>
            <w:tcW w:w="2104" w:type="dxa"/>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B47F5D">
        <w:tc>
          <w:tcPr>
            <w:tcW w:w="2104" w:type="dxa"/>
          </w:tcPr>
          <w:p w14:paraId="4A637C9F" w14:textId="41E3A110" w:rsidR="0031584E" w:rsidRPr="00B47F5D" w:rsidRDefault="00B47F5D" w:rsidP="00B47F5D">
            <w:pPr>
              <w:pStyle w:val="Corpodetexto"/>
              <w:spacing w:before="240" w:after="120"/>
              <w:rPr>
                <w:rFonts w:ascii="NewsGotT" w:hAnsi="NewsGotT"/>
                <w:color w:val="000000"/>
              </w:rPr>
            </w:pPr>
            <w:r>
              <w:rPr>
                <w:rFonts w:ascii="NewsGotT" w:hAnsi="NewsGotT"/>
                <w:color w:val="000000"/>
              </w:rPr>
              <w:t>AWR</w:t>
            </w:r>
          </w:p>
        </w:tc>
        <w:tc>
          <w:tcPr>
            <w:tcW w:w="6400" w:type="dxa"/>
          </w:tcPr>
          <w:p w14:paraId="65B0C583" w14:textId="54BACF22"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Analog Waiter Robot</w:t>
            </w:r>
          </w:p>
        </w:tc>
      </w:tr>
      <w:tr w:rsidR="0031584E" w:rsidRPr="00B66544" w14:paraId="1BC6D727" w14:textId="77777777" w:rsidTr="00B47F5D">
        <w:tc>
          <w:tcPr>
            <w:tcW w:w="2104" w:type="dxa"/>
          </w:tcPr>
          <w:p w14:paraId="3BB218B3" w14:textId="54A6BE39" w:rsidR="0031584E" w:rsidRPr="00B47F5D" w:rsidRDefault="00B47F5D" w:rsidP="00B47F5D">
            <w:pPr>
              <w:pStyle w:val="Corpodetexto"/>
              <w:spacing w:before="240" w:after="120"/>
              <w:rPr>
                <w:rFonts w:ascii="NewsGotT" w:hAnsi="NewsGotT"/>
                <w:color w:val="000000"/>
              </w:rPr>
            </w:pPr>
            <w:r>
              <w:rPr>
                <w:rFonts w:ascii="NewsGotT" w:hAnsi="NewsGotT"/>
                <w:color w:val="000000"/>
              </w:rPr>
              <w:t>LED</w:t>
            </w:r>
          </w:p>
        </w:tc>
        <w:tc>
          <w:tcPr>
            <w:tcW w:w="6400" w:type="dxa"/>
          </w:tcPr>
          <w:p w14:paraId="3A6A5189" w14:textId="17E203DC"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Light emitting diode</w:t>
            </w:r>
          </w:p>
        </w:tc>
      </w:tr>
      <w:tr w:rsidR="0031584E" w:rsidRPr="00B66544" w14:paraId="4508DBC3" w14:textId="77777777" w:rsidTr="00B47F5D">
        <w:tc>
          <w:tcPr>
            <w:tcW w:w="2104" w:type="dxa"/>
          </w:tcPr>
          <w:p w14:paraId="3638B99A" w14:textId="1BDC81A0" w:rsidR="0031584E" w:rsidRPr="00B47F5D" w:rsidRDefault="00B47F5D" w:rsidP="00B47F5D">
            <w:pPr>
              <w:pStyle w:val="Corpodetexto"/>
              <w:spacing w:before="240" w:after="120"/>
              <w:rPr>
                <w:rFonts w:ascii="NewsGotT" w:hAnsi="NewsGotT"/>
                <w:b/>
                <w:bCs/>
                <w:color w:val="000000"/>
              </w:rPr>
            </w:pPr>
            <w:r>
              <w:rPr>
                <w:rFonts w:ascii="NewsGotT" w:hAnsi="NewsGotT"/>
                <w:color w:val="000000"/>
              </w:rPr>
              <w:t>PWM</w:t>
            </w:r>
          </w:p>
        </w:tc>
        <w:tc>
          <w:tcPr>
            <w:tcW w:w="6400" w:type="dxa"/>
          </w:tcPr>
          <w:p w14:paraId="393518E5" w14:textId="3AF1CACA" w:rsidR="0031584E" w:rsidRPr="00B66544" w:rsidRDefault="00B47F5D" w:rsidP="00B47F5D">
            <w:pPr>
              <w:pStyle w:val="SpellerrorPHD"/>
              <w:spacing w:before="240" w:line="360" w:lineRule="auto"/>
              <w:rPr>
                <w:rFonts w:ascii="NewsGotT" w:hAnsi="NewsGotT"/>
                <w:i/>
                <w:lang w:val="pt-PT"/>
              </w:rPr>
            </w:pPr>
            <w:r>
              <w:rPr>
                <w:rFonts w:ascii="NewsGotT" w:hAnsi="NewsGotT"/>
                <w:i/>
                <w:lang w:val="en-GB"/>
              </w:rPr>
              <w:t>Pulse with Modulation</w:t>
            </w:r>
          </w:p>
        </w:tc>
      </w:tr>
      <w:tr w:rsidR="00B47F5D" w:rsidRPr="00EB7B87" w14:paraId="036092F6" w14:textId="77777777" w:rsidTr="00B47F5D">
        <w:tc>
          <w:tcPr>
            <w:tcW w:w="2104" w:type="dxa"/>
          </w:tcPr>
          <w:p w14:paraId="19B37FE9" w14:textId="072051B1" w:rsidR="00B47F5D" w:rsidRPr="00B66544" w:rsidRDefault="00B47F5D" w:rsidP="00B47F5D">
            <w:pPr>
              <w:pStyle w:val="Corpodetexto"/>
              <w:spacing w:before="240" w:after="120"/>
              <w:rPr>
                <w:rFonts w:ascii="NewsGotT" w:hAnsi="NewsGotT"/>
              </w:rPr>
            </w:pPr>
            <w:r>
              <w:rPr>
                <w:rFonts w:ascii="NewsGotT" w:hAnsi="NewsGotT"/>
                <w:color w:val="000000"/>
              </w:rPr>
              <w:t>BMS</w:t>
            </w:r>
          </w:p>
        </w:tc>
        <w:tc>
          <w:tcPr>
            <w:tcW w:w="6400" w:type="dxa"/>
          </w:tcPr>
          <w:p w14:paraId="163ED43B" w14:textId="7DEAAFB1" w:rsidR="00B47F5D" w:rsidRPr="0075714A" w:rsidRDefault="00B47F5D" w:rsidP="00B47F5D">
            <w:pPr>
              <w:pStyle w:val="SpellerrorPHD"/>
              <w:spacing w:before="240" w:line="360" w:lineRule="auto"/>
              <w:rPr>
                <w:rFonts w:ascii="NewsGotT" w:hAnsi="NewsGotT"/>
                <w:i/>
                <w:lang w:val="en-GB"/>
              </w:rPr>
            </w:pPr>
            <w:r>
              <w:rPr>
                <w:rFonts w:ascii="NewsGotT" w:hAnsi="NewsGotT"/>
                <w:i/>
                <w:color w:val="000000"/>
              </w:rPr>
              <w:t>Battery Management System</w:t>
            </w:r>
          </w:p>
        </w:tc>
      </w:tr>
      <w:tr w:rsidR="00B47F5D" w:rsidRPr="00EB7B87" w14:paraId="50A20227" w14:textId="77777777" w:rsidTr="00B47F5D">
        <w:tc>
          <w:tcPr>
            <w:tcW w:w="2104" w:type="dxa"/>
          </w:tcPr>
          <w:p w14:paraId="0DEFB2A9" w14:textId="702A6FAA" w:rsidR="00B47F5D" w:rsidRDefault="00B47F5D" w:rsidP="00B47F5D">
            <w:pPr>
              <w:pStyle w:val="Corpodetexto"/>
              <w:spacing w:before="240" w:after="120"/>
              <w:rPr>
                <w:rFonts w:ascii="NewsGotT" w:hAnsi="NewsGotT"/>
                <w:color w:val="000000"/>
              </w:rPr>
            </w:pPr>
          </w:p>
        </w:tc>
        <w:tc>
          <w:tcPr>
            <w:tcW w:w="6400" w:type="dxa"/>
          </w:tcPr>
          <w:p w14:paraId="3FA5A46F" w14:textId="65A7C481" w:rsidR="00B47F5D" w:rsidRPr="00A22DEA" w:rsidRDefault="00B47F5D" w:rsidP="00B47F5D">
            <w:pPr>
              <w:pStyle w:val="SpellerrorPHD"/>
              <w:spacing w:before="240" w:line="360" w:lineRule="auto"/>
              <w:rPr>
                <w:rFonts w:ascii="NewsGotT" w:hAnsi="NewsGotT"/>
                <w:i/>
                <w:color w:val="000000"/>
              </w:rPr>
            </w:pPr>
          </w:p>
        </w:tc>
      </w:tr>
    </w:tbl>
    <w:p w14:paraId="7860AD87" w14:textId="1BD87199" w:rsidR="00247C17" w:rsidRPr="0075714A" w:rsidRDefault="00247C17" w:rsidP="00B47F5D">
      <w:pPr>
        <w:pStyle w:val="Corpodetexto"/>
        <w:spacing w:before="240"/>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17"/>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pPr>
        <w:pStyle w:val="Ttulo1"/>
        <w:pPrChange w:id="662" w:author="duarte miguel" w:date="2021-02-06T19:48:00Z">
          <w:pPr>
            <w:pStyle w:val="PhDCabealho1"/>
          </w:pPr>
        </w:pPrChange>
      </w:pPr>
      <w:r w:rsidRPr="0075714A">
        <w:rPr>
          <w:lang w:val="en-GB"/>
        </w:rPr>
        <w:lastRenderedPageBreak/>
        <w:br/>
      </w:r>
      <w:r w:rsidR="00685985" w:rsidRPr="0075714A">
        <w:rPr>
          <w:lang w:val="en-GB"/>
        </w:rPr>
        <w:br/>
      </w:r>
      <w:bookmarkStart w:id="663" w:name="_Toc310408159"/>
      <w:bookmarkStart w:id="664" w:name="_Toc471578919"/>
      <w:bookmarkStart w:id="665" w:name="_Toc63535805"/>
      <w:bookmarkStart w:id="666" w:name="_Toc63536382"/>
      <w:r w:rsidR="00685985" w:rsidRPr="00B66544">
        <w:t>Introdução</w:t>
      </w:r>
      <w:bookmarkEnd w:id="663"/>
      <w:bookmarkEnd w:id="664"/>
      <w:bookmarkEnd w:id="665"/>
      <w:bookmarkEnd w:id="666"/>
    </w:p>
    <w:p w14:paraId="6EA80A56" w14:textId="7D692C5E" w:rsidR="004C2640" w:rsidRPr="009507BF" w:rsidRDefault="00536307" w:rsidP="009507BF">
      <w:pPr>
        <w:pStyle w:val="PhDCabealho2"/>
      </w:pPr>
      <w:bookmarkStart w:id="667" w:name="_Toc63535806"/>
      <w:bookmarkStart w:id="668" w:name="_Toc63536383"/>
      <w:bookmarkStart w:id="669" w:name="_Toc310408160"/>
      <w:r w:rsidRPr="009507BF">
        <w:t>Introdução</w:t>
      </w:r>
      <w:bookmarkEnd w:id="667"/>
      <w:bookmarkEnd w:id="668"/>
    </w:p>
    <w:p w14:paraId="5B084D2E" w14:textId="1121C9D5"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4E4B05">
            <w:rPr>
              <w:noProof/>
            </w:rPr>
            <w:t xml:space="preserve"> </w:t>
          </w:r>
          <w:r w:rsidR="004E4B05" w:rsidRPr="004E4B05">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2D01A25D" w:rsidR="00536307" w:rsidRDefault="00536307" w:rsidP="00536307">
      <w:pPr>
        <w:pStyle w:val="PhDCorpo"/>
      </w:pPr>
      <w:r>
        <w:tab/>
        <w:t>A maioria das ideias nesta área tem como foco principal a saúde pública da população em geral, tais como, robôs de desinfeção, por exemplo</w:t>
      </w:r>
      <w:ins w:id="670" w:author="luis barros" w:date="2021-02-06T10:26:00Z">
        <w:r w:rsidR="00F56F55">
          <w:t xml:space="preserve"> [</w:t>
        </w:r>
        <w:commentRangeStart w:id="671"/>
        <w:r w:rsidR="00F56F55">
          <w:t>ref</w:t>
        </w:r>
        <w:commentRangeEnd w:id="671"/>
        <w:r w:rsidR="00F56F55">
          <w:rPr>
            <w:rStyle w:val="Refdecomentrio"/>
            <w:rFonts w:eastAsia="Times New Roman"/>
            <w:lang w:eastAsia="pt-PT"/>
          </w:rPr>
          <w:commentReference w:id="671"/>
        </w:r>
        <w:r w:rsidR="00F56F55">
          <w:t>]</w:t>
        </w:r>
      </w:ins>
      <w:r>
        <w:t xml:space="preserve">. Há menos projetos com foco individual em pessoas que tenham contraído a doença. </w:t>
      </w:r>
    </w:p>
    <w:p w14:paraId="6D8BE622" w14:textId="43353E4C" w:rsidR="00536307" w:rsidRDefault="00536307" w:rsidP="00536307">
      <w:pPr>
        <w:pStyle w:val="PhDCorpo"/>
      </w:pPr>
      <w:r>
        <w:tab/>
        <w:t>Na China existe um robô (</w:t>
      </w:r>
      <w:r w:rsidRPr="00536307">
        <w:rPr>
          <w:i/>
          <w:iCs/>
        </w:rPr>
        <w:t>little peanut</w:t>
      </w:r>
      <w:r>
        <w:t xml:space="preserve">) </w:t>
      </w:r>
      <w:sdt>
        <w:sdtPr>
          <w:id w:val="994298003"/>
          <w:citation/>
        </w:sdtPr>
        <w:sdtContent>
          <w:r w:rsidR="00C62C04">
            <w:fldChar w:fldCharType="begin"/>
          </w:r>
          <w:r w:rsidR="00C62C04">
            <w:instrText xml:space="preserve"> CITATION DOn \l 2070 </w:instrText>
          </w:r>
          <w:r w:rsidR="00C62C04">
            <w:fldChar w:fldCharType="separate"/>
          </w:r>
          <w:r w:rsidR="004E4B05" w:rsidRPr="004E4B05">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15FFF592" w14:textId="02434560" w:rsidR="00F56F55"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ins w:id="672" w:author="luis barros" w:date="2021-02-06T10:29:00Z">
        <w:r w:rsidR="00F56F55">
          <w:t xml:space="preserve"> </w:t>
        </w:r>
        <w:commentRangeStart w:id="673"/>
        <w:r w:rsidR="00F56F55">
          <w:t>A versatilidade do sistema permitirá que, mesmo após o contexto pandémico, o rob</w:t>
        </w:r>
      </w:ins>
      <w:ins w:id="674" w:author="luis barros" w:date="2021-02-06T10:30:00Z">
        <w:r w:rsidR="00F56F55">
          <w:t xml:space="preserve">ô permita o auxílio na distribuição de medicamentos ou outros bens essenciais em contexto hospitalar. </w:t>
        </w:r>
      </w:ins>
      <w:ins w:id="675" w:author="luis barros" w:date="2021-02-06T10:31:00Z">
        <w:r w:rsidR="00F56F55">
          <w:t>O mesmo robô pode funcionar fora deste contexto, dependendo das funcionalidades requeridas.</w:t>
        </w:r>
        <w:commentRangeEnd w:id="673"/>
        <w:r w:rsidR="00F56F55">
          <w:rPr>
            <w:rStyle w:val="Refdecomentrio"/>
            <w:rFonts w:eastAsia="Times New Roman"/>
            <w:lang w:eastAsia="pt-PT"/>
          </w:rPr>
          <w:commentReference w:id="673"/>
        </w:r>
      </w:ins>
    </w:p>
    <w:p w14:paraId="55F28CC7" w14:textId="5E468F5C" w:rsidR="00F74895" w:rsidRPr="00B66544" w:rsidRDefault="00536307">
      <w:pPr>
        <w:pStyle w:val="PhDCabealho2"/>
        <w:pPrChange w:id="676" w:author="duarte miguel" w:date="2021-02-06T20:05:00Z">
          <w:pPr>
            <w:pStyle w:val="Ttulo2"/>
          </w:pPr>
        </w:pPrChange>
      </w:pPr>
      <w:bookmarkStart w:id="677" w:name="_Toc63535807"/>
      <w:bookmarkStart w:id="678" w:name="_Toc63536384"/>
      <w:r w:rsidRPr="0043770B">
        <w:t>Enquadramento</w:t>
      </w:r>
      <w:bookmarkEnd w:id="677"/>
      <w:bookmarkEnd w:id="678"/>
    </w:p>
    <w:p w14:paraId="3E888B8E" w14:textId="564256CE" w:rsidR="000D3C06" w:rsidRDefault="00536307" w:rsidP="00536307">
      <w:pPr>
        <w:pStyle w:val="PhDCorpo"/>
      </w:pPr>
      <w:bookmarkStart w:id="679" w:name="_Ref477531838"/>
      <w:r>
        <w:tab/>
      </w:r>
      <w:r w:rsidRPr="00536307">
        <w:t xml:space="preserve">O </w:t>
      </w:r>
      <w:r w:rsidRPr="0010476B">
        <w:rPr>
          <w:i/>
          <w:iCs/>
        </w:rPr>
        <w:t>Analog Waiter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w:t>
      </w:r>
      <w:r w:rsidR="009601EF">
        <w:t>uma</w:t>
      </w:r>
      <w:r w:rsidR="009601EF" w:rsidRPr="00536307">
        <w:t xml:space="preserve"> </w:t>
      </w:r>
      <w:r w:rsidRPr="00536307">
        <w:t>linha</w:t>
      </w:r>
      <w:r w:rsidR="009601EF">
        <w:t xml:space="preserve"> indicadora do seu trajeto</w:t>
      </w:r>
      <w:r w:rsidRPr="00536307">
        <w:t xml:space="preserve">, ligá-lo e este seguirá o percurso até ao destino. </w:t>
      </w:r>
      <w:bookmarkEnd w:id="679"/>
      <w:r w:rsidR="009601EF">
        <w:t xml:space="preserve">Uma vez chegado ao destino, </w:t>
      </w:r>
      <w:r w:rsidR="00FE62D8">
        <w:t xml:space="preserve">o </w:t>
      </w:r>
      <w:r w:rsidR="009601EF">
        <w:t>paciente poderá recolher de forma segura os bens essenciais transportados, dando início a uma marcha de retorno ao local de origem.</w:t>
      </w:r>
    </w:p>
    <w:p w14:paraId="5CE7816E" w14:textId="2EEE9E02" w:rsidR="00A63EFC" w:rsidRPr="00B66544" w:rsidRDefault="003F0656">
      <w:pPr>
        <w:pStyle w:val="PhDCabealho2"/>
        <w:pPrChange w:id="680" w:author="duarte miguel" w:date="2021-02-06T20:04:00Z">
          <w:pPr>
            <w:pStyle w:val="Ttulo2"/>
          </w:pPr>
        </w:pPrChange>
      </w:pPr>
      <w:bookmarkStart w:id="681" w:name="_Toc63535808"/>
      <w:bookmarkStart w:id="682" w:name="_Toc63536385"/>
      <w:r>
        <w:lastRenderedPageBreak/>
        <w:t xml:space="preserve">Especificações </w:t>
      </w:r>
      <w:r w:rsidRPr="00487750">
        <w:t>previ</w:t>
      </w:r>
      <w:r w:rsidR="00017417" w:rsidRPr="00487750">
        <w:t>s</w:t>
      </w:r>
      <w:r w:rsidRPr="00487750">
        <w:t>tas</w:t>
      </w:r>
      <w:bookmarkEnd w:id="681"/>
      <w:bookmarkEnd w:id="682"/>
    </w:p>
    <w:bookmarkEnd w:id="669"/>
    <w:p w14:paraId="0FF49739" w14:textId="54DC9FE3" w:rsidR="003F0656" w:rsidRDefault="00017417" w:rsidP="003F0656">
      <w:pPr>
        <w:pStyle w:val="PhDCorpo"/>
      </w:pPr>
      <w:r>
        <w:tab/>
      </w:r>
      <w:r w:rsidR="003F0656">
        <w:t xml:space="preserve">O AWR terá de </w:t>
      </w:r>
      <w:commentRangeStart w:id="683"/>
      <w:r w:rsidR="003F0656">
        <w:t>deslocar-se entre dois pontos</w:t>
      </w:r>
      <w:commentRangeEnd w:id="683"/>
      <w:r w:rsidR="009601EF">
        <w:rPr>
          <w:rStyle w:val="Refdecomentrio"/>
          <w:rFonts w:eastAsia="Times New Roman"/>
          <w:lang w:eastAsia="pt-PT"/>
        </w:rPr>
        <w:commentReference w:id="683"/>
      </w:r>
      <w:r w:rsidR="003F0656">
        <w:t xml:space="preserve">, previamente definidos, com base numa linha instalada nos meios de acesso à divisão em que o paciente em questão se situa. </w:t>
      </w:r>
    </w:p>
    <w:p w14:paraId="355A0E78" w14:textId="43B2B243" w:rsidR="003F0656" w:rsidRDefault="00EE537A" w:rsidP="003F0656">
      <w:pPr>
        <w:pStyle w:val="PhDCorpo"/>
      </w:pPr>
      <w:r>
        <w:tab/>
      </w:r>
      <w:r w:rsidR="003F0656">
        <w:t xml:space="preserve">O </w:t>
      </w:r>
      <w:r w:rsidR="00442A7D">
        <w:t>robô</w:t>
      </w:r>
      <w:r w:rsidR="003F0656">
        <w:t xml:space="preserve"> terá de ser colocado sobre a linha com os bens essenciais (</w:t>
      </w:r>
      <w:r w:rsidR="00BA4A5C">
        <w:t xml:space="preserve">medicação </w:t>
      </w:r>
      <w:r w:rsidR="003F0656">
        <w:t>e/ou alimentos)</w:t>
      </w:r>
      <w:r w:rsidR="00442A7D">
        <w:t>,</w:t>
      </w:r>
      <w:r w:rsidR="003F0656">
        <w:t xml:space="preserve"> </w:t>
      </w:r>
      <w:r w:rsidR="00442A7D">
        <w:t xml:space="preserve">sobre este, </w:t>
      </w:r>
      <w:r w:rsidR="003F0656">
        <w:t>num tabuleiro. Após estar alinhado, deverá ser ligado por um funcionário responsável, para que inicie a sua trajetória. Ao chegar ao destino, demarcado com uma linha</w:t>
      </w:r>
      <w:r w:rsidR="00D95B1A">
        <w:t xml:space="preserve"> perpendicular</w:t>
      </w:r>
      <w:r w:rsidR="003F0656">
        <w:t xml:space="preserve">, </w:t>
      </w:r>
      <w:r w:rsidR="009113D7">
        <w:t xml:space="preserve">o AWR fará </w:t>
      </w:r>
      <w:commentRangeStart w:id="684"/>
      <w:commentRangeStart w:id="685"/>
      <w:r w:rsidR="009113D7">
        <w:t xml:space="preserve">uma rotação de 180 ° sobre a linha </w:t>
      </w:r>
      <w:r w:rsidR="00442A7D">
        <w:t xml:space="preserve">e deverá </w:t>
      </w:r>
      <w:r w:rsidR="003F0656">
        <w:t>parar de forma a que o paciente recolha os bens a si destinados</w:t>
      </w:r>
      <w:commentRangeEnd w:id="684"/>
      <w:r w:rsidR="00BA4A5C">
        <w:rPr>
          <w:rStyle w:val="Refdecomentrio"/>
          <w:rFonts w:eastAsia="Times New Roman"/>
          <w:lang w:eastAsia="pt-PT"/>
        </w:rPr>
        <w:commentReference w:id="684"/>
      </w:r>
      <w:commentRangeEnd w:id="685"/>
      <w:r w:rsidR="00FE62D8">
        <w:rPr>
          <w:rStyle w:val="Refdecomentrio"/>
          <w:rFonts w:eastAsia="Times New Roman"/>
          <w:lang w:eastAsia="pt-PT"/>
        </w:rPr>
        <w:commentReference w:id="685"/>
      </w:r>
      <w:r w:rsidR="003F0656">
        <w:t>. Quando o paciente desejar, poderá acionar o robô de forma a que este reinicie o seguimento da linha de volta ao ponto de partida.</w:t>
      </w:r>
      <w:r w:rsidR="00442A7D">
        <w:t xml:space="preserve"> </w:t>
      </w:r>
      <w:r w:rsidR="003F0656">
        <w:t xml:space="preserve">Como a alimentação do </w:t>
      </w:r>
      <w:r w:rsidR="00E70F00">
        <w:t>r</w:t>
      </w:r>
      <w:r w:rsidR="003F0656">
        <w:t>obô será a baterias, eventualmente, terá de ser ligado à rede elétrica para ser carregado.</w:t>
      </w:r>
    </w:p>
    <w:p w14:paraId="2B1B1526" w14:textId="5E938FD4" w:rsidR="009A567A" w:rsidRDefault="00EE537A" w:rsidP="003F0656">
      <w:pPr>
        <w:pStyle w:val="PhDCorpo"/>
      </w:pPr>
      <w:r>
        <w:tab/>
      </w:r>
      <w:r w:rsidR="003F0656">
        <w:t>O tipo de desenvolvimento d</w:t>
      </w:r>
      <w:r w:rsidR="00442A7D">
        <w:t xml:space="preserve">este </w:t>
      </w:r>
      <w:r w:rsidR="003F0656">
        <w:t xml:space="preserve">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00B011C1" w:rsidRPr="00B011C1">
        <w:rPr>
          <w:i/>
          <w:iCs/>
        </w:rPr>
        <w:t>“</w:t>
      </w:r>
      <w:r w:rsidR="003F0656" w:rsidRPr="00B011C1">
        <w:rPr>
          <w:i/>
          <w:iCs/>
        </w:rPr>
        <w:t>off-the-shelf”</w:t>
      </w:r>
      <w:r w:rsidR="003F0656">
        <w:t>. Isto é, que só precisam de ser instalados e configurados para entrarem em funcionamento.</w:t>
      </w:r>
    </w:p>
    <w:p w14:paraId="0D22F481" w14:textId="53B40C4E" w:rsidR="00536307" w:rsidRDefault="00017417">
      <w:pPr>
        <w:pStyle w:val="PhDCabealho2"/>
        <w:pPrChange w:id="686" w:author="duarte miguel" w:date="2021-02-06T20:04:00Z">
          <w:pPr>
            <w:pStyle w:val="Ttulo2"/>
          </w:pPr>
        </w:pPrChange>
      </w:pPr>
      <w:bookmarkStart w:id="687" w:name="_Toc63535809"/>
      <w:bookmarkStart w:id="688" w:name="_Toc63536386"/>
      <w:commentRangeStart w:id="689"/>
      <w:r>
        <w:t>Testes previstos</w:t>
      </w:r>
      <w:commentRangeEnd w:id="689"/>
      <w:r w:rsidR="00717DB4">
        <w:rPr>
          <w:rStyle w:val="Refdecomentrio"/>
          <w:b w:val="0"/>
          <w:bCs w:val="0"/>
          <w:kern w:val="0"/>
        </w:rPr>
        <w:commentReference w:id="689"/>
      </w:r>
      <w:bookmarkEnd w:id="687"/>
      <w:bookmarkEnd w:id="688"/>
    </w:p>
    <w:p w14:paraId="33338950" w14:textId="0F7EB138"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De forma a testar as especificações acima previstas, deverão ser realizados </w:t>
      </w:r>
      <w:del w:id="690" w:author="luis barros" w:date="2021-02-06T10:50:00Z">
        <w:r w:rsidRPr="00017417" w:rsidDel="00BA4A5C">
          <w:rPr>
            <w:rFonts w:ascii="NewsGotT" w:eastAsiaTheme="minorHAnsi" w:hAnsi="NewsGotT"/>
            <w:sz w:val="24"/>
            <w:szCs w:val="22"/>
            <w:lang w:eastAsia="en-US"/>
          </w:rPr>
          <w:delText>testes</w:delText>
        </w:r>
      </w:del>
      <w:ins w:id="691" w:author="luis barros" w:date="2021-02-06T10:50:00Z">
        <w:r w:rsidR="00BA4A5C">
          <w:rPr>
            <w:rFonts w:ascii="NewsGotT" w:eastAsiaTheme="minorHAnsi" w:hAnsi="NewsGotT"/>
            <w:sz w:val="24"/>
            <w:szCs w:val="22"/>
            <w:lang w:eastAsia="en-US"/>
          </w:rPr>
          <w:t>ensaios experimentais</w:t>
        </w:r>
      </w:ins>
      <w:r w:rsidRPr="00017417">
        <w:rPr>
          <w:rFonts w:ascii="NewsGotT" w:eastAsiaTheme="minorHAnsi" w:hAnsi="NewsGotT"/>
          <w:sz w:val="24"/>
          <w:szCs w:val="22"/>
          <w:lang w:eastAsia="en-US"/>
        </w:rPr>
        <w:t>.</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w:t>
      </w:r>
      <w:r w:rsidRPr="00717DB4">
        <w:rPr>
          <w:rFonts w:ascii="NewsGotT" w:eastAsiaTheme="minorHAnsi" w:hAnsi="NewsGotT"/>
          <w:sz w:val="24"/>
          <w:szCs w:val="22"/>
          <w:highlight w:val="yellow"/>
          <w:lang w:eastAsia="en-US"/>
          <w:rPrChange w:id="692" w:author="luis barros" w:date="2021-02-06T10:55:00Z">
            <w:rPr>
              <w:rFonts w:ascii="NewsGotT" w:eastAsiaTheme="minorHAnsi" w:hAnsi="NewsGotT"/>
              <w:sz w:val="24"/>
              <w:szCs w:val="22"/>
              <w:lang w:eastAsia="en-US"/>
            </w:rPr>
          </w:rPrChange>
        </w:rPr>
        <w:t>será</w:t>
      </w:r>
      <w:r w:rsidRPr="00017417">
        <w:rPr>
          <w:rFonts w:ascii="NewsGotT" w:eastAsiaTheme="minorHAnsi" w:hAnsi="NewsGotT"/>
          <w:sz w:val="24"/>
          <w:szCs w:val="22"/>
          <w:lang w:eastAsia="en-US"/>
        </w:rPr>
        <w:t xml:space="preserve"> implementado um seguidor de linha através de um </w:t>
      </w:r>
      <w:r w:rsidRPr="00183C62">
        <w:rPr>
          <w:rFonts w:ascii="NewsGotT" w:eastAsiaTheme="minorHAnsi" w:hAnsi="NewsGotT"/>
          <w:i/>
          <w:iCs/>
          <w:sz w:val="24"/>
          <w:szCs w:val="22"/>
          <w:lang w:eastAsia="en-US"/>
        </w:rPr>
        <w:t>array</w:t>
      </w:r>
      <w:r w:rsidRPr="00017417">
        <w:rPr>
          <w:rFonts w:ascii="NewsGotT" w:eastAsiaTheme="minorHAnsi" w:hAnsi="NewsGotT"/>
          <w:sz w:val="24"/>
          <w:szCs w:val="22"/>
          <w:lang w:eastAsia="en-US"/>
        </w:rPr>
        <w:t xml:space="preserve"> de sensores de reflexão de luz. </w:t>
      </w:r>
      <w:r w:rsidRPr="00717DB4">
        <w:rPr>
          <w:rFonts w:ascii="NewsGotT" w:eastAsiaTheme="minorHAnsi" w:hAnsi="NewsGotT"/>
          <w:sz w:val="24"/>
          <w:szCs w:val="22"/>
          <w:highlight w:val="yellow"/>
          <w:lang w:eastAsia="en-US"/>
          <w:rPrChange w:id="693" w:author="luis barros" w:date="2021-02-06T10:55:00Z">
            <w:rPr>
              <w:rFonts w:ascii="NewsGotT" w:eastAsiaTheme="minorHAnsi" w:hAnsi="NewsGotT"/>
              <w:sz w:val="24"/>
              <w:szCs w:val="22"/>
              <w:lang w:eastAsia="en-US"/>
            </w:rPr>
          </w:rPrChange>
        </w:rPr>
        <w:t>Irão</w:t>
      </w:r>
      <w:r w:rsidRPr="00017417">
        <w:rPr>
          <w:rFonts w:ascii="NewsGotT" w:eastAsiaTheme="minorHAnsi" w:hAnsi="NewsGotT"/>
          <w:sz w:val="24"/>
          <w:szCs w:val="22"/>
          <w:lang w:eastAsia="en-US"/>
        </w:rPr>
        <w:t xml:space="preserve"> ser realizados ensaios experimentais simulando o ambiente no qual este irá operar. Estes</w:t>
      </w:r>
      <w:r w:rsidR="00E70F00">
        <w:rPr>
          <w:rFonts w:ascii="NewsGotT" w:eastAsiaTheme="minorHAnsi" w:hAnsi="NewsGotT"/>
          <w:sz w:val="24"/>
          <w:szCs w:val="22"/>
          <w:lang w:eastAsia="en-US"/>
        </w:rPr>
        <w:t xml:space="preserve"> </w:t>
      </w:r>
      <w:r w:rsidRPr="00717DB4">
        <w:rPr>
          <w:rFonts w:ascii="NewsGotT" w:eastAsiaTheme="minorHAnsi" w:hAnsi="NewsGotT"/>
          <w:sz w:val="24"/>
          <w:szCs w:val="22"/>
          <w:highlight w:val="yellow"/>
          <w:lang w:eastAsia="en-US"/>
          <w:rPrChange w:id="694" w:author="luis barros" w:date="2021-02-06T10:56:00Z">
            <w:rPr>
              <w:rFonts w:ascii="NewsGotT" w:eastAsiaTheme="minorHAnsi" w:hAnsi="NewsGotT"/>
              <w:sz w:val="24"/>
              <w:szCs w:val="22"/>
              <w:lang w:eastAsia="en-US"/>
            </w:rPr>
          </w:rPrChange>
        </w:rPr>
        <w:t>permitirão</w:t>
      </w:r>
      <w:r w:rsidRPr="00017417">
        <w:rPr>
          <w:rFonts w:ascii="NewsGotT" w:eastAsiaTheme="minorHAnsi" w:hAnsi="NewsGotT"/>
          <w:sz w:val="24"/>
          <w:szCs w:val="22"/>
          <w:lang w:eastAsia="en-US"/>
        </w:rPr>
        <w:t xml:space="preserve"> determinar os valores de referência que </w:t>
      </w:r>
      <w:r w:rsidRPr="00717DB4">
        <w:rPr>
          <w:rFonts w:ascii="NewsGotT" w:eastAsiaTheme="minorHAnsi" w:hAnsi="NewsGotT"/>
          <w:sz w:val="24"/>
          <w:szCs w:val="22"/>
          <w:highlight w:val="yellow"/>
          <w:lang w:eastAsia="en-US"/>
          <w:rPrChange w:id="695" w:author="luis barros" w:date="2021-02-06T10:56:00Z">
            <w:rPr>
              <w:rFonts w:ascii="NewsGotT" w:eastAsiaTheme="minorHAnsi" w:hAnsi="NewsGotT"/>
              <w:sz w:val="24"/>
              <w:szCs w:val="22"/>
              <w:lang w:eastAsia="en-US"/>
            </w:rPr>
          </w:rPrChange>
        </w:rPr>
        <w:t>servirão</w:t>
      </w:r>
      <w:r w:rsidRPr="00017417">
        <w:rPr>
          <w:rFonts w:ascii="NewsGotT" w:eastAsiaTheme="minorHAnsi" w:hAnsi="NewsGotT"/>
          <w:sz w:val="24"/>
          <w:szCs w:val="22"/>
          <w:lang w:eastAsia="en-US"/>
        </w:rPr>
        <w:t xml:space="preserve">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Depois de determinados os valores de referência, </w:t>
      </w:r>
      <w:r w:rsidRPr="00717DB4">
        <w:rPr>
          <w:rFonts w:ascii="NewsGotT" w:eastAsiaTheme="minorHAnsi" w:hAnsi="NewsGotT"/>
          <w:sz w:val="24"/>
          <w:szCs w:val="22"/>
          <w:highlight w:val="yellow"/>
          <w:lang w:eastAsia="en-US"/>
          <w:rPrChange w:id="696" w:author="luis barros" w:date="2021-02-06T10:56:00Z">
            <w:rPr>
              <w:rFonts w:ascii="NewsGotT" w:eastAsiaTheme="minorHAnsi" w:hAnsi="NewsGotT"/>
              <w:sz w:val="24"/>
              <w:szCs w:val="22"/>
              <w:lang w:eastAsia="en-US"/>
            </w:rPr>
          </w:rPrChange>
        </w:rPr>
        <w:t>deverão</w:t>
      </w:r>
      <w:r w:rsidRPr="00017417">
        <w:rPr>
          <w:rFonts w:ascii="NewsGotT" w:eastAsiaTheme="minorHAnsi" w:hAnsi="NewsGotT"/>
          <w:sz w:val="24"/>
          <w:szCs w:val="22"/>
          <w:lang w:eastAsia="en-US"/>
        </w:rPr>
        <w:t xml:space="preserve"> ser testados os circuitos de direção do robô, que </w:t>
      </w:r>
      <w:commentRangeStart w:id="697"/>
      <w:r w:rsidRPr="00717DB4">
        <w:rPr>
          <w:rFonts w:ascii="NewsGotT" w:eastAsiaTheme="minorHAnsi" w:hAnsi="NewsGotT"/>
          <w:sz w:val="24"/>
          <w:szCs w:val="22"/>
          <w:highlight w:val="yellow"/>
          <w:lang w:eastAsia="en-US"/>
          <w:rPrChange w:id="698" w:author="luis barros" w:date="2021-02-06T10:56:00Z">
            <w:rPr>
              <w:rFonts w:ascii="NewsGotT" w:eastAsiaTheme="minorHAnsi" w:hAnsi="NewsGotT"/>
              <w:sz w:val="24"/>
              <w:szCs w:val="22"/>
              <w:lang w:eastAsia="en-US"/>
            </w:rPr>
          </w:rPrChange>
        </w:rPr>
        <w:t>usarão</w:t>
      </w:r>
      <w:r w:rsidRPr="00017417">
        <w:rPr>
          <w:rFonts w:ascii="NewsGotT" w:eastAsiaTheme="minorHAnsi" w:hAnsi="NewsGotT"/>
          <w:sz w:val="24"/>
          <w:szCs w:val="22"/>
          <w:lang w:eastAsia="en-US"/>
        </w:rPr>
        <w:t xml:space="preserve"> </w:t>
      </w:r>
      <w:commentRangeEnd w:id="697"/>
      <w:r w:rsidR="00717DB4">
        <w:rPr>
          <w:rStyle w:val="Refdecomentrio"/>
          <w:rFonts w:ascii="NewsGotT" w:hAnsi="NewsGotT"/>
        </w:rPr>
        <w:commentReference w:id="697"/>
      </w:r>
      <w:r w:rsidRPr="00017417">
        <w:rPr>
          <w:rFonts w:ascii="NewsGotT" w:eastAsiaTheme="minorHAnsi" w:hAnsi="NewsGotT"/>
          <w:sz w:val="24"/>
          <w:szCs w:val="22"/>
          <w:lang w:eastAsia="en-US"/>
        </w:rPr>
        <w:t xml:space="preserve">controladores para manter os valores dos sensores na gama de referência. Para isso, o AWR </w:t>
      </w:r>
      <w:r w:rsidRPr="00717DB4">
        <w:rPr>
          <w:rFonts w:ascii="NewsGotT" w:eastAsiaTheme="minorHAnsi" w:hAnsi="NewsGotT"/>
          <w:sz w:val="24"/>
          <w:szCs w:val="22"/>
          <w:highlight w:val="yellow"/>
          <w:lang w:eastAsia="en-US"/>
          <w:rPrChange w:id="699" w:author="luis barros" w:date="2021-02-06T10:56:00Z">
            <w:rPr>
              <w:rFonts w:ascii="NewsGotT" w:eastAsiaTheme="minorHAnsi" w:hAnsi="NewsGotT"/>
              <w:sz w:val="24"/>
              <w:szCs w:val="22"/>
              <w:lang w:eastAsia="en-US"/>
            </w:rPr>
          </w:rPrChange>
        </w:rPr>
        <w:t>deverá</w:t>
      </w:r>
      <w:r w:rsidRPr="00017417">
        <w:rPr>
          <w:rFonts w:ascii="NewsGotT" w:eastAsiaTheme="minorHAnsi" w:hAnsi="NewsGotT"/>
          <w:sz w:val="24"/>
          <w:szCs w:val="22"/>
          <w:lang w:eastAsia="en-US"/>
        </w:rPr>
        <w:t xml:space="preserve">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w:t>
      </w:r>
      <w:commentRangeStart w:id="700"/>
      <w:r w:rsidRPr="00717DB4">
        <w:rPr>
          <w:rFonts w:ascii="NewsGotT" w:eastAsiaTheme="minorHAnsi" w:hAnsi="NewsGotT"/>
          <w:sz w:val="24"/>
          <w:szCs w:val="22"/>
          <w:highlight w:val="yellow"/>
          <w:lang w:eastAsia="en-US"/>
          <w:rPrChange w:id="701" w:author="luis barros" w:date="2021-02-06T10:57:00Z">
            <w:rPr>
              <w:rFonts w:ascii="NewsGotT" w:eastAsiaTheme="minorHAnsi" w:hAnsi="NewsGotT"/>
              <w:sz w:val="24"/>
              <w:szCs w:val="22"/>
              <w:lang w:eastAsia="en-US"/>
            </w:rPr>
          </w:rPrChange>
        </w:rPr>
        <w:t>irá</w:t>
      </w:r>
      <w:r w:rsidRPr="00017417">
        <w:rPr>
          <w:rFonts w:ascii="NewsGotT" w:eastAsiaTheme="minorHAnsi" w:hAnsi="NewsGotT"/>
          <w:sz w:val="24"/>
          <w:szCs w:val="22"/>
          <w:lang w:eastAsia="en-US"/>
        </w:rPr>
        <w:t xml:space="preserve"> ser desenvolvida uma máquina de estados baseada em circuitos sequenciais</w:t>
      </w:r>
      <w:commentRangeEnd w:id="700"/>
      <w:r w:rsidR="00717DB4">
        <w:rPr>
          <w:rStyle w:val="Refdecomentrio"/>
          <w:rFonts w:ascii="NewsGotT" w:hAnsi="NewsGotT"/>
        </w:rPr>
        <w:commentReference w:id="700"/>
      </w:r>
      <w:r w:rsidRPr="00017417">
        <w:rPr>
          <w:rFonts w:ascii="NewsGotT" w:eastAsiaTheme="minorHAnsi" w:hAnsi="NewsGotT"/>
          <w:sz w:val="24"/>
          <w:szCs w:val="22"/>
          <w:lang w:eastAsia="en-US"/>
        </w:rPr>
        <w:t xml:space="preserve">. De forma a testar o seu funcionamento, esta </w:t>
      </w:r>
      <w:r w:rsidRPr="00717DB4">
        <w:rPr>
          <w:rFonts w:ascii="NewsGotT" w:eastAsiaTheme="minorHAnsi" w:hAnsi="NewsGotT"/>
          <w:sz w:val="24"/>
          <w:szCs w:val="22"/>
          <w:highlight w:val="yellow"/>
          <w:lang w:eastAsia="en-US"/>
          <w:rPrChange w:id="702" w:author="luis barros" w:date="2021-02-06T10:57:00Z">
            <w:rPr>
              <w:rFonts w:ascii="NewsGotT" w:eastAsiaTheme="minorHAnsi" w:hAnsi="NewsGotT"/>
              <w:sz w:val="24"/>
              <w:szCs w:val="22"/>
              <w:lang w:eastAsia="en-US"/>
            </w:rPr>
          </w:rPrChange>
        </w:rPr>
        <w:t>deverá</w:t>
      </w:r>
      <w:r w:rsidRPr="00017417">
        <w:rPr>
          <w:rFonts w:ascii="NewsGotT" w:eastAsiaTheme="minorHAnsi" w:hAnsi="NewsGotT"/>
          <w:sz w:val="24"/>
          <w:szCs w:val="22"/>
          <w:lang w:eastAsia="en-US"/>
        </w:rPr>
        <w:t xml:space="preserve"> ser sujeita a diferentes inputs de forma a verificar a comutação entre estados com a utilização de LEDs nas suas saídas. As saídas da máquina de estados </w:t>
      </w:r>
      <w:r w:rsidRPr="00717DB4">
        <w:rPr>
          <w:rFonts w:ascii="NewsGotT" w:eastAsiaTheme="minorHAnsi" w:hAnsi="NewsGotT"/>
          <w:sz w:val="24"/>
          <w:szCs w:val="22"/>
          <w:highlight w:val="yellow"/>
          <w:lang w:eastAsia="en-US"/>
          <w:rPrChange w:id="703" w:author="luis barros" w:date="2021-02-06T10:57:00Z">
            <w:rPr>
              <w:rFonts w:ascii="NewsGotT" w:eastAsiaTheme="minorHAnsi" w:hAnsi="NewsGotT"/>
              <w:sz w:val="24"/>
              <w:szCs w:val="22"/>
              <w:lang w:eastAsia="en-US"/>
            </w:rPr>
          </w:rPrChange>
        </w:rPr>
        <w:t>irão</w:t>
      </w:r>
      <w:r w:rsidRPr="00017417">
        <w:rPr>
          <w:rFonts w:ascii="NewsGotT" w:eastAsiaTheme="minorHAnsi" w:hAnsi="NewsGotT"/>
          <w:sz w:val="24"/>
          <w:szCs w:val="22"/>
          <w:lang w:eastAsia="en-US"/>
        </w:rPr>
        <w:t xml:space="preserve">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lastRenderedPageBreak/>
        <w:t>Consoante as saídas da máquina de estados, cada motor poderá ter três modos de funcionamento: sentido horário, sentido anti-horário ou parado. Nesse momento poderão ser testadas todas as funcionalidades do robô, verificando se segue a linha ou não.</w:t>
      </w:r>
    </w:p>
    <w:p w14:paraId="5E4BE4C9" w14:textId="62DA95AD" w:rsidR="00614EED" w:rsidRDefault="00614EED" w:rsidP="009507BF">
      <w:pPr>
        <w:pStyle w:val="PhDCabealho2"/>
        <w:rPr>
          <w:rFonts w:eastAsiaTheme="minorHAnsi"/>
          <w:lang w:eastAsia="en-US"/>
        </w:rPr>
      </w:pPr>
      <w:bookmarkStart w:id="704" w:name="_Toc63535810"/>
      <w:bookmarkStart w:id="705" w:name="_Toc63536387"/>
      <w:commentRangeStart w:id="706"/>
      <w:r>
        <w:rPr>
          <w:rFonts w:eastAsiaTheme="minorHAnsi"/>
          <w:lang w:eastAsia="en-US"/>
        </w:rPr>
        <w:t>E</w:t>
      </w:r>
      <w:r w:rsidRPr="00614EED">
        <w:rPr>
          <w:rFonts w:eastAsiaTheme="minorHAnsi"/>
          <w:lang w:eastAsia="en-US"/>
        </w:rPr>
        <w:t>studo de fiabilidade, segurança e certificação</w:t>
      </w:r>
      <w:commentRangeEnd w:id="706"/>
      <w:r w:rsidR="00C77A85">
        <w:rPr>
          <w:rStyle w:val="Refdecomentrio"/>
          <w:b w:val="0"/>
          <w:bCs w:val="0"/>
          <w:kern w:val="0"/>
        </w:rPr>
        <w:commentReference w:id="706"/>
      </w:r>
      <w:bookmarkEnd w:id="704"/>
      <w:bookmarkEnd w:id="705"/>
    </w:p>
    <w:p w14:paraId="1D6E8774" w14:textId="77A52EF0" w:rsidR="00EE2393" w:rsidRDefault="00DA454F" w:rsidP="00EE2393">
      <w:pPr>
        <w:pStyle w:val="PhDCorpo"/>
        <w:ind w:firstLine="567"/>
      </w:pPr>
      <w:r>
        <w:t xml:space="preserve">Em todos os projetos </w:t>
      </w:r>
      <w:ins w:id="707" w:author="luis barros" w:date="2021-02-06T10:58:00Z">
        <w:r w:rsidR="00717DB4">
          <w:t xml:space="preserve">práticos </w:t>
        </w:r>
      </w:ins>
      <w:r>
        <w:t>é necessário o estudo e avaliação da fiabilidade do sistema.</w:t>
      </w:r>
      <w:r w:rsidR="00742D6D">
        <w:t xml:space="preserve"> Um sistema ou equipamento diz-se fiável quando está livre de erros catastróficos, é capaz de recuperar de erros e apresenta resultados previsíveis (determinismo)</w:t>
      </w:r>
      <w:ins w:id="708" w:author="luis barros" w:date="2021-02-06T10:58:00Z">
        <w:r w:rsidR="00717DB4">
          <w:t xml:space="preserve"> [</w:t>
        </w:r>
        <w:r w:rsidR="00717DB4" w:rsidRPr="00717DB4">
          <w:rPr>
            <w:highlight w:val="yellow"/>
            <w:rPrChange w:id="709" w:author="luis barros" w:date="2021-02-06T10:59:00Z">
              <w:rPr/>
            </w:rPrChange>
          </w:rPr>
          <w:t>ref</w:t>
        </w:r>
        <w:r w:rsidR="00717DB4">
          <w:t>]</w:t>
        </w:r>
      </w:ins>
      <w:r w:rsidR="00742D6D">
        <w:t xml:space="preserve">. </w:t>
      </w:r>
      <w:r>
        <w:t>Apesar de, neste caso, não ser possível uma avaliação do tipo quantitativa, foi feita uma avaliação do tipo qualitativa</w:t>
      </w:r>
      <w:r w:rsidRPr="00DA454F">
        <w:t xml:space="preserve"> </w:t>
      </w:r>
      <w:r>
        <w:t>por meio do</w:t>
      </w:r>
      <w:r w:rsidRPr="00DA454F">
        <w:t xml:space="preserve"> estudo dos modos de falha</w:t>
      </w:r>
      <w:r w:rsidR="00EE2393">
        <w:t xml:space="preserve"> e </w:t>
      </w:r>
      <w:r w:rsidR="00742D6D">
        <w:t>as</w:t>
      </w:r>
      <w:r w:rsidRPr="00DA454F">
        <w:t xml:space="preserve"> suas consequências para o sistema</w:t>
      </w:r>
      <w:r w:rsidR="00B03574">
        <w:t xml:space="preserve"> e, também, </w:t>
      </w:r>
      <w:r w:rsidR="00EE2393">
        <w:t>influência do ambiente</w:t>
      </w:r>
      <w:r w:rsidR="00B03574">
        <w:t xml:space="preserve"> e do tempo.</w:t>
      </w:r>
    </w:p>
    <w:p w14:paraId="7594098B" w14:textId="0105A5E6" w:rsidR="007D0B8F" w:rsidRDefault="007D0B8F" w:rsidP="007D0B8F">
      <w:pPr>
        <w:pStyle w:val="PhDCorpo"/>
        <w:ind w:firstLine="567"/>
      </w:pPr>
      <w:r>
        <w:t xml:space="preserve">Relativamente aos modos de falha, o desenho do sistema deve ter em conta as condições em que o robô se desvia da linha preta. Assim, deverá ter uma velocidade adequada, uma vez que o </w:t>
      </w:r>
      <w:r w:rsidR="002C6F7F">
        <w:t>sistema pode não responder suficientemente rápido a uma variação. Para diminuir a probabilidade de erros no seguimento da linha, deve ser favorecido o uso de linhas retas em todo o percurso e, quando necessário mudar de direção, devem ser feitas curvas ligeiras.</w:t>
      </w:r>
      <w:r w:rsidR="009113D7">
        <w:t xml:space="preserve"> Em acrescento, a g</w:t>
      </w:r>
      <w:r w:rsidR="009113D7" w:rsidRPr="009113D7">
        <w:t>rossura d</w:t>
      </w:r>
      <w:r w:rsidR="009113D7">
        <w:t>a</w:t>
      </w:r>
      <w:r w:rsidR="009113D7" w:rsidRPr="009113D7">
        <w:t xml:space="preserve"> linha</w:t>
      </w:r>
      <w:r w:rsidR="009113D7">
        <w:t xml:space="preserve"> deve ser ligeiramente menor do que a distância entre os dois sensores usados para seguir a linha.</w:t>
      </w:r>
    </w:p>
    <w:p w14:paraId="7B54E50D" w14:textId="1708A736" w:rsidR="002C6F7F" w:rsidRDefault="002C6F7F" w:rsidP="00FB223E">
      <w:pPr>
        <w:pStyle w:val="PhDCorpo"/>
        <w:ind w:firstLine="567"/>
      </w:pPr>
      <w:r>
        <w:t>Do ponto de vista</w:t>
      </w:r>
      <w:r w:rsidR="00BA5478">
        <w:t xml:space="preserve"> do ambiente que envolve o robô, devem ter-se em conta as condições climatéricas, interações com o utilizador, condições do equipamento e obstrução da via de passagem do robô. Sendo um equipamento eletrónico, </w:t>
      </w:r>
      <w:r w:rsidR="007E7C25">
        <w:t xml:space="preserve">este </w:t>
      </w:r>
      <w:r w:rsidR="00BA5478">
        <w:t xml:space="preserve">não deverá estar sujeito a </w:t>
      </w:r>
      <w:r w:rsidR="007E7C25">
        <w:t xml:space="preserve">um ambiente húmido, tal como água ou neve, sujidade e temperaturas extremas. As condições anteriores influenciam o valor dos componentes em relação aos valores de fábrica podendo, em situações extremas, danificar permanentemente o equipamento. </w:t>
      </w:r>
      <w:r w:rsidR="000665CA">
        <w:t xml:space="preserve">Além disso, o percurso (linha preta) não deverá ser obstruído com objetos, sob pena de danificar tanto o </w:t>
      </w:r>
      <w:commentRangeStart w:id="710"/>
      <w:r w:rsidR="000665CA">
        <w:t xml:space="preserve">robô como o objeto que o obstrui </w:t>
      </w:r>
      <w:commentRangeEnd w:id="710"/>
      <w:r w:rsidR="00717DB4">
        <w:rPr>
          <w:rStyle w:val="Refdecomentrio"/>
          <w:rFonts w:eastAsia="Times New Roman"/>
          <w:lang w:eastAsia="pt-PT"/>
        </w:rPr>
        <w:commentReference w:id="710"/>
      </w:r>
      <w:r w:rsidR="000665CA">
        <w:t>e outros objetos e/ou pessoas que se encontrem próximos. A interação do robô com o utilizador deve ser realizada em segurança, nomeadamente, os sistemas elétricos e fios condutores não devem estar em contacto com a armadura do robô, evitan</w:t>
      </w:r>
      <w:r w:rsidR="00FB223E">
        <w:t>do curto-circuitos ou choques elétricos que podem ser fatais ao sistema e prejudiciais à saúde do utilizador. Portanto, todos os componentes do robô deverão estar encapsulados e isolados do utilizador.</w:t>
      </w:r>
    </w:p>
    <w:p w14:paraId="5894A95F" w14:textId="53C81EFC" w:rsidR="0000602F" w:rsidRDefault="00FB223E" w:rsidP="0000602F">
      <w:pPr>
        <w:pStyle w:val="PhDCorpo"/>
        <w:ind w:firstLine="567"/>
      </w:pPr>
      <w:r>
        <w:t xml:space="preserve">Em relação ao tempo de operação, sabe-se que os componentes têm um tempo médio de vida previsto pelos fabricantes. No entanto, anormalidades no circuito poderão diminuir este tempo consideravelmente, exigindo uma manutenção ou reparação precoce do robô. </w:t>
      </w:r>
      <w:r w:rsidR="0000602F">
        <w:t xml:space="preserve">Para mais, com o aumento do tempo de utilização, aumenta a probabilidade de falha. Este problema deve-se maioritariamente à </w:t>
      </w:r>
      <w:r w:rsidR="0000602F">
        <w:lastRenderedPageBreak/>
        <w:t>descarga das baterias, conduzindo a alterações dos resultados práticos.</w:t>
      </w:r>
      <w:r w:rsidR="008B5314">
        <w:t xml:space="preserve"> Para além do mais, o facto de terem ciclos de carga limitados e deteriorarem-se com o tempo,</w:t>
      </w:r>
      <w:r w:rsidR="002363F3">
        <w:t xml:space="preserve"> estas</w:t>
      </w:r>
      <w:r w:rsidR="008B5314">
        <w:t xml:space="preserve"> deverão ser os elementos que requerem maior atenção. </w:t>
      </w:r>
    </w:p>
    <w:p w14:paraId="3F598CC1" w14:textId="594AD52F" w:rsidR="005F1727" w:rsidDel="00325688" w:rsidRDefault="005F1727" w:rsidP="0000602F">
      <w:pPr>
        <w:pStyle w:val="PhDCorpo"/>
        <w:ind w:firstLine="567"/>
        <w:rPr>
          <w:del w:id="711" w:author="luis barros" w:date="2021-02-06T11:04:00Z"/>
        </w:rPr>
      </w:pPr>
    </w:p>
    <w:p w14:paraId="4AA2EEE5" w14:textId="7957926E" w:rsidR="00866AA3" w:rsidRDefault="005F1727" w:rsidP="003E40C5">
      <w:pPr>
        <w:pStyle w:val="PhDCorpo"/>
        <w:ind w:firstLine="567"/>
      </w:pPr>
      <w:r w:rsidRPr="005F1727">
        <w:t xml:space="preserve">Nenhum produto poderá </w:t>
      </w:r>
      <w:r w:rsidR="003E40C5">
        <w:t xml:space="preserve">ser </w:t>
      </w:r>
      <w:r w:rsidRPr="005F1727">
        <w:t xml:space="preserve">exposto </w:t>
      </w:r>
      <w:r w:rsidR="003E40C5">
        <w:t xml:space="preserve">ao comércio </w:t>
      </w:r>
      <w:r w:rsidRPr="005F1727">
        <w:t xml:space="preserve">antes de </w:t>
      </w:r>
      <w:r w:rsidR="003E40C5">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 xml:space="preserve">. </w:t>
      </w:r>
    </w:p>
    <w:p w14:paraId="52678FE3" w14:textId="235AB16B" w:rsidR="005F1727" w:rsidRDefault="00BA100C" w:rsidP="00CC3BE9">
      <w:pPr>
        <w:pStyle w:val="PhDCorpo"/>
        <w:ind w:right="-1" w:firstLine="567"/>
        <w:rPr>
          <w:ins w:id="712" w:author="luis barros" w:date="2021-02-06T11:04:00Z"/>
        </w:rPr>
      </w:pPr>
      <w:del w:id="713" w:author="duarte miguel" w:date="2021-02-06T14:38:00Z">
        <w:r w:rsidDel="00CC3BE9">
          <w:rPr>
            <w:noProof/>
            <w:lang w:eastAsia="pt-PT"/>
          </w:rPr>
          <mc:AlternateContent>
            <mc:Choice Requires="wpg">
              <w:drawing>
                <wp:anchor distT="0" distB="0" distL="114300" distR="114300" simplePos="0" relativeHeight="251788288" behindDoc="0" locked="0" layoutInCell="1" allowOverlap="1" wp14:anchorId="576AEBE8" wp14:editId="7CEFC770">
                  <wp:simplePos x="0" y="0"/>
                  <wp:positionH relativeFrom="margin">
                    <wp:posOffset>4293870</wp:posOffset>
                  </wp:positionH>
                  <wp:positionV relativeFrom="paragraph">
                    <wp:posOffset>4445</wp:posOffset>
                  </wp:positionV>
                  <wp:extent cx="1470025" cy="1276350"/>
                  <wp:effectExtent l="0" t="0" r="0" b="0"/>
                  <wp:wrapSquare wrapText="bothSides"/>
                  <wp:docPr id="74" name="Agrupar 74"/>
                  <wp:cNvGraphicFramePr/>
                  <a:graphic xmlns:a="http://schemas.openxmlformats.org/drawingml/2006/main">
                    <a:graphicData uri="http://schemas.microsoft.com/office/word/2010/wordprocessingGroup">
                      <wpg:wgp>
                        <wpg:cNvGrpSpPr/>
                        <wpg:grpSpPr>
                          <a:xfrm>
                            <a:off x="0" y="0"/>
                            <a:ext cx="1469942" cy="147311"/>
                            <a:chOff x="0" y="1129085"/>
                            <a:chExt cx="1470025" cy="147317"/>
                          </a:xfrm>
                        </wpg:grpSpPr>
                        <wps:wsp>
                          <wps:cNvPr id="73" name="Caixa de texto 73"/>
                          <wps:cNvSpPr txBox="1"/>
                          <wps:spPr>
                            <a:xfrm>
                              <a:off x="0" y="1129039"/>
                              <a:ext cx="1469942" cy="147311"/>
                            </a:xfrm>
                            <a:prstGeom prst="rect">
                              <a:avLst/>
                            </a:prstGeom>
                            <a:solidFill>
                              <a:prstClr val="white"/>
                            </a:solidFill>
                            <a:ln>
                              <a:noFill/>
                            </a:ln>
                          </wps:spPr>
                          <wps:txbx>
                            <w:txbxContent>
                              <w:p w14:paraId="3CF9EA47" w14:textId="77777777" w:rsidR="00A31924" w:rsidRDefault="00A3192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6AEBE8" id="Agrupar 74" o:spid="_x0000_s1026" style="position:absolute;left:0;text-align:left;margin-left:338.1pt;margin-top:.35pt;width:115.75pt;height:100.5pt;z-index:251788288;mso-position-horizontal-relative:margin;mso-height-relative:margin" coordorigin=",11290" coordsize="14700,1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">
                  <v:shapetype id="_x0000_t202" coordsize="21600,21600" o:spt="202" path="m,l,21600r21600,l21600,xe">
                    <v:stroke joinstyle="miter"/>
                    <v:path gradientshapeok="t" o:connecttype="rect"/>
                  </v:shapetype>
                  <v:shape id="Caixa de texto 73" o:spid="_x0000_s1027" type="#_x0000_t202" style="position:absolute;top:11290;width:14699;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CF9EA47" w14:textId="77777777" w:rsidR="00A31924" w:rsidRDefault="00A31924"/>
                      </w:txbxContent>
                    </v:textbox>
                  </v:shape>
                  <w10:wrap type="square" anchorx="margin"/>
                </v:group>
              </w:pict>
            </mc:Fallback>
          </mc:AlternateContent>
        </w:r>
      </w:del>
      <w:r w:rsidR="003E40C5">
        <w:t>A m</w:t>
      </w:r>
      <w:r w:rsidR="005F1727" w:rsidRPr="005F1727">
        <w:t>arcação CE</w:t>
      </w:r>
      <w:ins w:id="714" w:author="luis barros" w:date="2021-02-06T11:07:00Z">
        <w:r w:rsidR="00325688">
          <w:t xml:space="preserve">, </w:t>
        </w:r>
        <w:commentRangeStart w:id="715"/>
        <w:r w:rsidR="00325688">
          <w:t>apresentada na figura x</w:t>
        </w:r>
        <w:commentRangeEnd w:id="715"/>
        <w:r w:rsidR="00325688">
          <w:rPr>
            <w:rStyle w:val="Refdecomentrio"/>
            <w:rFonts w:eastAsia="Times New Roman"/>
            <w:lang w:eastAsia="pt-PT"/>
          </w:rPr>
          <w:commentReference w:id="715"/>
        </w:r>
        <w:r w:rsidR="00325688">
          <w:t xml:space="preserve">, </w:t>
        </w:r>
      </w:ins>
      <w:r w:rsidR="005F1727" w:rsidRPr="005F1727">
        <w:t xml:space="preserve"> é um indicativo de conformidade obrigatória para diversos produtos comercializados no Espaço Econ</w:t>
      </w:r>
      <w:r w:rsidR="003E40C5">
        <w:t>ó</w:t>
      </w:r>
      <w:r w:rsidR="005F1727" w:rsidRPr="005F1727">
        <w:t xml:space="preserve">mico Europeu. Esta marca indica que um </w:t>
      </w:r>
      <w:r w:rsidR="009C17AD">
        <w:t>produto</w:t>
      </w:r>
      <w:r w:rsidR="005F1727" w:rsidRPr="005F1727">
        <w:t xml:space="preserve"> </w:t>
      </w:r>
      <w:r w:rsidR="009C17AD">
        <w:t>respeita</w:t>
      </w:r>
      <w:r w:rsidR="005F1727" w:rsidRPr="005F1727">
        <w:t xml:space="preserve"> </w:t>
      </w:r>
      <w:r w:rsidR="009C17AD">
        <w:t>a</w:t>
      </w:r>
      <w:r w:rsidR="005F1727" w:rsidRPr="005F1727">
        <w:t xml:space="preserve"> legislação da União Europeia </w:t>
      </w:r>
      <w:r w:rsidR="009C17AD">
        <w:t>em</w:t>
      </w:r>
      <w:r w:rsidR="005F1727" w:rsidRPr="005F1727">
        <w:t xml:space="preserve"> requisitos </w:t>
      </w:r>
      <w:r w:rsidR="009C17AD">
        <w:t xml:space="preserve">como </w:t>
      </w:r>
      <w:r w:rsidR="005F1727" w:rsidRPr="005F1727">
        <w:t xml:space="preserve">segurança, higiene e </w:t>
      </w:r>
      <w:r w:rsidR="005F1727" w:rsidRPr="00CC3BE9">
        <w:t>proteção</w:t>
      </w:r>
      <w:r w:rsidR="005F1727" w:rsidRPr="005F1727">
        <w:t xml:space="preserve"> ambiental</w:t>
      </w:r>
      <w:r w:rsidR="009C17AD">
        <w:t>,</w:t>
      </w:r>
      <w:r w:rsidR="005F1727" w:rsidRPr="005F1727">
        <w:t xml:space="preserve"> estando, desta forma, credenciado a circular por todo Espaço Económico Europeu.</w:t>
      </w:r>
    </w:p>
    <w:p w14:paraId="1E9A3078" w14:textId="77777777" w:rsidR="0043770B" w:rsidRDefault="00325688" w:rsidP="00A31924">
      <w:pPr>
        <w:pStyle w:val="PhDCorpo"/>
        <w:jc w:val="center"/>
        <w:rPr>
          <w:ins w:id="716" w:author="duarte miguel" w:date="2021-02-06T19:39:00Z"/>
        </w:rPr>
        <w:pPrChange w:id="717" w:author="duarte miguel" w:date="2021-02-06T20:51:00Z">
          <w:pPr>
            <w:pStyle w:val="PhDFigura"/>
          </w:pPr>
        </w:pPrChange>
      </w:pPr>
      <w:commentRangeStart w:id="718"/>
      <w:ins w:id="719" w:author="luis barros" w:date="2021-02-06T11:04:00Z">
        <w:r>
          <w:rPr>
            <w:noProof/>
          </w:rPr>
          <w:drawing>
            <wp:inline distT="0" distB="0" distL="0" distR="0" wp14:anchorId="4F188FFA" wp14:editId="165D417F">
              <wp:extent cx="1422320" cy="1068661"/>
              <wp:effectExtent l="0" t="0" r="698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22"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ins>
      <w:commentRangeEnd w:id="718"/>
    </w:p>
    <w:p w14:paraId="1C421D6C" w14:textId="5E95B21E" w:rsidR="0043770B" w:rsidRDefault="0043770B" w:rsidP="0043770B">
      <w:pPr>
        <w:pStyle w:val="PhDLegendaFiguras"/>
      </w:pPr>
      <w:bookmarkStart w:id="720" w:name="_Toc63536473"/>
      <w:r>
        <w:t xml:space="preserve">Figura </w:t>
      </w:r>
      <w:ins w:id="721" w:author="duarte miguel" w:date="2021-02-06T20:55:00Z">
        <w:r w:rsidR="00A31924">
          <w:fldChar w:fldCharType="begin"/>
        </w:r>
        <w:r w:rsidR="00A31924">
          <w:instrText xml:space="preserve"> STYLEREF 1 \s </w:instrText>
        </w:r>
      </w:ins>
      <w:r w:rsidR="00A31924">
        <w:fldChar w:fldCharType="separate"/>
      </w:r>
      <w:r w:rsidR="00A31924">
        <w:rPr>
          <w:noProof/>
        </w:rPr>
        <w:t>1</w:t>
      </w:r>
      <w:ins w:id="722"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723" w:author="duarte miguel" w:date="2021-02-06T20:55:00Z">
        <w:r w:rsidR="00A31924">
          <w:rPr>
            <w:noProof/>
          </w:rPr>
          <w:t>1</w:t>
        </w:r>
        <w:r w:rsidR="00A31924">
          <w:fldChar w:fldCharType="end"/>
        </w:r>
      </w:ins>
      <w:del w:id="724" w:author="duarte miguel" w:date="2021-02-06T20:06:00Z">
        <w:r w:rsidDel="009507BF">
          <w:fldChar w:fldCharType="begin"/>
        </w:r>
        <w:r w:rsidDel="009507BF">
          <w:delInstrText xml:space="preserve"> STYLEREF 1 \s </w:delInstrText>
        </w:r>
        <w:r w:rsidDel="009507BF">
          <w:fldChar w:fldCharType="separate"/>
        </w:r>
        <w:r w:rsidDel="009507BF">
          <w:rPr>
            <w:noProof/>
          </w:rPr>
          <w:delText>1</w:delText>
        </w:r>
        <w:r w:rsidDel="009507BF">
          <w:fldChar w:fldCharType="end"/>
        </w:r>
        <w:r w:rsidDel="009507BF">
          <w:delText>.</w:delText>
        </w:r>
        <w:r w:rsidDel="009507BF">
          <w:fldChar w:fldCharType="begin"/>
        </w:r>
        <w:r w:rsidDel="009507BF">
          <w:delInstrText xml:space="preserve"> SEQ Figura \* ARABIC \s 1 </w:delInstrText>
        </w:r>
        <w:r w:rsidDel="009507BF">
          <w:fldChar w:fldCharType="separate"/>
        </w:r>
        <w:r w:rsidDel="009507BF">
          <w:rPr>
            <w:noProof/>
          </w:rPr>
          <w:delText>1</w:delText>
        </w:r>
        <w:r w:rsidDel="009507BF">
          <w:fldChar w:fldCharType="end"/>
        </w:r>
      </w:del>
      <w:r>
        <w:t xml:space="preserve"> </w:t>
      </w:r>
      <w:ins w:id="725" w:author="duarte miguel" w:date="2021-02-06T20:42:00Z">
        <w:r w:rsidR="00046F15">
          <w:t>– Certificado CE</w:t>
        </w:r>
      </w:ins>
      <w:del w:id="726" w:author="duarte miguel" w:date="2021-02-06T20:41:00Z">
        <w:r w:rsidDel="00046F15">
          <w:delText>sdbb sdf</w:delText>
        </w:r>
      </w:del>
      <w:bookmarkEnd w:id="720"/>
    </w:p>
    <w:p w14:paraId="08C429FA" w14:textId="398CBB93" w:rsidR="00325688" w:rsidDel="00A31924" w:rsidRDefault="00325688" w:rsidP="00A31924">
      <w:pPr>
        <w:pStyle w:val="PhDCorpo"/>
        <w:rPr>
          <w:del w:id="727" w:author="duarte miguel" w:date="2021-02-06T20:50:00Z"/>
        </w:rPr>
        <w:pPrChange w:id="728" w:author="duarte miguel" w:date="2021-02-06T20:50:00Z">
          <w:pPr>
            <w:pStyle w:val="PhDFigura"/>
          </w:pPr>
        </w:pPrChange>
      </w:pPr>
      <w:r>
        <w:rPr>
          <w:rStyle w:val="Refdecomentrio"/>
        </w:rPr>
        <w:commentReference w:id="718"/>
      </w:r>
      <w:ins w:id="729" w:author="duarte miguel" w:date="2021-02-06T20:51:00Z">
        <w:r w:rsidR="00A31924">
          <w:tab/>
        </w:r>
      </w:ins>
    </w:p>
    <w:p w14:paraId="1BA851E2" w14:textId="2967015E" w:rsidR="00325688" w:rsidDel="00325688" w:rsidRDefault="00325688" w:rsidP="00A31924">
      <w:pPr>
        <w:pStyle w:val="PhDCorpo"/>
        <w:rPr>
          <w:del w:id="730" w:author="luis barros" w:date="2021-02-06T11:09:00Z"/>
        </w:rPr>
        <w:pPrChange w:id="731" w:author="duarte miguel" w:date="2021-02-06T20:50:00Z">
          <w:pPr>
            <w:pStyle w:val="PhDCorpo"/>
            <w:ind w:firstLine="567"/>
          </w:pPr>
        </w:pPrChange>
      </w:pPr>
    </w:p>
    <w:p w14:paraId="55CFF7A3" w14:textId="52C484BD" w:rsidR="003E40C5" w:rsidRDefault="00676E5C" w:rsidP="00A31924">
      <w:pPr>
        <w:pStyle w:val="PhDCorpo"/>
        <w:pPrChange w:id="732" w:author="duarte miguel" w:date="2021-02-06T20:50:00Z">
          <w:pPr>
            <w:pStyle w:val="PhDCorpo"/>
            <w:ind w:firstLine="567"/>
          </w:pPr>
        </w:pPrChange>
      </w:pPr>
      <w:del w:id="733" w:author="luis barros" w:date="2021-02-06T11:11:00Z">
        <w:r w:rsidRPr="00676E5C" w:rsidDel="00325688">
          <w:rPr>
            <w:noProof/>
            <w:lang w:eastAsia="pt-PT"/>
          </w:rPr>
          <mc:AlternateContent>
            <mc:Choice Requires="wpg">
              <w:drawing>
                <wp:anchor distT="0" distB="0" distL="114300" distR="114300" simplePos="0" relativeHeight="251796480" behindDoc="1" locked="0" layoutInCell="1" allowOverlap="1" wp14:anchorId="1D4F156A" wp14:editId="12A663A1">
                  <wp:simplePos x="0" y="0"/>
                  <wp:positionH relativeFrom="margin">
                    <wp:posOffset>-2540</wp:posOffset>
                  </wp:positionH>
                  <wp:positionV relativeFrom="paragraph">
                    <wp:posOffset>2245360</wp:posOffset>
                  </wp:positionV>
                  <wp:extent cx="1080770" cy="1534160"/>
                  <wp:effectExtent l="0" t="0" r="5080" b="8890"/>
                  <wp:wrapTight wrapText="bothSides">
                    <wp:wrapPolygon edited="0">
                      <wp:start x="0" y="0"/>
                      <wp:lineTo x="0" y="21457"/>
                      <wp:lineTo x="21321" y="21457"/>
                      <wp:lineTo x="21321" y="0"/>
                      <wp:lineTo x="0" y="0"/>
                    </wp:wrapPolygon>
                  </wp:wrapTight>
                  <wp:docPr id="83" name="Agrupar 83"/>
                  <wp:cNvGraphicFramePr/>
                  <a:graphic xmlns:a="http://schemas.openxmlformats.org/drawingml/2006/main">
                    <a:graphicData uri="http://schemas.microsoft.com/office/word/2010/wordprocessingGroup">
                      <wpg:wgp>
                        <wpg:cNvGrpSpPr/>
                        <wpg:grpSpPr>
                          <a:xfrm>
                            <a:off x="0" y="0"/>
                            <a:ext cx="1046025" cy="1033359"/>
                            <a:chOff x="7951" y="0"/>
                            <a:chExt cx="1261745" cy="1259840"/>
                          </a:xfrm>
                        </wpg:grpSpPr>
                        <pic:pic xmlns:pic="http://schemas.openxmlformats.org/drawingml/2006/picture">
                          <pic:nvPicPr>
                            <pic:cNvPr id="78" name="Imagem 78" descr="Uma imagem com texto, símbolo, gráficos de vetor&#10;&#10;Descrição gerada automa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6592" y="0"/>
                              <a:ext cx="1046025" cy="10333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1B2B6F" id="Agrupar 83" o:spid="_x0000_s1026" style="position:absolute;margin-left:-.2pt;margin-top:176.8pt;width:85.1pt;height:120.8pt;z-index:-251520000;mso-position-horizontal-relative:margin;mso-width-relative:margin;mso-height-relative:margin" coordorigin="79" coordsize="1261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8" o:spid="_x0000_s1027" type="#_x0000_t75" alt="Uma imagem com texto, símbolo, gráficos de vetor&#10;&#10;Descrição gerada automaticamente" style="position:absolute;left:65;width:10461;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">
                    <v:imagedata r:id="rId25" o:title="Uma imagem com texto, símbolo, gráficos de vetor&#10;&#10;Descrição gerada automaticamente"/>
                  </v:shape>
                  <w10:wrap type="tight" anchorx="margin"/>
                </v:group>
              </w:pict>
            </mc:Fallback>
          </mc:AlternateContent>
        </w:r>
      </w:del>
      <w:r w:rsidR="009C17AD">
        <w:t>Deverá ter-se em conta que o robô possuirá elementos inflamáveis, como a madeira que irá ser usada para isolar a armadura metálica (condutora) dos circuitos eletrónicos.</w:t>
      </w:r>
      <w:r w:rsidR="00C138DA">
        <w:t xml:space="preserve"> </w:t>
      </w:r>
      <w:ins w:id="734" w:author="luis barros" w:date="2021-02-06T11:09:00Z">
        <w:r w:rsidR="00325688">
          <w:t>Outro material mais indicado pode ser utilizado, contudo, por questão de custos e para validação de conceitos, optou-se pela utilização da madeira.</w:t>
        </w:r>
      </w:ins>
    </w:p>
    <w:commentRangeStart w:id="735"/>
    <w:p w14:paraId="1EC371F1" w14:textId="26D7C2B0" w:rsidR="00EE5895" w:rsidRDefault="00676E5C" w:rsidP="00A31924">
      <w:pPr>
        <w:pStyle w:val="PhDCorpo"/>
        <w:ind w:firstLine="567"/>
        <w:pPrChange w:id="736" w:author="duarte miguel" w:date="2021-02-06T20:51:00Z">
          <w:pPr>
            <w:pStyle w:val="PhDCorpo"/>
            <w:ind w:firstLine="567"/>
          </w:pPr>
        </w:pPrChange>
      </w:pPr>
      <w:del w:id="737" w:author="luis barros" w:date="2021-02-06T11:10:00Z">
        <w:r w:rsidRPr="00676E5C" w:rsidDel="00325688">
          <w:rPr>
            <w:noProof/>
            <w:lang w:eastAsia="pt-PT"/>
          </w:rPr>
          <mc:AlternateContent>
            <mc:Choice Requires="wpg">
              <w:drawing>
                <wp:anchor distT="0" distB="0" distL="114300" distR="114300" simplePos="0" relativeHeight="251798528" behindDoc="1" locked="0" layoutInCell="1" allowOverlap="1" wp14:anchorId="43E0AC7E" wp14:editId="1448DDB3">
                  <wp:simplePos x="0" y="0"/>
                  <wp:positionH relativeFrom="column">
                    <wp:posOffset>1579880</wp:posOffset>
                  </wp:positionH>
                  <wp:positionV relativeFrom="paragraph">
                    <wp:posOffset>1569720</wp:posOffset>
                  </wp:positionV>
                  <wp:extent cx="1034415" cy="1370965"/>
                  <wp:effectExtent l="0" t="0" r="0" b="635"/>
                  <wp:wrapTight wrapText="bothSides">
                    <wp:wrapPolygon edited="0">
                      <wp:start x="9547" y="0"/>
                      <wp:lineTo x="0" y="7503"/>
                      <wp:lineTo x="0" y="8404"/>
                      <wp:lineTo x="7160" y="14407"/>
                      <wp:lineTo x="0" y="16508"/>
                      <wp:lineTo x="0" y="21310"/>
                      <wp:lineTo x="21083" y="21310"/>
                      <wp:lineTo x="21083" y="16508"/>
                      <wp:lineTo x="13923" y="14407"/>
                      <wp:lineTo x="21083" y="8404"/>
                      <wp:lineTo x="21083" y="7503"/>
                      <wp:lineTo x="11536" y="0"/>
                      <wp:lineTo x="9547" y="0"/>
                    </wp:wrapPolygon>
                  </wp:wrapTight>
                  <wp:docPr id="106" name="Agrupar 106"/>
                  <wp:cNvGraphicFramePr/>
                  <a:graphic xmlns:a="http://schemas.openxmlformats.org/drawingml/2006/main">
                    <a:graphicData uri="http://schemas.microsoft.com/office/word/2010/wordprocessingGroup">
                      <wpg:wgp>
                        <wpg:cNvGrpSpPr/>
                        <wpg:grpSpPr>
                          <a:xfrm>
                            <a:off x="0" y="0"/>
                            <a:ext cx="1034415" cy="1030301"/>
                            <a:chOff x="0" y="0"/>
                            <a:chExt cx="1257300" cy="1259840"/>
                          </a:xfrm>
                        </wpg:grpSpPr>
                        <pic:pic xmlns:pic="http://schemas.openxmlformats.org/drawingml/2006/picture">
                          <pic:nvPicPr>
                            <pic:cNvPr id="81" name="Imagem 81" descr="Uma imagem com texto, símbolo, exterior, volta&#10;&#10;Descrição gerada automaticament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4415" cy="10303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C6AB17" id="Agrupar 106" o:spid="_x0000_s1026" style="position:absolute;margin-left:124.4pt;margin-top:123.6pt;width:81.45pt;height:107.95pt;z-index:-251517952;mso-width-relative:margin;mso-height-relative:margin" coordsize="12573,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">
                  <v:shape id="Imagem 81" o:spid="_x0000_s1027" type="#_x0000_t75" alt="Uma imagem com texto, símbolo, exterior, volta&#10;&#10;Descrição gerada automaticamente" style="position:absolute;width:10344;height:1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">
                    <v:imagedata r:id="rId27" o:title="Uma imagem com texto, símbolo, exterior, volta&#10;&#10;Descrição gerada automaticamente"/>
                  </v:shape>
                  <w10:wrap type="tight"/>
                </v:group>
              </w:pict>
            </mc:Fallback>
          </mc:AlternateContent>
        </w:r>
      </w:del>
      <w:r w:rsidR="00EE5895">
        <w:t>O</w:t>
      </w:r>
      <w:r w:rsidR="002E1F6C">
        <w:t xml:space="preserve">s condensadores </w:t>
      </w:r>
      <w:r w:rsidR="00EE5895">
        <w:t xml:space="preserve">eletrolíticos </w:t>
      </w:r>
      <w:r w:rsidR="00C138DA">
        <w:t>constituem, também, uma fonte de perigo</w:t>
      </w:r>
      <w:r w:rsidR="00EF00C5">
        <w:t xml:space="preserve"> para o </w:t>
      </w:r>
      <w:commentRangeStart w:id="738"/>
      <w:r w:rsidR="00EF00C5">
        <w:t>utilizador</w:t>
      </w:r>
      <w:r w:rsidR="00C138DA">
        <w:t xml:space="preserve"> por ser</w:t>
      </w:r>
      <w:r w:rsidR="00EE5895">
        <w:t>em</w:t>
      </w:r>
      <w:r w:rsidR="00C138DA">
        <w:t xml:space="preserve"> componente</w:t>
      </w:r>
      <w:r w:rsidR="00EE5895">
        <w:t>s</w:t>
      </w:r>
      <w:r w:rsidR="00C138DA">
        <w:t xml:space="preserve"> inflamáve</w:t>
      </w:r>
      <w:r w:rsidR="00EE5895">
        <w:t>is</w:t>
      </w:r>
      <w:r w:rsidR="00EF00C5">
        <w:t>,</w:t>
      </w:r>
      <w:r w:rsidR="00EE5895">
        <w:t xml:space="preserve"> </w:t>
      </w:r>
      <w:r w:rsidR="00EC26EA">
        <w:t>explosivo,</w:t>
      </w:r>
      <w:r w:rsidR="002E1F6C">
        <w:t xml:space="preserve"> tóxico</w:t>
      </w:r>
      <w:r w:rsidR="00EC26EA">
        <w:t xml:space="preserve"> </w:t>
      </w:r>
      <w:r w:rsidR="00EF00C5">
        <w:t>e nocivo para o ambiente</w:t>
      </w:r>
      <w:r w:rsidR="00EE5895">
        <w:t xml:space="preserve">. </w:t>
      </w:r>
      <w:commentRangeEnd w:id="738"/>
      <w:r w:rsidR="00C77A85">
        <w:rPr>
          <w:rStyle w:val="Refdecomentrio"/>
          <w:rFonts w:eastAsia="Times New Roman"/>
          <w:lang w:eastAsia="pt-PT"/>
        </w:rPr>
        <w:commentReference w:id="738"/>
      </w:r>
      <w:r w:rsidR="00EE5895">
        <w:t xml:space="preserve">Somando aos perigos dos condensadores, as baterias podem ser elementos corrosivos e comburentes. Além disso, o robô será constituído por circuitos e componentes eletrónicos que não podem ser enviados para o lixo doméstico. Este deve ser encaminhado para locais </w:t>
      </w:r>
      <w:commentRangeStart w:id="739"/>
      <w:r w:rsidR="00EE5895">
        <w:t>próprios de reciclagem (</w:t>
      </w:r>
      <w:r w:rsidR="00EE5895" w:rsidRPr="002E1F6C">
        <w:rPr>
          <w:szCs w:val="24"/>
        </w:rPr>
        <w:fldChar w:fldCharType="begin"/>
      </w:r>
      <w:r w:rsidR="00EE5895" w:rsidRPr="002E1F6C">
        <w:rPr>
          <w:szCs w:val="24"/>
        </w:rPr>
        <w:instrText xml:space="preserve"> REF _Ref63269463 \h  \* MERGEFORMAT </w:instrText>
      </w:r>
      <w:r w:rsidR="00EE5895" w:rsidRPr="002E1F6C">
        <w:rPr>
          <w:szCs w:val="24"/>
        </w:rPr>
      </w:r>
      <w:r w:rsidR="00EE5895" w:rsidRPr="002E1F6C">
        <w:rPr>
          <w:szCs w:val="24"/>
        </w:rPr>
        <w:fldChar w:fldCharType="separate"/>
      </w:r>
      <w:ins w:id="740" w:author="duarte miguel" w:date="2021-02-06T19:41:00Z">
        <w:r w:rsidR="0043770B">
          <w:rPr>
            <w:b/>
            <w:bCs/>
            <w:szCs w:val="24"/>
          </w:rPr>
          <w:t>Erro! A origem da referência não foi encontrada.</w:t>
        </w:r>
      </w:ins>
      <w:del w:id="741" w:author="duarte miguel" w:date="2021-02-06T14:23:00Z">
        <w:r w:rsidR="0009661F" w:rsidRPr="0009661F" w:rsidDel="00876030">
          <w:rPr>
            <w:szCs w:val="24"/>
          </w:rPr>
          <w:delText xml:space="preserve">Figura </w:delText>
        </w:r>
        <w:r w:rsidR="0009661F" w:rsidRPr="0009661F" w:rsidDel="00876030">
          <w:rPr>
            <w:noProof/>
            <w:szCs w:val="24"/>
          </w:rPr>
          <w:delText>9</w:delText>
        </w:r>
      </w:del>
      <w:r w:rsidR="00EE5895" w:rsidRPr="002E1F6C">
        <w:rPr>
          <w:szCs w:val="24"/>
        </w:rPr>
        <w:fldChar w:fldCharType="end"/>
      </w:r>
      <w:r w:rsidR="00EE5895">
        <w:t xml:space="preserve">). </w:t>
      </w:r>
      <w:commentRangeEnd w:id="739"/>
      <w:r w:rsidR="00C77A85">
        <w:rPr>
          <w:rStyle w:val="Refdecomentrio"/>
          <w:rFonts w:eastAsia="Times New Roman"/>
          <w:lang w:eastAsia="pt-PT"/>
        </w:rPr>
        <w:commentReference w:id="739"/>
      </w:r>
    </w:p>
    <w:p w14:paraId="50619F2F" w14:textId="2671FCAF" w:rsidR="00676E5C" w:rsidDel="00325688" w:rsidRDefault="0009661F" w:rsidP="00565E1C">
      <w:pPr>
        <w:pStyle w:val="PhDCorpo"/>
        <w:ind w:firstLine="567"/>
        <w:rPr>
          <w:del w:id="742" w:author="luis barros" w:date="2021-02-06T11:12:00Z"/>
        </w:rPr>
      </w:pPr>
      <w:del w:id="743" w:author="luis barros" w:date="2021-02-06T11:11:00Z">
        <w:r w:rsidRPr="00676E5C" w:rsidDel="00325688">
          <w:rPr>
            <w:noProof/>
          </w:rPr>
          <mc:AlternateContent>
            <mc:Choice Requires="wpg">
              <w:drawing>
                <wp:anchor distT="0" distB="0" distL="114300" distR="114300" simplePos="0" relativeHeight="251801600" behindDoc="1" locked="0" layoutInCell="1" allowOverlap="1" wp14:anchorId="2C2638CF" wp14:editId="4A6DD712">
                  <wp:simplePos x="0" y="0"/>
                  <wp:positionH relativeFrom="margin">
                    <wp:posOffset>3091125</wp:posOffset>
                  </wp:positionH>
                  <wp:positionV relativeFrom="paragraph">
                    <wp:posOffset>71313</wp:posOffset>
                  </wp:positionV>
                  <wp:extent cx="1040130" cy="1423035"/>
                  <wp:effectExtent l="0" t="0" r="7620" b="5715"/>
                  <wp:wrapTight wrapText="bothSides">
                    <wp:wrapPolygon edited="0">
                      <wp:start x="9495" y="0"/>
                      <wp:lineTo x="0" y="7229"/>
                      <wp:lineTo x="0" y="8386"/>
                      <wp:lineTo x="6725" y="13880"/>
                      <wp:lineTo x="0" y="16482"/>
                      <wp:lineTo x="0" y="21398"/>
                      <wp:lineTo x="21363" y="21398"/>
                      <wp:lineTo x="21363" y="16482"/>
                      <wp:lineTo x="14637" y="13880"/>
                      <wp:lineTo x="21363" y="8386"/>
                      <wp:lineTo x="21363" y="7229"/>
                      <wp:lineTo x="11868" y="0"/>
                      <wp:lineTo x="9495" y="0"/>
                    </wp:wrapPolygon>
                  </wp:wrapTight>
                  <wp:docPr id="112" name="Agrupar 112"/>
                  <wp:cNvGraphicFramePr/>
                  <a:graphic xmlns:a="http://schemas.openxmlformats.org/drawingml/2006/main">
                    <a:graphicData uri="http://schemas.microsoft.com/office/word/2010/wordprocessingGroup">
                      <wpg:wgp>
                        <wpg:cNvGrpSpPr/>
                        <wpg:grpSpPr>
                          <a:xfrm>
                            <a:off x="0" y="0"/>
                            <a:ext cx="1040130" cy="1039187"/>
                            <a:chOff x="0" y="0"/>
                            <a:chExt cx="1257300" cy="1259840"/>
                          </a:xfrm>
                        </wpg:grpSpPr>
                        <pic:pic xmlns:pic="http://schemas.openxmlformats.org/drawingml/2006/picture">
                          <pic:nvPicPr>
                            <pic:cNvPr id="82" name="Imagem 8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40130" cy="103918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CC0A09" id="Agrupar 112" o:spid="_x0000_s1026" style="position:absolute;margin-left:243.4pt;margin-top:5.6pt;width:81.9pt;height:112.05pt;z-index:-251514880;mso-position-horizontal-relative:margin;mso-width-relative:margin;mso-height-relative:margin" coordsize="12573,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">
                  <v:shape id="Imagem 82" o:spid="_x0000_s1027" type="#_x0000_t75" style="position:absolute;width:10401;height:1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">
                    <v:imagedata r:id="rId29" o:title=""/>
                  </v:shape>
                  <w10:wrap type="tight" anchorx="margin"/>
                </v:group>
              </w:pict>
            </mc:Fallback>
          </mc:AlternateContent>
        </w:r>
      </w:del>
    </w:p>
    <w:p w14:paraId="6E53D4CA" w14:textId="1809E4B5" w:rsidR="00676E5C" w:rsidDel="00325688" w:rsidRDefault="0009661F">
      <w:pPr>
        <w:pStyle w:val="PhDCorpo"/>
        <w:ind w:firstLine="567"/>
        <w:rPr>
          <w:del w:id="744" w:author="luis barros" w:date="2021-02-06T11:12:00Z"/>
        </w:rPr>
      </w:pPr>
      <w:del w:id="745" w:author="luis barros" w:date="2021-02-06T11:11:00Z">
        <w:r w:rsidRPr="00676E5C" w:rsidDel="00325688">
          <w:rPr>
            <w:noProof/>
          </w:rPr>
          <mc:AlternateContent>
            <mc:Choice Requires="wpg">
              <w:drawing>
                <wp:anchor distT="0" distB="0" distL="114300" distR="114300" simplePos="0" relativeHeight="251795456" behindDoc="1" locked="0" layoutInCell="1" allowOverlap="1" wp14:anchorId="5432375B" wp14:editId="72E0AC78">
                  <wp:simplePos x="0" y="0"/>
                  <wp:positionH relativeFrom="margin">
                    <wp:posOffset>4625727</wp:posOffset>
                  </wp:positionH>
                  <wp:positionV relativeFrom="paragraph">
                    <wp:posOffset>-330007</wp:posOffset>
                  </wp:positionV>
                  <wp:extent cx="1132205" cy="1478915"/>
                  <wp:effectExtent l="0" t="0" r="0" b="6985"/>
                  <wp:wrapTight wrapText="bothSides">
                    <wp:wrapPolygon edited="0">
                      <wp:start x="9449" y="0"/>
                      <wp:lineTo x="0" y="7512"/>
                      <wp:lineTo x="0" y="7790"/>
                      <wp:lineTo x="6542" y="13355"/>
                      <wp:lineTo x="0" y="16137"/>
                      <wp:lineTo x="0" y="21424"/>
                      <wp:lineTo x="21079" y="21424"/>
                      <wp:lineTo x="21079" y="16137"/>
                      <wp:lineTo x="14174" y="13355"/>
                      <wp:lineTo x="21079" y="7790"/>
                      <wp:lineTo x="11266" y="0"/>
                      <wp:lineTo x="9449" y="0"/>
                    </wp:wrapPolygon>
                  </wp:wrapTight>
                  <wp:docPr id="77" name="Agrupar 77"/>
                  <wp:cNvGraphicFramePr/>
                  <a:graphic xmlns:a="http://schemas.openxmlformats.org/drawingml/2006/main">
                    <a:graphicData uri="http://schemas.microsoft.com/office/word/2010/wordprocessingGroup">
                      <wpg:wgp>
                        <wpg:cNvGrpSpPr/>
                        <wpg:grpSpPr>
                          <a:xfrm>
                            <a:off x="0" y="0"/>
                            <a:ext cx="1066393" cy="1070003"/>
                            <a:chOff x="31806" y="0"/>
                            <a:chExt cx="1256529" cy="1260000"/>
                          </a:xfrm>
                        </wpg:grpSpPr>
                        <pic:pic xmlns:pic="http://schemas.openxmlformats.org/drawingml/2006/picture">
                          <pic:nvPicPr>
                            <pic:cNvPr id="75" name="Imagem 7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6993" y="0"/>
                              <a:ext cx="1066393" cy="10700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17C885" id="Agrupar 77" o:spid="_x0000_s1026" style="position:absolute;margin-left:364.25pt;margin-top:-26pt;width:89.15pt;height:116.45pt;z-index:-251521024;mso-position-horizontal-relative:margin;mso-width-relative:margin;mso-height-relative:margin" coordorigin="318" coordsize="12565,1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">
                  <v:shape id="Imagem 75" o:spid="_x0000_s1027" type="#_x0000_t75" style="position:absolute;left:269;width:10664;height:10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">
                    <v:imagedata r:id="rId31" o:title=""/>
                  </v:shape>
                  <w10:wrap type="tight" anchorx="margin"/>
                </v:group>
              </w:pict>
            </mc:Fallback>
          </mc:AlternateContent>
        </w:r>
      </w:del>
    </w:p>
    <w:p w14:paraId="2D562EA3" w14:textId="4E97B10B" w:rsidR="00676E5C" w:rsidDel="00325688" w:rsidRDefault="0009661F">
      <w:pPr>
        <w:pStyle w:val="PhDCorpo"/>
        <w:ind w:firstLine="567"/>
        <w:rPr>
          <w:del w:id="746" w:author="luis barros" w:date="2021-02-06T11:12:00Z"/>
        </w:rPr>
      </w:pPr>
      <w:del w:id="747" w:author="luis barros" w:date="2021-02-06T11:10:00Z">
        <w:r w:rsidRPr="00676E5C" w:rsidDel="00325688">
          <w:rPr>
            <w:noProof/>
          </w:rPr>
          <mc:AlternateContent>
            <mc:Choice Requires="wpg">
              <w:drawing>
                <wp:anchor distT="0" distB="0" distL="114300" distR="114300" simplePos="0" relativeHeight="251802624" behindDoc="1" locked="0" layoutInCell="1" allowOverlap="1" wp14:anchorId="246723D8" wp14:editId="30457D1E">
                  <wp:simplePos x="0" y="0"/>
                  <wp:positionH relativeFrom="margin">
                    <wp:posOffset>-1933</wp:posOffset>
                  </wp:positionH>
                  <wp:positionV relativeFrom="paragraph">
                    <wp:posOffset>588590</wp:posOffset>
                  </wp:positionV>
                  <wp:extent cx="1093470" cy="1438910"/>
                  <wp:effectExtent l="0" t="0" r="0" b="8890"/>
                  <wp:wrapTight wrapText="bothSides">
                    <wp:wrapPolygon edited="0">
                      <wp:start x="9408" y="0"/>
                      <wp:lineTo x="0" y="7435"/>
                      <wp:lineTo x="0" y="8579"/>
                      <wp:lineTo x="6021" y="13726"/>
                      <wp:lineTo x="0" y="17158"/>
                      <wp:lineTo x="0" y="21447"/>
                      <wp:lineTo x="21073" y="21447"/>
                      <wp:lineTo x="21073" y="17158"/>
                      <wp:lineTo x="15052" y="13726"/>
                      <wp:lineTo x="21073" y="8579"/>
                      <wp:lineTo x="21073" y="7435"/>
                      <wp:lineTo x="11666" y="0"/>
                      <wp:lineTo x="9408" y="0"/>
                    </wp:wrapPolygon>
                  </wp:wrapTight>
                  <wp:docPr id="113" name="Agrupar 113"/>
                  <wp:cNvGraphicFramePr/>
                  <a:graphic xmlns:a="http://schemas.openxmlformats.org/drawingml/2006/main">
                    <a:graphicData uri="http://schemas.microsoft.com/office/word/2010/wordprocessingGroup">
                      <wpg:wgp>
                        <wpg:cNvGrpSpPr/>
                        <wpg:grpSpPr>
                          <a:xfrm>
                            <a:off x="0" y="0"/>
                            <a:ext cx="1093470" cy="1095216"/>
                            <a:chOff x="0" y="0"/>
                            <a:chExt cx="1266825" cy="1268730"/>
                          </a:xfrm>
                        </wpg:grpSpPr>
                        <pic:pic xmlns:pic="http://schemas.openxmlformats.org/drawingml/2006/picture">
                          <pic:nvPicPr>
                            <pic:cNvPr id="90" name="Imagem 90" descr="Uma imagem com texto, símbolo, relógio&#10;&#10;Descrição gerada automaticament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3470" cy="10952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95CA92" id="Agrupar 113" o:spid="_x0000_s1026" style="position:absolute;margin-left:-.15pt;margin-top:46.35pt;width:86.1pt;height:113.3pt;z-index:-251513856;mso-position-horizontal-relative:margin;mso-width-relative:margin;mso-height-relative:margin" coordsize="12668,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&#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">
                  <v:shape id="Imagem 90" o:spid="_x0000_s1027" type="#_x0000_t75" alt="Uma imagem com texto, símbolo, relógio&#10;&#10;Descrição gerada automaticamente" style="position:absolute;width:10934;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">
                    <v:imagedata r:id="rId33" o:title="Uma imagem com texto, símbolo, relógio&#10;&#10;Descrição gerada automaticamente"/>
                  </v:shape>
                  <w10:wrap type="tight" anchorx="margin"/>
                </v:group>
              </w:pict>
            </mc:Fallback>
          </mc:AlternateContent>
        </w:r>
      </w:del>
    </w:p>
    <w:p w14:paraId="153072B4" w14:textId="2377A251" w:rsidR="00676E5C" w:rsidDel="00325688" w:rsidRDefault="0009661F">
      <w:pPr>
        <w:pStyle w:val="PhDCorpo"/>
        <w:ind w:firstLine="567"/>
        <w:rPr>
          <w:del w:id="748" w:author="luis barros" w:date="2021-02-06T11:12:00Z"/>
        </w:rPr>
      </w:pPr>
      <w:del w:id="749" w:author="luis barros" w:date="2021-02-06T11:12:00Z">
        <w:r w:rsidDel="00325688">
          <w:br/>
        </w:r>
        <w:r w:rsidDel="00325688">
          <w:br/>
        </w:r>
        <w:r w:rsidDel="00325688">
          <w:br/>
        </w:r>
        <w:r w:rsidDel="00325688">
          <w:br/>
        </w:r>
        <w:r w:rsidDel="00325688">
          <w:br/>
        </w:r>
      </w:del>
      <w:del w:id="750" w:author="luis barros" w:date="2021-02-06T11:10:00Z">
        <w:r w:rsidRPr="00676E5C" w:rsidDel="00325688">
          <w:rPr>
            <w:noProof/>
          </w:rPr>
          <mc:AlternateContent>
            <mc:Choice Requires="wpg">
              <w:drawing>
                <wp:anchor distT="0" distB="0" distL="114300" distR="114300" simplePos="0" relativeHeight="251805696" behindDoc="1" locked="0" layoutInCell="1" allowOverlap="1" wp14:anchorId="050119E5" wp14:editId="74DDB5BF">
                  <wp:simplePos x="0" y="0"/>
                  <wp:positionH relativeFrom="column">
                    <wp:posOffset>1572426</wp:posOffset>
                  </wp:positionH>
                  <wp:positionV relativeFrom="paragraph">
                    <wp:posOffset>-178490</wp:posOffset>
                  </wp:positionV>
                  <wp:extent cx="1080770" cy="1424305"/>
                  <wp:effectExtent l="0" t="0" r="5080" b="4445"/>
                  <wp:wrapTight wrapText="bothSides">
                    <wp:wrapPolygon edited="0">
                      <wp:start x="0" y="0"/>
                      <wp:lineTo x="0" y="21379"/>
                      <wp:lineTo x="21321" y="21379"/>
                      <wp:lineTo x="21321" y="0"/>
                      <wp:lineTo x="0" y="0"/>
                    </wp:wrapPolygon>
                  </wp:wrapTight>
                  <wp:docPr id="118" name="Agrupar 118"/>
                  <wp:cNvGraphicFramePr/>
                  <a:graphic xmlns:a="http://schemas.openxmlformats.org/drawingml/2006/main">
                    <a:graphicData uri="http://schemas.microsoft.com/office/word/2010/wordprocessingGroup">
                      <wpg:wgp>
                        <wpg:cNvGrpSpPr/>
                        <wpg:grpSpPr>
                          <a:xfrm>
                            <a:off x="0" y="0"/>
                            <a:ext cx="1080770" cy="1082690"/>
                            <a:chOff x="0" y="0"/>
                            <a:chExt cx="1257935" cy="1259840"/>
                          </a:xfrm>
                        </wpg:grpSpPr>
                        <pic:pic xmlns:pic="http://schemas.openxmlformats.org/drawingml/2006/picture">
                          <pic:nvPicPr>
                            <pic:cNvPr id="100" name="Imagem 100" descr="Uma imagem com texto, símbolo&#10;&#10;Descrição gerada automa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770" cy="10826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6DE64" id="Agrupar 118" o:spid="_x0000_s1026" style="position:absolute;margin-left:123.8pt;margin-top:-14.05pt;width:85.1pt;height:112.15pt;z-index:-251510784;mso-width-relative:margin;mso-height-relative:margin" coordsize="12579,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">
                  <v:shape id="Imagem 100" o:spid="_x0000_s1027" type="#_x0000_t75" alt="Uma imagem com texto, símbolo&#10;&#10;Descrição gerada automaticamente" style="position:absolute;width:10807;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">
                    <v:imagedata r:id="rId35" o:title="Uma imagem com texto, símbolo&#10;&#10;Descrição gerada automaticamente"/>
                  </v:shape>
                  <w10:wrap type="tight"/>
                </v:group>
              </w:pict>
            </mc:Fallback>
          </mc:AlternateContent>
        </w:r>
      </w:del>
    </w:p>
    <w:p w14:paraId="3CDE6E2D" w14:textId="2FFF575F" w:rsidR="005F1727" w:rsidRDefault="0009661F" w:rsidP="00676E5C">
      <w:pPr>
        <w:pStyle w:val="PhDCorpo"/>
        <w:ind w:firstLine="567"/>
      </w:pPr>
      <w:del w:id="751" w:author="luis barros" w:date="2021-02-06T11:12:00Z">
        <w:r w:rsidDel="00325688">
          <w:br/>
        </w:r>
      </w:del>
      <w:del w:id="752" w:author="luis barros" w:date="2021-02-06T11:10:00Z">
        <w:r w:rsidRPr="00676E5C" w:rsidDel="00325688">
          <w:rPr>
            <w:noProof/>
            <w:lang w:eastAsia="pt-PT"/>
          </w:rPr>
          <mc:AlternateContent>
            <mc:Choice Requires="wpg">
              <w:drawing>
                <wp:anchor distT="0" distB="0" distL="114300" distR="114300" simplePos="0" relativeHeight="251793408" behindDoc="1" locked="0" layoutInCell="1" allowOverlap="1" wp14:anchorId="41F9A7EB" wp14:editId="78925605">
                  <wp:simplePos x="0" y="0"/>
                  <wp:positionH relativeFrom="column">
                    <wp:posOffset>3083173</wp:posOffset>
                  </wp:positionH>
                  <wp:positionV relativeFrom="paragraph">
                    <wp:posOffset>-1113183</wp:posOffset>
                  </wp:positionV>
                  <wp:extent cx="1064895" cy="1474470"/>
                  <wp:effectExtent l="0" t="0" r="1905" b="0"/>
                  <wp:wrapTight wrapText="bothSides">
                    <wp:wrapPolygon edited="0">
                      <wp:start x="0" y="0"/>
                      <wp:lineTo x="0" y="21209"/>
                      <wp:lineTo x="21252" y="21209"/>
                      <wp:lineTo x="21252" y="0"/>
                      <wp:lineTo x="0" y="0"/>
                    </wp:wrapPolygon>
                  </wp:wrapTight>
                  <wp:docPr id="126" name="Agrupar 126"/>
                  <wp:cNvGraphicFramePr/>
                  <a:graphic xmlns:a="http://schemas.openxmlformats.org/drawingml/2006/main">
                    <a:graphicData uri="http://schemas.microsoft.com/office/word/2010/wordprocessingGroup">
                      <wpg:wgp>
                        <wpg:cNvGrpSpPr/>
                        <wpg:grpSpPr>
                          <a:xfrm>
                            <a:off x="0" y="0"/>
                            <a:ext cx="1064895" cy="1063763"/>
                            <a:chOff x="0" y="0"/>
                            <a:chExt cx="1261745" cy="1259840"/>
                          </a:xfrm>
                        </wpg:grpSpPr>
                        <pic:pic xmlns:pic="http://schemas.openxmlformats.org/drawingml/2006/picture">
                          <pic:nvPicPr>
                            <pic:cNvPr id="123" name="Imagem 12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4895" cy="10637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3F6AF7" id="Agrupar 126" o:spid="_x0000_s1026" style="position:absolute;margin-left:242.75pt;margin-top:-87.65pt;width:83.85pt;height:116.1pt;z-index:-251523072;mso-width-relative:margin;mso-height-relative:margin" coordsize="1261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">
                  <v:shape id="Imagem 123" o:spid="_x0000_s1027" type="#_x0000_t75" style="position:absolute;width:10648;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">
                    <v:imagedata r:id="rId37" o:title=""/>
                  </v:shape>
                  <w10:wrap type="tight"/>
                </v:group>
              </w:pict>
            </mc:Fallback>
          </mc:AlternateContent>
        </w:r>
      </w:del>
      <w:del w:id="753" w:author="luis barros" w:date="2021-02-06T11:12:00Z">
        <w:r w:rsidDel="00325688">
          <w:tab/>
        </w:r>
      </w:del>
      <w:r w:rsidR="00676E5C">
        <w:t xml:space="preserve">Consoante os perigos acima descritos, deve ser vigiado o manuseamento do robô por crianças. </w:t>
      </w:r>
    </w:p>
    <w:commentRangeEnd w:id="735"/>
    <w:p w14:paraId="64D536F5" w14:textId="57587058" w:rsidR="00325688" w:rsidRDefault="00C77A85" w:rsidP="005F1727">
      <w:pPr>
        <w:pStyle w:val="PhDCorpo"/>
        <w:ind w:firstLine="567"/>
        <w:rPr>
          <w:ins w:id="754" w:author="luis barros" w:date="2021-02-06T11:10:00Z"/>
        </w:rPr>
      </w:pPr>
      <w:r>
        <w:rPr>
          <w:rStyle w:val="Refdecomentrio"/>
          <w:rFonts w:eastAsia="Times New Roman"/>
          <w:lang w:eastAsia="pt-PT"/>
        </w:rPr>
        <w:commentReference w:id="735"/>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55" w:author="luis barros" w:date="2021-02-06T11:13:00Z">
          <w:tblPr>
            <w:tblStyle w:val="TabelacomGrelha"/>
            <w:tblW w:w="0" w:type="auto"/>
            <w:tblLook w:val="04A0" w:firstRow="1" w:lastRow="0" w:firstColumn="1" w:lastColumn="0" w:noHBand="0" w:noVBand="1"/>
          </w:tblPr>
        </w:tblPrChange>
      </w:tblPr>
      <w:tblGrid>
        <w:gridCol w:w="2265"/>
        <w:gridCol w:w="2265"/>
        <w:gridCol w:w="2265"/>
        <w:gridCol w:w="2266"/>
        <w:tblGridChange w:id="756">
          <w:tblGrid>
            <w:gridCol w:w="2265"/>
            <w:gridCol w:w="2265"/>
            <w:gridCol w:w="2265"/>
            <w:gridCol w:w="2266"/>
          </w:tblGrid>
        </w:tblGridChange>
      </w:tblGrid>
      <w:tr w:rsidR="00325688" w14:paraId="176051D1" w14:textId="77777777" w:rsidTr="00325688">
        <w:trPr>
          <w:jc w:val="center"/>
          <w:ins w:id="757" w:author="luis barros" w:date="2021-02-06T11:10:00Z"/>
        </w:trPr>
        <w:tc>
          <w:tcPr>
            <w:tcW w:w="2265" w:type="dxa"/>
            <w:tcPrChange w:id="758" w:author="luis barros" w:date="2021-02-06T11:13:00Z">
              <w:tcPr>
                <w:tcW w:w="2265" w:type="dxa"/>
              </w:tcPr>
            </w:tcPrChange>
          </w:tcPr>
          <w:p w14:paraId="72A85BAC" w14:textId="36D53C71" w:rsidR="00325688" w:rsidRDefault="00325688" w:rsidP="005F1727">
            <w:pPr>
              <w:pStyle w:val="PhDCorpo"/>
              <w:rPr>
                <w:ins w:id="759" w:author="luis barros" w:date="2021-02-06T11:10:00Z"/>
              </w:rPr>
            </w:pPr>
            <w:ins w:id="760" w:author="luis barros" w:date="2021-02-06T11:12:00Z">
              <w:r>
                <w:rPr>
                  <w:noProof/>
                  <w:lang w:eastAsia="pt-PT"/>
                </w:rPr>
                <w:lastRenderedPageBreak/>
                <w:drawing>
                  <wp:inline distT="0" distB="0" distL="0" distR="0" wp14:anchorId="62804BEF" wp14:editId="20FB04EA">
                    <wp:extent cx="1046025" cy="1033359"/>
                    <wp:effectExtent l="0" t="0" r="1905"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 símbolo, gráficos de vetor&#10;&#10;Descrição gerada automa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46025" cy="1033359"/>
                            </a:xfrm>
                            <a:prstGeom prst="rect">
                              <a:avLst/>
                            </a:prstGeom>
                          </pic:spPr>
                        </pic:pic>
                      </a:graphicData>
                    </a:graphic>
                  </wp:inline>
                </w:drawing>
              </w:r>
            </w:ins>
          </w:p>
        </w:tc>
        <w:tc>
          <w:tcPr>
            <w:tcW w:w="2265" w:type="dxa"/>
            <w:tcPrChange w:id="761" w:author="luis barros" w:date="2021-02-06T11:13:00Z">
              <w:tcPr>
                <w:tcW w:w="2265" w:type="dxa"/>
              </w:tcPr>
            </w:tcPrChange>
          </w:tcPr>
          <w:p w14:paraId="3FD1CC05" w14:textId="5BBE7F3B" w:rsidR="00325688" w:rsidRDefault="00325688" w:rsidP="005F1727">
            <w:pPr>
              <w:pStyle w:val="PhDCorpo"/>
              <w:rPr>
                <w:ins w:id="762" w:author="luis barros" w:date="2021-02-06T11:10:00Z"/>
              </w:rPr>
            </w:pPr>
            <w:ins w:id="763" w:author="luis barros" w:date="2021-02-06T11:12:00Z">
              <w:r>
                <w:rPr>
                  <w:noProof/>
                  <w:lang w:eastAsia="pt-PT"/>
                </w:rPr>
                <w:drawing>
                  <wp:inline distT="0" distB="0" distL="0" distR="0" wp14:anchorId="3DA1D9DE" wp14:editId="58F84BAA">
                    <wp:extent cx="1034415" cy="1030301"/>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 símbolo, exterior, volta&#10;&#10;Descrição gerada automaticament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4415" cy="1030301"/>
                            </a:xfrm>
                            <a:prstGeom prst="rect">
                              <a:avLst/>
                            </a:prstGeom>
                          </pic:spPr>
                        </pic:pic>
                      </a:graphicData>
                    </a:graphic>
                  </wp:inline>
                </w:drawing>
              </w:r>
            </w:ins>
          </w:p>
        </w:tc>
        <w:tc>
          <w:tcPr>
            <w:tcW w:w="2265" w:type="dxa"/>
            <w:tcPrChange w:id="764" w:author="luis barros" w:date="2021-02-06T11:13:00Z">
              <w:tcPr>
                <w:tcW w:w="2265" w:type="dxa"/>
              </w:tcPr>
            </w:tcPrChange>
          </w:tcPr>
          <w:p w14:paraId="6E8CC371" w14:textId="3DAA0816" w:rsidR="00325688" w:rsidRDefault="00325688" w:rsidP="005F1727">
            <w:pPr>
              <w:pStyle w:val="PhDCorpo"/>
              <w:rPr>
                <w:ins w:id="765" w:author="luis barros" w:date="2021-02-06T11:10:00Z"/>
              </w:rPr>
            </w:pPr>
            <w:ins w:id="766" w:author="luis barros" w:date="2021-02-06T11:12:00Z">
              <w:r>
                <w:rPr>
                  <w:noProof/>
                  <w:lang w:eastAsia="pt-PT"/>
                </w:rPr>
                <w:drawing>
                  <wp:inline distT="0" distB="0" distL="0" distR="0" wp14:anchorId="43502975" wp14:editId="487B9D9C">
                    <wp:extent cx="1040130" cy="1039187"/>
                    <wp:effectExtent l="0" t="0" r="7620" b="889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40130" cy="1039187"/>
                            </a:xfrm>
                            <a:prstGeom prst="rect">
                              <a:avLst/>
                            </a:prstGeom>
                          </pic:spPr>
                        </pic:pic>
                      </a:graphicData>
                    </a:graphic>
                  </wp:inline>
                </w:drawing>
              </w:r>
            </w:ins>
          </w:p>
        </w:tc>
        <w:tc>
          <w:tcPr>
            <w:tcW w:w="2266" w:type="dxa"/>
            <w:tcPrChange w:id="767" w:author="luis barros" w:date="2021-02-06T11:13:00Z">
              <w:tcPr>
                <w:tcW w:w="2266" w:type="dxa"/>
              </w:tcPr>
            </w:tcPrChange>
          </w:tcPr>
          <w:p w14:paraId="2932A7E9" w14:textId="6DF12F61" w:rsidR="00325688" w:rsidRDefault="00325688" w:rsidP="005F1727">
            <w:pPr>
              <w:pStyle w:val="PhDCorpo"/>
              <w:rPr>
                <w:ins w:id="768" w:author="luis barros" w:date="2021-02-06T11:10:00Z"/>
              </w:rPr>
            </w:pPr>
            <w:ins w:id="769" w:author="luis barros" w:date="2021-02-06T11:12:00Z">
              <w:r>
                <w:rPr>
                  <w:noProof/>
                  <w:lang w:eastAsia="pt-PT"/>
                </w:rPr>
                <w:drawing>
                  <wp:inline distT="0" distB="0" distL="0" distR="0" wp14:anchorId="1A612269" wp14:editId="495A563E">
                    <wp:extent cx="1066393" cy="1070003"/>
                    <wp:effectExtent l="0" t="0" r="63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66393" cy="1070003"/>
                            </a:xfrm>
                            <a:prstGeom prst="rect">
                              <a:avLst/>
                            </a:prstGeom>
                          </pic:spPr>
                        </pic:pic>
                      </a:graphicData>
                    </a:graphic>
                  </wp:inline>
                </w:drawing>
              </w:r>
            </w:ins>
          </w:p>
        </w:tc>
      </w:tr>
      <w:tr w:rsidR="00325688" w14:paraId="179ABBDB" w14:textId="77777777" w:rsidTr="00325688">
        <w:trPr>
          <w:jc w:val="center"/>
          <w:ins w:id="770" w:author="luis barros" w:date="2021-02-06T11:10:00Z"/>
        </w:trPr>
        <w:tc>
          <w:tcPr>
            <w:tcW w:w="2265" w:type="dxa"/>
            <w:tcPrChange w:id="771" w:author="luis barros" w:date="2021-02-06T11:13:00Z">
              <w:tcPr>
                <w:tcW w:w="2265" w:type="dxa"/>
              </w:tcPr>
            </w:tcPrChange>
          </w:tcPr>
          <w:p w14:paraId="652F6CEE" w14:textId="743DF08A" w:rsidR="00325688" w:rsidRDefault="00325688">
            <w:pPr>
              <w:pStyle w:val="PhDCabealhoFiguras"/>
              <w:rPr>
                <w:ins w:id="772" w:author="luis barros" w:date="2021-02-06T11:10:00Z"/>
              </w:rPr>
              <w:pPrChange w:id="773" w:author="luis barros" w:date="2021-02-06T11:13:00Z">
                <w:pPr>
                  <w:pStyle w:val="PhDCorpo"/>
                </w:pPr>
              </w:pPrChange>
            </w:pPr>
            <w:ins w:id="774" w:author="luis barros" w:date="2021-02-06T11:13:00Z">
              <w:r>
                <w:t>(a)</w:t>
              </w:r>
            </w:ins>
          </w:p>
        </w:tc>
        <w:tc>
          <w:tcPr>
            <w:tcW w:w="2265" w:type="dxa"/>
            <w:tcPrChange w:id="775" w:author="luis barros" w:date="2021-02-06T11:13:00Z">
              <w:tcPr>
                <w:tcW w:w="2265" w:type="dxa"/>
              </w:tcPr>
            </w:tcPrChange>
          </w:tcPr>
          <w:p w14:paraId="6772D487" w14:textId="2E7523E3" w:rsidR="00325688" w:rsidRDefault="00325688">
            <w:pPr>
              <w:pStyle w:val="PhDCabealhoFiguras"/>
              <w:rPr>
                <w:ins w:id="776" w:author="luis barros" w:date="2021-02-06T11:10:00Z"/>
              </w:rPr>
              <w:pPrChange w:id="777" w:author="luis barros" w:date="2021-02-06T11:13:00Z">
                <w:pPr>
                  <w:pStyle w:val="PhDCorpo"/>
                </w:pPr>
              </w:pPrChange>
            </w:pPr>
            <w:ins w:id="778" w:author="luis barros" w:date="2021-02-06T11:13:00Z">
              <w:r>
                <w:t>(b)</w:t>
              </w:r>
            </w:ins>
          </w:p>
        </w:tc>
        <w:tc>
          <w:tcPr>
            <w:tcW w:w="2265" w:type="dxa"/>
            <w:tcPrChange w:id="779" w:author="luis barros" w:date="2021-02-06T11:13:00Z">
              <w:tcPr>
                <w:tcW w:w="2265" w:type="dxa"/>
              </w:tcPr>
            </w:tcPrChange>
          </w:tcPr>
          <w:p w14:paraId="3B5038BA" w14:textId="5CDCCE7F" w:rsidR="00325688" w:rsidRDefault="00325688">
            <w:pPr>
              <w:pStyle w:val="PhDCabealhoFiguras"/>
              <w:rPr>
                <w:ins w:id="780" w:author="luis barros" w:date="2021-02-06T11:10:00Z"/>
              </w:rPr>
              <w:pPrChange w:id="781" w:author="luis barros" w:date="2021-02-06T11:13:00Z">
                <w:pPr>
                  <w:pStyle w:val="PhDCorpo"/>
                </w:pPr>
              </w:pPrChange>
            </w:pPr>
            <w:ins w:id="782" w:author="luis barros" w:date="2021-02-06T11:13:00Z">
              <w:r>
                <w:t>(c)</w:t>
              </w:r>
            </w:ins>
          </w:p>
        </w:tc>
        <w:tc>
          <w:tcPr>
            <w:tcW w:w="2266" w:type="dxa"/>
            <w:tcPrChange w:id="783" w:author="luis barros" w:date="2021-02-06T11:13:00Z">
              <w:tcPr>
                <w:tcW w:w="2266" w:type="dxa"/>
              </w:tcPr>
            </w:tcPrChange>
          </w:tcPr>
          <w:p w14:paraId="0F9D10D0" w14:textId="4CDC6CF1" w:rsidR="00325688" w:rsidRDefault="00325688">
            <w:pPr>
              <w:pStyle w:val="PhDCabealhoFiguras"/>
              <w:rPr>
                <w:ins w:id="784" w:author="luis barros" w:date="2021-02-06T11:10:00Z"/>
              </w:rPr>
              <w:pPrChange w:id="785" w:author="luis barros" w:date="2021-02-06T11:13:00Z">
                <w:pPr>
                  <w:pStyle w:val="PhDCorpo"/>
                </w:pPr>
              </w:pPrChange>
            </w:pPr>
            <w:ins w:id="786" w:author="luis barros" w:date="2021-02-06T11:13:00Z">
              <w:r>
                <w:t>(d)</w:t>
              </w:r>
            </w:ins>
          </w:p>
        </w:tc>
      </w:tr>
      <w:tr w:rsidR="00325688" w14:paraId="2F360A44" w14:textId="77777777" w:rsidTr="00325688">
        <w:trPr>
          <w:jc w:val="center"/>
          <w:ins w:id="787" w:author="luis barros" w:date="2021-02-06T11:10:00Z"/>
        </w:trPr>
        <w:tc>
          <w:tcPr>
            <w:tcW w:w="2265" w:type="dxa"/>
            <w:tcPrChange w:id="788" w:author="luis barros" w:date="2021-02-06T11:13:00Z">
              <w:tcPr>
                <w:tcW w:w="2265" w:type="dxa"/>
              </w:tcPr>
            </w:tcPrChange>
          </w:tcPr>
          <w:p w14:paraId="26256E31" w14:textId="33BA7761" w:rsidR="00325688" w:rsidRDefault="00325688" w:rsidP="005F1727">
            <w:pPr>
              <w:pStyle w:val="PhDCorpo"/>
              <w:rPr>
                <w:ins w:id="789" w:author="luis barros" w:date="2021-02-06T11:10:00Z"/>
              </w:rPr>
            </w:pPr>
            <w:ins w:id="790" w:author="luis barros" w:date="2021-02-06T11:12:00Z">
              <w:r>
                <w:rPr>
                  <w:noProof/>
                  <w:lang w:eastAsia="pt-PT"/>
                </w:rPr>
                <w:drawing>
                  <wp:inline distT="0" distB="0" distL="0" distR="0" wp14:anchorId="2E4BAD56" wp14:editId="29AB69EF">
                    <wp:extent cx="1093470" cy="1095216"/>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Uma imagem com texto, símbolo, relógio&#10;&#10;Descrição gerada automaticament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3470" cy="1095216"/>
                            </a:xfrm>
                            <a:prstGeom prst="rect">
                              <a:avLst/>
                            </a:prstGeom>
                          </pic:spPr>
                        </pic:pic>
                      </a:graphicData>
                    </a:graphic>
                  </wp:inline>
                </w:drawing>
              </w:r>
            </w:ins>
          </w:p>
        </w:tc>
        <w:tc>
          <w:tcPr>
            <w:tcW w:w="2265" w:type="dxa"/>
            <w:tcPrChange w:id="791" w:author="luis barros" w:date="2021-02-06T11:13:00Z">
              <w:tcPr>
                <w:tcW w:w="2265" w:type="dxa"/>
              </w:tcPr>
            </w:tcPrChange>
          </w:tcPr>
          <w:p w14:paraId="05011908" w14:textId="237B4A74" w:rsidR="00325688" w:rsidRDefault="00325688" w:rsidP="005F1727">
            <w:pPr>
              <w:pStyle w:val="PhDCorpo"/>
              <w:rPr>
                <w:ins w:id="792" w:author="luis barros" w:date="2021-02-06T11:10:00Z"/>
              </w:rPr>
            </w:pPr>
            <w:ins w:id="793" w:author="luis barros" w:date="2021-02-06T11:12:00Z">
              <w:r>
                <w:rPr>
                  <w:noProof/>
                  <w:lang w:eastAsia="pt-PT"/>
                </w:rPr>
                <w:drawing>
                  <wp:inline distT="0" distB="0" distL="0" distR="0" wp14:anchorId="10A0D93D" wp14:editId="300BAE65">
                    <wp:extent cx="1080770" cy="1082690"/>
                    <wp:effectExtent l="0" t="0" r="5080" b="3175"/>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 símbolo&#10;&#10;Descrição gerada automa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770" cy="1082690"/>
                            </a:xfrm>
                            <a:prstGeom prst="rect">
                              <a:avLst/>
                            </a:prstGeom>
                          </pic:spPr>
                        </pic:pic>
                      </a:graphicData>
                    </a:graphic>
                  </wp:inline>
                </w:drawing>
              </w:r>
            </w:ins>
          </w:p>
        </w:tc>
        <w:tc>
          <w:tcPr>
            <w:tcW w:w="2265" w:type="dxa"/>
            <w:tcPrChange w:id="794" w:author="luis barros" w:date="2021-02-06T11:13:00Z">
              <w:tcPr>
                <w:tcW w:w="2265" w:type="dxa"/>
              </w:tcPr>
            </w:tcPrChange>
          </w:tcPr>
          <w:p w14:paraId="162A0979" w14:textId="4A59BCFA" w:rsidR="00325688" w:rsidRDefault="00325688" w:rsidP="005F1727">
            <w:pPr>
              <w:pStyle w:val="PhDCorpo"/>
              <w:rPr>
                <w:ins w:id="795" w:author="luis barros" w:date="2021-02-06T11:10:00Z"/>
              </w:rPr>
            </w:pPr>
            <w:ins w:id="796" w:author="luis barros" w:date="2021-02-06T11:10:00Z">
              <w:r>
                <w:rPr>
                  <w:noProof/>
                  <w:lang w:eastAsia="pt-PT"/>
                </w:rPr>
                <w:drawing>
                  <wp:inline distT="0" distB="0" distL="0" distR="0" wp14:anchorId="0A7D4FCE" wp14:editId="4B2E37DA">
                    <wp:extent cx="1064895" cy="1063625"/>
                    <wp:effectExtent l="0" t="0" r="1905" b="31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4895" cy="1063625"/>
                            </a:xfrm>
                            <a:prstGeom prst="rect">
                              <a:avLst/>
                            </a:prstGeom>
                          </pic:spPr>
                        </pic:pic>
                      </a:graphicData>
                    </a:graphic>
                  </wp:inline>
                </w:drawing>
              </w:r>
            </w:ins>
          </w:p>
        </w:tc>
        <w:tc>
          <w:tcPr>
            <w:tcW w:w="2266" w:type="dxa"/>
            <w:tcPrChange w:id="797" w:author="luis barros" w:date="2021-02-06T11:13:00Z">
              <w:tcPr>
                <w:tcW w:w="2266" w:type="dxa"/>
              </w:tcPr>
            </w:tcPrChange>
          </w:tcPr>
          <w:p w14:paraId="65BA17F5" w14:textId="24B6F270" w:rsidR="00325688" w:rsidRDefault="00325688" w:rsidP="005F1727">
            <w:pPr>
              <w:pStyle w:val="PhDCorpo"/>
              <w:rPr>
                <w:ins w:id="798" w:author="luis barros" w:date="2021-02-06T11:10:00Z"/>
              </w:rPr>
            </w:pPr>
            <w:ins w:id="799" w:author="luis barros" w:date="2021-02-06T11:11:00Z">
              <w:r>
                <w:rPr>
                  <w:noProof/>
                  <w:lang w:eastAsia="pt-PT"/>
                </w:rPr>
                <w:drawing>
                  <wp:inline distT="0" distB="0" distL="0" distR="0" wp14:anchorId="197F7633" wp14:editId="472173E5">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ins>
          </w:p>
        </w:tc>
      </w:tr>
      <w:tr w:rsidR="00325688" w14:paraId="227807FE" w14:textId="77777777" w:rsidTr="00325688">
        <w:trPr>
          <w:jc w:val="center"/>
          <w:ins w:id="800" w:author="luis barros" w:date="2021-02-06T11:10:00Z"/>
        </w:trPr>
        <w:tc>
          <w:tcPr>
            <w:tcW w:w="2265" w:type="dxa"/>
            <w:tcPrChange w:id="801" w:author="luis barros" w:date="2021-02-06T11:13:00Z">
              <w:tcPr>
                <w:tcW w:w="2265" w:type="dxa"/>
              </w:tcPr>
            </w:tcPrChange>
          </w:tcPr>
          <w:p w14:paraId="47349AA2" w14:textId="08854B52" w:rsidR="00325688" w:rsidRDefault="00325688">
            <w:pPr>
              <w:pStyle w:val="PhDCabealhoFiguras"/>
              <w:rPr>
                <w:ins w:id="802" w:author="luis barros" w:date="2021-02-06T11:10:00Z"/>
              </w:rPr>
              <w:pPrChange w:id="803" w:author="luis barros" w:date="2021-02-06T11:13:00Z">
                <w:pPr>
                  <w:pStyle w:val="PhDCorpo"/>
                </w:pPr>
              </w:pPrChange>
            </w:pPr>
            <w:ins w:id="804" w:author="luis barros" w:date="2021-02-06T11:13:00Z">
              <w:r>
                <w:t>(e)</w:t>
              </w:r>
            </w:ins>
          </w:p>
        </w:tc>
        <w:tc>
          <w:tcPr>
            <w:tcW w:w="2265" w:type="dxa"/>
            <w:tcPrChange w:id="805" w:author="luis barros" w:date="2021-02-06T11:13:00Z">
              <w:tcPr>
                <w:tcW w:w="2265" w:type="dxa"/>
              </w:tcPr>
            </w:tcPrChange>
          </w:tcPr>
          <w:p w14:paraId="481D2114" w14:textId="2193D318" w:rsidR="00325688" w:rsidRDefault="00325688">
            <w:pPr>
              <w:pStyle w:val="PhDCabealhoFiguras"/>
              <w:rPr>
                <w:ins w:id="806" w:author="luis barros" w:date="2021-02-06T11:10:00Z"/>
              </w:rPr>
              <w:pPrChange w:id="807" w:author="luis barros" w:date="2021-02-06T11:13:00Z">
                <w:pPr>
                  <w:pStyle w:val="PhDCorpo"/>
                </w:pPr>
              </w:pPrChange>
            </w:pPr>
            <w:ins w:id="808" w:author="luis barros" w:date="2021-02-06T11:13:00Z">
              <w:r>
                <w:t>(f)</w:t>
              </w:r>
            </w:ins>
          </w:p>
        </w:tc>
        <w:tc>
          <w:tcPr>
            <w:tcW w:w="2265" w:type="dxa"/>
            <w:tcPrChange w:id="809" w:author="luis barros" w:date="2021-02-06T11:13:00Z">
              <w:tcPr>
                <w:tcW w:w="2265" w:type="dxa"/>
              </w:tcPr>
            </w:tcPrChange>
          </w:tcPr>
          <w:p w14:paraId="208AC925" w14:textId="414A524A" w:rsidR="00325688" w:rsidRDefault="00325688">
            <w:pPr>
              <w:pStyle w:val="PhDCabealhoFiguras"/>
              <w:rPr>
                <w:ins w:id="810" w:author="luis barros" w:date="2021-02-06T11:10:00Z"/>
              </w:rPr>
              <w:pPrChange w:id="811" w:author="luis barros" w:date="2021-02-06T11:13:00Z">
                <w:pPr>
                  <w:pStyle w:val="PhDCorpo"/>
                </w:pPr>
              </w:pPrChange>
            </w:pPr>
            <w:ins w:id="812" w:author="luis barros" w:date="2021-02-06T11:13:00Z">
              <w:r>
                <w:t>(g)</w:t>
              </w:r>
            </w:ins>
          </w:p>
        </w:tc>
        <w:tc>
          <w:tcPr>
            <w:tcW w:w="2266" w:type="dxa"/>
            <w:tcPrChange w:id="813" w:author="luis barros" w:date="2021-02-06T11:13:00Z">
              <w:tcPr>
                <w:tcW w:w="2266" w:type="dxa"/>
              </w:tcPr>
            </w:tcPrChange>
          </w:tcPr>
          <w:p w14:paraId="075351DC" w14:textId="1EEB612E" w:rsidR="00325688" w:rsidRDefault="00325688">
            <w:pPr>
              <w:pStyle w:val="PhDCabealhoFiguras"/>
              <w:rPr>
                <w:ins w:id="814" w:author="luis barros" w:date="2021-02-06T11:10:00Z"/>
              </w:rPr>
              <w:pPrChange w:id="815" w:author="luis barros" w:date="2021-02-06T11:14:00Z">
                <w:pPr>
                  <w:pStyle w:val="PhDCorpo"/>
                </w:pPr>
              </w:pPrChange>
            </w:pPr>
            <w:ins w:id="816" w:author="luis barros" w:date="2021-02-06T11:13:00Z">
              <w:r>
                <w:t>(h)</w:t>
              </w:r>
            </w:ins>
          </w:p>
        </w:tc>
      </w:tr>
    </w:tbl>
    <w:p w14:paraId="30074EA4" w14:textId="2C891A92" w:rsidR="009C17AD" w:rsidRDefault="00325688" w:rsidP="0043770B">
      <w:pPr>
        <w:pStyle w:val="PhDLegendaFiguras"/>
      </w:pPr>
      <w:bookmarkStart w:id="817" w:name="_Toc63536474"/>
      <w:r>
        <w:t xml:space="preserve">Figura </w:t>
      </w:r>
      <w:ins w:id="818" w:author="duarte miguel" w:date="2021-02-06T20:55:00Z">
        <w:r w:rsidR="00A31924">
          <w:fldChar w:fldCharType="begin"/>
        </w:r>
        <w:r w:rsidR="00A31924">
          <w:instrText xml:space="preserve"> STYLEREF 1 \s </w:instrText>
        </w:r>
      </w:ins>
      <w:r w:rsidR="00A31924">
        <w:fldChar w:fldCharType="separate"/>
      </w:r>
      <w:r w:rsidR="00A31924">
        <w:rPr>
          <w:noProof/>
        </w:rPr>
        <w:t>1</w:t>
      </w:r>
      <w:ins w:id="819"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820" w:author="duarte miguel" w:date="2021-02-06T20:55:00Z">
        <w:r w:rsidR="00A31924">
          <w:rPr>
            <w:noProof/>
          </w:rPr>
          <w:t>2</w:t>
        </w:r>
        <w:r w:rsidR="00A31924">
          <w:fldChar w:fldCharType="end"/>
        </w:r>
      </w:ins>
      <w:del w:id="821"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1</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2</w:delText>
        </w:r>
        <w:r w:rsidR="0043770B" w:rsidDel="009507BF">
          <w:fldChar w:fldCharType="end"/>
        </w:r>
      </w:del>
      <w:r>
        <w:t xml:space="preserve"> – Exemplos de </w:t>
      </w:r>
      <w:del w:id="822" w:author="duarte miguel" w:date="2021-02-06T20:43:00Z">
        <w:r w:rsidDel="00046F15">
          <w:delText>simplos</w:delText>
        </w:r>
      </w:del>
      <w:ins w:id="823" w:author="duarte miguel" w:date="2021-02-06T20:43:00Z">
        <w:r w:rsidR="00046F15">
          <w:t>símbolos</w:t>
        </w:r>
      </w:ins>
      <w:r>
        <w:t xml:space="preserve"> xpto: (a) simbolo de material A; (b) simbolo de; (c) asdasdas</w:t>
      </w:r>
      <w:bookmarkEnd w:id="817"/>
    </w:p>
    <w:p w14:paraId="110ABDBA" w14:textId="6DC29197" w:rsidR="00536307" w:rsidRPr="00B66544" w:rsidRDefault="00017417">
      <w:pPr>
        <w:pStyle w:val="PhDCabealho2"/>
        <w:pPrChange w:id="824" w:author="duarte miguel" w:date="2021-02-06T20:04:00Z">
          <w:pPr>
            <w:pStyle w:val="Ttulo2"/>
          </w:pPr>
        </w:pPrChange>
      </w:pPr>
      <w:bookmarkStart w:id="825" w:name="_Toc63535811"/>
      <w:bookmarkStart w:id="826" w:name="_Toc63536388"/>
      <w:r>
        <w:t>Planeamento inicial</w:t>
      </w:r>
      <w:bookmarkEnd w:id="825"/>
      <w:bookmarkEnd w:id="826"/>
    </w:p>
    <w:p w14:paraId="4BFEF782" w14:textId="118BEC64" w:rsidR="00B67356" w:rsidRDefault="00EE537A" w:rsidP="00B67356">
      <w:pPr>
        <w:pStyle w:val="PhDCorpo"/>
      </w:pPr>
      <w:r>
        <w:tab/>
      </w:r>
      <w:commentRangeStart w:id="827"/>
      <w:r w:rsidR="00B67356">
        <w:t xml:space="preserve">De forma a testar as especificações acima previstas, deverão ser realizados </w:t>
      </w:r>
      <w:del w:id="828" w:author="luis barros" w:date="2021-02-06T11:20:00Z">
        <w:r w:rsidR="00B67356" w:rsidDel="00C77A85">
          <w:delText>testes</w:delText>
        </w:r>
      </w:del>
      <w:ins w:id="829" w:author="luis barros" w:date="2021-02-06T11:20:00Z">
        <w:r w:rsidR="00C77A85">
          <w:t>ensaios experimentais</w:t>
        </w:r>
      </w:ins>
      <w:r w:rsidR="00B67356">
        <w:t>.</w:t>
      </w:r>
    </w:p>
    <w:p w14:paraId="0F6A092D" w14:textId="30259CAE" w:rsidR="00B67356" w:rsidRDefault="00C77A85" w:rsidP="00B67356">
      <w:pPr>
        <w:pStyle w:val="PhDCorpo"/>
      </w:pPr>
      <w:ins w:id="830" w:author="luis barros" w:date="2021-02-06T11:20:00Z">
        <w:r>
          <w:tab/>
        </w:r>
      </w:ins>
      <w:r w:rsidR="00B67356">
        <w:t xml:space="preserve">Para que o AWR siga a linha, será implementado um seguidor de linha através de um </w:t>
      </w:r>
      <w:r w:rsidR="00B67356" w:rsidRPr="00567B04">
        <w:rPr>
          <w:i/>
          <w:iCs/>
        </w:rPr>
        <w:t>array</w:t>
      </w:r>
      <w:r w:rsidR="00B67356">
        <w:t xml:space="preserve"> de sensores de reflexão de luz</w:t>
      </w:r>
      <w:r w:rsidR="00567B04">
        <w:t xml:space="preserve">. </w:t>
      </w:r>
      <w:r w:rsidR="00B67356">
        <w:t>Irão ser realizados ensaios experimentais simulando o ambiente no qual este irá operar. Estes</w:t>
      </w:r>
      <w:r w:rsidR="00EE537A">
        <w:t xml:space="preserve"> </w:t>
      </w:r>
      <w:r w:rsidR="00B67356">
        <w:t xml:space="preserve">permitirão determinar os valores de referência que servirão para o dimensionamento e calibração dos circuitos de direção do robô. Para isso, este deverá ser colocado em diferentes posições sobre a linha. </w:t>
      </w:r>
    </w:p>
    <w:p w14:paraId="71EEB9BE" w14:textId="17215200"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LEDs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commentRangeEnd w:id="827"/>
      <w:r w:rsidR="00C77A85">
        <w:rPr>
          <w:rStyle w:val="Refdecomentrio"/>
          <w:rFonts w:eastAsia="Times New Roman"/>
          <w:lang w:eastAsia="pt-PT"/>
        </w:rPr>
        <w:commentReference w:id="827"/>
      </w:r>
    </w:p>
    <w:p w14:paraId="4AD0388A" w14:textId="23753828" w:rsidR="00B72760" w:rsidRPr="00B72760" w:rsidRDefault="00B72760" w:rsidP="00B72760">
      <w:pPr>
        <w:pStyle w:val="Legenda"/>
        <w:keepNext/>
        <w:jc w:val="center"/>
        <w:rPr>
          <w:rFonts w:ascii="NewsGotT" w:hAnsi="NewsGotT"/>
          <w:i w:val="0"/>
          <w:iCs w:val="0"/>
          <w:color w:val="auto"/>
          <w:sz w:val="20"/>
          <w:szCs w:val="20"/>
        </w:rPr>
      </w:pPr>
      <w:bookmarkStart w:id="831" w:name="_Toc63286519"/>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43770B">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831"/>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55D0B6A7">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7F0E3E">
      <w:pPr>
        <w:pStyle w:val="PhDCorpo"/>
        <w:keepNext/>
        <w:spacing w:after="0"/>
        <w:ind w:left="-426"/>
        <w:jc w:val="center"/>
      </w:pPr>
      <w:r>
        <w:rPr>
          <w:noProof/>
          <w:lang w:eastAsia="pt-PT"/>
        </w:rPr>
        <w:drawing>
          <wp:inline distT="0" distB="0" distL="0" distR="0" wp14:anchorId="3C524DF2" wp14:editId="42FC02EE">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520B2DC7" w:rsidR="00B80600" w:rsidRPr="00B72760" w:rsidRDefault="00B72760">
      <w:pPr>
        <w:pStyle w:val="PhDLegendaFiguras"/>
        <w:pPrChange w:id="832" w:author="duarte miguel" w:date="2021-02-06T19:45:00Z">
          <w:pPr>
            <w:pStyle w:val="Legenda"/>
            <w:ind w:left="-284"/>
            <w:jc w:val="center"/>
          </w:pPr>
        </w:pPrChange>
      </w:pPr>
      <w:bookmarkStart w:id="833" w:name="_Toc63536475"/>
      <w:r w:rsidRPr="00B72760">
        <w:t xml:space="preserve">Figura </w:t>
      </w:r>
      <w:ins w:id="834" w:author="duarte miguel" w:date="2021-02-06T20:55:00Z">
        <w:r w:rsidR="00A31924">
          <w:fldChar w:fldCharType="begin"/>
        </w:r>
        <w:r w:rsidR="00A31924">
          <w:instrText xml:space="preserve"> STYLEREF 1 \s </w:instrText>
        </w:r>
      </w:ins>
      <w:r w:rsidR="00A31924">
        <w:fldChar w:fldCharType="separate"/>
      </w:r>
      <w:r w:rsidR="00A31924">
        <w:rPr>
          <w:noProof/>
        </w:rPr>
        <w:t>1</w:t>
      </w:r>
      <w:ins w:id="835"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836" w:author="duarte miguel" w:date="2021-02-06T20:55:00Z">
        <w:r w:rsidR="00A31924">
          <w:rPr>
            <w:noProof/>
          </w:rPr>
          <w:t>3</w:t>
        </w:r>
        <w:r w:rsidR="00A31924">
          <w:fldChar w:fldCharType="end"/>
        </w:r>
      </w:ins>
      <w:del w:id="837"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1</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3</w:delText>
        </w:r>
        <w:r w:rsidR="0043770B" w:rsidDel="009507BF">
          <w:fldChar w:fldCharType="end"/>
        </w:r>
      </w:del>
      <w:r w:rsidR="0043305C">
        <w:t xml:space="preserve"> </w:t>
      </w:r>
      <w:r w:rsidRPr="00B72760">
        <w:t>- Diagrama de Gantt</w:t>
      </w:r>
      <w:bookmarkEnd w:id="833"/>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0A2503">
          <w:headerReference w:type="even" r:id="rId41"/>
          <w:headerReference w:type="default" r:id="rId42"/>
          <w:footerReference w:type="default" r:id="rId43"/>
          <w:headerReference w:type="first" r:id="rId44"/>
          <w:type w:val="oddPage"/>
          <w:pgSz w:w="11907" w:h="16840" w:code="9"/>
          <w:pgMar w:top="1134" w:right="1418" w:bottom="1134" w:left="1418" w:header="567" w:footer="57" w:gutter="0"/>
          <w:pgNumType w:chapSep="emDash"/>
          <w:cols w:space="720"/>
          <w:docGrid w:linePitch="272"/>
        </w:sectPr>
      </w:pPr>
    </w:p>
    <w:p w14:paraId="26FC265C" w14:textId="4683F6AC" w:rsidR="008A43C9" w:rsidRPr="00B66544" w:rsidRDefault="008A43C9">
      <w:pPr>
        <w:pStyle w:val="Ttulo1"/>
        <w:pPrChange w:id="838" w:author="duarte miguel" w:date="2021-02-06T19:48:00Z">
          <w:pPr>
            <w:pStyle w:val="PhDCabealho1"/>
          </w:pPr>
        </w:pPrChange>
      </w:pPr>
      <w:bookmarkStart w:id="839" w:name="_Toc471579027"/>
      <w:r w:rsidRPr="00EB7B87">
        <w:lastRenderedPageBreak/>
        <w:br/>
      </w:r>
      <w:r w:rsidRPr="00EB7B87">
        <w:br/>
      </w:r>
      <w:bookmarkStart w:id="840" w:name="_Toc63535812"/>
      <w:bookmarkStart w:id="841" w:name="_Toc63536389"/>
      <w:r>
        <w:t>Desenho dos circuitos eletrónicos</w:t>
      </w:r>
      <w:bookmarkEnd w:id="840"/>
      <w:bookmarkEnd w:id="841"/>
    </w:p>
    <w:p w14:paraId="325871DD" w14:textId="229CD858" w:rsidR="008A43C9" w:rsidRDefault="008A43C9" w:rsidP="009507BF">
      <w:pPr>
        <w:pStyle w:val="PhDCabealho2"/>
        <w:rPr>
          <w:ins w:id="842" w:author="duarte miguel" w:date="2021-02-06T18:31:00Z"/>
        </w:rPr>
      </w:pPr>
      <w:bookmarkStart w:id="843" w:name="_Toc63535813"/>
      <w:bookmarkStart w:id="844" w:name="_Toc63536390"/>
      <w:r>
        <w:t>Introdução</w:t>
      </w:r>
      <w:bookmarkEnd w:id="843"/>
      <w:bookmarkEnd w:id="844"/>
    </w:p>
    <w:p w14:paraId="15C5448E" w14:textId="77777777" w:rsidR="00A31924" w:rsidRDefault="000A2503" w:rsidP="00A31924">
      <w:pPr>
        <w:pStyle w:val="PhDCorpo"/>
        <w:jc w:val="center"/>
        <w:rPr>
          <w:ins w:id="845" w:author="duarte miguel" w:date="2021-02-06T20:53:00Z"/>
        </w:rPr>
        <w:pPrChange w:id="846" w:author="duarte miguel" w:date="2021-02-06T20:58:00Z">
          <w:pPr>
            <w:pStyle w:val="PhDCorpo"/>
          </w:pPr>
        </w:pPrChange>
      </w:pPr>
      <w:ins w:id="847" w:author="duarte miguel" w:date="2021-02-06T18:31:00Z">
        <w:r w:rsidRPr="00A31924">
          <w:rPr>
            <w:rPrChange w:id="848" w:author="duarte miguel" w:date="2021-02-06T20:58:00Z">
              <w:rPr>
                <w:noProof/>
              </w:rPr>
            </w:rPrChange>
          </w:rPr>
          <w:drawing>
            <wp:inline distT="0" distB="0" distL="0" distR="0" wp14:anchorId="16274843" wp14:editId="64D14EC9">
              <wp:extent cx="5760085" cy="179324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1793240"/>
                      </a:xfrm>
                      <a:prstGeom prst="rect">
                        <a:avLst/>
                      </a:prstGeom>
                      <a:noFill/>
                      <a:ln>
                        <a:noFill/>
                      </a:ln>
                    </pic:spPr>
                  </pic:pic>
                </a:graphicData>
              </a:graphic>
            </wp:inline>
          </w:drawing>
        </w:r>
      </w:ins>
    </w:p>
    <w:p w14:paraId="7624669B" w14:textId="5C95684A" w:rsidR="000A2503" w:rsidRDefault="00A31924" w:rsidP="00A31924">
      <w:pPr>
        <w:pStyle w:val="PhDLegendaTabela"/>
        <w:pPrChange w:id="849" w:author="duarte miguel" w:date="2021-02-06T20:53:00Z">
          <w:pPr>
            <w:pStyle w:val="PhDCabealho2"/>
          </w:pPr>
        </w:pPrChange>
      </w:pPr>
      <w:ins w:id="850" w:author="duarte miguel" w:date="2021-02-06T20:53:00Z">
        <w:r>
          <w:t xml:space="preserve">Figura </w:t>
        </w:r>
      </w:ins>
      <w:ins w:id="851" w:author="duarte miguel" w:date="2021-02-06T20:55:00Z">
        <w:r>
          <w:fldChar w:fldCharType="begin"/>
        </w:r>
        <w:r>
          <w:instrText xml:space="preserve"> STYLEREF 1 \s </w:instrText>
        </w:r>
      </w:ins>
      <w:r>
        <w:fldChar w:fldCharType="separate"/>
      </w:r>
      <w:r>
        <w:rPr>
          <w:noProof/>
        </w:rPr>
        <w:t>2</w:t>
      </w:r>
      <w:ins w:id="852" w:author="duarte miguel" w:date="2021-02-06T20:55:00Z">
        <w:r>
          <w:fldChar w:fldCharType="end"/>
        </w:r>
        <w:r>
          <w:t>.</w:t>
        </w:r>
        <w:r>
          <w:fldChar w:fldCharType="begin"/>
        </w:r>
        <w:r>
          <w:instrText xml:space="preserve"> SEQ Figura \* ARABIC \s 1 </w:instrText>
        </w:r>
      </w:ins>
      <w:r>
        <w:fldChar w:fldCharType="separate"/>
      </w:r>
      <w:ins w:id="853" w:author="duarte miguel" w:date="2021-02-06T20:55:00Z">
        <w:r>
          <w:rPr>
            <w:noProof/>
          </w:rPr>
          <w:t>1</w:t>
        </w:r>
        <w:r>
          <w:fldChar w:fldCharType="end"/>
        </w:r>
      </w:ins>
      <w:ins w:id="854" w:author="duarte miguel" w:date="2021-02-06T20:53:00Z">
        <w:r>
          <w:t xml:space="preserve"> - Diagrama de blocos do sistema</w:t>
        </w:r>
      </w:ins>
    </w:p>
    <w:p w14:paraId="65C2CCEC" w14:textId="77777777" w:rsidR="00A31924" w:rsidRDefault="000A2503" w:rsidP="00A31924">
      <w:pPr>
        <w:pStyle w:val="PhDCorpo"/>
        <w:jc w:val="center"/>
        <w:rPr>
          <w:ins w:id="855" w:author="duarte miguel" w:date="2021-02-06T20:53:00Z"/>
        </w:rPr>
        <w:pPrChange w:id="856" w:author="duarte miguel" w:date="2021-02-06T20:58:00Z">
          <w:pPr>
            <w:pStyle w:val="PhDCorpo"/>
            <w:tabs>
              <w:tab w:val="clear" w:pos="567"/>
              <w:tab w:val="left" w:pos="0"/>
            </w:tabs>
            <w:jc w:val="center"/>
          </w:pPr>
        </w:pPrChange>
      </w:pPr>
      <w:ins w:id="857" w:author="duarte miguel" w:date="2021-02-06T18:39:00Z">
        <w:r w:rsidRPr="00A31924">
          <w:rPr>
            <w:rPrChange w:id="858" w:author="duarte miguel" w:date="2021-02-06T20:58:00Z">
              <w:rPr>
                <w:noProof/>
              </w:rPr>
            </w:rPrChange>
          </w:rPr>
          <w:drawing>
            <wp:inline distT="0" distB="0" distL="0" distR="0" wp14:anchorId="758A25E1" wp14:editId="54EACE6C">
              <wp:extent cx="5760085" cy="126365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b="8883"/>
                      <a:stretch/>
                    </pic:blipFill>
                    <pic:spPr bwMode="auto">
                      <a:xfrm>
                        <a:off x="0" y="0"/>
                        <a:ext cx="5760085" cy="126365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8C83AE" w14:textId="1E098425" w:rsidR="00A31924" w:rsidRDefault="00A31924" w:rsidP="00A31924">
      <w:pPr>
        <w:pStyle w:val="PhDLegendaFiguras"/>
        <w:rPr>
          <w:ins w:id="859" w:author="duarte miguel" w:date="2021-02-06T20:53:00Z"/>
        </w:rPr>
        <w:pPrChange w:id="860" w:author="duarte miguel" w:date="2021-02-06T20:54:00Z">
          <w:pPr>
            <w:pStyle w:val="Legenda"/>
          </w:pPr>
        </w:pPrChange>
      </w:pPr>
      <w:ins w:id="861" w:author="duarte miguel" w:date="2021-02-06T20:53:00Z">
        <w:r>
          <w:t xml:space="preserve">Figura </w:t>
        </w:r>
      </w:ins>
      <w:ins w:id="862" w:author="duarte miguel" w:date="2021-02-06T20:55:00Z">
        <w:r>
          <w:fldChar w:fldCharType="begin"/>
        </w:r>
        <w:r>
          <w:instrText xml:space="preserve"> STYLEREF 1 \s </w:instrText>
        </w:r>
      </w:ins>
      <w:r>
        <w:fldChar w:fldCharType="separate"/>
      </w:r>
      <w:r>
        <w:rPr>
          <w:noProof/>
        </w:rPr>
        <w:t>2</w:t>
      </w:r>
      <w:ins w:id="863" w:author="duarte miguel" w:date="2021-02-06T20:55:00Z">
        <w:r>
          <w:fldChar w:fldCharType="end"/>
        </w:r>
        <w:r>
          <w:t>.</w:t>
        </w:r>
        <w:r>
          <w:fldChar w:fldCharType="begin"/>
        </w:r>
        <w:r>
          <w:instrText xml:space="preserve"> SEQ Figura \* ARABIC \s 1 </w:instrText>
        </w:r>
      </w:ins>
      <w:r>
        <w:fldChar w:fldCharType="separate"/>
      </w:r>
      <w:ins w:id="864" w:author="duarte miguel" w:date="2021-02-06T20:55:00Z">
        <w:r>
          <w:rPr>
            <w:noProof/>
          </w:rPr>
          <w:t>2</w:t>
        </w:r>
        <w:r>
          <w:fldChar w:fldCharType="end"/>
        </w:r>
      </w:ins>
      <w:ins w:id="865" w:author="duarte miguel" w:date="2021-02-06T20:53:00Z">
        <w:r>
          <w:t xml:space="preserve"> – </w:t>
        </w:r>
        <w:r w:rsidRPr="00A31924">
          <w:rPr>
            <w:i/>
            <w:iCs/>
            <w:rPrChange w:id="866" w:author="duarte miguel" w:date="2021-02-06T20:54:00Z">
              <w:rPr/>
            </w:rPrChange>
          </w:rPr>
          <w:t>Array</w:t>
        </w:r>
        <w:r>
          <w:t xml:space="preserve"> de sensores QTR-8A</w:t>
        </w:r>
      </w:ins>
    </w:p>
    <w:p w14:paraId="60427FA7" w14:textId="248A393E" w:rsidR="002A00DC" w:rsidDel="000A2503" w:rsidRDefault="00716E13" w:rsidP="00716E13">
      <w:pPr>
        <w:pStyle w:val="PhDCorpo"/>
        <w:tabs>
          <w:tab w:val="clear" w:pos="567"/>
          <w:tab w:val="left" w:pos="0"/>
        </w:tabs>
        <w:ind w:left="576"/>
        <w:jc w:val="center"/>
        <w:rPr>
          <w:del w:id="867" w:author="duarte miguel" w:date="2021-02-06T18:20:00Z"/>
          <w:highlight w:val="yellow"/>
        </w:rPr>
      </w:pPr>
      <w:moveToRangeStart w:id="868" w:author="duarte miguel" w:date="2021-02-06T18:23:00Z" w:name="move63528205"/>
      <w:moveTo w:id="869" w:author="duarte miguel" w:date="2021-02-06T18:23:00Z">
        <w:del w:id="870" w:author="duarte miguel" w:date="2021-02-06T18:32:00Z">
          <w:r w:rsidDel="000A2503">
            <w:rPr>
              <w:noProof/>
            </w:rPr>
            <w:drawing>
              <wp:inline distT="0" distB="0" distL="0" distR="0" wp14:anchorId="0BBB8280" wp14:editId="60ED3976">
                <wp:extent cx="3524250" cy="6731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7">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868"/>
      <w:ins w:id="871" w:author="luis barros" w:date="2021-02-06T11:25:00Z">
        <w:del w:id="872" w:author="duarte miguel" w:date="2021-02-06T18:20:00Z">
          <w:r w:rsidR="002A00DC" w:rsidRPr="002A00DC" w:rsidDel="00716E13">
            <w:rPr>
              <w:highlight w:val="yellow"/>
              <w:rPrChange w:id="873" w:author="luis barros" w:date="2021-02-06T11:29:00Z">
                <w:rPr/>
              </w:rPrChange>
            </w:rPr>
            <w:delText>vocês aqui devem apresentar uma vista geral do protótipo</w:delText>
          </w:r>
        </w:del>
      </w:ins>
    </w:p>
    <w:p w14:paraId="6ED25D5C" w14:textId="77777777" w:rsidR="00A31924" w:rsidRDefault="00716E13" w:rsidP="00A31924">
      <w:pPr>
        <w:pStyle w:val="PhDCorpo"/>
        <w:jc w:val="center"/>
        <w:rPr>
          <w:ins w:id="874" w:author="duarte miguel" w:date="2021-02-06T20:55:00Z"/>
        </w:rPr>
        <w:pPrChange w:id="875" w:author="duarte miguel" w:date="2021-02-06T20:58:00Z">
          <w:pPr>
            <w:pStyle w:val="PhDCorpo"/>
            <w:tabs>
              <w:tab w:val="clear" w:pos="567"/>
              <w:tab w:val="left" w:pos="0"/>
            </w:tabs>
            <w:jc w:val="center"/>
          </w:pPr>
        </w:pPrChange>
      </w:pPr>
      <w:moveToRangeStart w:id="876" w:author="duarte miguel" w:date="2021-02-06T18:29:00Z" w:name="move63528296"/>
      <w:moveTo w:id="877" w:author="duarte miguel" w:date="2021-02-06T18:29:00Z">
        <w:r w:rsidRPr="00A31924">
          <w:rPr>
            <w:rPrChange w:id="878" w:author="duarte miguel" w:date="2021-02-06T20:58:00Z">
              <w:rPr>
                <w:noProof/>
              </w:rPr>
            </w:rPrChange>
          </w:rPr>
          <w:drawing>
            <wp:inline distT="0" distB="0" distL="0" distR="0" wp14:anchorId="76CEF991" wp14:editId="2E63C791">
              <wp:extent cx="4133850" cy="1976663"/>
              <wp:effectExtent l="0" t="0" r="0" b="508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3850" cy="1976663"/>
                      </a:xfrm>
                      <a:prstGeom prst="rect">
                        <a:avLst/>
                      </a:prstGeom>
                      <a:noFill/>
                      <a:ln>
                        <a:noFill/>
                      </a:ln>
                    </pic:spPr>
                  </pic:pic>
                </a:graphicData>
              </a:graphic>
            </wp:inline>
          </w:drawing>
        </w:r>
      </w:moveTo>
      <w:moveToRangeEnd w:id="876"/>
    </w:p>
    <w:p w14:paraId="175489B6" w14:textId="0A7DF2CC" w:rsidR="00A31924" w:rsidRDefault="00A31924" w:rsidP="00A31924">
      <w:pPr>
        <w:pStyle w:val="PhDLegendaFiguras"/>
        <w:rPr>
          <w:ins w:id="879" w:author="duarte miguel" w:date="2021-02-06T20:55:00Z"/>
        </w:rPr>
        <w:pPrChange w:id="880" w:author="duarte miguel" w:date="2021-02-06T20:55:00Z">
          <w:pPr>
            <w:pStyle w:val="Legenda"/>
          </w:pPr>
        </w:pPrChange>
      </w:pPr>
      <w:ins w:id="881" w:author="duarte miguel" w:date="2021-02-06T20:55:00Z">
        <w:r>
          <w:t xml:space="preserve">Figura </w:t>
        </w:r>
        <w:r>
          <w:fldChar w:fldCharType="begin"/>
        </w:r>
        <w:r>
          <w:instrText xml:space="preserve"> STYLEREF 1 \s </w:instrText>
        </w:r>
      </w:ins>
      <w:r>
        <w:fldChar w:fldCharType="separate"/>
      </w:r>
      <w:r>
        <w:rPr>
          <w:noProof/>
        </w:rPr>
        <w:t>2</w:t>
      </w:r>
      <w:ins w:id="882" w:author="duarte miguel" w:date="2021-02-06T20:55:00Z">
        <w:r>
          <w:fldChar w:fldCharType="end"/>
        </w:r>
        <w:r>
          <w:t>.</w:t>
        </w:r>
        <w:r>
          <w:fldChar w:fldCharType="begin"/>
        </w:r>
        <w:r>
          <w:instrText xml:space="preserve"> SEQ Figura \* ARABIC \s 1 </w:instrText>
        </w:r>
      </w:ins>
      <w:r>
        <w:fldChar w:fldCharType="separate"/>
      </w:r>
      <w:ins w:id="883" w:author="duarte miguel" w:date="2021-02-06T20:55:00Z">
        <w:r>
          <w:rPr>
            <w:noProof/>
          </w:rPr>
          <w:t>3</w:t>
        </w:r>
        <w:r>
          <w:fldChar w:fldCharType="end"/>
        </w:r>
        <w:r>
          <w:t xml:space="preserve"> - Módulo Driver L298N</w:t>
        </w:r>
      </w:ins>
    </w:p>
    <w:p w14:paraId="265ADD8D" w14:textId="3133B9F2" w:rsidR="002A00DC" w:rsidRPr="002A00DC" w:rsidDel="00716E13" w:rsidRDefault="00A31924">
      <w:pPr>
        <w:pStyle w:val="PhDCorpo"/>
        <w:tabs>
          <w:tab w:val="clear" w:pos="567"/>
          <w:tab w:val="left" w:pos="0"/>
        </w:tabs>
        <w:ind w:left="576"/>
        <w:jc w:val="center"/>
        <w:rPr>
          <w:ins w:id="884" w:author="luis barros" w:date="2021-02-06T11:26:00Z"/>
          <w:del w:id="885" w:author="duarte miguel" w:date="2021-02-06T18:20:00Z"/>
          <w:highlight w:val="yellow"/>
          <w:rPrChange w:id="886" w:author="luis barros" w:date="2021-02-06T11:29:00Z">
            <w:rPr>
              <w:ins w:id="887" w:author="luis barros" w:date="2021-02-06T11:26:00Z"/>
              <w:del w:id="888" w:author="duarte miguel" w:date="2021-02-06T18:20:00Z"/>
            </w:rPr>
          </w:rPrChange>
        </w:rPr>
        <w:pPrChange w:id="889" w:author="duarte miguel" w:date="2021-02-06T18:23:00Z">
          <w:pPr>
            <w:pStyle w:val="PhDCorpo"/>
            <w:tabs>
              <w:tab w:val="clear" w:pos="567"/>
              <w:tab w:val="left" w:pos="0"/>
            </w:tabs>
          </w:pPr>
        </w:pPrChange>
      </w:pPr>
      <w:ins w:id="890" w:author="duarte miguel" w:date="2021-02-06T20:55:00Z">
        <w:r w:rsidRPr="00A31924">
          <w:rPr>
            <w:rPrChange w:id="891" w:author="duarte miguel" w:date="2021-02-06T20:55:00Z">
              <w:rPr>
                <w:highlight w:val="yellow"/>
              </w:rPr>
            </w:rPrChange>
          </w:rPr>
          <w:lastRenderedPageBreak/>
          <w:tab/>
        </w:r>
      </w:ins>
      <w:ins w:id="892" w:author="luis barros" w:date="2021-02-06T11:25:00Z">
        <w:del w:id="893" w:author="duarte miguel" w:date="2021-02-06T18:20:00Z">
          <w:r w:rsidR="002A00DC" w:rsidRPr="002A00DC" w:rsidDel="00716E13">
            <w:rPr>
              <w:highlight w:val="yellow"/>
              <w:rPrChange w:id="894" w:author="luis barros" w:date="2021-02-06T11:29:00Z">
                <w:rPr/>
              </w:rPrChange>
            </w:rPr>
            <w:delText>apresentar uma espécie de diagrama de blocos</w:delText>
          </w:r>
        </w:del>
      </w:ins>
      <w:ins w:id="895" w:author="luis barros" w:date="2021-02-06T11:26:00Z">
        <w:del w:id="896" w:author="duarte miguel" w:date="2021-02-06T18:20:00Z">
          <w:r w:rsidR="002A00DC" w:rsidRPr="002A00DC" w:rsidDel="00716E13">
            <w:rPr>
              <w:highlight w:val="yellow"/>
              <w:rPrChange w:id="897" w:author="luis barros" w:date="2021-02-06T11:29:00Z">
                <w:rPr/>
              </w:rPrChange>
            </w:rPr>
            <w:delText>, o que entra, o que se processa, o que sai?</w:delText>
          </w:r>
        </w:del>
      </w:ins>
    </w:p>
    <w:p w14:paraId="7B64E472" w14:textId="5E4A67F1" w:rsidR="002A00DC" w:rsidRPr="002A00DC" w:rsidDel="00716E13" w:rsidRDefault="002A00DC">
      <w:pPr>
        <w:pStyle w:val="PhDCorpo"/>
        <w:tabs>
          <w:tab w:val="clear" w:pos="567"/>
          <w:tab w:val="left" w:pos="0"/>
        </w:tabs>
        <w:ind w:left="576"/>
        <w:jc w:val="center"/>
        <w:rPr>
          <w:ins w:id="898" w:author="luis barros" w:date="2021-02-06T11:26:00Z"/>
          <w:del w:id="899" w:author="duarte miguel" w:date="2021-02-06T18:20:00Z"/>
          <w:highlight w:val="yellow"/>
          <w:rPrChange w:id="900" w:author="luis barros" w:date="2021-02-06T11:29:00Z">
            <w:rPr>
              <w:ins w:id="901" w:author="luis barros" w:date="2021-02-06T11:26:00Z"/>
              <w:del w:id="902" w:author="duarte miguel" w:date="2021-02-06T18:20:00Z"/>
            </w:rPr>
          </w:rPrChange>
        </w:rPr>
        <w:pPrChange w:id="903" w:author="duarte miguel" w:date="2021-02-06T18:23:00Z">
          <w:pPr>
            <w:pStyle w:val="PhDCorpo"/>
            <w:tabs>
              <w:tab w:val="clear" w:pos="567"/>
              <w:tab w:val="left" w:pos="0"/>
            </w:tabs>
          </w:pPr>
        </w:pPrChange>
      </w:pPr>
      <w:ins w:id="904" w:author="luis barros" w:date="2021-02-06T11:26:00Z">
        <w:del w:id="905" w:author="duarte miguel" w:date="2021-02-06T18:20:00Z">
          <w:r w:rsidRPr="002A00DC" w:rsidDel="00716E13">
            <w:rPr>
              <w:highlight w:val="yellow"/>
              <w:rPrChange w:id="906" w:author="luis barros" w:date="2021-02-06T11:29:00Z">
                <w:rPr/>
              </w:rPrChange>
            </w:rPr>
            <w:delText>Entra sensores de linha, sai sinais de pwm, processa a maq de estados</w:delText>
          </w:r>
          <w:r w:rsidRPr="002A00DC" w:rsidDel="00716E13">
            <w:rPr>
              <w:highlight w:val="yellow"/>
              <w:rPrChange w:id="907" w:author="luis barros" w:date="2021-02-06T11:29:00Z">
                <w:rPr/>
              </w:rPrChange>
            </w:rPr>
            <w:br/>
            <w:delText>tem aqui 3 main block que devem ser realçados</w:delText>
          </w:r>
        </w:del>
      </w:ins>
    </w:p>
    <w:p w14:paraId="38912AC8" w14:textId="51AD5E52" w:rsidR="002A00DC" w:rsidRPr="002A00DC" w:rsidDel="00716E13" w:rsidRDefault="002A00DC">
      <w:pPr>
        <w:pStyle w:val="PhDCorpo"/>
        <w:numPr>
          <w:ilvl w:val="0"/>
          <w:numId w:val="22"/>
        </w:numPr>
        <w:tabs>
          <w:tab w:val="clear" w:pos="567"/>
          <w:tab w:val="left" w:pos="0"/>
        </w:tabs>
        <w:jc w:val="center"/>
        <w:rPr>
          <w:ins w:id="908" w:author="luis barros" w:date="2021-02-06T11:27:00Z"/>
          <w:del w:id="909" w:author="duarte miguel" w:date="2021-02-06T18:20:00Z"/>
          <w:highlight w:val="yellow"/>
          <w:rPrChange w:id="910" w:author="luis barros" w:date="2021-02-06T11:29:00Z">
            <w:rPr>
              <w:ins w:id="911" w:author="luis barros" w:date="2021-02-06T11:27:00Z"/>
              <w:del w:id="912" w:author="duarte miguel" w:date="2021-02-06T18:20:00Z"/>
            </w:rPr>
          </w:rPrChange>
        </w:rPr>
        <w:pPrChange w:id="913" w:author="duarte miguel" w:date="2021-02-06T18:23:00Z">
          <w:pPr>
            <w:pStyle w:val="PhDCorpo"/>
            <w:tabs>
              <w:tab w:val="clear" w:pos="567"/>
              <w:tab w:val="left" w:pos="0"/>
            </w:tabs>
          </w:pPr>
        </w:pPrChange>
      </w:pPr>
      <w:ins w:id="914" w:author="luis barros" w:date="2021-02-06T11:26:00Z">
        <w:del w:id="915" w:author="duarte miguel" w:date="2021-02-06T18:20:00Z">
          <w:r w:rsidRPr="002A00DC" w:rsidDel="00716E13">
            <w:rPr>
              <w:highlight w:val="yellow"/>
              <w:rPrChange w:id="916" w:author="luis barros" w:date="2021-02-06T11:29:00Z">
                <w:rPr/>
              </w:rPrChange>
            </w:rPr>
            <w:delText>Circuito de condicionamento de sinal para os sensores de linha</w:delText>
          </w:r>
        </w:del>
      </w:ins>
      <w:ins w:id="917" w:author="luis barros" w:date="2021-02-06T11:27:00Z">
        <w:del w:id="918" w:author="duarte miguel" w:date="2021-02-06T18:20:00Z">
          <w:r w:rsidRPr="002A00DC" w:rsidDel="00716E13">
            <w:rPr>
              <w:highlight w:val="yellow"/>
              <w:rPrChange w:id="919" w:author="luis barros" w:date="2021-02-06T11:29:00Z">
                <w:rPr/>
              </w:rPrChange>
            </w:rPr>
            <w:delText xml:space="preserve"> </w:delText>
          </w:r>
        </w:del>
      </w:ins>
      <w:ins w:id="920" w:author="luis barros" w:date="2021-02-06T11:38:00Z">
        <w:del w:id="921" w:author="duarte miguel" w:date="2021-02-06T18:20:00Z">
          <w:r w:rsidR="00746CEB" w:rsidDel="00716E13">
            <w:rPr>
              <w:highlight w:val="yellow"/>
            </w:rPr>
            <w:delText>(os buffer para maquinda de estados com histerese) e</w:delText>
          </w:r>
        </w:del>
      </w:ins>
      <w:ins w:id="922" w:author="luis barros" w:date="2021-02-06T11:27:00Z">
        <w:del w:id="923" w:author="duarte miguel" w:date="2021-02-06T18:20:00Z">
          <w:r w:rsidRPr="002A00DC" w:rsidDel="00716E13">
            <w:rPr>
              <w:highlight w:val="yellow"/>
              <w:rPrChange w:id="924" w:author="luis barros" w:date="2021-02-06T11:29:00Z">
                <w:rPr/>
              </w:rPrChange>
            </w:rPr>
            <w:delText xml:space="preserve"> o Circuito de controlo dos motores (os ampop em cascata)</w:delText>
          </w:r>
        </w:del>
      </w:ins>
      <w:ins w:id="925" w:author="luis barros" w:date="2021-02-06T11:38:00Z">
        <w:del w:id="926" w:author="duarte miguel" w:date="2021-02-06T18:20:00Z">
          <w:r w:rsidR="00746CEB" w:rsidDel="00716E13">
            <w:rPr>
              <w:highlight w:val="yellow"/>
            </w:rPr>
            <w:delText>: reaçar os sinais que entram no estágio seguinte da maquina de estados e dos pwm</w:delText>
          </w:r>
        </w:del>
      </w:ins>
      <w:del w:id="927" w:author="duarte miguel" w:date="2021-02-06T18:20:00Z">
        <w:r w:rsidR="00924BD5" w:rsidRPr="002A00DC" w:rsidDel="00716E13">
          <w:rPr>
            <w:highlight w:val="yellow"/>
            <w:rPrChange w:id="928" w:author="luis barros" w:date="2021-02-06T11:29:00Z">
              <w:rPr/>
            </w:rPrChange>
          </w:rPr>
          <w:tab/>
        </w:r>
      </w:del>
    </w:p>
    <w:p w14:paraId="393AF8AB" w14:textId="3FEEB23C" w:rsidR="002A00DC" w:rsidRPr="002A00DC" w:rsidDel="00716E13" w:rsidRDefault="002A00DC">
      <w:pPr>
        <w:pStyle w:val="PhDCorpo"/>
        <w:numPr>
          <w:ilvl w:val="0"/>
          <w:numId w:val="22"/>
        </w:numPr>
        <w:tabs>
          <w:tab w:val="clear" w:pos="567"/>
          <w:tab w:val="left" w:pos="0"/>
        </w:tabs>
        <w:jc w:val="center"/>
        <w:rPr>
          <w:ins w:id="929" w:author="luis barros" w:date="2021-02-06T11:28:00Z"/>
          <w:del w:id="930" w:author="duarte miguel" w:date="2021-02-06T18:20:00Z"/>
          <w:highlight w:val="yellow"/>
          <w:rPrChange w:id="931" w:author="luis barros" w:date="2021-02-06T11:29:00Z">
            <w:rPr>
              <w:ins w:id="932" w:author="luis barros" w:date="2021-02-06T11:28:00Z"/>
              <w:del w:id="933" w:author="duarte miguel" w:date="2021-02-06T18:20:00Z"/>
            </w:rPr>
          </w:rPrChange>
        </w:rPr>
        <w:pPrChange w:id="934" w:author="duarte miguel" w:date="2021-02-06T18:23:00Z">
          <w:pPr>
            <w:pStyle w:val="PhDCorpo"/>
            <w:tabs>
              <w:tab w:val="clear" w:pos="567"/>
              <w:tab w:val="left" w:pos="0"/>
            </w:tabs>
          </w:pPr>
        </w:pPrChange>
      </w:pPr>
      <w:ins w:id="935" w:author="luis barros" w:date="2021-02-06T11:27:00Z">
        <w:del w:id="936" w:author="duarte miguel" w:date="2021-02-06T18:20:00Z">
          <w:r w:rsidRPr="002A00DC" w:rsidDel="00716E13">
            <w:rPr>
              <w:highlight w:val="yellow"/>
              <w:rPrChange w:id="937" w:author="luis barros" w:date="2021-02-06T11:29:00Z">
                <w:rPr/>
              </w:rPrChange>
            </w:rPr>
            <w:delText xml:space="preserve">Circuito </w:delText>
          </w:r>
        </w:del>
      </w:ins>
      <w:ins w:id="938" w:author="luis barros" w:date="2021-02-06T11:28:00Z">
        <w:del w:id="939" w:author="duarte miguel" w:date="2021-02-06T18:20:00Z">
          <w:r w:rsidRPr="002A00DC" w:rsidDel="00716E13">
            <w:rPr>
              <w:highlight w:val="yellow"/>
              <w:rPrChange w:id="940" w:author="luis barros" w:date="2021-02-06T11:29:00Z">
                <w:rPr/>
              </w:rPrChange>
            </w:rPr>
            <w:delText>de atuação dos sinais de pwm (tl para a frente</w:delText>
          </w:r>
        </w:del>
      </w:ins>
    </w:p>
    <w:p w14:paraId="2C7A631D" w14:textId="6A39973B" w:rsidR="002A00DC" w:rsidRPr="002A00DC" w:rsidDel="00716E13" w:rsidRDefault="002A00DC">
      <w:pPr>
        <w:pStyle w:val="PhDCorpo"/>
        <w:numPr>
          <w:ilvl w:val="0"/>
          <w:numId w:val="22"/>
        </w:numPr>
        <w:tabs>
          <w:tab w:val="clear" w:pos="567"/>
          <w:tab w:val="left" w:pos="0"/>
        </w:tabs>
        <w:jc w:val="center"/>
        <w:rPr>
          <w:ins w:id="941" w:author="luis barros" w:date="2021-02-06T11:25:00Z"/>
          <w:del w:id="942" w:author="duarte miguel" w:date="2021-02-06T18:20:00Z"/>
          <w:highlight w:val="yellow"/>
          <w:rPrChange w:id="943" w:author="luis barros" w:date="2021-02-06T11:29:00Z">
            <w:rPr>
              <w:ins w:id="944" w:author="luis barros" w:date="2021-02-06T11:25:00Z"/>
              <w:del w:id="945" w:author="duarte miguel" w:date="2021-02-06T18:20:00Z"/>
            </w:rPr>
          </w:rPrChange>
        </w:rPr>
        <w:pPrChange w:id="946" w:author="duarte miguel" w:date="2021-02-06T18:23:00Z">
          <w:pPr>
            <w:pStyle w:val="PhDCorpo"/>
            <w:tabs>
              <w:tab w:val="clear" w:pos="567"/>
              <w:tab w:val="left" w:pos="0"/>
            </w:tabs>
          </w:pPr>
        </w:pPrChange>
      </w:pPr>
      <w:ins w:id="947" w:author="luis barros" w:date="2021-02-06T11:28:00Z">
        <w:del w:id="948" w:author="duarte miguel" w:date="2021-02-06T18:20:00Z">
          <w:r w:rsidRPr="002A00DC" w:rsidDel="00716E13">
            <w:rPr>
              <w:highlight w:val="yellow"/>
              <w:rPrChange w:id="949" w:author="luis barros" w:date="2021-02-06T11:29:00Z">
                <w:rPr/>
              </w:rPrChange>
            </w:rPr>
            <w:delText>Maquina de estados</w:delText>
          </w:r>
        </w:del>
      </w:ins>
    </w:p>
    <w:p w14:paraId="478E2002" w14:textId="460B158A" w:rsidR="002A00DC" w:rsidDel="00716E13" w:rsidRDefault="002A00DC">
      <w:pPr>
        <w:pStyle w:val="PhDCorpo"/>
        <w:tabs>
          <w:tab w:val="clear" w:pos="567"/>
          <w:tab w:val="left" w:pos="0"/>
        </w:tabs>
        <w:jc w:val="center"/>
        <w:rPr>
          <w:ins w:id="950" w:author="luis barros" w:date="2021-02-06T11:25:00Z"/>
          <w:del w:id="951" w:author="duarte miguel" w:date="2021-02-06T18:20:00Z"/>
        </w:rPr>
        <w:pPrChange w:id="952" w:author="duarte miguel" w:date="2021-02-06T18:23:00Z">
          <w:pPr>
            <w:pStyle w:val="PhDCorpo"/>
            <w:tabs>
              <w:tab w:val="clear" w:pos="567"/>
              <w:tab w:val="left" w:pos="0"/>
            </w:tabs>
          </w:pPr>
        </w:pPrChange>
      </w:pPr>
      <w:ins w:id="953" w:author="luis barros" w:date="2021-02-06T11:28:00Z">
        <w:del w:id="954" w:author="duarte miguel" w:date="2021-02-06T18:20:00Z">
          <w:r w:rsidRPr="002A00DC" w:rsidDel="00716E13">
            <w:rPr>
              <w:highlight w:val="yellow"/>
              <w:rPrChange w:id="955" w:author="luis barros" w:date="2021-02-06T11:29:00Z">
                <w:rPr/>
              </w:rPrChange>
            </w:rPr>
            <w:delText>Uma vez realçados estes 3 blocos, nos subtópicos seguintes é que falavam de cada um deles</w:delText>
          </w:r>
        </w:del>
      </w:ins>
    </w:p>
    <w:p w14:paraId="326EBE1A" w14:textId="0616125B" w:rsidR="002A00DC" w:rsidDel="00A31924" w:rsidRDefault="002A00DC">
      <w:pPr>
        <w:pStyle w:val="PhDCorpo"/>
        <w:tabs>
          <w:tab w:val="clear" w:pos="567"/>
          <w:tab w:val="left" w:pos="0"/>
        </w:tabs>
        <w:jc w:val="center"/>
        <w:rPr>
          <w:ins w:id="956" w:author="luis barros" w:date="2021-02-06T11:25:00Z"/>
          <w:del w:id="957" w:author="duarte miguel" w:date="2021-02-06T20:55:00Z"/>
        </w:rPr>
        <w:pPrChange w:id="958" w:author="duarte miguel" w:date="2021-02-06T18:23:00Z">
          <w:pPr>
            <w:pStyle w:val="PhDCorpo"/>
            <w:tabs>
              <w:tab w:val="clear" w:pos="567"/>
              <w:tab w:val="left" w:pos="0"/>
            </w:tabs>
          </w:pPr>
        </w:pPrChange>
      </w:pPr>
    </w:p>
    <w:p w14:paraId="7B782B02" w14:textId="17CAEA47" w:rsidR="00716E13" w:rsidDel="00A31924" w:rsidRDefault="00716E13">
      <w:pPr>
        <w:pStyle w:val="PhDCorpo"/>
        <w:tabs>
          <w:tab w:val="clear" w:pos="567"/>
          <w:tab w:val="left" w:pos="0"/>
        </w:tabs>
        <w:jc w:val="center"/>
        <w:rPr>
          <w:ins w:id="959" w:author="luis barros" w:date="2021-02-06T11:25:00Z"/>
          <w:del w:id="960" w:author="duarte miguel" w:date="2021-02-06T20:55:00Z"/>
        </w:rPr>
        <w:pPrChange w:id="961" w:author="duarte miguel" w:date="2021-02-06T18:36:00Z">
          <w:pPr>
            <w:pStyle w:val="PhDCorpo"/>
            <w:tabs>
              <w:tab w:val="clear" w:pos="567"/>
              <w:tab w:val="left" w:pos="0"/>
            </w:tabs>
          </w:pPr>
        </w:pPrChange>
      </w:pPr>
    </w:p>
    <w:p w14:paraId="4F9B3607" w14:textId="34231878" w:rsidR="00EB7B87" w:rsidRPr="008035E7" w:rsidRDefault="00924BD5" w:rsidP="00924BD5">
      <w:pPr>
        <w:pStyle w:val="PhDCorpo"/>
        <w:tabs>
          <w:tab w:val="clear" w:pos="567"/>
          <w:tab w:val="left" w:pos="0"/>
        </w:tabs>
        <w:rPr>
          <w:highlight w:val="yellow"/>
        </w:rPr>
      </w:pPr>
      <w:commentRangeStart w:id="962"/>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4E4B05" w:rsidRPr="004E4B05">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8688A1A" w:rsidR="008035E7" w:rsidDel="00A31924" w:rsidRDefault="00B72760" w:rsidP="008035E7">
      <w:pPr>
        <w:pStyle w:val="PhDCorpo"/>
        <w:keepNext/>
        <w:tabs>
          <w:tab w:val="clear" w:pos="567"/>
          <w:tab w:val="left" w:pos="0"/>
        </w:tabs>
        <w:jc w:val="center"/>
        <w:rPr>
          <w:del w:id="963" w:author="duarte miguel" w:date="2021-02-06T20:56:00Z"/>
        </w:rPr>
      </w:pPr>
      <w:moveFromRangeStart w:id="964" w:author="duarte miguel" w:date="2021-02-06T18:29:00Z" w:name="move63528296"/>
      <w:moveFrom w:id="965" w:author="duarte miguel" w:date="2021-02-06T18:29:00Z">
        <w:del w:id="966" w:author="duarte miguel" w:date="2021-02-06T20:56:00Z">
          <w:r w:rsidDel="00A31924">
            <w:rPr>
              <w:noProof/>
              <w:lang w:eastAsia="pt-PT"/>
            </w:rPr>
            <w:drawing>
              <wp:inline distT="0" distB="0" distL="0" distR="0" wp14:anchorId="6A994F67" wp14:editId="65AE12F8">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del>
      </w:moveFrom>
      <w:moveFromRangeEnd w:id="964"/>
    </w:p>
    <w:p w14:paraId="42D917D5" w14:textId="365178C5" w:rsidR="008035E7" w:rsidRPr="008035E7" w:rsidDel="00A31924" w:rsidRDefault="008035E7">
      <w:pPr>
        <w:pStyle w:val="PhDLegendaFiguras"/>
        <w:rPr>
          <w:del w:id="967" w:author="duarte miguel" w:date="2021-02-06T20:55:00Z"/>
        </w:rPr>
        <w:pPrChange w:id="968" w:author="duarte miguel" w:date="2021-02-06T19:45:00Z">
          <w:pPr>
            <w:pStyle w:val="Legenda"/>
            <w:jc w:val="center"/>
          </w:pPr>
        </w:pPrChange>
      </w:pPr>
      <w:bookmarkStart w:id="969" w:name="_Toc63536476"/>
      <w:del w:id="970" w:author="duarte miguel" w:date="2021-02-06T20:55:00Z">
        <w:r w:rsidRPr="008035E7" w:rsidDel="00A31924">
          <w:delText xml:space="preserve">Figura </w:delText>
        </w:r>
      </w:del>
      <w:del w:id="971"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w:delText>
        </w:r>
        <w:r w:rsidR="0043770B" w:rsidDel="009507BF">
          <w:fldChar w:fldCharType="end"/>
        </w:r>
      </w:del>
      <w:del w:id="972" w:author="duarte miguel" w:date="2021-02-06T20:55:00Z">
        <w:r w:rsidRPr="008035E7" w:rsidDel="00A31924">
          <w:delText xml:space="preserve"> - Módulo Driver L298N</w:delText>
        </w:r>
        <w:bookmarkEnd w:id="969"/>
      </w:del>
    </w:p>
    <w:p w14:paraId="3B6BCCCA" w14:textId="5B3C9F04" w:rsidR="00D16CE0" w:rsidDel="00A31924" w:rsidRDefault="00F33A5E" w:rsidP="00D16CE0">
      <w:pPr>
        <w:spacing w:line="360" w:lineRule="auto"/>
        <w:jc w:val="both"/>
        <w:rPr>
          <w:del w:id="973" w:author="duarte miguel" w:date="2021-02-06T20:56:00Z"/>
        </w:rPr>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r w:rsidR="00AA57B4" w:rsidRPr="00AA57B4">
        <w:rPr>
          <w:rFonts w:ascii="NewsGotT" w:eastAsiaTheme="minorHAnsi" w:hAnsi="NewsGotT"/>
          <w:i/>
          <w:iCs/>
          <w:sz w:val="24"/>
          <w:szCs w:val="22"/>
          <w:lang w:eastAsia="en-US"/>
        </w:rPr>
        <w:t>array</w:t>
      </w:r>
      <w:r w:rsidR="00AA57B4">
        <w:rPr>
          <w:rFonts w:ascii="NewsGotT" w:eastAsiaTheme="minorHAnsi" w:hAnsi="NewsGotT"/>
          <w:sz w:val="24"/>
          <w:szCs w:val="22"/>
          <w:lang w:eastAsia="en-US"/>
        </w:rPr>
        <w:t xml:space="preserve"> de sensores.</w:t>
      </w:r>
    </w:p>
    <w:p w14:paraId="4DC9CD60" w14:textId="1F29E255" w:rsidR="008035E7" w:rsidRDefault="008035E7" w:rsidP="00A31924">
      <w:pPr>
        <w:spacing w:line="360" w:lineRule="auto"/>
        <w:jc w:val="both"/>
        <w:pPrChange w:id="974" w:author="duarte miguel" w:date="2021-02-06T20:56:00Z">
          <w:pPr>
            <w:pStyle w:val="Legenda"/>
            <w:keepNext/>
            <w:jc w:val="center"/>
          </w:pPr>
        </w:pPrChange>
      </w:pPr>
      <w:moveFromRangeStart w:id="975" w:author="duarte miguel" w:date="2021-02-06T18:23:00Z" w:name="move63528205"/>
      <w:moveFrom w:id="976" w:author="duarte miguel" w:date="2021-02-06T18:23:00Z">
        <w:r w:rsidDel="00716E13">
          <w:rPr>
            <w:noProof/>
          </w:rPr>
          <w:drawing>
            <wp:inline distT="0" distB="0" distL="0" distR="0" wp14:anchorId="70B6675E" wp14:editId="24DCA182">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7">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975"/>
    </w:p>
    <w:p w14:paraId="25C3F872" w14:textId="28ACF0C8" w:rsidR="00672C10" w:rsidDel="00A31924" w:rsidRDefault="008A5D7C">
      <w:pPr>
        <w:pStyle w:val="PhDLegendaFiguras"/>
        <w:rPr>
          <w:del w:id="977" w:author="duarte miguel" w:date="2021-02-06T20:55:00Z"/>
        </w:rPr>
        <w:pPrChange w:id="978" w:author="duarte miguel" w:date="2021-02-06T19:45:00Z">
          <w:pPr>
            <w:pStyle w:val="Legenda"/>
            <w:jc w:val="center"/>
          </w:pPr>
        </w:pPrChange>
      </w:pPr>
      <w:bookmarkStart w:id="979" w:name="_Toc63536477"/>
      <w:ins w:id="980" w:author="duarte miguel" w:date="2021-02-06T20:59:00Z">
        <w:r>
          <w:t xml:space="preserve">Circuito </w:t>
        </w:r>
      </w:ins>
      <w:del w:id="981" w:author="duarte miguel" w:date="2021-02-06T20:55:00Z">
        <w:r w:rsidR="008035E7" w:rsidRPr="008035E7" w:rsidDel="00A31924">
          <w:delText xml:space="preserve">Figura </w:delText>
        </w:r>
      </w:del>
      <w:del w:id="982"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2</w:delText>
        </w:r>
        <w:r w:rsidR="0043770B" w:rsidDel="009507BF">
          <w:fldChar w:fldCharType="end"/>
        </w:r>
      </w:del>
      <w:del w:id="983" w:author="duarte miguel" w:date="2021-02-06T20:55:00Z">
        <w:r w:rsidR="0043305C" w:rsidDel="00A31924">
          <w:delText xml:space="preserve"> </w:delText>
        </w:r>
        <w:r w:rsidR="008035E7" w:rsidRPr="008035E7" w:rsidDel="00A31924">
          <w:delText>- Array de sensores QTR-8A</w:delText>
        </w:r>
        <w:commentRangeEnd w:id="962"/>
        <w:r w:rsidR="002A00DC" w:rsidDel="00A31924">
          <w:rPr>
            <w:rStyle w:val="Refdecomentrio"/>
            <w:i/>
            <w:iCs/>
          </w:rPr>
          <w:commentReference w:id="962"/>
        </w:r>
        <w:bookmarkEnd w:id="979"/>
      </w:del>
    </w:p>
    <w:p w14:paraId="64BCDD71" w14:textId="6D1C63E6" w:rsidR="00EB7B87" w:rsidRDefault="00EB7B87" w:rsidP="009507BF">
      <w:pPr>
        <w:pStyle w:val="PhDCabealho2"/>
        <w:rPr>
          <w:ins w:id="984" w:author="duarte miguel" w:date="2021-02-06T21:02:00Z"/>
        </w:rPr>
      </w:pPr>
      <w:bookmarkStart w:id="985" w:name="_Toc63535814"/>
      <w:bookmarkStart w:id="986" w:name="_Toc63536391"/>
      <w:del w:id="987" w:author="duarte miguel" w:date="2021-02-06T20:59:00Z">
        <w:r w:rsidDel="008A5D7C">
          <w:delText xml:space="preserve">Controlo </w:delText>
        </w:r>
        <w:r w:rsidR="002161F5" w:rsidDel="008A5D7C">
          <w:delText>dos m</w:delText>
        </w:r>
        <w:r w:rsidDel="008A5D7C">
          <w:delText>otores</w:delText>
        </w:r>
      </w:del>
      <w:bookmarkEnd w:id="985"/>
      <w:bookmarkEnd w:id="986"/>
      <w:ins w:id="988" w:author="duarte miguel" w:date="2021-02-06T21:00:00Z">
        <w:r w:rsidR="008A5D7C">
          <w:t>de c</w:t>
        </w:r>
      </w:ins>
      <w:ins w:id="989" w:author="duarte miguel" w:date="2021-02-06T20:59:00Z">
        <w:r w:rsidR="008A5D7C">
          <w:t>ondicionamento de sinal</w:t>
        </w:r>
      </w:ins>
    </w:p>
    <w:p w14:paraId="75315641" w14:textId="308103AF" w:rsidR="00D70967" w:rsidRDefault="00D70967" w:rsidP="00D70967">
      <w:pPr>
        <w:pStyle w:val="PhDCorpo"/>
        <w:rPr>
          <w:ins w:id="990" w:author="duarte miguel" w:date="2021-02-06T20:59:00Z"/>
        </w:rPr>
        <w:pPrChange w:id="991" w:author="duarte miguel" w:date="2021-02-06T21:02:00Z">
          <w:pPr>
            <w:pStyle w:val="PhDCabealho2"/>
          </w:pPr>
        </w:pPrChange>
      </w:pPr>
      <w:ins w:id="992" w:author="duarte miguel" w:date="2021-02-06T21:02:00Z">
        <w:r>
          <w:t>Minimizar efe</w:t>
        </w:r>
      </w:ins>
      <w:ins w:id="993" w:author="duarte miguel" w:date="2021-02-06T21:03:00Z">
        <w:r>
          <w:t>ito de carga do sensor</w:t>
        </w:r>
      </w:ins>
    </w:p>
    <w:p w14:paraId="69E6F46D" w14:textId="071B90EC" w:rsidR="00A31924" w:rsidRDefault="008A5D7C" w:rsidP="009507BF">
      <w:pPr>
        <w:pStyle w:val="PhDCabealho2"/>
        <w:rPr>
          <w:ins w:id="994" w:author="duarte miguel" w:date="2021-02-06T21:00:00Z"/>
        </w:rPr>
      </w:pPr>
      <w:ins w:id="995" w:author="duarte miguel" w:date="2021-02-06T21:00:00Z">
        <w:r>
          <w:t>Circuito de controlo da velocidade dos motores</w:t>
        </w:r>
      </w:ins>
    </w:p>
    <w:p w14:paraId="47937118" w14:textId="1B6E5E25" w:rsidR="008A5D7C" w:rsidRDefault="008A5D7C" w:rsidP="009507BF">
      <w:pPr>
        <w:pStyle w:val="PhDCabealho2"/>
      </w:pPr>
      <w:ins w:id="996" w:author="duarte miguel" w:date="2021-02-06T21:00:00Z">
        <w:r>
          <w:t>Circuito de atuação dos sinais PWM</w:t>
        </w:r>
      </w:ins>
    </w:p>
    <w:p w14:paraId="3F4E6A63" w14:textId="52DA8048" w:rsidR="002A26F7" w:rsidRDefault="00672C10" w:rsidP="002A26F7">
      <w:pPr>
        <w:pStyle w:val="PhDCorpoTextoDepoisTabela"/>
        <w:tabs>
          <w:tab w:val="clear" w:pos="567"/>
        </w:tabs>
        <w:spacing w:before="0" w:after="0"/>
        <w:ind w:firstLine="576"/>
      </w:pPr>
      <w:r>
        <w:t>O controlo da velocidade de rotação dos motores está diretamente relacionado com</w:t>
      </w:r>
      <w:ins w:id="997" w:author="luis barros" w:date="2021-02-06T11:32:00Z">
        <w:r w:rsidR="002A00DC">
          <w:t xml:space="preserve"> </w:t>
        </w:r>
        <w:r w:rsidR="002A00DC" w:rsidRPr="002A00DC">
          <w:rPr>
            <w:highlight w:val="red"/>
            <w:rPrChange w:id="998" w:author="luis barros" w:date="2021-02-06T11:32:00Z">
              <w:rPr/>
            </w:rPrChange>
          </w:rPr>
          <w:t>a</w:t>
        </w:r>
      </w:ins>
      <w:r>
        <w:t xml:space="preserve"> leitura dos valores de tensão obtidos pelo sensor. </w:t>
      </w:r>
      <w:commentRangeStart w:id="999"/>
      <w:r>
        <w:t xml:space="preserve">Quando ambos os sensores estão </w:t>
      </w:r>
      <w:r w:rsidR="00055912">
        <w:t>fora da linha têm de ter velocidade quase máxima.</w:t>
      </w:r>
      <w:commentRangeEnd w:id="999"/>
      <w:r w:rsidR="002A00DC">
        <w:rPr>
          <w:rStyle w:val="Refdecomentrio"/>
          <w:rFonts w:eastAsia="Times New Roman"/>
          <w:lang w:eastAsia="pt-PT"/>
        </w:rPr>
        <w:commentReference w:id="999"/>
      </w:r>
      <w:r w:rsidR="00055912">
        <w:t xml:space="preserve"> </w:t>
      </w:r>
      <w:r w:rsidR="002A26F7">
        <w:t xml:space="preserve">Os sensores utilizados para o propósito estão ilustrados na imagem abaixo. </w:t>
      </w:r>
    </w:p>
    <w:p w14:paraId="41A49DD2" w14:textId="3377DFCA" w:rsidR="00F7234A" w:rsidDel="00A31924" w:rsidRDefault="00F7234A" w:rsidP="002A26F7">
      <w:pPr>
        <w:pStyle w:val="PhDCorpoTextoDepoisTabela"/>
        <w:keepNext/>
        <w:tabs>
          <w:tab w:val="clear" w:pos="567"/>
        </w:tabs>
        <w:spacing w:before="0" w:after="0"/>
        <w:jc w:val="center"/>
        <w:rPr>
          <w:del w:id="1000" w:author="duarte miguel" w:date="2021-02-06T20:56:00Z"/>
        </w:rPr>
      </w:pPr>
      <w:commentRangeStart w:id="1001"/>
      <w:del w:id="1002" w:author="duarte miguel" w:date="2021-02-06T20:56:00Z">
        <w:r w:rsidDel="00A31924">
          <w:rPr>
            <w:noProof/>
            <w:lang w:eastAsia="pt-PT"/>
          </w:rPr>
          <mc:AlternateContent>
            <mc:Choice Requires="wpg">
              <w:drawing>
                <wp:inline distT="0" distB="0" distL="0" distR="0" wp14:anchorId="7EC04FDF" wp14:editId="5DC11BF8">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47">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D556DE"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49"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commentRangeEnd w:id="1001"/>
        <w:r w:rsidR="002A00DC" w:rsidDel="00A31924">
          <w:rPr>
            <w:rStyle w:val="Refdecomentrio"/>
            <w:rFonts w:eastAsia="Times New Roman"/>
            <w:lang w:eastAsia="pt-PT"/>
          </w:rPr>
          <w:commentReference w:id="1001"/>
        </w:r>
      </w:del>
    </w:p>
    <w:p w14:paraId="0B94BB83" w14:textId="7B2C7AA8" w:rsidR="008035E7" w:rsidRPr="00F7234A" w:rsidDel="00A31924" w:rsidRDefault="00F7234A">
      <w:pPr>
        <w:pStyle w:val="PhDLegendaFiguras"/>
        <w:rPr>
          <w:del w:id="1003" w:author="duarte miguel" w:date="2021-02-06T20:56:00Z"/>
        </w:rPr>
        <w:pPrChange w:id="1004" w:author="duarte miguel" w:date="2021-02-06T19:45:00Z">
          <w:pPr>
            <w:pStyle w:val="Legenda"/>
            <w:jc w:val="center"/>
          </w:pPr>
        </w:pPrChange>
      </w:pPr>
      <w:bookmarkStart w:id="1005" w:name="_Toc63536478"/>
      <w:del w:id="1006" w:author="duarte miguel" w:date="2021-02-06T20:56:00Z">
        <w:r w:rsidRPr="00F7234A" w:rsidDel="00A31924">
          <w:delText xml:space="preserve">Figura </w:delText>
        </w:r>
      </w:del>
      <w:del w:id="1007"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3</w:delText>
        </w:r>
        <w:r w:rsidR="0043770B" w:rsidDel="009507BF">
          <w:fldChar w:fldCharType="end"/>
        </w:r>
      </w:del>
      <w:del w:id="1008" w:author="duarte miguel" w:date="2021-02-06T20:56:00Z">
        <w:r w:rsidRPr="00F7234A" w:rsidDel="00A31924">
          <w:delText xml:space="preserve"> - Sensores usados para seguir a linha: S3 e S6</w:delText>
        </w:r>
        <w:bookmarkEnd w:id="1005"/>
      </w:del>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commentRangeStart w:id="1009"/>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commentRangeEnd w:id="1009"/>
      <w:r w:rsidR="00746CEB">
        <w:rPr>
          <w:rStyle w:val="Refdecomentrio"/>
          <w:rFonts w:eastAsia="Times New Roman"/>
          <w:lang w:eastAsia="pt-PT"/>
        </w:rPr>
        <w:commentReference w:id="1009"/>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49B44F3C" w:rsidR="00B42A40" w:rsidRDefault="0099501E" w:rsidP="00B42A40">
      <w:pPr>
        <w:pStyle w:val="PhDCorpoTextoDepoisTabela"/>
        <w:tabs>
          <w:tab w:val="clear" w:pos="567"/>
        </w:tabs>
        <w:ind w:firstLine="576"/>
      </w:pPr>
      <w:commentRangeStart w:id="1010"/>
      <w:del w:id="1011" w:author="duarte miguel" w:date="2021-02-06T15:24:00Z">
        <w:r w:rsidRPr="00501F3B" w:rsidDel="00501F3B">
          <w:rPr>
            <w:strike/>
            <w:highlight w:val="red"/>
          </w:rPr>
          <w:delText>Para uma melhor compreensão</w:delText>
        </w:r>
        <w:r w:rsidR="00D44E90" w:rsidRPr="00501F3B" w:rsidDel="00501F3B">
          <w:rPr>
            <w:strike/>
            <w:highlight w:val="red"/>
          </w:rPr>
          <w:delText>,</w:delText>
        </w:r>
        <w:r w:rsidRPr="00501F3B" w:rsidDel="00501F3B">
          <w:rPr>
            <w:strike/>
            <w:highlight w:val="red"/>
          </w:rPr>
          <w:delText xml:space="preserve"> inicia-se a explicação pelo segundo circuito</w:delText>
        </w:r>
        <w:commentRangeEnd w:id="1010"/>
        <w:r w:rsidR="00746CEB" w:rsidRPr="00746CEB" w:rsidDel="00501F3B">
          <w:rPr>
            <w:rStyle w:val="Refdecomentrio"/>
            <w:rFonts w:eastAsia="Times New Roman"/>
            <w:strike/>
            <w:highlight w:val="red"/>
            <w:lang w:eastAsia="pt-PT"/>
            <w:rPrChange w:id="1012" w:author="luis barros" w:date="2021-02-06T11:39:00Z">
              <w:rPr>
                <w:rStyle w:val="Refdecomentrio"/>
                <w:rFonts w:eastAsia="Times New Roman"/>
                <w:lang w:eastAsia="pt-PT"/>
              </w:rPr>
            </w:rPrChange>
          </w:rPr>
          <w:commentReference w:id="1010"/>
        </w:r>
        <w:r w:rsidDel="00501F3B">
          <w:delText xml:space="preserve">. </w:delText>
        </w:r>
      </w:del>
      <w:r>
        <w:t xml:space="preserve">Este tem </w:t>
      </w:r>
      <w:r w:rsidR="00D44E90" w:rsidRPr="000E074C">
        <w:t>como objetivo</w:t>
      </w:r>
      <w:r w:rsidR="00D44E90">
        <w:t xml:space="preserve"> </w:t>
      </w:r>
      <w:commentRangeStart w:id="1013"/>
      <w:r>
        <w:t>gerar</w:t>
      </w:r>
      <w:commentRangeEnd w:id="1013"/>
      <w:r w:rsidR="0093682C">
        <w:rPr>
          <w:rStyle w:val="Refdecomentrio"/>
          <w:rFonts w:eastAsia="Times New Roman"/>
          <w:lang w:eastAsia="pt-PT"/>
        </w:rPr>
        <w:commentReference w:id="1013"/>
      </w:r>
      <w:r>
        <w:t xml:space="preserve"> uma onda PWM consoante </w:t>
      </w:r>
      <w:del w:id="1014" w:author="luis barros" w:date="2021-02-06T11:45:00Z">
        <w:r w:rsidDel="00746CEB">
          <w:delText>um</w:delText>
        </w:r>
      </w:del>
      <w:r>
        <w:t xml:space="preserve">a tensão de entrada. Quanto maior o </w:t>
      </w:r>
      <w:del w:id="1015" w:author="luis barros" w:date="2021-02-06T11:45:00Z">
        <w:r w:rsidDel="00746CEB">
          <w:delText xml:space="preserve">valor </w:delText>
        </w:r>
      </w:del>
      <w:ins w:id="1016" w:author="luis barros" w:date="2021-02-06T11:45:00Z">
        <w:r w:rsidR="00746CEB">
          <w:t xml:space="preserve">s </w:t>
        </w:r>
      </w:ins>
      <w:r w:rsidRPr="000E074C">
        <w:t>deste sinal</w:t>
      </w:r>
      <w:r w:rsidR="000E074C">
        <w:t xml:space="preserve"> </w:t>
      </w:r>
      <w:r w:rsidRPr="000E074C">
        <w:t xml:space="preserve">maior </w:t>
      </w:r>
      <w:r w:rsidR="00D44E90" w:rsidRPr="000E074C">
        <w:t xml:space="preserve">será </w:t>
      </w:r>
      <w:r w:rsidRPr="000E074C">
        <w:t xml:space="preserve">o </w:t>
      </w:r>
      <w:r w:rsidRPr="000E074C">
        <w:rPr>
          <w:i/>
          <w:iCs/>
        </w:rPr>
        <w:t>duty cycle</w:t>
      </w:r>
      <w:r w:rsidRPr="000E074C">
        <w:t xml:space="preserve"> </w:t>
      </w:r>
      <w:r w:rsidR="00D44E90" w:rsidRPr="000E074C">
        <w:t xml:space="preserve">da onda PWM </w:t>
      </w:r>
      <w:r w:rsidRPr="000E074C">
        <w:t>à saída</w:t>
      </w:r>
      <w:r>
        <w:t>. Para realizar este circuito utilizou-</w:t>
      </w:r>
      <w:r w:rsidRPr="0099501E">
        <w:rPr>
          <w:i/>
          <w:iCs/>
        </w:rPr>
        <w:t>se TL494 Pulse-Width-Modulation Control Circuits</w:t>
      </w:r>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4E4B05">
            <w:rPr>
              <w:i/>
              <w:iCs/>
              <w:noProof/>
            </w:rPr>
            <w:t xml:space="preserve"> </w:t>
          </w:r>
          <w:r w:rsidR="004E4B05" w:rsidRPr="004E4B05">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ins w:id="1017" w:author="duarte miguel" w:date="2021-02-06T15:26:00Z">
        <w:r w:rsidR="00501F3B">
          <w:t>.</w:t>
        </w:r>
      </w:ins>
      <w:r w:rsidR="00773B58">
        <w:t xml:space="preserve"> </w:t>
      </w:r>
      <w:commentRangeStart w:id="1018"/>
      <w:del w:id="1019" w:author="duarte miguel" w:date="2021-02-06T15:26:00Z">
        <w:r w:rsidR="00773B58" w:rsidDel="00501F3B">
          <w:delText>(valor teórico - na prática e em simulações verificou-se que este valor se aproxima mais de 3,6</w:delText>
        </w:r>
      </w:del>
      <w:ins w:id="1020" w:author="luis barros" w:date="2021-02-06T11:40:00Z">
        <w:del w:id="1021" w:author="duarte miguel" w:date="2021-02-06T15:26:00Z">
          <w:r w:rsidR="00746CEB" w:rsidDel="00501F3B">
            <w:delText> </w:delText>
          </w:r>
        </w:del>
      </w:ins>
      <w:del w:id="1022" w:author="duarte miguel" w:date="2021-02-06T15:26:00Z">
        <w:r w:rsidR="000E074C" w:rsidDel="00501F3B">
          <w:delText xml:space="preserve"> </w:delText>
        </w:r>
        <w:r w:rsidR="00773B58" w:rsidDel="00501F3B">
          <w:delText>V)</w:delText>
        </w:r>
        <w:r w:rsidDel="00501F3B">
          <w:delText xml:space="preserve">. </w:delText>
        </w:r>
        <w:commentRangeEnd w:id="1018"/>
        <w:r w:rsidR="0093682C" w:rsidDel="00501F3B">
          <w:rPr>
            <w:rStyle w:val="Refdecomentrio"/>
            <w:rFonts w:eastAsia="Times New Roman"/>
            <w:lang w:eastAsia="pt-PT"/>
          </w:rPr>
          <w:commentReference w:id="1018"/>
        </w:r>
      </w:del>
      <w:r>
        <w:t>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lang w:eastAsia="pt-PT"/>
        </w:rPr>
        <w:lastRenderedPageBreak/>
        <w:drawing>
          <wp:inline distT="0" distB="0" distL="0" distR="0" wp14:anchorId="3278F730" wp14:editId="7BC70799">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5C3795F9" w:rsidR="007C1267" w:rsidRPr="007C1267" w:rsidRDefault="007C1267">
      <w:pPr>
        <w:pStyle w:val="PhDLegendaFiguras"/>
        <w:pPrChange w:id="1023" w:author="duarte miguel" w:date="2021-02-06T19:45:00Z">
          <w:pPr>
            <w:pStyle w:val="Legenda"/>
            <w:jc w:val="center"/>
          </w:pPr>
        </w:pPrChange>
      </w:pPr>
      <w:bookmarkStart w:id="1024" w:name="_Toc63536479"/>
      <w:r w:rsidRPr="007C1267">
        <w:t xml:space="preserve">Figura </w:t>
      </w:r>
      <w:ins w:id="1025" w:author="duarte miguel" w:date="2021-02-06T20:55:00Z">
        <w:r w:rsidR="00A31924">
          <w:fldChar w:fldCharType="begin"/>
        </w:r>
        <w:r w:rsidR="00A31924">
          <w:instrText xml:space="preserve"> STYLEREF 1 \s </w:instrText>
        </w:r>
      </w:ins>
      <w:r w:rsidR="00A31924">
        <w:fldChar w:fldCharType="separate"/>
      </w:r>
      <w:r w:rsidR="00A31924">
        <w:rPr>
          <w:noProof/>
        </w:rPr>
        <w:t>2</w:t>
      </w:r>
      <w:ins w:id="1026"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027" w:author="duarte miguel" w:date="2021-02-06T20:55:00Z">
        <w:r w:rsidR="00A31924">
          <w:rPr>
            <w:noProof/>
          </w:rPr>
          <w:t>7</w:t>
        </w:r>
        <w:r w:rsidR="00A31924">
          <w:fldChar w:fldCharType="end"/>
        </w:r>
      </w:ins>
      <w:del w:id="1028"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4</w:delText>
        </w:r>
        <w:r w:rsidR="0043770B" w:rsidDel="009507BF">
          <w:fldChar w:fldCharType="end"/>
        </w:r>
      </w:del>
      <w:r w:rsidRPr="007C1267">
        <w:t xml:space="preserve"> -</w:t>
      </w:r>
      <w:r w:rsidR="0043305C">
        <w:t xml:space="preserve"> </w:t>
      </w:r>
      <w:r w:rsidRPr="007C1267">
        <w:t>Esquemático do gerador de onda PWM</w:t>
      </w:r>
      <w:bookmarkEnd w:id="1024"/>
    </w:p>
    <w:p w14:paraId="2B7A4342" w14:textId="2726D21D"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Rt e Ct ligou-se uma resistência de </w:t>
      </w:r>
      <w:r w:rsidRPr="000E074C">
        <w:t>12</w:t>
      </w:r>
      <w:r w:rsidR="00D44E90" w:rsidRPr="000E074C">
        <w:t xml:space="preserve"> </w:t>
      </w:r>
      <w:r w:rsidR="0018097A" w:rsidRPr="000E074C">
        <w:t>k</w:t>
      </w:r>
      <w:r w:rsidRPr="000E074C">
        <w:t>Ω</w:t>
      </w:r>
      <w:r>
        <w:t xml:space="preserve"> e um condensador de 10 nF</w:t>
      </w:r>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r w:rsidR="007C1267" w:rsidRPr="007C1267">
        <w:rPr>
          <w:i/>
          <w:iCs/>
        </w:rPr>
        <w:t>up</w:t>
      </w:r>
      <w:r w:rsidR="007C1267">
        <w:t xml:space="preserve"> ligada a </w:t>
      </w:r>
      <w:r w:rsidR="007C1267" w:rsidRPr="000E074C">
        <w:t>5</w:t>
      </w:r>
      <w:r w:rsidR="00D44E90" w:rsidRPr="000E074C">
        <w:t xml:space="preserve"> </w:t>
      </w:r>
      <w:commentRangeStart w:id="1029"/>
      <w:r w:rsidR="007C1267" w:rsidRPr="000E074C">
        <w:t>V</w:t>
      </w:r>
      <w:commentRangeEnd w:id="1029"/>
      <w:r w:rsidR="00746CEB">
        <w:rPr>
          <w:rStyle w:val="Refdecomentrio"/>
          <w:rFonts w:eastAsia="Times New Roman"/>
          <w:lang w:eastAsia="pt-PT"/>
        </w:rPr>
        <w:commentReference w:id="1029"/>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r w:rsidR="007963A5" w:rsidRPr="00DB54A3">
        <w:rPr>
          <w:i/>
          <w:iCs/>
        </w:rPr>
        <w:t xml:space="preserve">array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056FB9BD"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746CEB">
        <w:t xml:space="preserve">apenas possuem binário de arranque suficiente </w:t>
      </w:r>
      <w:r w:rsidR="0007264D" w:rsidRPr="00DB54A3">
        <w:t>quando o</w:t>
      </w:r>
      <w:r w:rsidR="00B42A40" w:rsidRPr="00DB54A3">
        <w:t xml:space="preserve"> </w:t>
      </w:r>
      <w:r w:rsidR="00B42A40" w:rsidRPr="00DB54A3">
        <w:rPr>
          <w:i/>
          <w:iCs/>
        </w:rPr>
        <w:t xml:space="preserve">duty cycle </w:t>
      </w:r>
      <w:r w:rsidR="0007264D" w:rsidRPr="00DB54A3">
        <w:t xml:space="preserve">do sinal PWM </w:t>
      </w:r>
      <w:r w:rsidR="00B42A40" w:rsidRPr="00DB54A3">
        <w:t>ronda os 50</w:t>
      </w:r>
      <w:ins w:id="1030" w:author="duarte miguel" w:date="2021-02-06T15:28:00Z">
        <w:r w:rsidR="00501F3B">
          <w:t xml:space="preserve"> </w:t>
        </w:r>
      </w:ins>
      <w:r w:rsidR="00B42A40">
        <w:t xml:space="preserve">%. </w:t>
      </w:r>
      <w:r>
        <w:t xml:space="preserve">Já </w:t>
      </w:r>
      <w:r w:rsidRPr="00DB54A3">
        <w:t xml:space="preserve">depois </w:t>
      </w:r>
      <w:r w:rsidR="0007264D" w:rsidRPr="00DB54A3">
        <w:t>do robô se encontrar em andamento,</w:t>
      </w:r>
      <w:r>
        <w:t xml:space="preserve"> o </w:t>
      </w:r>
      <w:r w:rsidRPr="0022292F">
        <w:rPr>
          <w:i/>
          <w:iCs/>
        </w:rPr>
        <w:t>duty cycle</w:t>
      </w:r>
      <w:r>
        <w:rPr>
          <w:i/>
          <w:iCs/>
        </w:rPr>
        <w:t xml:space="preserve"> </w:t>
      </w:r>
      <w:r>
        <w:t xml:space="preserve">necessário para manter o motor em funcionamento </w:t>
      </w:r>
      <w:r w:rsidR="0093682C">
        <w:t xml:space="preserve">poderá ser </w:t>
      </w:r>
      <w:r>
        <w:t xml:space="preserve">ligeiramente </w:t>
      </w:r>
      <w:r w:rsidRPr="00DB54A3">
        <w:t>inferior</w:t>
      </w:r>
      <w:r w:rsidR="0007264D" w:rsidRPr="00DB54A3">
        <w:t xml:space="preserve"> ao inicial</w:t>
      </w:r>
      <w:r>
        <w:t xml:space="preserve">. De salientar que estes </w:t>
      </w:r>
      <w:commentRangeStart w:id="1031"/>
      <w:r>
        <w:t xml:space="preserve">valores </w:t>
      </w:r>
      <w:commentRangeStart w:id="1032"/>
      <w:r>
        <w:t xml:space="preserve">forem </w:t>
      </w:r>
      <w:commentRangeEnd w:id="1032"/>
      <w:r w:rsidR="00746CEB">
        <w:rPr>
          <w:rStyle w:val="Refdecomentrio"/>
          <w:rFonts w:eastAsia="Times New Roman"/>
          <w:lang w:eastAsia="pt-PT"/>
        </w:rPr>
        <w:commentReference w:id="1032"/>
      </w:r>
      <w:r>
        <w:t xml:space="preserve">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r w:rsidR="00E216E9" w:rsidRPr="00E216E9">
        <w:rPr>
          <w:i/>
          <w:iCs/>
        </w:rPr>
        <w:t>duty cycle</w:t>
      </w:r>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w:t>
      </w:r>
      <w:commentRangeStart w:id="1033"/>
      <w:r w:rsidR="00D60712">
        <w:t xml:space="preserve">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commentRangeEnd w:id="1031"/>
      <w:r w:rsidR="009F231C">
        <w:rPr>
          <w:rStyle w:val="Refdecomentrio"/>
          <w:rFonts w:eastAsia="Times New Roman"/>
          <w:lang w:eastAsia="pt-PT"/>
        </w:rPr>
        <w:commentReference w:id="1031"/>
      </w:r>
      <w:commentRangeEnd w:id="1033"/>
      <w:r w:rsidR="000B156E">
        <w:rPr>
          <w:rStyle w:val="Refdecomentrio"/>
          <w:rFonts w:eastAsia="Times New Roman"/>
          <w:lang w:eastAsia="pt-PT"/>
        </w:rPr>
        <w:commentReference w:id="1033"/>
      </w:r>
    </w:p>
    <w:p w14:paraId="05688421" w14:textId="6941B102" w:rsidR="009803DB" w:rsidRDefault="00F80860" w:rsidP="009803DB">
      <w:pPr>
        <w:pStyle w:val="PhDCorpoTextoDepoisTabela"/>
        <w:keepNext/>
        <w:tabs>
          <w:tab w:val="clear" w:pos="567"/>
        </w:tabs>
        <w:jc w:val="center"/>
        <w:rPr>
          <w:ins w:id="1034" w:author="luis barros" w:date="2021-02-06T12:00:00Z"/>
          <w:u w:val="single"/>
        </w:rPr>
      </w:pPr>
      <w:commentRangeStart w:id="1035"/>
      <w:r>
        <w:rPr>
          <w:noProof/>
          <w:lang w:eastAsia="pt-PT"/>
        </w:rPr>
        <w:lastRenderedPageBreak/>
        <mc:AlternateContent>
          <mc:Choice Requires="wpg">
            <w:drawing>
              <wp:inline distT="0" distB="0" distL="0" distR="0" wp14:anchorId="183098BC" wp14:editId="1D7B76D7">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A31924" w:rsidRDefault="00A31924"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A31924" w:rsidRDefault="00A31924"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A31924" w:rsidRDefault="00A31924"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A31924" w:rsidRDefault="00A31924"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A31924" w:rsidRDefault="00A31924"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8"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">
                <v:group id="Agrupar 232" o:spid="_x0000_s1029"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Imagem 8" o:spid="_x0000_s1030"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52" o:title=""/>
                  </v:shape>
                  <v:rect id="Retângulo 226" o:spid="_x0000_s1031"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2"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3"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4"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5"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 id="Caixa de texto 233" o:spid="_x0000_s1036"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A31924" w:rsidRDefault="00A31924" w:rsidP="00F80860">
                        <w:pPr>
                          <w:pStyle w:val="PhDCorpo"/>
                        </w:pPr>
                        <w:r>
                          <w:t>1º estágio</w:t>
                        </w:r>
                      </w:p>
                    </w:txbxContent>
                  </v:textbox>
                </v:shape>
                <v:shape id="Caixa de texto 235" o:spid="_x0000_s1037"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A31924" w:rsidRDefault="00A31924" w:rsidP="00F80860">
                        <w:pPr>
                          <w:pStyle w:val="PhDCorpo"/>
                        </w:pPr>
                        <w:r>
                          <w:t>2º estágio</w:t>
                        </w:r>
                      </w:p>
                    </w:txbxContent>
                  </v:textbox>
                </v:shape>
                <v:shape id="Caixa de texto 236" o:spid="_x0000_s1038"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A31924" w:rsidRDefault="00A31924" w:rsidP="00F80860">
                        <w:pPr>
                          <w:pStyle w:val="PhDCorpo"/>
                        </w:pPr>
                        <w:r>
                          <w:t>3º estágio</w:t>
                        </w:r>
                      </w:p>
                    </w:txbxContent>
                  </v:textbox>
                </v:shape>
                <v:shape id="Caixa de texto 237" o:spid="_x0000_s1039"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A31924" w:rsidRDefault="00A31924" w:rsidP="00F80860">
                        <w:pPr>
                          <w:pStyle w:val="PhDCorpo"/>
                        </w:pPr>
                        <w:r>
                          <w:t>4º estágio</w:t>
                        </w:r>
                      </w:p>
                    </w:txbxContent>
                  </v:textbox>
                </v:shape>
                <v:shape id="Caixa de texto 238" o:spid="_x0000_s1040"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A31924" w:rsidRDefault="00A31924" w:rsidP="00F80860">
                        <w:pPr>
                          <w:pStyle w:val="PhDCorpo"/>
                        </w:pPr>
                        <w:r>
                          <w:t>5º estágio</w:t>
                        </w:r>
                      </w:p>
                    </w:txbxContent>
                  </v:textbox>
                </v:shape>
                <w10:anchorlock/>
              </v:group>
            </w:pict>
          </mc:Fallback>
        </mc:AlternateContent>
      </w:r>
      <w:commentRangeEnd w:id="1035"/>
      <w:r w:rsidR="009F231C">
        <w:rPr>
          <w:rStyle w:val="Refdecomentrio"/>
          <w:rFonts w:eastAsia="Times New Roman"/>
          <w:lang w:eastAsia="pt-PT"/>
        </w:rPr>
        <w:commentReference w:id="1035"/>
      </w:r>
    </w:p>
    <w:p w14:paraId="67194591" w14:textId="5719FD3C" w:rsidR="009F231C" w:rsidRPr="0043305C" w:rsidRDefault="009F231C" w:rsidP="009803DB">
      <w:pPr>
        <w:pStyle w:val="PhDCorpoTextoDepoisTabela"/>
        <w:keepNext/>
        <w:tabs>
          <w:tab w:val="clear" w:pos="567"/>
        </w:tabs>
        <w:jc w:val="center"/>
        <w:rPr>
          <w:u w:val="single"/>
        </w:rPr>
      </w:pPr>
      <w:ins w:id="1036" w:author="luis barros" w:date="2021-02-06T12:00:00Z">
        <w:r w:rsidRPr="009F231C">
          <w:rPr>
            <w:noProof/>
          </w:rPr>
          <w:drawing>
            <wp:inline distT="0" distB="0" distL="0" distR="0" wp14:anchorId="68EEB296" wp14:editId="248ACC21">
              <wp:extent cx="5760085" cy="4603339"/>
              <wp:effectExtent l="0" t="0" r="0" b="698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603339"/>
                      </a:xfrm>
                      <a:prstGeom prst="rect">
                        <a:avLst/>
                      </a:prstGeom>
                      <a:noFill/>
                      <a:ln>
                        <a:noFill/>
                      </a:ln>
                    </pic:spPr>
                  </pic:pic>
                </a:graphicData>
              </a:graphic>
            </wp:inline>
          </w:drawing>
        </w:r>
      </w:ins>
    </w:p>
    <w:p w14:paraId="35014C4E" w14:textId="7000CAF5" w:rsidR="00B72760" w:rsidRPr="009803DB" w:rsidRDefault="009803DB">
      <w:pPr>
        <w:pStyle w:val="PhDLegendaFiguras"/>
        <w:pPrChange w:id="1037" w:author="duarte miguel" w:date="2021-02-06T19:44:00Z">
          <w:pPr>
            <w:pStyle w:val="Legenda"/>
            <w:jc w:val="center"/>
          </w:pPr>
        </w:pPrChange>
      </w:pPr>
      <w:bookmarkStart w:id="1038" w:name="_Toc63536480"/>
      <w:r w:rsidRPr="009803DB">
        <w:lastRenderedPageBreak/>
        <w:t xml:space="preserve">Figura </w:t>
      </w:r>
      <w:ins w:id="1039" w:author="duarte miguel" w:date="2021-02-06T20:55:00Z">
        <w:r w:rsidR="00A31924">
          <w:fldChar w:fldCharType="begin"/>
        </w:r>
        <w:r w:rsidR="00A31924">
          <w:instrText xml:space="preserve"> STYLEREF 1 \s </w:instrText>
        </w:r>
      </w:ins>
      <w:r w:rsidR="00A31924">
        <w:fldChar w:fldCharType="separate"/>
      </w:r>
      <w:r w:rsidR="00A31924">
        <w:rPr>
          <w:noProof/>
        </w:rPr>
        <w:t>2</w:t>
      </w:r>
      <w:ins w:id="1040"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041" w:author="duarte miguel" w:date="2021-02-06T20:55:00Z">
        <w:r w:rsidR="00A31924">
          <w:rPr>
            <w:noProof/>
          </w:rPr>
          <w:t>8</w:t>
        </w:r>
        <w:r w:rsidR="00A31924">
          <w:fldChar w:fldCharType="end"/>
        </w:r>
      </w:ins>
      <w:del w:id="1042"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5</w:delText>
        </w:r>
        <w:r w:rsidR="0043770B" w:rsidDel="009507BF">
          <w:fldChar w:fldCharType="end"/>
        </w:r>
      </w:del>
      <w:r w:rsidRPr="009803DB">
        <w:t xml:space="preserve"> - Esquemático do circuito estabelece a tensão de comparação</w:t>
      </w:r>
      <w:bookmarkEnd w:id="103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1C9929E0"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commentRangeStart w:id="1043"/>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w:commentRangeEnd w:id="1043"/>
          <m:r>
            <m:rPr>
              <m:sty m:val="p"/>
            </m:rPr>
            <w:rPr>
              <w:rStyle w:val="Refdecomentrio"/>
              <w:rFonts w:ascii="NewsGotT" w:hAnsi="NewsGotT"/>
            </w:rPr>
            <w:commentReference w:id="1043"/>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9507BF">
      <w:pPr>
        <w:pStyle w:val="PhDCabealho2"/>
      </w:pPr>
      <w:bookmarkStart w:id="1044" w:name="_Toc63535815"/>
      <w:bookmarkStart w:id="1045" w:name="_Toc63536392"/>
      <w:commentRangeStart w:id="1046"/>
      <w:r>
        <w:lastRenderedPageBreak/>
        <w:t xml:space="preserve">Isolamento </w:t>
      </w:r>
      <w:commentRangeEnd w:id="1046"/>
      <w:r w:rsidR="000B156E">
        <w:rPr>
          <w:rStyle w:val="Refdecomentrio"/>
          <w:b w:val="0"/>
          <w:bCs w:val="0"/>
          <w:kern w:val="0"/>
        </w:rPr>
        <w:commentReference w:id="1046"/>
      </w:r>
      <w:r>
        <w:t>e tratamento dos valores dos sensores</w:t>
      </w:r>
      <w:bookmarkEnd w:id="1044"/>
      <w:bookmarkEnd w:id="1045"/>
    </w:p>
    <w:p w14:paraId="0E0B045C" w14:textId="60390BC8" w:rsidR="00DC24D0" w:rsidRDefault="002F5F4D" w:rsidP="00DC24D0">
      <w:pPr>
        <w:pStyle w:val="PhDCorpo"/>
        <w:tabs>
          <w:tab w:val="clear" w:pos="567"/>
          <w:tab w:val="left" w:pos="0"/>
        </w:tabs>
        <w:rPr>
          <w:noProof/>
        </w:rPr>
      </w:pPr>
      <w:r>
        <w:tab/>
        <w:t xml:space="preserve">Este circuito tem dois objetivos principais. </w:t>
      </w:r>
      <w:commentRangeStart w:id="1047"/>
      <w:r>
        <w:t xml:space="preserve">O primeiro objetivo é isolar os valores lidos dos sensores do restante </w:t>
      </w:r>
      <w:r w:rsidRPr="00F80860">
        <w:t>circuito</w:t>
      </w:r>
      <w:r w:rsidR="00D25C9B" w:rsidRPr="00F80860">
        <w:t>,</w:t>
      </w:r>
      <w:r w:rsidRPr="00F80860">
        <w:t xml:space="preserve"> obtendo-</w:t>
      </w:r>
      <w:r>
        <w:t>se assim, valores mais fiáveis</w:t>
      </w:r>
      <w:commentRangeEnd w:id="1047"/>
      <w:r w:rsidR="000B156E">
        <w:rPr>
          <w:rStyle w:val="Refdecomentrio"/>
          <w:rFonts w:eastAsia="Times New Roman"/>
          <w:lang w:eastAsia="pt-PT"/>
        </w:rPr>
        <w:commentReference w:id="1047"/>
      </w:r>
      <w:r>
        <w:t xml:space="preserve">.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A31924">
      <w:pPr>
        <w:pStyle w:val="PhDCorpo"/>
        <w:pPrChange w:id="1048" w:author="duarte miguel" w:date="2021-02-06T20:57:00Z">
          <w:pPr>
            <w:pStyle w:val="PhDEquao"/>
            <w:keepNext/>
          </w:pPr>
        </w:pPrChange>
      </w:pPr>
      <w:commentRangeStart w:id="1049"/>
      <w:r>
        <w:rPr>
          <w:noProof/>
        </w:rPr>
        <w:drawing>
          <wp:inline distT="0" distB="0" distL="0" distR="0" wp14:anchorId="017AD7DD" wp14:editId="7BC5E666">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commentRangeEnd w:id="1049"/>
      <w:r w:rsidR="000B156E">
        <w:rPr>
          <w:rStyle w:val="Refdecomentrio"/>
        </w:rPr>
        <w:commentReference w:id="1049"/>
      </w:r>
    </w:p>
    <w:p w14:paraId="083C7508" w14:textId="317ED505" w:rsidR="009803DB" w:rsidRPr="009803DB" w:rsidRDefault="009803DB">
      <w:pPr>
        <w:pStyle w:val="PhDLegendaFiguras"/>
        <w:pPrChange w:id="1050" w:author="duarte miguel" w:date="2021-02-06T19:44:00Z">
          <w:pPr>
            <w:pStyle w:val="Legenda"/>
            <w:jc w:val="center"/>
          </w:pPr>
        </w:pPrChange>
      </w:pPr>
      <w:bookmarkStart w:id="1051" w:name="_Toc63536481"/>
      <w:r w:rsidRPr="009803DB">
        <w:t xml:space="preserve">Figura </w:t>
      </w:r>
      <w:ins w:id="1052" w:author="duarte miguel" w:date="2021-02-06T20:55:00Z">
        <w:r w:rsidR="00A31924">
          <w:fldChar w:fldCharType="begin"/>
        </w:r>
        <w:r w:rsidR="00A31924">
          <w:instrText xml:space="preserve"> STYLEREF 1 \s </w:instrText>
        </w:r>
      </w:ins>
      <w:r w:rsidR="00A31924">
        <w:fldChar w:fldCharType="separate"/>
      </w:r>
      <w:r w:rsidR="00A31924">
        <w:rPr>
          <w:noProof/>
        </w:rPr>
        <w:t>2</w:t>
      </w:r>
      <w:ins w:id="1053"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054" w:author="duarte miguel" w:date="2021-02-06T20:55:00Z">
        <w:r w:rsidR="00A31924">
          <w:rPr>
            <w:noProof/>
          </w:rPr>
          <w:t>9</w:t>
        </w:r>
        <w:r w:rsidR="00A31924">
          <w:fldChar w:fldCharType="end"/>
        </w:r>
      </w:ins>
      <w:del w:id="1055"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6</w:delText>
        </w:r>
        <w:r w:rsidR="0043770B" w:rsidDel="009507BF">
          <w:fldChar w:fldCharType="end"/>
        </w:r>
      </w:del>
      <w:r w:rsidRPr="009803DB">
        <w:t xml:space="preserve"> -</w:t>
      </w:r>
      <w:r w:rsidR="0043305C">
        <w:t xml:space="preserve"> </w:t>
      </w:r>
      <w:r w:rsidRPr="009803DB">
        <w:t>Esquemático do circuito para os sensores a ser usados como componentes analógicos</w:t>
      </w:r>
      <w:bookmarkEnd w:id="1051"/>
    </w:p>
    <w:p w14:paraId="15DE11D3" w14:textId="7D5E87A6" w:rsidR="00B72760" w:rsidRPr="00B72760" w:rsidRDefault="00B72760" w:rsidP="00A31924">
      <w:pPr>
        <w:pStyle w:val="PhDCorpo"/>
        <w:rPr>
          <w:i/>
          <w:iCs/>
          <w:color w:val="000000"/>
          <w:sz w:val="20"/>
        </w:rPr>
        <w:pPrChange w:id="1056" w:author="duarte miguel" w:date="2021-02-06T20:57:00Z">
          <w:pPr>
            <w:pStyle w:val="PhDEquao"/>
            <w:keepNext/>
          </w:pPr>
        </w:pPrChange>
      </w:pPr>
      <w:r>
        <w:rPr>
          <w:noProof/>
        </w:rPr>
        <w:drawing>
          <wp:inline distT="0" distB="0" distL="0" distR="0" wp14:anchorId="4B9FF7C8" wp14:editId="7224E424">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10BC867B" w:rsidR="00B72760" w:rsidRPr="00B72760" w:rsidRDefault="00B72760">
      <w:pPr>
        <w:pStyle w:val="PhDLegendaFiguras"/>
        <w:pPrChange w:id="1057" w:author="duarte miguel" w:date="2021-02-06T19:44:00Z">
          <w:pPr>
            <w:pStyle w:val="Legenda"/>
            <w:jc w:val="center"/>
          </w:pPr>
        </w:pPrChange>
      </w:pPr>
      <w:bookmarkStart w:id="1058" w:name="_Toc63536482"/>
      <w:r w:rsidRPr="00B72760">
        <w:t xml:space="preserve">Figura </w:t>
      </w:r>
      <w:ins w:id="1059" w:author="duarte miguel" w:date="2021-02-06T20:55:00Z">
        <w:r w:rsidR="00A31924">
          <w:fldChar w:fldCharType="begin"/>
        </w:r>
        <w:r w:rsidR="00A31924">
          <w:instrText xml:space="preserve"> STYLEREF 1 \s </w:instrText>
        </w:r>
      </w:ins>
      <w:r w:rsidR="00A31924">
        <w:fldChar w:fldCharType="separate"/>
      </w:r>
      <w:r w:rsidR="00A31924">
        <w:rPr>
          <w:noProof/>
        </w:rPr>
        <w:t>2</w:t>
      </w:r>
      <w:ins w:id="1060"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061" w:author="duarte miguel" w:date="2021-02-06T20:55:00Z">
        <w:r w:rsidR="00A31924">
          <w:rPr>
            <w:noProof/>
          </w:rPr>
          <w:t>10</w:t>
        </w:r>
        <w:r w:rsidR="00A31924">
          <w:fldChar w:fldCharType="end"/>
        </w:r>
      </w:ins>
      <w:del w:id="1062" w:author="duarte miguel" w:date="2021-02-06T20:06:00Z">
        <w:r w:rsidR="0043770B" w:rsidRPr="009507BF" w:rsidDel="009507BF">
          <w:rPr>
            <w:rStyle w:val="PhDLegendaFigurasCarter"/>
          </w:rPr>
          <w:fldChar w:fldCharType="begin"/>
        </w:r>
        <w:r w:rsidR="0043770B" w:rsidRPr="009507BF" w:rsidDel="009507BF">
          <w:rPr>
            <w:rStyle w:val="PhDLegendaFigurasCarter"/>
          </w:rPr>
          <w:delInstrText xml:space="preserve"> STYLEREF 1 \s </w:delInstrText>
        </w:r>
        <w:r w:rsidR="0043770B" w:rsidRPr="009507BF" w:rsidDel="009507BF">
          <w:rPr>
            <w:rStyle w:val="PhDLegendaFigurasCarter"/>
          </w:rPr>
          <w:fldChar w:fldCharType="separate"/>
        </w:r>
        <w:r w:rsidR="0043770B" w:rsidRPr="009507BF" w:rsidDel="009507BF">
          <w:rPr>
            <w:rStyle w:val="PhDLegendaFigurasCarter"/>
          </w:rPr>
          <w:delText>2</w:delText>
        </w:r>
        <w:r w:rsidR="0043770B" w:rsidRPr="009507BF" w:rsidDel="009507BF">
          <w:rPr>
            <w:rStyle w:val="PhDLegendaFigurasCarter"/>
          </w:rPr>
          <w:fldChar w:fldCharType="end"/>
        </w:r>
        <w:r w:rsidR="0043770B" w:rsidRPr="009507BF" w:rsidDel="009507BF">
          <w:rPr>
            <w:rStyle w:val="PhDLegendaFigurasCarter"/>
          </w:rPr>
          <w:delText>.</w:delText>
        </w:r>
        <w:r w:rsidR="0043770B" w:rsidRPr="009507BF" w:rsidDel="009507BF">
          <w:rPr>
            <w:rStyle w:val="PhDLegendaFigurasCarter"/>
          </w:rPr>
          <w:fldChar w:fldCharType="begin"/>
        </w:r>
        <w:r w:rsidR="0043770B" w:rsidRPr="009507BF" w:rsidDel="009507BF">
          <w:rPr>
            <w:rStyle w:val="PhDLegendaFigurasCarter"/>
          </w:rPr>
          <w:delInstrText xml:space="preserve"> SEQ Figura \* ARABIC \s 1 </w:delInstrText>
        </w:r>
        <w:r w:rsidR="0043770B" w:rsidRPr="009507BF" w:rsidDel="009507BF">
          <w:rPr>
            <w:rStyle w:val="PhDLegendaFigurasCarter"/>
          </w:rPr>
          <w:fldChar w:fldCharType="separate"/>
        </w:r>
        <w:r w:rsidR="0043770B" w:rsidRPr="009507BF" w:rsidDel="009507BF">
          <w:rPr>
            <w:rStyle w:val="PhDLegendaFigurasCarter"/>
          </w:rPr>
          <w:delText>7</w:delText>
        </w:r>
        <w:r w:rsidR="0043770B" w:rsidRPr="009507BF" w:rsidDel="009507BF">
          <w:rPr>
            <w:rStyle w:val="PhDLegendaFigurasCarter"/>
          </w:rPr>
          <w:fldChar w:fldCharType="end"/>
        </w:r>
      </w:del>
      <w:r w:rsidRPr="00B72760">
        <w:t xml:space="preserve"> - Esquemático do circuito para os sensores a ser usados como componentes digitais</w:t>
      </w:r>
      <w:bookmarkEnd w:id="1058"/>
    </w:p>
    <w:p w14:paraId="115AC209" w14:textId="61D284B8" w:rsidR="00B72760" w:rsidRDefault="00B72760" w:rsidP="003F5702">
      <w:pPr>
        <w:pStyle w:val="PhDCorpo"/>
        <w:rPr>
          <w:rFonts w:eastAsiaTheme="minorEastAsia"/>
          <w:noProof/>
        </w:rPr>
      </w:pPr>
      <w:commentRangeStart w:id="1063"/>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w:commentRangeEnd w:id="1063"/>
          <m:r>
            <m:rPr>
              <m:sty m:val="p"/>
            </m:rPr>
            <w:rPr>
              <w:rStyle w:val="Refdecomentrio"/>
              <w:rFonts w:eastAsia="Times New Roman"/>
              <w:lang w:eastAsia="pt-PT"/>
            </w:rPr>
            <w:commentReference w:id="1063"/>
          </m:r>
        </m:oMath>
      </m:oMathPara>
    </w:p>
    <w:p w14:paraId="705EF786" w14:textId="3430A078" w:rsidR="003F5702" w:rsidRPr="003F5702" w:rsidRDefault="00B5701D" w:rsidP="003F5702">
      <w:pPr>
        <w:pStyle w:val="PhDCorpo"/>
        <w:rPr>
          <w:rFonts w:eastAsiaTheme="minorEastAsia"/>
          <w:noProof/>
        </w:rPr>
      </w:pPr>
      <w:r>
        <w:rPr>
          <w:rFonts w:eastAsiaTheme="minorEastAsia"/>
          <w:noProof/>
        </w:rPr>
        <w:lastRenderedPageBreak/>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A31924"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2E645152" w:rsidR="003F5702" w:rsidRDefault="00612743" w:rsidP="009507BF">
      <w:pPr>
        <w:pStyle w:val="PhDCabealho2"/>
        <w:rPr>
          <w:rFonts w:eastAsiaTheme="minorEastAsia"/>
        </w:rPr>
      </w:pPr>
      <w:bookmarkStart w:id="1064" w:name="_Toc63535816"/>
      <w:bookmarkStart w:id="1065" w:name="_Toc63536393"/>
      <w:del w:id="1066" w:author="duarte miguel" w:date="2021-02-06T21:01:00Z">
        <w:r w:rsidRPr="00612743" w:rsidDel="008A5D7C">
          <w:rPr>
            <w:rFonts w:eastAsiaTheme="minorEastAsia"/>
          </w:rPr>
          <w:delText>Sistema eletrónico para o controlo dos motores</w:delText>
        </w:r>
      </w:del>
      <w:bookmarkEnd w:id="1064"/>
      <w:bookmarkEnd w:id="1065"/>
      <w:ins w:id="1067" w:author="duarte miguel" w:date="2021-02-06T21:01:00Z">
        <w:r w:rsidR="008A5D7C">
          <w:rPr>
            <w:rFonts w:eastAsiaTheme="minorEastAsia"/>
          </w:rPr>
          <w:t>Máquina de estados</w:t>
        </w:r>
      </w:ins>
    </w:p>
    <w:p w14:paraId="307AB2F6" w14:textId="475DDAED" w:rsidR="00612743" w:rsidRDefault="00612743" w:rsidP="00B5701D">
      <w:pPr>
        <w:pStyle w:val="PhDCorpo"/>
        <w:ind w:firstLine="567"/>
      </w:pPr>
      <w:r>
        <w:t>De forma a ser possível controlar o estado de funcionamento do robô, ou seja, fazê-lo seguir a linha, parar ou rodar 180</w:t>
      </w:r>
      <w:del w:id="1068" w:author="luis barros" w:date="2021-02-06T12:14:00Z">
        <w:r w:rsidDel="000B156E">
          <w:delText xml:space="preserve"> </w:delText>
        </w:r>
      </w:del>
      <w:r>
        <w:t>°,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lang w:eastAsia="pt-PT"/>
        </w:rPr>
        <w:drawing>
          <wp:inline distT="0" distB="0" distL="0" distR="0" wp14:anchorId="2395C301" wp14:editId="0C513A7C">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189A5287" w:rsidR="007B6C09" w:rsidRPr="00B5701D" w:rsidRDefault="00B5701D">
      <w:pPr>
        <w:pStyle w:val="PhDLegendaFiguras"/>
        <w:pPrChange w:id="1069" w:author="duarte miguel" w:date="2021-02-06T19:46:00Z">
          <w:pPr>
            <w:pStyle w:val="Legenda"/>
            <w:jc w:val="center"/>
          </w:pPr>
        </w:pPrChange>
      </w:pPr>
      <w:bookmarkStart w:id="1070" w:name="_Toc63536483"/>
      <w:r w:rsidRPr="00B5701D">
        <w:t xml:space="preserve">Figura </w:t>
      </w:r>
      <w:ins w:id="1071" w:author="duarte miguel" w:date="2021-02-06T20:55:00Z">
        <w:r w:rsidR="00A31924">
          <w:fldChar w:fldCharType="begin"/>
        </w:r>
        <w:r w:rsidR="00A31924">
          <w:instrText xml:space="preserve"> STYLEREF 1 \s </w:instrText>
        </w:r>
      </w:ins>
      <w:r w:rsidR="00A31924">
        <w:fldChar w:fldCharType="separate"/>
      </w:r>
      <w:r w:rsidR="00A31924">
        <w:rPr>
          <w:noProof/>
        </w:rPr>
        <w:t>2</w:t>
      </w:r>
      <w:ins w:id="1072"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073" w:author="duarte miguel" w:date="2021-02-06T20:55:00Z">
        <w:r w:rsidR="00A31924">
          <w:rPr>
            <w:noProof/>
          </w:rPr>
          <w:t>11</w:t>
        </w:r>
        <w:r w:rsidR="00A31924">
          <w:fldChar w:fldCharType="end"/>
        </w:r>
      </w:ins>
      <w:del w:id="1074"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8</w:delText>
        </w:r>
        <w:r w:rsidR="0043770B" w:rsidDel="009507BF">
          <w:fldChar w:fldCharType="end"/>
        </w:r>
      </w:del>
      <w:r w:rsidRPr="00B5701D">
        <w:t xml:space="preserve"> - Máquina de Moore</w:t>
      </w:r>
      <w:bookmarkEnd w:id="1070"/>
    </w:p>
    <w:p w14:paraId="4E172211" w14:textId="04844E31" w:rsidR="00612743" w:rsidRDefault="00B5701D" w:rsidP="00B5701D">
      <w:pPr>
        <w:pStyle w:val="PhDCorpo"/>
      </w:pPr>
      <w:r>
        <w:lastRenderedPageBreak/>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50C5F347" w:rsidR="00612743" w:rsidRDefault="007B6C09" w:rsidP="00612743">
      <w:pPr>
        <w:pStyle w:val="PhDCorpo"/>
        <w:ind w:firstLine="567"/>
      </w:pPr>
      <w:commentRangeStart w:id="1075"/>
      <w:r>
        <w:rPr>
          <w:rFonts w:ascii="Arial" w:hAnsi="Arial" w:cs="Arial"/>
          <w:noProof/>
          <w:lang w:eastAsia="pt-PT"/>
        </w:rPr>
        <mc:AlternateContent>
          <mc:Choice Requires="wpg">
            <w:drawing>
              <wp:anchor distT="0" distB="0" distL="114300" distR="114300" simplePos="0" relativeHeight="251753472" behindDoc="0" locked="0" layoutInCell="1" allowOverlap="1" wp14:anchorId="65304F48" wp14:editId="233D4ED6">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7"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34DB1B39" w:rsidR="00A31924" w:rsidRPr="007B6C09" w:rsidRDefault="00A31924" w:rsidP="007B6C09">
                              <w:pPr>
                                <w:pStyle w:val="Legenda"/>
                                <w:jc w:val="center"/>
                                <w:rPr>
                                  <w:rFonts w:ascii="NewsGotT" w:hAnsi="NewsGotT"/>
                                  <w:i w:val="0"/>
                                  <w:iCs w:val="0"/>
                                  <w:color w:val="000000"/>
                                  <w:sz w:val="20"/>
                                </w:rPr>
                              </w:pPr>
                              <w:bookmarkStart w:id="1076" w:name="_Ref63089433"/>
                              <w:bookmarkStart w:id="1077" w:name="_Toc63536484"/>
                              <w:r w:rsidRPr="007B6C09">
                                <w:rPr>
                                  <w:rFonts w:ascii="NewsGotT" w:hAnsi="NewsGotT"/>
                                  <w:i w:val="0"/>
                                  <w:iCs w:val="0"/>
                                  <w:color w:val="000000"/>
                                  <w:sz w:val="20"/>
                                </w:rPr>
                                <w:t xml:space="preserve">Figura </w:t>
                              </w:r>
                              <w:ins w:id="1078" w:author="duarte miguel" w:date="2021-02-06T20:55:00Z">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i w:val="0"/>
                                  <w:iCs w:val="0"/>
                                  <w:noProof/>
                                  <w:color w:val="000000"/>
                                  <w:sz w:val="20"/>
                                </w:rPr>
                                <w:t>2</w:t>
                              </w:r>
                              <w:ins w:id="1079" w:author="duarte miguel" w:date="2021-02-06T20:55:00Z">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id="1080" w:author="duarte miguel" w:date="2021-02-06T20:55:00Z">
                                <w:r>
                                  <w:rPr>
                                    <w:rFonts w:ascii="NewsGotT" w:hAnsi="NewsGotT"/>
                                    <w:i w:val="0"/>
                                    <w:iCs w:val="0"/>
                                    <w:noProof/>
                                    <w:color w:val="000000"/>
                                    <w:sz w:val="20"/>
                                  </w:rPr>
                                  <w:t>12</w:t>
                                </w:r>
                                <w:r>
                                  <w:rPr>
                                    <w:rFonts w:ascii="NewsGotT" w:hAnsi="NewsGotT"/>
                                    <w:i w:val="0"/>
                                    <w:iCs w:val="0"/>
                                    <w:color w:val="000000"/>
                                    <w:sz w:val="20"/>
                                  </w:rPr>
                                  <w:fldChar w:fldCharType="end"/>
                                </w:r>
                              </w:ins>
                              <w:ins w:id="1081" w:author="luis barros" w:date="2021-02-06T11:14:00Z">
                                <w:del w:id="1082" w:author="duarte miguel" w:date="2021-02-06T18:20:00Z">
                                  <w:r w:rsidDel="00716E13">
                                    <w:rPr>
                                      <w:rFonts w:ascii="NewsGotT" w:hAnsi="NewsGotT"/>
                                      <w:i w:val="0"/>
                                      <w:iCs w:val="0"/>
                                      <w:color w:val="000000"/>
                                      <w:sz w:val="20"/>
                                    </w:rPr>
                                    <w:fldChar w:fldCharType="begin"/>
                                  </w:r>
                                  <w:r w:rsidDel="00716E13">
                                    <w:rPr>
                                      <w:rFonts w:ascii="NewsGotT" w:hAnsi="NewsGotT"/>
                                      <w:i w:val="0"/>
                                      <w:iCs w:val="0"/>
                                      <w:color w:val="000000"/>
                                      <w:sz w:val="20"/>
                                    </w:rPr>
                                    <w:delInstrText xml:space="preserve"> STYLEREF 1 \s </w:delInstrText>
                                  </w:r>
                                </w:del>
                              </w:ins>
                              <w:del w:id="1083" w:author="duarte miguel" w:date="2021-02-06T18:20:00Z">
                                <w:r w:rsidDel="00716E13">
                                  <w:rPr>
                                    <w:rFonts w:ascii="NewsGotT" w:hAnsi="NewsGotT"/>
                                    <w:i w:val="0"/>
                                    <w:iCs w:val="0"/>
                                    <w:color w:val="000000"/>
                                    <w:sz w:val="20"/>
                                  </w:rPr>
                                  <w:fldChar w:fldCharType="separate"/>
                                </w:r>
                                <w:r w:rsidDel="00716E13">
                                  <w:rPr>
                                    <w:rFonts w:ascii="NewsGotT" w:hAnsi="NewsGotT"/>
                                    <w:b/>
                                    <w:bCs/>
                                    <w:i w:val="0"/>
                                    <w:iCs w:val="0"/>
                                    <w:noProof/>
                                    <w:color w:val="000000"/>
                                    <w:sz w:val="20"/>
                                  </w:rPr>
                                  <w:delText>Erro! Não existe nenhum texto com o estilo especificado no documento.</w:delText>
                                </w:r>
                              </w:del>
                              <w:ins w:id="1084" w:author="luis barros" w:date="2021-02-06T11:14:00Z">
                                <w:del w:id="1085" w:author="duarte miguel" w:date="2021-02-06T18:20:00Z">
                                  <w:r w:rsidDel="00716E13">
                                    <w:rPr>
                                      <w:rFonts w:ascii="NewsGotT" w:hAnsi="NewsGotT"/>
                                      <w:i w:val="0"/>
                                      <w:iCs w:val="0"/>
                                      <w:color w:val="000000"/>
                                      <w:sz w:val="20"/>
                                    </w:rPr>
                                    <w:fldChar w:fldCharType="end"/>
                                  </w:r>
                                  <w:r w:rsidDel="00716E13">
                                    <w:rPr>
                                      <w:rFonts w:ascii="NewsGotT" w:hAnsi="NewsGotT"/>
                                      <w:i w:val="0"/>
                                      <w:iCs w:val="0"/>
                                      <w:color w:val="000000"/>
                                      <w:sz w:val="20"/>
                                    </w:rPr>
                                    <w:delText>.</w:delText>
                                  </w:r>
                                  <w:r w:rsidDel="00716E13">
                                    <w:rPr>
                                      <w:rFonts w:ascii="NewsGotT" w:hAnsi="NewsGotT"/>
                                      <w:i w:val="0"/>
                                      <w:iCs w:val="0"/>
                                      <w:color w:val="000000"/>
                                      <w:sz w:val="20"/>
                                    </w:rPr>
                                    <w:fldChar w:fldCharType="begin"/>
                                  </w:r>
                                  <w:r w:rsidDel="00716E13">
                                    <w:rPr>
                                      <w:rFonts w:ascii="NewsGotT" w:hAnsi="NewsGotT"/>
                                      <w:i w:val="0"/>
                                      <w:iCs w:val="0"/>
                                      <w:color w:val="000000"/>
                                      <w:sz w:val="20"/>
                                    </w:rPr>
                                    <w:delInstrText xml:space="preserve"> SEQ Figura \* ARABIC \s 1 </w:delInstrText>
                                  </w:r>
                                </w:del>
                              </w:ins>
                              <w:del w:id="1086" w:author="duarte miguel" w:date="2021-02-06T18:20:00Z">
                                <w:r w:rsidDel="00716E13">
                                  <w:rPr>
                                    <w:rFonts w:ascii="NewsGotT" w:hAnsi="NewsGotT"/>
                                    <w:i w:val="0"/>
                                    <w:iCs w:val="0"/>
                                    <w:color w:val="000000"/>
                                    <w:sz w:val="20"/>
                                  </w:rPr>
                                  <w:fldChar w:fldCharType="end"/>
                                </w:r>
                              </w:del>
                              <w:del w:id="1087" w:author="luis barros" w:date="2021-02-06T11:05:00Z">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bookmarkEnd w:id="1076"/>
                              <w:r w:rsidRPr="007B6C09">
                                <w:rPr>
                                  <w:rFonts w:ascii="NewsGotT" w:hAnsi="NewsGotT"/>
                                  <w:i w:val="0"/>
                                  <w:iCs w:val="0"/>
                                  <w:color w:val="000000"/>
                                  <w:sz w:val="20"/>
                                </w:rPr>
                                <w:t xml:space="preserve"> - Linha preta usada para os testes</w:t>
                              </w:r>
                              <w:bookmarkEnd w:id="10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41" style="position:absolute;left:0;text-align:left;margin-left:109.7pt;margin-top:.55pt;width:160.9pt;height:184.3pt;z-index:251753472;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c7NWw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2"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8" o:title="Uma imagem com armário, interior, madeira&#10;&#10;Descrição gerada automaticamente" croptop="5470f" cropbottom="4903f" cropleft="5094f" cropright="7855f"/>
                </v:shape>
                <v:shape id="Caixa de texto 134" o:spid="_x0000_s1043"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34DB1B39" w:rsidR="00A31924" w:rsidRPr="007B6C09" w:rsidRDefault="00A31924" w:rsidP="007B6C09">
                        <w:pPr>
                          <w:pStyle w:val="Legenda"/>
                          <w:jc w:val="center"/>
                          <w:rPr>
                            <w:rFonts w:ascii="NewsGotT" w:hAnsi="NewsGotT"/>
                            <w:i w:val="0"/>
                            <w:iCs w:val="0"/>
                            <w:color w:val="000000"/>
                            <w:sz w:val="20"/>
                          </w:rPr>
                        </w:pPr>
                        <w:bookmarkStart w:id="1088" w:name="_Ref63089433"/>
                        <w:bookmarkStart w:id="1089" w:name="_Toc63536484"/>
                        <w:r w:rsidRPr="007B6C09">
                          <w:rPr>
                            <w:rFonts w:ascii="NewsGotT" w:hAnsi="NewsGotT"/>
                            <w:i w:val="0"/>
                            <w:iCs w:val="0"/>
                            <w:color w:val="000000"/>
                            <w:sz w:val="20"/>
                          </w:rPr>
                          <w:t xml:space="preserve">Figura </w:t>
                        </w:r>
                        <w:ins w:id="1090" w:author="duarte miguel" w:date="2021-02-06T20:55:00Z">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i w:val="0"/>
                            <w:iCs w:val="0"/>
                            <w:noProof/>
                            <w:color w:val="000000"/>
                            <w:sz w:val="20"/>
                          </w:rPr>
                          <w:t>2</w:t>
                        </w:r>
                        <w:ins w:id="1091" w:author="duarte miguel" w:date="2021-02-06T20:55:00Z">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id="1092" w:author="duarte miguel" w:date="2021-02-06T20:55:00Z">
                          <w:r>
                            <w:rPr>
                              <w:rFonts w:ascii="NewsGotT" w:hAnsi="NewsGotT"/>
                              <w:i w:val="0"/>
                              <w:iCs w:val="0"/>
                              <w:noProof/>
                              <w:color w:val="000000"/>
                              <w:sz w:val="20"/>
                            </w:rPr>
                            <w:t>12</w:t>
                          </w:r>
                          <w:r>
                            <w:rPr>
                              <w:rFonts w:ascii="NewsGotT" w:hAnsi="NewsGotT"/>
                              <w:i w:val="0"/>
                              <w:iCs w:val="0"/>
                              <w:color w:val="000000"/>
                              <w:sz w:val="20"/>
                            </w:rPr>
                            <w:fldChar w:fldCharType="end"/>
                          </w:r>
                        </w:ins>
                        <w:ins w:id="1093" w:author="luis barros" w:date="2021-02-06T11:14:00Z">
                          <w:del w:id="1094" w:author="duarte miguel" w:date="2021-02-06T18:20:00Z">
                            <w:r w:rsidDel="00716E13">
                              <w:rPr>
                                <w:rFonts w:ascii="NewsGotT" w:hAnsi="NewsGotT"/>
                                <w:i w:val="0"/>
                                <w:iCs w:val="0"/>
                                <w:color w:val="000000"/>
                                <w:sz w:val="20"/>
                              </w:rPr>
                              <w:fldChar w:fldCharType="begin"/>
                            </w:r>
                            <w:r w:rsidDel="00716E13">
                              <w:rPr>
                                <w:rFonts w:ascii="NewsGotT" w:hAnsi="NewsGotT"/>
                                <w:i w:val="0"/>
                                <w:iCs w:val="0"/>
                                <w:color w:val="000000"/>
                                <w:sz w:val="20"/>
                              </w:rPr>
                              <w:delInstrText xml:space="preserve"> STYLEREF 1 \s </w:delInstrText>
                            </w:r>
                          </w:del>
                        </w:ins>
                        <w:del w:id="1095" w:author="duarte miguel" w:date="2021-02-06T18:20:00Z">
                          <w:r w:rsidDel="00716E13">
                            <w:rPr>
                              <w:rFonts w:ascii="NewsGotT" w:hAnsi="NewsGotT"/>
                              <w:i w:val="0"/>
                              <w:iCs w:val="0"/>
                              <w:color w:val="000000"/>
                              <w:sz w:val="20"/>
                            </w:rPr>
                            <w:fldChar w:fldCharType="separate"/>
                          </w:r>
                          <w:r w:rsidDel="00716E13">
                            <w:rPr>
                              <w:rFonts w:ascii="NewsGotT" w:hAnsi="NewsGotT"/>
                              <w:b/>
                              <w:bCs/>
                              <w:i w:val="0"/>
                              <w:iCs w:val="0"/>
                              <w:noProof/>
                              <w:color w:val="000000"/>
                              <w:sz w:val="20"/>
                            </w:rPr>
                            <w:delText>Erro! Não existe nenhum texto com o estilo especificado no documento.</w:delText>
                          </w:r>
                        </w:del>
                        <w:ins w:id="1096" w:author="luis barros" w:date="2021-02-06T11:14:00Z">
                          <w:del w:id="1097" w:author="duarte miguel" w:date="2021-02-06T18:20:00Z">
                            <w:r w:rsidDel="00716E13">
                              <w:rPr>
                                <w:rFonts w:ascii="NewsGotT" w:hAnsi="NewsGotT"/>
                                <w:i w:val="0"/>
                                <w:iCs w:val="0"/>
                                <w:color w:val="000000"/>
                                <w:sz w:val="20"/>
                              </w:rPr>
                              <w:fldChar w:fldCharType="end"/>
                            </w:r>
                            <w:r w:rsidDel="00716E13">
                              <w:rPr>
                                <w:rFonts w:ascii="NewsGotT" w:hAnsi="NewsGotT"/>
                                <w:i w:val="0"/>
                                <w:iCs w:val="0"/>
                                <w:color w:val="000000"/>
                                <w:sz w:val="20"/>
                              </w:rPr>
                              <w:delText>.</w:delText>
                            </w:r>
                            <w:r w:rsidDel="00716E13">
                              <w:rPr>
                                <w:rFonts w:ascii="NewsGotT" w:hAnsi="NewsGotT"/>
                                <w:i w:val="0"/>
                                <w:iCs w:val="0"/>
                                <w:color w:val="000000"/>
                                <w:sz w:val="20"/>
                              </w:rPr>
                              <w:fldChar w:fldCharType="begin"/>
                            </w:r>
                            <w:r w:rsidDel="00716E13">
                              <w:rPr>
                                <w:rFonts w:ascii="NewsGotT" w:hAnsi="NewsGotT"/>
                                <w:i w:val="0"/>
                                <w:iCs w:val="0"/>
                                <w:color w:val="000000"/>
                                <w:sz w:val="20"/>
                              </w:rPr>
                              <w:delInstrText xml:space="preserve"> SEQ Figura \* ARABIC \s 1 </w:delInstrText>
                            </w:r>
                          </w:del>
                        </w:ins>
                        <w:del w:id="1098" w:author="duarte miguel" w:date="2021-02-06T18:20:00Z">
                          <w:r w:rsidDel="00716E13">
                            <w:rPr>
                              <w:rFonts w:ascii="NewsGotT" w:hAnsi="NewsGotT"/>
                              <w:i w:val="0"/>
                              <w:iCs w:val="0"/>
                              <w:color w:val="000000"/>
                              <w:sz w:val="20"/>
                            </w:rPr>
                            <w:fldChar w:fldCharType="end"/>
                          </w:r>
                        </w:del>
                        <w:del w:id="1099" w:author="luis barros" w:date="2021-02-06T11:05:00Z">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bookmarkEnd w:id="1088"/>
                        <w:r w:rsidRPr="007B6C09">
                          <w:rPr>
                            <w:rFonts w:ascii="NewsGotT" w:hAnsi="NewsGotT"/>
                            <w:i w:val="0"/>
                            <w:iCs w:val="0"/>
                            <w:color w:val="000000"/>
                            <w:sz w:val="20"/>
                          </w:rPr>
                          <w:t xml:space="preserve"> - Linha preta usada para os testes</w:t>
                        </w:r>
                        <w:bookmarkEnd w:id="1089"/>
                      </w:p>
                    </w:txbxContent>
                  </v:textbox>
                </v:shape>
                <w10:wrap type="square" anchorx="margin"/>
              </v:group>
            </w:pict>
          </mc:Fallback>
        </mc:AlternateContent>
      </w:r>
      <w:commentRangeEnd w:id="1075"/>
      <w:r w:rsidR="000B156E">
        <w:rPr>
          <w:rStyle w:val="Refdecomentrio"/>
          <w:rFonts w:eastAsia="Times New Roman"/>
          <w:lang w:eastAsia="pt-PT"/>
        </w:rPr>
        <w:commentReference w:id="1075"/>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ins w:id="1100" w:author="duarte miguel" w:date="2021-02-06T19:41:00Z">
        <w:r w:rsidR="0043770B" w:rsidRPr="0043770B">
          <w:rPr>
            <w:color w:val="000000"/>
            <w:szCs w:val="24"/>
            <w:rPrChange w:id="1101" w:author="duarte miguel" w:date="2021-02-06T19:41:00Z">
              <w:rPr>
                <w:i/>
                <w:iCs/>
                <w:color w:val="000000"/>
                <w:sz w:val="20"/>
              </w:rPr>
            </w:rPrChange>
          </w:rPr>
          <w:t xml:space="preserve">Figura </w:t>
        </w:r>
        <w:r w:rsidR="0043770B" w:rsidRPr="0043770B">
          <w:rPr>
            <w:noProof/>
            <w:color w:val="000000"/>
            <w:szCs w:val="24"/>
            <w:rPrChange w:id="1102" w:author="duarte miguel" w:date="2021-02-06T19:41:00Z">
              <w:rPr>
                <w:i/>
                <w:iCs/>
                <w:noProof/>
                <w:color w:val="000000"/>
                <w:sz w:val="20"/>
              </w:rPr>
            </w:rPrChange>
          </w:rPr>
          <w:t>2</w:t>
        </w:r>
        <w:r w:rsidR="0043770B" w:rsidRPr="0043770B">
          <w:rPr>
            <w:b/>
            <w:bCs/>
            <w:noProof/>
            <w:color w:val="000000"/>
            <w:sz w:val="20"/>
            <w:rPrChange w:id="1103" w:author="duarte miguel" w:date="2021-02-06T19:41:00Z">
              <w:rPr>
                <w:i/>
                <w:iCs/>
                <w:color w:val="000000"/>
                <w:sz w:val="20"/>
              </w:rPr>
            </w:rPrChange>
          </w:rPr>
          <w:t>.</w:t>
        </w:r>
        <w:r w:rsidR="0043770B" w:rsidRPr="0043770B">
          <w:rPr>
            <w:b/>
            <w:bCs/>
            <w:noProof/>
            <w:color w:val="000000"/>
            <w:sz w:val="20"/>
            <w:rPrChange w:id="1104" w:author="duarte miguel" w:date="2021-02-06T19:41:00Z">
              <w:rPr>
                <w:i/>
                <w:iCs/>
                <w:noProof/>
                <w:color w:val="000000"/>
                <w:sz w:val="20"/>
              </w:rPr>
            </w:rPrChange>
          </w:rPr>
          <w:t>9</w:t>
        </w:r>
      </w:ins>
      <w:del w:id="1105" w:author="duarte miguel" w:date="2021-02-06T14:23:00Z">
        <w:r w:rsidR="0009661F" w:rsidRPr="0009661F" w:rsidDel="00876030">
          <w:rPr>
            <w:color w:val="000000"/>
            <w:szCs w:val="24"/>
          </w:rPr>
          <w:delText xml:space="preserve">Figura </w:delText>
        </w:r>
        <w:r w:rsidR="0009661F" w:rsidRPr="0009661F" w:rsidDel="00876030">
          <w:rPr>
            <w:noProof/>
            <w:color w:val="000000"/>
            <w:szCs w:val="24"/>
          </w:rPr>
          <w:delText>19</w:delText>
        </w:r>
      </w:del>
      <w:r w:rsidR="00611863" w:rsidRPr="00611863">
        <w:rPr>
          <w:szCs w:val="24"/>
        </w:rPr>
        <w:fldChar w:fldCharType="end"/>
      </w:r>
      <w:r w:rsidR="00612743" w:rsidRPr="00611863">
        <w:rPr>
          <w:szCs w:val="24"/>
        </w:rPr>
        <w:t>)</w:t>
      </w:r>
      <w:r w:rsidR="00612743">
        <w:t xml:space="preserve"> e, nesse momento, o robô deve dar uma volta de 180 ° sobre o seu eixo</w:t>
      </w:r>
      <w:r w:rsidR="000B156E">
        <w:t>. Após o acionamento de um botão, o robô deve reiniciar a marcha seguindo a linha em direção oposta</w:t>
      </w:r>
      <w:r w:rsidR="00612743">
        <w:t>.</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24BBC863" w:rsidR="00612743" w:rsidRDefault="000D4F14" w:rsidP="00612743">
      <w:pPr>
        <w:pStyle w:val="PhDCorpo"/>
        <w:ind w:firstLine="567"/>
      </w:pPr>
      <w:commentRangeStart w:id="1106"/>
      <w:r w:rsidRPr="007B6C09">
        <w:rPr>
          <w:noProof/>
          <w:lang w:eastAsia="pt-PT"/>
        </w:rPr>
        <mc:AlternateContent>
          <mc:Choice Requires="wpg">
            <w:drawing>
              <wp:anchor distT="0" distB="0" distL="114300" distR="114300" simplePos="0" relativeHeight="251755520" behindDoc="0" locked="0" layoutInCell="1" allowOverlap="1" wp14:anchorId="01072845" wp14:editId="02062C88">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47">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3EACC49E" w:rsidR="00A31924" w:rsidRPr="007B6C09" w:rsidRDefault="00A31924" w:rsidP="007B6C09">
                                  <w:pPr>
                                    <w:pStyle w:val="Corpodetexto2"/>
                                    <w:rPr>
                                      <w:rFonts w:ascii="NewsGotT" w:hAnsi="NewsGotT"/>
                                      <w:color w:val="000000"/>
                                      <w:sz w:val="20"/>
                                      <w:szCs w:val="18"/>
                                    </w:rPr>
                                  </w:pPr>
                                  <w:bookmarkStart w:id="1107" w:name="_Ref63089470"/>
                                  <w:bookmarkStart w:id="1108" w:name="_Toc63536485"/>
                                  <w:r w:rsidRPr="007B6C09">
                                    <w:rPr>
                                      <w:rFonts w:ascii="NewsGotT" w:hAnsi="NewsGotT"/>
                                      <w:color w:val="000000"/>
                                      <w:sz w:val="20"/>
                                      <w:szCs w:val="18"/>
                                    </w:rPr>
                                    <w:t xml:space="preserve">Figura </w:t>
                                  </w:r>
                                  <w:ins w:id="1109" w:author="duarte miguel" w:date="2021-02-06T20:55: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noProof/>
                                      <w:color w:val="000000"/>
                                      <w:sz w:val="20"/>
                                      <w:szCs w:val="18"/>
                                    </w:rPr>
                                    <w:t>2</w:t>
                                  </w:r>
                                  <w:ins w:id="1110" w:author="duarte miguel" w:date="2021-02-06T20:55: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1111" w:author="duarte miguel" w:date="2021-02-06T20:55:00Z">
                                    <w:r>
                                      <w:rPr>
                                        <w:rFonts w:ascii="NewsGotT" w:hAnsi="NewsGotT"/>
                                        <w:noProof/>
                                        <w:color w:val="000000"/>
                                        <w:sz w:val="20"/>
                                        <w:szCs w:val="18"/>
                                      </w:rPr>
                                      <w:t>13</w:t>
                                    </w:r>
                                    <w:r>
                                      <w:rPr>
                                        <w:rFonts w:ascii="NewsGotT" w:hAnsi="NewsGotT"/>
                                        <w:color w:val="000000"/>
                                        <w:sz w:val="20"/>
                                        <w:szCs w:val="18"/>
                                      </w:rPr>
                                      <w:fldChar w:fldCharType="end"/>
                                    </w:r>
                                  </w:ins>
                                  <w:ins w:id="1112" w:author="luis barros" w:date="2021-02-06T11:14:00Z">
                                    <w:del w:id="1113" w:author="duarte miguel" w:date="2021-02-06T18:20:00Z">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STYLEREF 1 \s </w:delInstrText>
                                      </w:r>
                                    </w:del>
                                  </w:ins>
                                  <w:del w:id="1114" w:author="duarte miguel" w:date="2021-02-06T18:20:00Z">
                                    <w:r w:rsidDel="00716E13">
                                      <w:rPr>
                                        <w:rFonts w:ascii="NewsGotT" w:hAnsi="NewsGotT"/>
                                        <w:color w:val="000000"/>
                                        <w:sz w:val="20"/>
                                        <w:szCs w:val="18"/>
                                      </w:rPr>
                                      <w:fldChar w:fldCharType="separate"/>
                                    </w:r>
                                    <w:r w:rsidDel="00716E13">
                                      <w:rPr>
                                        <w:rFonts w:ascii="NewsGotT" w:hAnsi="NewsGotT"/>
                                        <w:b/>
                                        <w:bCs/>
                                        <w:noProof/>
                                        <w:color w:val="000000"/>
                                        <w:sz w:val="20"/>
                                        <w:szCs w:val="18"/>
                                      </w:rPr>
                                      <w:delText>Erro! Não existe nenhum texto com o estilo especificado no documento.</w:delText>
                                    </w:r>
                                  </w:del>
                                  <w:ins w:id="1115" w:author="luis barros" w:date="2021-02-06T11:14:00Z">
                                    <w:del w:id="1116" w:author="duarte miguel" w:date="2021-02-06T18:20:00Z">
                                      <w:r w:rsidDel="00716E13">
                                        <w:rPr>
                                          <w:rFonts w:ascii="NewsGotT" w:hAnsi="NewsGotT"/>
                                          <w:color w:val="000000"/>
                                          <w:sz w:val="20"/>
                                          <w:szCs w:val="18"/>
                                        </w:rPr>
                                        <w:fldChar w:fldCharType="end"/>
                                      </w:r>
                                      <w:r w:rsidDel="00716E13">
                                        <w:rPr>
                                          <w:rFonts w:ascii="NewsGotT" w:hAnsi="NewsGotT"/>
                                          <w:color w:val="000000"/>
                                          <w:sz w:val="20"/>
                                          <w:szCs w:val="18"/>
                                        </w:rPr>
                                        <w:delText>.</w:delText>
                                      </w:r>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SEQ Figura \* ARABIC \s 1 </w:delInstrText>
                                      </w:r>
                                    </w:del>
                                  </w:ins>
                                  <w:del w:id="1117" w:author="duarte miguel" w:date="2021-02-06T18:20:00Z">
                                    <w:r w:rsidDel="00716E13">
                                      <w:rPr>
                                        <w:rFonts w:ascii="NewsGotT" w:hAnsi="NewsGotT"/>
                                        <w:color w:val="000000"/>
                                        <w:sz w:val="20"/>
                                        <w:szCs w:val="18"/>
                                      </w:rPr>
                                      <w:fldChar w:fldCharType="end"/>
                                    </w:r>
                                  </w:del>
                                  <w:del w:id="1118"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bookmarkEnd w:id="1107"/>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1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4" style="position:absolute;left:0;text-align:left;margin-left:-.15pt;margin-top:128.6pt;width:277.5pt;height:65.25pt;z-index:251755520;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Ge4P/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mM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MoeJwmzaVmK9O0W+ojrNPDKFdbfVd1c&#10;WiZdfd0tbDzy3I7dCrerqmy3uMwrpZ9SObnpdvbzm9A13mYy/0eAYT8cUhR7OAxHkwgdD4hmxEOi&#10;GXk1KITVPxMqyNvf/lIcgqcP8NBdeS/CwyDEpwYyjAAxnIyj5kOjuwHfAPEGiG9fOfw/AXH/Nf7d&#10;aoloBxbuk4RA9SJY+BLYw8Jf6z91NdFe3Vt1x1tJgBrGVbNvJQHi+Id8PeDHSVepNj+k0q+f2313&#10;Pvc/9x7+Aw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OYZ7g/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5"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6"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49" o:title="" croptop="26549f" cropbottom="26465f"/>
                    </v:shape>
                    <v:shape id="Caixa de texto 139" o:spid="_x0000_s1048"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3EACC49E" w:rsidR="00A31924" w:rsidRPr="007B6C09" w:rsidRDefault="00A31924" w:rsidP="007B6C09">
                            <w:pPr>
                              <w:pStyle w:val="Corpodetexto2"/>
                              <w:rPr>
                                <w:rFonts w:ascii="NewsGotT" w:hAnsi="NewsGotT"/>
                                <w:color w:val="000000"/>
                                <w:sz w:val="20"/>
                                <w:szCs w:val="18"/>
                              </w:rPr>
                            </w:pPr>
                            <w:bookmarkStart w:id="1119" w:name="_Ref63089470"/>
                            <w:bookmarkStart w:id="1120" w:name="_Toc63536485"/>
                            <w:r w:rsidRPr="007B6C09">
                              <w:rPr>
                                <w:rFonts w:ascii="NewsGotT" w:hAnsi="NewsGotT"/>
                                <w:color w:val="000000"/>
                                <w:sz w:val="20"/>
                                <w:szCs w:val="18"/>
                              </w:rPr>
                              <w:t xml:space="preserve">Figura </w:t>
                            </w:r>
                            <w:ins w:id="1121" w:author="duarte miguel" w:date="2021-02-06T20:55: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noProof/>
                                <w:color w:val="000000"/>
                                <w:sz w:val="20"/>
                                <w:szCs w:val="18"/>
                              </w:rPr>
                              <w:t>2</w:t>
                            </w:r>
                            <w:ins w:id="1122" w:author="duarte miguel" w:date="2021-02-06T20:55: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1123" w:author="duarte miguel" w:date="2021-02-06T20:55:00Z">
                              <w:r>
                                <w:rPr>
                                  <w:rFonts w:ascii="NewsGotT" w:hAnsi="NewsGotT"/>
                                  <w:noProof/>
                                  <w:color w:val="000000"/>
                                  <w:sz w:val="20"/>
                                  <w:szCs w:val="18"/>
                                </w:rPr>
                                <w:t>13</w:t>
                              </w:r>
                              <w:r>
                                <w:rPr>
                                  <w:rFonts w:ascii="NewsGotT" w:hAnsi="NewsGotT"/>
                                  <w:color w:val="000000"/>
                                  <w:sz w:val="20"/>
                                  <w:szCs w:val="18"/>
                                </w:rPr>
                                <w:fldChar w:fldCharType="end"/>
                              </w:r>
                            </w:ins>
                            <w:ins w:id="1124" w:author="luis barros" w:date="2021-02-06T11:14:00Z">
                              <w:del w:id="1125" w:author="duarte miguel" w:date="2021-02-06T18:20:00Z">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STYLEREF 1 \s </w:delInstrText>
                                </w:r>
                              </w:del>
                            </w:ins>
                            <w:del w:id="1126" w:author="duarte miguel" w:date="2021-02-06T18:20:00Z">
                              <w:r w:rsidDel="00716E13">
                                <w:rPr>
                                  <w:rFonts w:ascii="NewsGotT" w:hAnsi="NewsGotT"/>
                                  <w:color w:val="000000"/>
                                  <w:sz w:val="20"/>
                                  <w:szCs w:val="18"/>
                                </w:rPr>
                                <w:fldChar w:fldCharType="separate"/>
                              </w:r>
                              <w:r w:rsidDel="00716E13">
                                <w:rPr>
                                  <w:rFonts w:ascii="NewsGotT" w:hAnsi="NewsGotT"/>
                                  <w:b/>
                                  <w:bCs/>
                                  <w:noProof/>
                                  <w:color w:val="000000"/>
                                  <w:sz w:val="20"/>
                                  <w:szCs w:val="18"/>
                                </w:rPr>
                                <w:delText>Erro! Não existe nenhum texto com o estilo especificado no documento.</w:delText>
                              </w:r>
                            </w:del>
                            <w:ins w:id="1127" w:author="luis barros" w:date="2021-02-06T11:14:00Z">
                              <w:del w:id="1128" w:author="duarte miguel" w:date="2021-02-06T18:20:00Z">
                                <w:r w:rsidDel="00716E13">
                                  <w:rPr>
                                    <w:rFonts w:ascii="NewsGotT" w:hAnsi="NewsGotT"/>
                                    <w:color w:val="000000"/>
                                    <w:sz w:val="20"/>
                                    <w:szCs w:val="18"/>
                                  </w:rPr>
                                  <w:fldChar w:fldCharType="end"/>
                                </w:r>
                                <w:r w:rsidDel="00716E13">
                                  <w:rPr>
                                    <w:rFonts w:ascii="NewsGotT" w:hAnsi="NewsGotT"/>
                                    <w:color w:val="000000"/>
                                    <w:sz w:val="20"/>
                                    <w:szCs w:val="18"/>
                                  </w:rPr>
                                  <w:delText>.</w:delText>
                                </w:r>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SEQ Figura \* ARABIC \s 1 </w:delInstrText>
                                </w:r>
                              </w:del>
                            </w:ins>
                            <w:del w:id="1129" w:author="duarte miguel" w:date="2021-02-06T18:20:00Z">
                              <w:r w:rsidDel="00716E13">
                                <w:rPr>
                                  <w:rFonts w:ascii="NewsGotT" w:hAnsi="NewsGotT"/>
                                  <w:color w:val="000000"/>
                                  <w:sz w:val="20"/>
                                  <w:szCs w:val="18"/>
                                </w:rPr>
                                <w:fldChar w:fldCharType="end"/>
                              </w:r>
                            </w:del>
                            <w:del w:id="1130"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bookmarkEnd w:id="1119"/>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1120"/>
                          </w:p>
                        </w:txbxContent>
                      </v:textbox>
                    </v:shape>
                  </v:group>
                  <v:oval id="Oval 140" o:spid="_x0000_s1049"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50"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51"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commentRangeEnd w:id="1106"/>
      <w:r w:rsidR="000B156E">
        <w:rPr>
          <w:rStyle w:val="Refdecomentrio"/>
          <w:rFonts w:eastAsia="Times New Roman"/>
          <w:lang w:eastAsia="pt-PT"/>
        </w:rPr>
        <w:commentReference w:id="1106"/>
      </w:r>
      <w:r w:rsidR="00612743">
        <w:t xml:space="preserve">De modo a detetar a linha no final do percurso, usaram-se os dois sensores das pontas do </w:t>
      </w:r>
      <w:r w:rsidR="00612743" w:rsidRPr="007B6C09">
        <w:rPr>
          <w:i/>
          <w:iCs/>
        </w:rPr>
        <w:t>array</w:t>
      </w:r>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ins w:id="1131" w:author="duarte miguel" w:date="2021-02-06T19:41:00Z">
        <w:r w:rsidR="0043770B" w:rsidRPr="0043770B">
          <w:rPr>
            <w:color w:val="000000"/>
            <w:szCs w:val="24"/>
            <w:rPrChange w:id="1132" w:author="duarte miguel" w:date="2021-02-06T19:41:00Z">
              <w:rPr>
                <w:color w:val="000000"/>
                <w:sz w:val="20"/>
                <w:szCs w:val="18"/>
              </w:rPr>
            </w:rPrChange>
          </w:rPr>
          <w:t xml:space="preserve">Figura </w:t>
        </w:r>
        <w:r w:rsidR="0043770B" w:rsidRPr="0043770B">
          <w:rPr>
            <w:noProof/>
            <w:color w:val="000000"/>
            <w:szCs w:val="24"/>
            <w:rPrChange w:id="1133" w:author="duarte miguel" w:date="2021-02-06T19:41:00Z">
              <w:rPr>
                <w:noProof/>
                <w:color w:val="000000"/>
                <w:sz w:val="20"/>
                <w:szCs w:val="18"/>
              </w:rPr>
            </w:rPrChange>
          </w:rPr>
          <w:t>2</w:t>
        </w:r>
        <w:r w:rsidR="0043770B" w:rsidRPr="0043770B">
          <w:rPr>
            <w:b/>
            <w:bCs/>
            <w:noProof/>
            <w:color w:val="000000"/>
            <w:sz w:val="20"/>
            <w:szCs w:val="18"/>
            <w:rPrChange w:id="1134" w:author="duarte miguel" w:date="2021-02-06T19:41:00Z">
              <w:rPr>
                <w:color w:val="000000"/>
                <w:sz w:val="20"/>
                <w:szCs w:val="18"/>
              </w:rPr>
            </w:rPrChange>
          </w:rPr>
          <w:t>.</w:t>
        </w:r>
        <w:r w:rsidR="0043770B" w:rsidRPr="0043770B">
          <w:rPr>
            <w:b/>
            <w:bCs/>
            <w:noProof/>
            <w:color w:val="000000"/>
            <w:sz w:val="20"/>
            <w:szCs w:val="18"/>
            <w:rPrChange w:id="1135" w:author="duarte miguel" w:date="2021-02-06T19:41:00Z">
              <w:rPr>
                <w:noProof/>
                <w:color w:val="000000"/>
                <w:sz w:val="20"/>
                <w:szCs w:val="18"/>
              </w:rPr>
            </w:rPrChange>
          </w:rPr>
          <w:t>10</w:t>
        </w:r>
      </w:ins>
      <w:del w:id="1136" w:author="duarte miguel" w:date="2021-02-06T14:23:00Z">
        <w:r w:rsidR="0009661F" w:rsidRPr="0009661F" w:rsidDel="00876030">
          <w:rPr>
            <w:color w:val="000000"/>
            <w:szCs w:val="24"/>
          </w:rPr>
          <w:delText xml:space="preserve">Figura </w:delText>
        </w:r>
        <w:r w:rsidR="0009661F" w:rsidRPr="0009661F" w:rsidDel="00876030">
          <w:rPr>
            <w:noProof/>
            <w:color w:val="000000"/>
            <w:szCs w:val="24"/>
          </w:rPr>
          <w:delText>20</w:delText>
        </w:r>
      </w:del>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ins w:id="1137" w:author="duarte miguel" w:date="2021-02-06T19:41:00Z">
        <w:r w:rsidR="0043770B" w:rsidRPr="0043770B">
          <w:rPr>
            <w:color w:val="000000"/>
            <w:szCs w:val="24"/>
            <w:rPrChange w:id="1138" w:author="duarte miguel" w:date="2021-02-06T19:41:00Z">
              <w:rPr>
                <w:color w:val="000000"/>
                <w:sz w:val="20"/>
                <w:szCs w:val="18"/>
              </w:rPr>
            </w:rPrChange>
          </w:rPr>
          <w:t xml:space="preserve">Figura </w:t>
        </w:r>
        <w:r w:rsidR="0043770B" w:rsidRPr="0043770B">
          <w:rPr>
            <w:noProof/>
            <w:color w:val="000000"/>
            <w:szCs w:val="24"/>
            <w:rPrChange w:id="1139" w:author="duarte miguel" w:date="2021-02-06T19:41:00Z">
              <w:rPr>
                <w:noProof/>
                <w:color w:val="000000"/>
                <w:sz w:val="20"/>
                <w:szCs w:val="18"/>
              </w:rPr>
            </w:rPrChange>
          </w:rPr>
          <w:t>2</w:t>
        </w:r>
        <w:r w:rsidR="0043770B" w:rsidRPr="0043770B">
          <w:rPr>
            <w:b/>
            <w:bCs/>
            <w:noProof/>
            <w:color w:val="000000"/>
            <w:sz w:val="20"/>
            <w:szCs w:val="18"/>
            <w:rPrChange w:id="1140" w:author="duarte miguel" w:date="2021-02-06T19:41:00Z">
              <w:rPr>
                <w:color w:val="000000"/>
                <w:sz w:val="20"/>
                <w:szCs w:val="18"/>
              </w:rPr>
            </w:rPrChange>
          </w:rPr>
          <w:t>.</w:t>
        </w:r>
        <w:r w:rsidR="0043770B" w:rsidRPr="0043770B">
          <w:rPr>
            <w:b/>
            <w:bCs/>
            <w:noProof/>
            <w:color w:val="000000"/>
            <w:sz w:val="20"/>
            <w:szCs w:val="18"/>
            <w:rPrChange w:id="1141" w:author="duarte miguel" w:date="2021-02-06T19:41:00Z">
              <w:rPr>
                <w:noProof/>
                <w:color w:val="000000"/>
                <w:sz w:val="20"/>
                <w:szCs w:val="18"/>
              </w:rPr>
            </w:rPrChange>
          </w:rPr>
          <w:t>10</w:t>
        </w:r>
      </w:ins>
      <w:del w:id="1142" w:author="duarte miguel" w:date="2021-02-06T14:23:00Z">
        <w:r w:rsidR="0009661F" w:rsidRPr="0009661F" w:rsidDel="00876030">
          <w:rPr>
            <w:color w:val="000000"/>
            <w:szCs w:val="24"/>
          </w:rPr>
          <w:delText xml:space="preserve">Figura </w:delText>
        </w:r>
        <w:r w:rsidR="0009661F" w:rsidRPr="0009661F" w:rsidDel="00876030">
          <w:rPr>
            <w:noProof/>
            <w:color w:val="000000"/>
            <w:szCs w:val="24"/>
          </w:rPr>
          <w:delText>20</w:delText>
        </w:r>
      </w:del>
      <w:r w:rsidR="00611863" w:rsidRPr="00611863">
        <w:rPr>
          <w:szCs w:val="24"/>
        </w:rPr>
        <w:fldChar w:fldCharType="end"/>
      </w:r>
      <w:r w:rsidR="00612743">
        <w:t xml:space="preserve">) de forma a interromper a rotação quando este encontrar a linha preta. </w:t>
      </w:r>
    </w:p>
    <w:p w14:paraId="19EEFC42" w14:textId="25F4269F" w:rsidR="00612743" w:rsidRDefault="000D4F14" w:rsidP="00612743">
      <w:pPr>
        <w:pStyle w:val="PhDCorpo"/>
        <w:ind w:firstLine="567"/>
      </w:pPr>
      <w:r w:rsidRPr="007B6C09">
        <w:rPr>
          <w:noProof/>
          <w:lang w:eastAsia="pt-PT"/>
        </w:rPr>
        <mc:AlternateContent>
          <mc:Choice Requires="wpg">
            <w:drawing>
              <wp:anchor distT="0" distB="0" distL="114300" distR="114300" simplePos="0" relativeHeight="251756544" behindDoc="0" locked="0" layoutInCell="1" allowOverlap="1" wp14:anchorId="4C5F38F6" wp14:editId="41E70724">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59">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4D8F512E" w:rsidR="00A31924" w:rsidRPr="007B6C09" w:rsidRDefault="00A31924" w:rsidP="007B6C09">
                              <w:pPr>
                                <w:pStyle w:val="Corpodetexto2"/>
                                <w:rPr>
                                  <w:rFonts w:ascii="NewsGotT" w:hAnsi="NewsGotT"/>
                                  <w:color w:val="000000"/>
                                  <w:sz w:val="20"/>
                                  <w:szCs w:val="18"/>
                                </w:rPr>
                              </w:pPr>
                              <w:bookmarkStart w:id="1143" w:name="_Ref63089541"/>
                              <w:bookmarkStart w:id="1144" w:name="_Toc63536486"/>
                              <w:r w:rsidRPr="007B6C09">
                                <w:rPr>
                                  <w:rFonts w:ascii="NewsGotT" w:hAnsi="NewsGotT"/>
                                  <w:color w:val="000000"/>
                                  <w:sz w:val="20"/>
                                  <w:szCs w:val="18"/>
                                </w:rPr>
                                <w:t xml:space="preserve">Figura </w:t>
                              </w:r>
                              <w:ins w:id="1145" w:author="duarte miguel" w:date="2021-02-06T20:55: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noProof/>
                                  <w:color w:val="000000"/>
                                  <w:sz w:val="20"/>
                                  <w:szCs w:val="18"/>
                                </w:rPr>
                                <w:t>2</w:t>
                              </w:r>
                              <w:ins w:id="1146" w:author="duarte miguel" w:date="2021-02-06T20:55: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1147" w:author="duarte miguel" w:date="2021-02-06T20:55:00Z">
                                <w:r>
                                  <w:rPr>
                                    <w:rFonts w:ascii="NewsGotT" w:hAnsi="NewsGotT"/>
                                    <w:noProof/>
                                    <w:color w:val="000000"/>
                                    <w:sz w:val="20"/>
                                    <w:szCs w:val="18"/>
                                  </w:rPr>
                                  <w:t>14</w:t>
                                </w:r>
                                <w:r>
                                  <w:rPr>
                                    <w:rFonts w:ascii="NewsGotT" w:hAnsi="NewsGotT"/>
                                    <w:color w:val="000000"/>
                                    <w:sz w:val="20"/>
                                    <w:szCs w:val="18"/>
                                  </w:rPr>
                                  <w:fldChar w:fldCharType="end"/>
                                </w:r>
                              </w:ins>
                              <w:ins w:id="1148" w:author="luis barros" w:date="2021-02-06T11:14:00Z">
                                <w:del w:id="1149" w:author="duarte miguel" w:date="2021-02-06T18:20:00Z">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STYLEREF 1 \s </w:delInstrText>
                                  </w:r>
                                </w:del>
                              </w:ins>
                              <w:del w:id="1150" w:author="duarte miguel" w:date="2021-02-06T18:20:00Z">
                                <w:r w:rsidDel="00716E13">
                                  <w:rPr>
                                    <w:rFonts w:ascii="NewsGotT" w:hAnsi="NewsGotT"/>
                                    <w:color w:val="000000"/>
                                    <w:sz w:val="20"/>
                                    <w:szCs w:val="18"/>
                                  </w:rPr>
                                  <w:fldChar w:fldCharType="separate"/>
                                </w:r>
                                <w:r w:rsidDel="00716E13">
                                  <w:rPr>
                                    <w:rFonts w:ascii="NewsGotT" w:hAnsi="NewsGotT"/>
                                    <w:b/>
                                    <w:bCs/>
                                    <w:noProof/>
                                    <w:color w:val="000000"/>
                                    <w:sz w:val="20"/>
                                    <w:szCs w:val="18"/>
                                  </w:rPr>
                                  <w:delText>Erro! Não existe nenhum texto com o estilo especificado no documento.</w:delText>
                                </w:r>
                              </w:del>
                              <w:ins w:id="1151" w:author="luis barros" w:date="2021-02-06T11:14:00Z">
                                <w:del w:id="1152" w:author="duarte miguel" w:date="2021-02-06T18:20:00Z">
                                  <w:r w:rsidDel="00716E13">
                                    <w:rPr>
                                      <w:rFonts w:ascii="NewsGotT" w:hAnsi="NewsGotT"/>
                                      <w:color w:val="000000"/>
                                      <w:sz w:val="20"/>
                                      <w:szCs w:val="18"/>
                                    </w:rPr>
                                    <w:fldChar w:fldCharType="end"/>
                                  </w:r>
                                  <w:r w:rsidDel="00716E13">
                                    <w:rPr>
                                      <w:rFonts w:ascii="NewsGotT" w:hAnsi="NewsGotT"/>
                                      <w:color w:val="000000"/>
                                      <w:sz w:val="20"/>
                                      <w:szCs w:val="18"/>
                                    </w:rPr>
                                    <w:delText>.</w:delText>
                                  </w:r>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SEQ Figura \* ARABIC \s 1 </w:delInstrText>
                                  </w:r>
                                </w:del>
                              </w:ins>
                              <w:del w:id="1153" w:author="duarte miguel" w:date="2021-02-06T18:20:00Z">
                                <w:r w:rsidDel="00716E13">
                                  <w:rPr>
                                    <w:rFonts w:ascii="NewsGotT" w:hAnsi="NewsGotT"/>
                                    <w:color w:val="000000"/>
                                    <w:sz w:val="20"/>
                                    <w:szCs w:val="18"/>
                                  </w:rPr>
                                  <w:fldChar w:fldCharType="end"/>
                                </w:r>
                              </w:del>
                              <w:del w:id="1154"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bookmarkEnd w:id="1143"/>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1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2" style="position:absolute;left:0;text-align:left;margin-left:327.9pt;margin-top:.6pt;width:117.05pt;height:116.2pt;z-index:251756544;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MoZ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CqCZrc6eAQTEEW4xZ8StwnkP3PkNt3gXwEy8df4TPnml22Wkeytipbb/fmue/NFarEasxTuzjNw/&#10;O073SnXfoOkkgMGwg7EdjGZXrzUqHeMVNSKY2GB9NZi51fUTnsAVnYIl3gictYz8YK49RljAEyrk&#10;ahXs7np6aB4NLrVO/ITr58MTt6anOtHkox5oxdM3jO98O7avILpcBTkcUQTXaQCKBys8YLBevZCn&#10;4+B1/Jfg+j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8MoZ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3"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60" o:title="" croptop="19880f" cropbottom="19397f" cropleft="20657f" cropright="20277f"/>
                </v:shape>
                <v:shape id="Caixa de texto 145" o:spid="_x0000_s1054"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4D8F512E" w:rsidR="00A31924" w:rsidRPr="007B6C09" w:rsidRDefault="00A31924" w:rsidP="007B6C09">
                        <w:pPr>
                          <w:pStyle w:val="Corpodetexto2"/>
                          <w:rPr>
                            <w:rFonts w:ascii="NewsGotT" w:hAnsi="NewsGotT"/>
                            <w:color w:val="000000"/>
                            <w:sz w:val="20"/>
                            <w:szCs w:val="18"/>
                          </w:rPr>
                        </w:pPr>
                        <w:bookmarkStart w:id="1155" w:name="_Ref63089541"/>
                        <w:bookmarkStart w:id="1156" w:name="_Toc63536486"/>
                        <w:r w:rsidRPr="007B6C09">
                          <w:rPr>
                            <w:rFonts w:ascii="NewsGotT" w:hAnsi="NewsGotT"/>
                            <w:color w:val="000000"/>
                            <w:sz w:val="20"/>
                            <w:szCs w:val="18"/>
                          </w:rPr>
                          <w:t xml:space="preserve">Figura </w:t>
                        </w:r>
                        <w:ins w:id="1157" w:author="duarte miguel" w:date="2021-02-06T20:55: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noProof/>
                            <w:color w:val="000000"/>
                            <w:sz w:val="20"/>
                            <w:szCs w:val="18"/>
                          </w:rPr>
                          <w:t>2</w:t>
                        </w:r>
                        <w:ins w:id="1158" w:author="duarte miguel" w:date="2021-02-06T20:55: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1159" w:author="duarte miguel" w:date="2021-02-06T20:55:00Z">
                          <w:r>
                            <w:rPr>
                              <w:rFonts w:ascii="NewsGotT" w:hAnsi="NewsGotT"/>
                              <w:noProof/>
                              <w:color w:val="000000"/>
                              <w:sz w:val="20"/>
                              <w:szCs w:val="18"/>
                            </w:rPr>
                            <w:t>14</w:t>
                          </w:r>
                          <w:r>
                            <w:rPr>
                              <w:rFonts w:ascii="NewsGotT" w:hAnsi="NewsGotT"/>
                              <w:color w:val="000000"/>
                              <w:sz w:val="20"/>
                              <w:szCs w:val="18"/>
                            </w:rPr>
                            <w:fldChar w:fldCharType="end"/>
                          </w:r>
                        </w:ins>
                        <w:ins w:id="1160" w:author="luis barros" w:date="2021-02-06T11:14:00Z">
                          <w:del w:id="1161" w:author="duarte miguel" w:date="2021-02-06T18:20:00Z">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STYLEREF 1 \s </w:delInstrText>
                            </w:r>
                          </w:del>
                        </w:ins>
                        <w:del w:id="1162" w:author="duarte miguel" w:date="2021-02-06T18:20:00Z">
                          <w:r w:rsidDel="00716E13">
                            <w:rPr>
                              <w:rFonts w:ascii="NewsGotT" w:hAnsi="NewsGotT"/>
                              <w:color w:val="000000"/>
                              <w:sz w:val="20"/>
                              <w:szCs w:val="18"/>
                            </w:rPr>
                            <w:fldChar w:fldCharType="separate"/>
                          </w:r>
                          <w:r w:rsidDel="00716E13">
                            <w:rPr>
                              <w:rFonts w:ascii="NewsGotT" w:hAnsi="NewsGotT"/>
                              <w:b/>
                              <w:bCs/>
                              <w:noProof/>
                              <w:color w:val="000000"/>
                              <w:sz w:val="20"/>
                              <w:szCs w:val="18"/>
                            </w:rPr>
                            <w:delText>Erro! Não existe nenhum texto com o estilo especificado no documento.</w:delText>
                          </w:r>
                        </w:del>
                        <w:ins w:id="1163" w:author="luis barros" w:date="2021-02-06T11:14:00Z">
                          <w:del w:id="1164" w:author="duarte miguel" w:date="2021-02-06T18:20:00Z">
                            <w:r w:rsidDel="00716E13">
                              <w:rPr>
                                <w:rFonts w:ascii="NewsGotT" w:hAnsi="NewsGotT"/>
                                <w:color w:val="000000"/>
                                <w:sz w:val="20"/>
                                <w:szCs w:val="18"/>
                              </w:rPr>
                              <w:fldChar w:fldCharType="end"/>
                            </w:r>
                            <w:r w:rsidDel="00716E13">
                              <w:rPr>
                                <w:rFonts w:ascii="NewsGotT" w:hAnsi="NewsGotT"/>
                                <w:color w:val="000000"/>
                                <w:sz w:val="20"/>
                                <w:szCs w:val="18"/>
                              </w:rPr>
                              <w:delText>.</w:delText>
                            </w:r>
                            <w:r w:rsidDel="00716E13">
                              <w:rPr>
                                <w:rFonts w:ascii="NewsGotT" w:hAnsi="NewsGotT"/>
                                <w:color w:val="000000"/>
                                <w:sz w:val="20"/>
                                <w:szCs w:val="18"/>
                              </w:rPr>
                              <w:fldChar w:fldCharType="begin"/>
                            </w:r>
                            <w:r w:rsidDel="00716E13">
                              <w:rPr>
                                <w:rFonts w:ascii="NewsGotT" w:hAnsi="NewsGotT"/>
                                <w:color w:val="000000"/>
                                <w:sz w:val="20"/>
                                <w:szCs w:val="18"/>
                              </w:rPr>
                              <w:delInstrText xml:space="preserve"> SEQ Figura \* ARABIC \s 1 </w:delInstrText>
                            </w:r>
                          </w:del>
                        </w:ins>
                        <w:del w:id="1165" w:author="duarte miguel" w:date="2021-02-06T18:20:00Z">
                          <w:r w:rsidDel="00716E13">
                            <w:rPr>
                              <w:rFonts w:ascii="NewsGotT" w:hAnsi="NewsGotT"/>
                              <w:color w:val="000000"/>
                              <w:sz w:val="20"/>
                              <w:szCs w:val="18"/>
                            </w:rPr>
                            <w:fldChar w:fldCharType="end"/>
                          </w:r>
                        </w:del>
                        <w:del w:id="1166"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bookmarkEnd w:id="1155"/>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1156"/>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ins w:id="1167" w:author="duarte miguel" w:date="2021-02-06T19:41:00Z">
        <w:r w:rsidR="0043770B" w:rsidRPr="0043770B">
          <w:rPr>
            <w:color w:val="000000"/>
            <w:szCs w:val="24"/>
            <w:rPrChange w:id="1168" w:author="duarte miguel" w:date="2021-02-06T19:41:00Z">
              <w:rPr>
                <w:color w:val="000000"/>
                <w:sz w:val="20"/>
                <w:szCs w:val="18"/>
              </w:rPr>
            </w:rPrChange>
          </w:rPr>
          <w:t xml:space="preserve">Figura </w:t>
        </w:r>
        <w:r w:rsidR="0043770B" w:rsidRPr="0043770B">
          <w:rPr>
            <w:noProof/>
            <w:color w:val="000000"/>
            <w:szCs w:val="24"/>
            <w:rPrChange w:id="1169" w:author="duarte miguel" w:date="2021-02-06T19:41:00Z">
              <w:rPr>
                <w:noProof/>
                <w:color w:val="000000"/>
                <w:sz w:val="20"/>
                <w:szCs w:val="18"/>
              </w:rPr>
            </w:rPrChange>
          </w:rPr>
          <w:t>2</w:t>
        </w:r>
        <w:r w:rsidR="0043770B" w:rsidRPr="0043770B">
          <w:rPr>
            <w:b/>
            <w:bCs/>
            <w:noProof/>
            <w:color w:val="000000"/>
            <w:sz w:val="20"/>
            <w:szCs w:val="18"/>
            <w:rPrChange w:id="1170" w:author="duarte miguel" w:date="2021-02-06T19:41:00Z">
              <w:rPr>
                <w:color w:val="000000"/>
                <w:sz w:val="20"/>
                <w:szCs w:val="18"/>
              </w:rPr>
            </w:rPrChange>
          </w:rPr>
          <w:t>.</w:t>
        </w:r>
        <w:r w:rsidR="0043770B" w:rsidRPr="0043770B">
          <w:rPr>
            <w:b/>
            <w:bCs/>
            <w:noProof/>
            <w:color w:val="000000"/>
            <w:sz w:val="20"/>
            <w:szCs w:val="18"/>
            <w:rPrChange w:id="1171" w:author="duarte miguel" w:date="2021-02-06T19:41:00Z">
              <w:rPr>
                <w:noProof/>
                <w:color w:val="000000"/>
                <w:sz w:val="20"/>
                <w:szCs w:val="18"/>
              </w:rPr>
            </w:rPrChange>
          </w:rPr>
          <w:t>11</w:t>
        </w:r>
      </w:ins>
      <w:del w:id="1172" w:author="duarte miguel" w:date="2021-02-06T14:23:00Z">
        <w:r w:rsidR="0009661F" w:rsidRPr="0009661F" w:rsidDel="00876030">
          <w:rPr>
            <w:color w:val="000000"/>
            <w:szCs w:val="24"/>
          </w:rPr>
          <w:delText xml:space="preserve">Figura </w:delText>
        </w:r>
        <w:r w:rsidR="0009661F" w:rsidRPr="0009661F" w:rsidDel="00876030">
          <w:rPr>
            <w:noProof/>
            <w:color w:val="000000"/>
            <w:szCs w:val="24"/>
          </w:rPr>
          <w:delText>21</w:delText>
        </w:r>
      </w:del>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2EC121D7" w14:textId="6AF9053E" w:rsidR="007B6C09" w:rsidRDefault="00B5701D" w:rsidP="00B5701D">
      <w:pPr>
        <w:pStyle w:val="PhDCorpo"/>
      </w:pPr>
      <w:r>
        <w:tab/>
      </w:r>
      <w:r w:rsidR="007B6C09">
        <w:t xml:space="preserve">Os motores são controlados por meio de um </w:t>
      </w:r>
      <w:commentRangeStart w:id="1173"/>
      <w:r w:rsidR="007B6C09" w:rsidRPr="007210C2">
        <w:rPr>
          <w:i/>
          <w:iCs/>
        </w:rPr>
        <w:t>driver</w:t>
      </w:r>
      <w:r w:rsidR="007B6C09" w:rsidRPr="007210C2">
        <w:t xml:space="preserve"> </w:t>
      </w:r>
      <w:commentRangeEnd w:id="1173"/>
      <w:r w:rsidR="00096B32">
        <w:rPr>
          <w:rStyle w:val="Refdecomentrio"/>
          <w:rFonts w:eastAsia="Times New Roman"/>
          <w:lang w:eastAsia="pt-PT"/>
        </w:rPr>
        <w:commentReference w:id="1173"/>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4E4B05" w:rsidRPr="004E4B05">
            <w:rPr>
              <w:noProof/>
            </w:rPr>
            <w:t>[3]</w:t>
          </w:r>
          <w:r w:rsidR="007210C2">
            <w:rPr>
              <w:highlight w:val="yellow"/>
            </w:rPr>
            <w:fldChar w:fldCharType="end"/>
          </w:r>
        </w:sdtContent>
      </w:sdt>
      <w:r w:rsidR="007B6C09">
        <w:t>, podendo estar parados, a rodar no sentido horário ou no sentido anti-horário</w:t>
      </w:r>
      <w:ins w:id="1174" w:author="duarte miguel" w:date="2021-02-06T15:36:00Z">
        <w:r w:rsidR="00BD1EB9">
          <w:t>.</w:t>
        </w:r>
      </w:ins>
      <w:r w:rsidR="00BD1EB9">
        <w:t xml:space="preserve"> </w:t>
      </w:r>
      <w:r w:rsidR="007B6C09">
        <w:t>Para isso, na máquina de estados existem duas saídas p</w:t>
      </w:r>
      <w:r w:rsidR="00096B32">
        <w:t>ara</w:t>
      </w:r>
      <w:r w:rsidR="007B6C09">
        <w:t xml:space="preserve"> cada motor, sendo que uma controla o movimento no sentido horário e outra no sentido anti-horário.</w:t>
      </w:r>
      <w:r w:rsidR="00096B32">
        <w:t xml:space="preserve"> </w:t>
      </w:r>
      <w:r w:rsidR="007B6C09">
        <w:t>Como o robô usa dois motores, existem quatro saídas, que quando estão ativas (ní</w:t>
      </w:r>
      <w:ins w:id="1175" w:author="duarte miguel" w:date="2021-02-06T15:36:00Z">
        <w:r w:rsidR="00BD1EB9">
          <w:t>v</w:t>
        </w:r>
      </w:ins>
      <w:r w:rsidR="007B6C09">
        <w:t>el lógico alto) despoletam as seguintes respostas:</w:t>
      </w:r>
      <w:r w:rsidR="00BD1EB9" w:rsidDel="00BD1EB9">
        <w:t xml:space="preserve"> </w:t>
      </w:r>
    </w:p>
    <w:p w14:paraId="423BF744" w14:textId="50B79C08" w:rsidR="007B6C09" w:rsidRDefault="007B6C09" w:rsidP="007B6C09">
      <w:pPr>
        <w:pStyle w:val="PhDCorpo"/>
        <w:ind w:left="993" w:hanging="426"/>
      </w:pPr>
      <w:r>
        <w:t>•</w:t>
      </w:r>
      <w:r>
        <w:tab/>
        <w:t>FWR – motor da direita roda no sentido horário</w:t>
      </w:r>
      <w:r w:rsidR="000D4F14">
        <w:t xml:space="preserve"> (</w:t>
      </w:r>
      <w:r w:rsidR="000D4F14" w:rsidRPr="000D4F14">
        <w:rPr>
          <w:i/>
          <w:iCs/>
        </w:rPr>
        <w:t>Forward</w:t>
      </w:r>
      <w:r w:rsidR="000D4F14">
        <w:t xml:space="preserve"> </w:t>
      </w:r>
      <w:r w:rsidR="000D4F14" w:rsidRPr="000D4F14">
        <w:rPr>
          <w:i/>
          <w:iCs/>
        </w:rPr>
        <w:t>Right</w:t>
      </w:r>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r w:rsidR="000D4F14" w:rsidRPr="000D4F14">
        <w:rPr>
          <w:i/>
          <w:iCs/>
        </w:rPr>
        <w:t>Forward</w:t>
      </w:r>
      <w:r w:rsidR="000D4F14">
        <w:t xml:space="preserve"> </w:t>
      </w:r>
      <w:r w:rsidR="000D4F14" w:rsidRPr="000D4F14">
        <w:rPr>
          <w:i/>
          <w:iCs/>
        </w:rPr>
        <w:t>Left</w:t>
      </w:r>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Right</w:t>
      </w:r>
      <w:r w:rsidR="000D4F14">
        <w:t>)</w:t>
      </w:r>
      <w:r>
        <w:t xml:space="preserve">; </w:t>
      </w:r>
    </w:p>
    <w:p w14:paraId="44284990" w14:textId="44BA6FBA" w:rsidR="009B4B80" w:rsidRDefault="007B6C09" w:rsidP="009B4B80">
      <w:pPr>
        <w:pStyle w:val="PhDCorpo"/>
        <w:ind w:left="993" w:hanging="426"/>
      </w:pPr>
      <w:r>
        <w:lastRenderedPageBreak/>
        <w:t>•</w:t>
      </w:r>
      <w:r>
        <w:tab/>
        <w:t>BWL – motor da esquerda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Left</w:t>
      </w:r>
      <w:r w:rsidR="000D4F14">
        <w:t>).</w:t>
      </w:r>
    </w:p>
    <w:p w14:paraId="193739E9" w14:textId="77777777" w:rsidR="00B5701D" w:rsidRDefault="00B5701D" w:rsidP="00B5701D">
      <w:pPr>
        <w:pStyle w:val="PhDCorpo"/>
        <w:keepNext/>
        <w:ind w:firstLine="567"/>
        <w:jc w:val="center"/>
      </w:pPr>
      <w:r>
        <w:rPr>
          <w:noProof/>
          <w:lang w:eastAsia="pt-PT"/>
        </w:rPr>
        <w:drawing>
          <wp:inline distT="0" distB="0" distL="0" distR="0" wp14:anchorId="363EB224" wp14:editId="5709D096">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6ED6CCE5" w:rsidR="00B5701D" w:rsidRPr="00B5701D" w:rsidRDefault="00B5701D" w:rsidP="00B5701D">
      <w:pPr>
        <w:pStyle w:val="Legenda"/>
        <w:jc w:val="center"/>
        <w:rPr>
          <w:rFonts w:ascii="NewsGotT" w:hAnsi="NewsGotT"/>
          <w:i w:val="0"/>
          <w:iCs w:val="0"/>
          <w:color w:val="000000"/>
          <w:sz w:val="20"/>
        </w:rPr>
      </w:pPr>
      <w:bookmarkStart w:id="1176" w:name="_Toc63536487"/>
      <w:r w:rsidRPr="00B5701D">
        <w:rPr>
          <w:rFonts w:ascii="NewsGotT" w:hAnsi="NewsGotT"/>
          <w:i w:val="0"/>
          <w:iCs w:val="0"/>
          <w:color w:val="000000"/>
          <w:sz w:val="20"/>
        </w:rPr>
        <w:t xml:space="preserve">Figura </w:t>
      </w:r>
      <w:ins w:id="1177" w:author="duarte miguel" w:date="2021-02-06T20:55:00Z">
        <w:r w:rsidR="00A31924">
          <w:rPr>
            <w:rFonts w:ascii="NewsGotT" w:hAnsi="NewsGotT"/>
            <w:i w:val="0"/>
            <w:iCs w:val="0"/>
            <w:color w:val="000000"/>
            <w:sz w:val="20"/>
          </w:rPr>
          <w:fldChar w:fldCharType="begin"/>
        </w:r>
        <w:r w:rsidR="00A31924">
          <w:rPr>
            <w:rFonts w:ascii="NewsGotT" w:hAnsi="NewsGotT"/>
            <w:i w:val="0"/>
            <w:iCs w:val="0"/>
            <w:color w:val="000000"/>
            <w:sz w:val="20"/>
          </w:rPr>
          <w:instrText xml:space="preserve"> STYLEREF 1 \s </w:instrText>
        </w:r>
      </w:ins>
      <w:r w:rsidR="00A31924">
        <w:rPr>
          <w:rFonts w:ascii="NewsGotT" w:hAnsi="NewsGotT"/>
          <w:i w:val="0"/>
          <w:iCs w:val="0"/>
          <w:color w:val="000000"/>
          <w:sz w:val="20"/>
        </w:rPr>
        <w:fldChar w:fldCharType="separate"/>
      </w:r>
      <w:r w:rsidR="00A31924">
        <w:rPr>
          <w:rFonts w:ascii="NewsGotT" w:hAnsi="NewsGotT"/>
          <w:i w:val="0"/>
          <w:iCs w:val="0"/>
          <w:noProof/>
          <w:color w:val="000000"/>
          <w:sz w:val="20"/>
        </w:rPr>
        <w:t>2</w:t>
      </w:r>
      <w:ins w:id="1178" w:author="duarte miguel" w:date="2021-02-06T20:55:00Z">
        <w:r w:rsidR="00A31924">
          <w:rPr>
            <w:rFonts w:ascii="NewsGotT" w:hAnsi="NewsGotT"/>
            <w:i w:val="0"/>
            <w:iCs w:val="0"/>
            <w:color w:val="000000"/>
            <w:sz w:val="20"/>
          </w:rPr>
          <w:fldChar w:fldCharType="end"/>
        </w:r>
        <w:r w:rsidR="00A31924">
          <w:rPr>
            <w:rFonts w:ascii="NewsGotT" w:hAnsi="NewsGotT"/>
            <w:i w:val="0"/>
            <w:iCs w:val="0"/>
            <w:color w:val="000000"/>
            <w:sz w:val="20"/>
          </w:rPr>
          <w:t>.</w:t>
        </w:r>
        <w:r w:rsidR="00A31924">
          <w:rPr>
            <w:rFonts w:ascii="NewsGotT" w:hAnsi="NewsGotT"/>
            <w:i w:val="0"/>
            <w:iCs w:val="0"/>
            <w:color w:val="000000"/>
            <w:sz w:val="20"/>
          </w:rPr>
          <w:fldChar w:fldCharType="begin"/>
        </w:r>
        <w:r w:rsidR="00A31924">
          <w:rPr>
            <w:rFonts w:ascii="NewsGotT" w:hAnsi="NewsGotT"/>
            <w:i w:val="0"/>
            <w:iCs w:val="0"/>
            <w:color w:val="000000"/>
            <w:sz w:val="20"/>
          </w:rPr>
          <w:instrText xml:space="preserve"> SEQ Figura \* ARABIC \s 1 </w:instrText>
        </w:r>
      </w:ins>
      <w:r w:rsidR="00A31924">
        <w:rPr>
          <w:rFonts w:ascii="NewsGotT" w:hAnsi="NewsGotT"/>
          <w:i w:val="0"/>
          <w:iCs w:val="0"/>
          <w:color w:val="000000"/>
          <w:sz w:val="20"/>
        </w:rPr>
        <w:fldChar w:fldCharType="separate"/>
      </w:r>
      <w:ins w:id="1179" w:author="duarte miguel" w:date="2021-02-06T20:55:00Z">
        <w:r w:rsidR="00A31924">
          <w:rPr>
            <w:rFonts w:ascii="NewsGotT" w:hAnsi="NewsGotT"/>
            <w:i w:val="0"/>
            <w:iCs w:val="0"/>
            <w:noProof/>
            <w:color w:val="000000"/>
            <w:sz w:val="20"/>
          </w:rPr>
          <w:t>15</w:t>
        </w:r>
        <w:r w:rsidR="00A31924">
          <w:rPr>
            <w:rFonts w:ascii="NewsGotT" w:hAnsi="NewsGotT"/>
            <w:i w:val="0"/>
            <w:iCs w:val="0"/>
            <w:color w:val="000000"/>
            <w:sz w:val="20"/>
          </w:rPr>
          <w:fldChar w:fldCharType="end"/>
        </w:r>
      </w:ins>
      <w:del w:id="1180" w:author="duarte miguel" w:date="2021-02-06T20:06:00Z">
        <w:r w:rsidR="0043770B" w:rsidDel="009507BF">
          <w:rPr>
            <w:rFonts w:ascii="NewsGotT" w:hAnsi="NewsGotT"/>
            <w:i w:val="0"/>
            <w:iCs w:val="0"/>
            <w:color w:val="000000"/>
            <w:sz w:val="20"/>
          </w:rPr>
          <w:fldChar w:fldCharType="begin"/>
        </w:r>
        <w:r w:rsidR="0043770B" w:rsidDel="009507BF">
          <w:rPr>
            <w:rFonts w:ascii="NewsGotT" w:hAnsi="NewsGotT"/>
            <w:i w:val="0"/>
            <w:iCs w:val="0"/>
            <w:color w:val="000000"/>
            <w:sz w:val="20"/>
          </w:rPr>
          <w:delInstrText xml:space="preserve"> STYLEREF 1 \s </w:delInstrText>
        </w:r>
        <w:r w:rsidR="0043770B" w:rsidDel="009507BF">
          <w:rPr>
            <w:rFonts w:ascii="NewsGotT" w:hAnsi="NewsGotT"/>
            <w:i w:val="0"/>
            <w:iCs w:val="0"/>
            <w:color w:val="000000"/>
            <w:sz w:val="20"/>
          </w:rPr>
          <w:fldChar w:fldCharType="separate"/>
        </w:r>
        <w:r w:rsidR="0043770B" w:rsidDel="009507BF">
          <w:rPr>
            <w:rFonts w:ascii="NewsGotT" w:hAnsi="NewsGotT"/>
            <w:i w:val="0"/>
            <w:iCs w:val="0"/>
            <w:noProof/>
            <w:color w:val="000000"/>
            <w:sz w:val="20"/>
          </w:rPr>
          <w:delText>2</w:delText>
        </w:r>
        <w:r w:rsidR="0043770B" w:rsidDel="009507BF">
          <w:rPr>
            <w:rFonts w:ascii="NewsGotT" w:hAnsi="NewsGotT"/>
            <w:i w:val="0"/>
            <w:iCs w:val="0"/>
            <w:color w:val="000000"/>
            <w:sz w:val="20"/>
          </w:rPr>
          <w:fldChar w:fldCharType="end"/>
        </w:r>
        <w:r w:rsidR="0043770B" w:rsidDel="009507BF">
          <w:rPr>
            <w:rFonts w:ascii="NewsGotT" w:hAnsi="NewsGotT"/>
            <w:i w:val="0"/>
            <w:iCs w:val="0"/>
            <w:color w:val="000000"/>
            <w:sz w:val="20"/>
          </w:rPr>
          <w:delText>.</w:delText>
        </w:r>
        <w:r w:rsidR="0043770B" w:rsidDel="009507BF">
          <w:rPr>
            <w:rFonts w:ascii="NewsGotT" w:hAnsi="NewsGotT"/>
            <w:i w:val="0"/>
            <w:iCs w:val="0"/>
            <w:color w:val="000000"/>
            <w:sz w:val="20"/>
          </w:rPr>
          <w:fldChar w:fldCharType="begin"/>
        </w:r>
        <w:r w:rsidR="0043770B" w:rsidDel="009507BF">
          <w:rPr>
            <w:rFonts w:ascii="NewsGotT" w:hAnsi="NewsGotT"/>
            <w:i w:val="0"/>
            <w:iCs w:val="0"/>
            <w:color w:val="000000"/>
            <w:sz w:val="20"/>
          </w:rPr>
          <w:delInstrText xml:space="preserve"> SEQ Figura \* ARABIC \s 1 </w:delInstrText>
        </w:r>
        <w:r w:rsidR="0043770B" w:rsidDel="009507BF">
          <w:rPr>
            <w:rFonts w:ascii="NewsGotT" w:hAnsi="NewsGotT"/>
            <w:i w:val="0"/>
            <w:iCs w:val="0"/>
            <w:color w:val="000000"/>
            <w:sz w:val="20"/>
          </w:rPr>
          <w:fldChar w:fldCharType="separate"/>
        </w:r>
        <w:r w:rsidR="0043770B" w:rsidDel="009507BF">
          <w:rPr>
            <w:rFonts w:ascii="NewsGotT" w:hAnsi="NewsGotT"/>
            <w:i w:val="0"/>
            <w:iCs w:val="0"/>
            <w:noProof/>
            <w:color w:val="000000"/>
            <w:sz w:val="20"/>
          </w:rPr>
          <w:delText>12</w:delText>
        </w:r>
        <w:r w:rsidR="0043770B" w:rsidDel="009507BF">
          <w:rPr>
            <w:rFonts w:ascii="NewsGotT" w:hAnsi="NewsGotT"/>
            <w:i w:val="0"/>
            <w:iCs w:val="0"/>
            <w:color w:val="000000"/>
            <w:sz w:val="20"/>
          </w:rPr>
          <w:fldChar w:fldCharType="end"/>
        </w:r>
      </w:del>
      <w:r w:rsidRPr="00B5701D">
        <w:rPr>
          <w:rFonts w:ascii="NewsGotT" w:hAnsi="NewsGotT"/>
          <w:i w:val="0"/>
          <w:iCs w:val="0"/>
          <w:color w:val="000000"/>
          <w:sz w:val="20"/>
        </w:rPr>
        <w:t xml:space="preserve"> - Diagrama da máquina de estados</w:t>
      </w:r>
      <w:bookmarkEnd w:id="1176"/>
    </w:p>
    <w:p w14:paraId="7F17004C" w14:textId="4DBE5106" w:rsidR="009B4B80" w:rsidRDefault="007B6C09" w:rsidP="009B4B80">
      <w:pPr>
        <w:pStyle w:val="PhDCorpo"/>
        <w:ind w:firstLine="567"/>
        <w:rPr>
          <w:rFonts w:ascii="Arial" w:hAnsi="Arial" w:cs="Arial"/>
          <w:noProof/>
        </w:rPr>
      </w:pPr>
      <w:r>
        <w:t xml:space="preserve">Na </w:t>
      </w:r>
      <w:r w:rsidRPr="00096B32">
        <w:rPr>
          <w:highlight w:val="red"/>
          <w:rPrChange w:id="1181" w:author="luis barros" w:date="2021-02-06T12:20:00Z">
            <w:rPr/>
          </w:rPrChange>
        </w:rPr>
        <w:t>figura seguinte</w:t>
      </w:r>
      <w:r>
        <w:t>,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5E6A3C6D"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w:t>
      </w:r>
      <w:commentRangeStart w:id="1182"/>
      <w:r>
        <w:t xml:space="preserve">construindo a </w:t>
      </w:r>
      <w:r w:rsidR="001C7790">
        <w:fldChar w:fldCharType="begin"/>
      </w:r>
      <w:r w:rsidR="001C7790">
        <w:instrText xml:space="preserve"> REF _Ref63096255 \h  \* MERGEFORMAT </w:instrText>
      </w:r>
      <w:r w:rsidR="001C7790">
        <w:fldChar w:fldCharType="separate"/>
      </w:r>
      <w:r w:rsidR="0043770B" w:rsidRPr="009507BF">
        <w:t>Tabela 2</w:t>
      </w:r>
      <w:r w:rsidR="001C7790">
        <w:fldChar w:fldCharType="end"/>
      </w:r>
      <w:r>
        <w:t>.</w:t>
      </w:r>
      <w:r w:rsidR="000D4F14" w:rsidRPr="000D4F14">
        <w:rPr>
          <w:rFonts w:ascii="Arial" w:hAnsi="Arial" w:cs="Arial"/>
          <w:noProof/>
        </w:rPr>
        <w:t xml:space="preserve"> </w:t>
      </w:r>
      <w:commentRangeEnd w:id="1182"/>
      <w:r w:rsidR="00096B32">
        <w:rPr>
          <w:rStyle w:val="Refdecomentrio"/>
          <w:rFonts w:eastAsia="Times New Roman"/>
          <w:lang w:eastAsia="pt-PT"/>
        </w:rPr>
        <w:commentReference w:id="1182"/>
      </w:r>
    </w:p>
    <w:p w14:paraId="0A050EF0" w14:textId="4413D9D5" w:rsidR="00B5701D" w:rsidRPr="00B5701D" w:rsidRDefault="00B5701D" w:rsidP="00B5701D">
      <w:pPr>
        <w:pStyle w:val="Legenda"/>
        <w:keepNext/>
        <w:jc w:val="center"/>
        <w:rPr>
          <w:rFonts w:ascii="NewsGotT" w:hAnsi="NewsGotT"/>
          <w:i w:val="0"/>
          <w:iCs w:val="0"/>
          <w:color w:val="000000"/>
          <w:sz w:val="20"/>
        </w:rPr>
      </w:pPr>
      <w:bookmarkStart w:id="1183" w:name="_Ref63096255"/>
      <w:bookmarkStart w:id="1184" w:name="_Ref63096249"/>
      <w:bookmarkStart w:id="1185" w:name="_Toc63286520"/>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43770B">
        <w:rPr>
          <w:rFonts w:ascii="NewsGotT" w:hAnsi="NewsGotT"/>
          <w:i w:val="0"/>
          <w:iCs w:val="0"/>
          <w:noProof/>
          <w:color w:val="000000"/>
          <w:sz w:val="20"/>
        </w:rPr>
        <w:t>2</w:t>
      </w:r>
      <w:r w:rsidRPr="00B5701D">
        <w:rPr>
          <w:rFonts w:ascii="NewsGotT" w:hAnsi="NewsGotT"/>
          <w:i w:val="0"/>
          <w:iCs w:val="0"/>
          <w:color w:val="000000"/>
          <w:sz w:val="20"/>
        </w:rPr>
        <w:fldChar w:fldCharType="end"/>
      </w:r>
      <w:bookmarkEnd w:id="1183"/>
      <w:r w:rsidRPr="00B5701D">
        <w:rPr>
          <w:rFonts w:ascii="NewsGotT" w:hAnsi="NewsGotT"/>
          <w:i w:val="0"/>
          <w:iCs w:val="0"/>
          <w:color w:val="000000"/>
          <w:sz w:val="20"/>
        </w:rPr>
        <w:t xml:space="preserve"> - Tabela completa para determinação da lógica completa da máquina de estados</w:t>
      </w:r>
      <w:bookmarkEnd w:id="1184"/>
      <w:bookmarkEnd w:id="1185"/>
    </w:p>
    <w:p w14:paraId="1EAC4D7D" w14:textId="5E709985" w:rsidR="009B4B80" w:rsidRDefault="00B5701D" w:rsidP="000D4F14">
      <w:pPr>
        <w:pStyle w:val="PhDCorpo"/>
        <w:ind w:firstLine="567"/>
      </w:pPr>
      <w:r>
        <w:rPr>
          <w:noProof/>
          <w:lang w:eastAsia="pt-PT"/>
        </w:rPr>
        <w:drawing>
          <wp:inline distT="0" distB="0" distL="0" distR="0" wp14:anchorId="20BE6999" wp14:editId="2E93F98A">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3E17735D"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43770B" w:rsidRPr="009507BF">
        <w:t>Tabela 2</w:t>
      </w:r>
      <w:r w:rsidR="00314D52">
        <w:fldChar w:fldCharType="end"/>
      </w:r>
    </w:p>
    <w:p w14:paraId="386DD346" w14:textId="508FBD75" w:rsidR="009B4B80" w:rsidRDefault="009B4B80" w:rsidP="009B4B80">
      <w:pPr>
        <w:pStyle w:val="PhDCorpo"/>
        <w:ind w:firstLine="567"/>
      </w:pPr>
      <w:r>
        <w:rPr>
          <w:rFonts w:ascii="Arial" w:hAnsi="Arial" w:cs="Arial"/>
          <w:noProof/>
          <w:lang w:eastAsia="pt-PT"/>
        </w:rPr>
        <w:lastRenderedPageBreak/>
        <mc:AlternateContent>
          <mc:Choice Requires="wpg">
            <w:drawing>
              <wp:anchor distT="0" distB="0" distL="114300" distR="114300" simplePos="0" relativeHeight="251760640" behindDoc="0" locked="0" layoutInCell="1" allowOverlap="1" wp14:anchorId="58B26111" wp14:editId="7DD8DDF3">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75884B73" w:rsidR="00A31924" w:rsidRPr="00E31484" w:rsidRDefault="00A31924" w:rsidP="009B4B80">
                              <w:pPr>
                                <w:pStyle w:val="Legenda"/>
                                <w:rPr>
                                  <w:rFonts w:ascii="NewsGotT" w:hAnsi="NewsGotT"/>
                                  <w:i w:val="0"/>
                                  <w:iCs w:val="0"/>
                                  <w:color w:val="auto"/>
                                  <w:sz w:val="20"/>
                                  <w:szCs w:val="20"/>
                                </w:rPr>
                              </w:pPr>
                              <w:bookmarkStart w:id="1186" w:name="_Ref63089778"/>
                              <w:bookmarkStart w:id="1187"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1186"/>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1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5" style="position:absolute;left:0;text-align:left;margin-left:70.85pt;margin-top:.85pt;width:122.05pt;height:79.95pt;z-index:251760640;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9eD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">
                <v:shape id="Caixa de texto 160" o:spid="_x0000_s1056"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75884B73" w:rsidR="00A31924" w:rsidRPr="00E31484" w:rsidRDefault="00A31924" w:rsidP="009B4B80">
                        <w:pPr>
                          <w:pStyle w:val="Legenda"/>
                          <w:rPr>
                            <w:rFonts w:ascii="NewsGotT" w:hAnsi="NewsGotT"/>
                            <w:i w:val="0"/>
                            <w:iCs w:val="0"/>
                            <w:color w:val="auto"/>
                            <w:sz w:val="20"/>
                            <w:szCs w:val="20"/>
                          </w:rPr>
                        </w:pPr>
                        <w:bookmarkStart w:id="1188" w:name="_Ref63089778"/>
                        <w:bookmarkStart w:id="1189"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1188"/>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1189"/>
                      </w:p>
                    </w:txbxContent>
                  </v:textbox>
                </v:shape>
                <v:shape id="Imagem 161" o:spid="_x0000_s1057"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4"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43770B" w:rsidRPr="009507BF">
        <w:rPr>
          <w:szCs w:val="24"/>
        </w:rPr>
        <w:t xml:space="preserve">Tabela </w:t>
      </w:r>
      <w:r w:rsidR="0043770B" w:rsidRPr="009507BF">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45EC2DC1" w:rsidR="00B5701D" w:rsidRPr="009507BF" w:rsidRDefault="009B4B80" w:rsidP="00B5701D">
      <w:pPr>
        <w:pStyle w:val="PhDCorpo"/>
        <w:keepNext/>
        <w:ind w:firstLine="567"/>
      </w:pPr>
      <w:r>
        <w:rPr>
          <w:rFonts w:ascii="Arial" w:hAnsi="Arial" w:cs="Arial"/>
          <w:noProof/>
          <w:lang w:eastAsia="pt-PT"/>
        </w:rPr>
        <mc:AlternateContent>
          <mc:Choice Requires="wpg">
            <w:drawing>
              <wp:anchor distT="0" distB="0" distL="114300" distR="114300" simplePos="0" relativeHeight="251762688" behindDoc="0" locked="0" layoutInCell="1" allowOverlap="1" wp14:anchorId="78BC2E89" wp14:editId="03C7A3AC">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20959588" w:rsidR="00A31924" w:rsidRPr="00CA1A85" w:rsidRDefault="00A31924" w:rsidP="009B4B80">
                              <w:pPr>
                                <w:pStyle w:val="Legenda"/>
                              </w:pPr>
                              <w:bookmarkStart w:id="1190" w:name="_Ref63089356"/>
                              <w:bookmarkStart w:id="1191" w:name="_Ref63089346"/>
                              <w:bookmarkStart w:id="1192"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1190"/>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1191"/>
                              <w:bookmarkEnd w:id="1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8" style="position:absolute;left:0;text-align:left;margin-left:115.15pt;margin-top:1.3pt;width:166.35pt;height:76.95pt;z-index:251762688;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B5&#10;+Er8gwMAADs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59"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6" o:title=""/>
                </v:shape>
                <v:shape id="Caixa de texto 164" o:spid="_x0000_s1060"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20959588" w:rsidR="00A31924" w:rsidRPr="00CA1A85" w:rsidRDefault="00A31924" w:rsidP="009B4B80">
                        <w:pPr>
                          <w:pStyle w:val="Legenda"/>
                        </w:pPr>
                        <w:bookmarkStart w:id="1193" w:name="_Ref63089356"/>
                        <w:bookmarkStart w:id="1194" w:name="_Ref63089346"/>
                        <w:bookmarkStart w:id="1195"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1193"/>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1194"/>
                        <w:bookmarkEnd w:id="1195"/>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43770B" w:rsidRPr="009507BF">
        <w:rPr>
          <w:szCs w:val="24"/>
        </w:rPr>
        <w:t xml:space="preserve">Tabela </w:t>
      </w:r>
      <w:r w:rsidR="0043770B" w:rsidRPr="009507BF">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xml:space="preserve">) e obteve-se os resultados apresentados </w:t>
      </w:r>
      <w:r w:rsidRPr="009507BF">
        <w:t xml:space="preserve">na </w:t>
      </w:r>
      <w:r w:rsidR="00314D52" w:rsidRPr="009507BF">
        <w:fldChar w:fldCharType="begin"/>
      </w:r>
      <w:r w:rsidR="00314D52" w:rsidRPr="009507BF">
        <w:instrText xml:space="preserve"> REF _Ref63096199 \h  \* MERGEFORMAT </w:instrText>
      </w:r>
      <w:r w:rsidR="00314D52" w:rsidRPr="009507BF">
        <w:fldChar w:fldCharType="separate"/>
      </w:r>
      <w:r w:rsidR="0043770B" w:rsidRPr="009507BF">
        <w:t>Figura 2.13</w:t>
      </w:r>
      <w:r w:rsidR="00314D52" w:rsidRPr="009507BF">
        <w:fldChar w:fldCharType="end"/>
      </w:r>
    </w:p>
    <w:p w14:paraId="1BB71B57" w14:textId="7852AB76" w:rsidR="00B5701D" w:rsidRDefault="00B5701D" w:rsidP="00B5701D">
      <w:pPr>
        <w:pStyle w:val="PhDCorpo"/>
        <w:keepNext/>
        <w:ind w:firstLine="567"/>
        <w:jc w:val="center"/>
      </w:pPr>
      <w:r>
        <w:rPr>
          <w:rFonts w:ascii="Arial" w:hAnsi="Arial" w:cs="Arial"/>
          <w:noProof/>
          <w:lang w:eastAsia="pt-PT"/>
        </w:rPr>
        <w:drawing>
          <wp:inline distT="0" distB="0" distL="0" distR="0" wp14:anchorId="485FBC37" wp14:editId="1CDEC2A5">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0AEBF266" w:rsidR="009B4B80" w:rsidRPr="00B5701D" w:rsidRDefault="00B5701D" w:rsidP="00B5701D">
      <w:pPr>
        <w:pStyle w:val="Legenda"/>
        <w:jc w:val="center"/>
        <w:rPr>
          <w:rFonts w:ascii="NewsGotT" w:hAnsi="NewsGotT"/>
          <w:i w:val="0"/>
          <w:iCs w:val="0"/>
          <w:color w:val="auto"/>
          <w:sz w:val="20"/>
          <w:szCs w:val="20"/>
        </w:rPr>
      </w:pPr>
      <w:bookmarkStart w:id="1196" w:name="_Ref63096199"/>
      <w:bookmarkStart w:id="1197" w:name="_Ref63096194"/>
      <w:bookmarkStart w:id="1198" w:name="_Toc63536488"/>
      <w:r w:rsidRPr="00B5701D">
        <w:rPr>
          <w:rFonts w:ascii="NewsGotT" w:hAnsi="NewsGotT"/>
          <w:i w:val="0"/>
          <w:iCs w:val="0"/>
          <w:color w:val="auto"/>
          <w:sz w:val="20"/>
          <w:szCs w:val="20"/>
        </w:rPr>
        <w:t xml:space="preserve">Figura </w:t>
      </w:r>
      <w:ins w:id="1199" w:author="duarte miguel" w:date="2021-02-06T20:55:00Z">
        <w:r w:rsidR="00A31924">
          <w:rPr>
            <w:rFonts w:ascii="NewsGotT" w:hAnsi="NewsGotT"/>
            <w:i w:val="0"/>
            <w:iCs w:val="0"/>
            <w:color w:val="auto"/>
            <w:sz w:val="20"/>
            <w:szCs w:val="20"/>
          </w:rPr>
          <w:fldChar w:fldCharType="begin"/>
        </w:r>
        <w:r w:rsidR="00A31924">
          <w:rPr>
            <w:rFonts w:ascii="NewsGotT" w:hAnsi="NewsGotT"/>
            <w:i w:val="0"/>
            <w:iCs w:val="0"/>
            <w:color w:val="auto"/>
            <w:sz w:val="20"/>
            <w:szCs w:val="20"/>
          </w:rPr>
          <w:instrText xml:space="preserve"> STYLEREF 1 \s </w:instrText>
        </w:r>
      </w:ins>
      <w:r w:rsidR="00A31924">
        <w:rPr>
          <w:rFonts w:ascii="NewsGotT" w:hAnsi="NewsGotT"/>
          <w:i w:val="0"/>
          <w:iCs w:val="0"/>
          <w:color w:val="auto"/>
          <w:sz w:val="20"/>
          <w:szCs w:val="20"/>
        </w:rPr>
        <w:fldChar w:fldCharType="separate"/>
      </w:r>
      <w:r w:rsidR="00A31924">
        <w:rPr>
          <w:rFonts w:ascii="NewsGotT" w:hAnsi="NewsGotT"/>
          <w:i w:val="0"/>
          <w:iCs w:val="0"/>
          <w:noProof/>
          <w:color w:val="auto"/>
          <w:sz w:val="20"/>
          <w:szCs w:val="20"/>
        </w:rPr>
        <w:t>2</w:t>
      </w:r>
      <w:ins w:id="1200" w:author="duarte miguel" w:date="2021-02-06T20:55:00Z">
        <w:r w:rsidR="00A31924">
          <w:rPr>
            <w:rFonts w:ascii="NewsGotT" w:hAnsi="NewsGotT"/>
            <w:i w:val="0"/>
            <w:iCs w:val="0"/>
            <w:color w:val="auto"/>
            <w:sz w:val="20"/>
            <w:szCs w:val="20"/>
          </w:rPr>
          <w:fldChar w:fldCharType="end"/>
        </w:r>
        <w:r w:rsidR="00A31924">
          <w:rPr>
            <w:rFonts w:ascii="NewsGotT" w:hAnsi="NewsGotT"/>
            <w:i w:val="0"/>
            <w:iCs w:val="0"/>
            <w:color w:val="auto"/>
            <w:sz w:val="20"/>
            <w:szCs w:val="20"/>
          </w:rPr>
          <w:t>.</w:t>
        </w:r>
        <w:r w:rsidR="00A31924">
          <w:rPr>
            <w:rFonts w:ascii="NewsGotT" w:hAnsi="NewsGotT"/>
            <w:i w:val="0"/>
            <w:iCs w:val="0"/>
            <w:color w:val="auto"/>
            <w:sz w:val="20"/>
            <w:szCs w:val="20"/>
          </w:rPr>
          <w:fldChar w:fldCharType="begin"/>
        </w:r>
        <w:r w:rsidR="00A31924">
          <w:rPr>
            <w:rFonts w:ascii="NewsGotT" w:hAnsi="NewsGotT"/>
            <w:i w:val="0"/>
            <w:iCs w:val="0"/>
            <w:color w:val="auto"/>
            <w:sz w:val="20"/>
            <w:szCs w:val="20"/>
          </w:rPr>
          <w:instrText xml:space="preserve"> SEQ Figura \* ARABIC \s 1 </w:instrText>
        </w:r>
      </w:ins>
      <w:r w:rsidR="00A31924">
        <w:rPr>
          <w:rFonts w:ascii="NewsGotT" w:hAnsi="NewsGotT"/>
          <w:i w:val="0"/>
          <w:iCs w:val="0"/>
          <w:color w:val="auto"/>
          <w:sz w:val="20"/>
          <w:szCs w:val="20"/>
        </w:rPr>
        <w:fldChar w:fldCharType="separate"/>
      </w:r>
      <w:ins w:id="1201" w:author="duarte miguel" w:date="2021-02-06T20:55:00Z">
        <w:r w:rsidR="00A31924">
          <w:rPr>
            <w:rFonts w:ascii="NewsGotT" w:hAnsi="NewsGotT"/>
            <w:i w:val="0"/>
            <w:iCs w:val="0"/>
            <w:noProof/>
            <w:color w:val="auto"/>
            <w:sz w:val="20"/>
            <w:szCs w:val="20"/>
          </w:rPr>
          <w:t>16</w:t>
        </w:r>
        <w:r w:rsidR="00A31924">
          <w:rPr>
            <w:rFonts w:ascii="NewsGotT" w:hAnsi="NewsGotT"/>
            <w:i w:val="0"/>
            <w:iCs w:val="0"/>
            <w:color w:val="auto"/>
            <w:sz w:val="20"/>
            <w:szCs w:val="20"/>
          </w:rPr>
          <w:fldChar w:fldCharType="end"/>
        </w:r>
      </w:ins>
      <w:del w:id="1202" w:author="duarte miguel" w:date="2021-02-06T20:06:00Z">
        <w:r w:rsidR="0043770B" w:rsidDel="009507BF">
          <w:rPr>
            <w:rFonts w:ascii="NewsGotT" w:hAnsi="NewsGotT"/>
            <w:i w:val="0"/>
            <w:iCs w:val="0"/>
            <w:color w:val="auto"/>
            <w:sz w:val="20"/>
            <w:szCs w:val="20"/>
          </w:rPr>
          <w:fldChar w:fldCharType="begin"/>
        </w:r>
        <w:r w:rsidR="0043770B" w:rsidDel="009507BF">
          <w:rPr>
            <w:rFonts w:ascii="NewsGotT" w:hAnsi="NewsGotT"/>
            <w:i w:val="0"/>
            <w:iCs w:val="0"/>
            <w:color w:val="auto"/>
            <w:sz w:val="20"/>
            <w:szCs w:val="20"/>
          </w:rPr>
          <w:delInstrText xml:space="preserve"> STYLEREF 1 \s </w:delInstrText>
        </w:r>
        <w:r w:rsidR="0043770B" w:rsidDel="009507BF">
          <w:rPr>
            <w:rFonts w:ascii="NewsGotT" w:hAnsi="NewsGotT"/>
            <w:i w:val="0"/>
            <w:iCs w:val="0"/>
            <w:color w:val="auto"/>
            <w:sz w:val="20"/>
            <w:szCs w:val="20"/>
          </w:rPr>
          <w:fldChar w:fldCharType="separate"/>
        </w:r>
        <w:r w:rsidR="0043770B" w:rsidDel="009507BF">
          <w:rPr>
            <w:rFonts w:ascii="NewsGotT" w:hAnsi="NewsGotT"/>
            <w:i w:val="0"/>
            <w:iCs w:val="0"/>
            <w:noProof/>
            <w:color w:val="auto"/>
            <w:sz w:val="20"/>
            <w:szCs w:val="20"/>
          </w:rPr>
          <w:delText>2</w:delText>
        </w:r>
        <w:r w:rsidR="0043770B" w:rsidDel="009507BF">
          <w:rPr>
            <w:rFonts w:ascii="NewsGotT" w:hAnsi="NewsGotT"/>
            <w:i w:val="0"/>
            <w:iCs w:val="0"/>
            <w:color w:val="auto"/>
            <w:sz w:val="20"/>
            <w:szCs w:val="20"/>
          </w:rPr>
          <w:fldChar w:fldCharType="end"/>
        </w:r>
        <w:r w:rsidR="0043770B" w:rsidDel="009507BF">
          <w:rPr>
            <w:rFonts w:ascii="NewsGotT" w:hAnsi="NewsGotT"/>
            <w:i w:val="0"/>
            <w:iCs w:val="0"/>
            <w:color w:val="auto"/>
            <w:sz w:val="20"/>
            <w:szCs w:val="20"/>
          </w:rPr>
          <w:delText>.</w:delText>
        </w:r>
        <w:r w:rsidR="0043770B" w:rsidDel="009507BF">
          <w:rPr>
            <w:rFonts w:ascii="NewsGotT" w:hAnsi="NewsGotT"/>
            <w:i w:val="0"/>
            <w:iCs w:val="0"/>
            <w:color w:val="auto"/>
            <w:sz w:val="20"/>
            <w:szCs w:val="20"/>
          </w:rPr>
          <w:fldChar w:fldCharType="begin"/>
        </w:r>
        <w:r w:rsidR="0043770B" w:rsidDel="009507BF">
          <w:rPr>
            <w:rFonts w:ascii="NewsGotT" w:hAnsi="NewsGotT"/>
            <w:i w:val="0"/>
            <w:iCs w:val="0"/>
            <w:color w:val="auto"/>
            <w:sz w:val="20"/>
            <w:szCs w:val="20"/>
          </w:rPr>
          <w:delInstrText xml:space="preserve"> SEQ Figura \* ARABIC \s 1 </w:delInstrText>
        </w:r>
        <w:r w:rsidR="0043770B" w:rsidDel="009507BF">
          <w:rPr>
            <w:rFonts w:ascii="NewsGotT" w:hAnsi="NewsGotT"/>
            <w:i w:val="0"/>
            <w:iCs w:val="0"/>
            <w:color w:val="auto"/>
            <w:sz w:val="20"/>
            <w:szCs w:val="20"/>
          </w:rPr>
          <w:fldChar w:fldCharType="separate"/>
        </w:r>
        <w:r w:rsidR="0043770B" w:rsidDel="009507BF">
          <w:rPr>
            <w:rFonts w:ascii="NewsGotT" w:hAnsi="NewsGotT"/>
            <w:i w:val="0"/>
            <w:iCs w:val="0"/>
            <w:noProof/>
            <w:color w:val="auto"/>
            <w:sz w:val="20"/>
            <w:szCs w:val="20"/>
          </w:rPr>
          <w:delText>13</w:delText>
        </w:r>
        <w:r w:rsidR="0043770B" w:rsidDel="009507BF">
          <w:rPr>
            <w:rFonts w:ascii="NewsGotT" w:hAnsi="NewsGotT"/>
            <w:i w:val="0"/>
            <w:iCs w:val="0"/>
            <w:color w:val="auto"/>
            <w:sz w:val="20"/>
            <w:szCs w:val="20"/>
          </w:rPr>
          <w:fldChar w:fldCharType="end"/>
        </w:r>
      </w:del>
      <w:bookmarkEnd w:id="1196"/>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1197"/>
      <w:bookmarkEnd w:id="1198"/>
    </w:p>
    <w:p w14:paraId="2DA45BB1" w14:textId="48235BEA" w:rsidR="009B4B80" w:rsidRPr="009B4B80" w:rsidRDefault="009B4B80" w:rsidP="009B4B80">
      <w:pPr>
        <w:pStyle w:val="PhDCorpo"/>
        <w:rPr>
          <w:sz w:val="8"/>
          <w:szCs w:val="6"/>
        </w:rPr>
      </w:pPr>
    </w:p>
    <w:p w14:paraId="437D8CCB" w14:textId="2EEF5972"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Karnaugh. Os resultados obtidos foram os da </w:t>
      </w:r>
      <w:r w:rsidR="00314D52">
        <w:fldChar w:fldCharType="begin"/>
      </w:r>
      <w:r w:rsidR="00314D52">
        <w:instrText xml:space="preserve"> REF _Ref63096311 \h  \* MERGEFORMAT </w:instrText>
      </w:r>
      <w:r w:rsidR="00314D52">
        <w:fldChar w:fldCharType="separate"/>
      </w:r>
      <w:r w:rsidR="0043770B" w:rsidRPr="00B5701D">
        <w:t xml:space="preserve">Figura </w:t>
      </w:r>
      <w:r w:rsidR="0043770B">
        <w:t>2</w:t>
      </w:r>
      <w:r w:rsidR="0043770B" w:rsidRPr="009507BF">
        <w:rPr>
          <w:b/>
          <w:bCs/>
          <w:i/>
          <w:iCs/>
          <w:noProof/>
          <w:sz w:val="20"/>
          <w:szCs w:val="20"/>
        </w:rPr>
        <w:t>.14</w:t>
      </w:r>
      <w:r w:rsidR="00314D52">
        <w:fldChar w:fldCharType="end"/>
      </w:r>
    </w:p>
    <w:p w14:paraId="4C7E2683" w14:textId="77777777" w:rsidR="00B5701D" w:rsidRDefault="00B5701D" w:rsidP="00B5701D">
      <w:pPr>
        <w:pStyle w:val="PhDCorpo"/>
        <w:keepNext/>
        <w:ind w:firstLine="567"/>
        <w:jc w:val="center"/>
      </w:pPr>
      <w:r>
        <w:rPr>
          <w:noProof/>
          <w:lang w:eastAsia="pt-PT"/>
        </w:rPr>
        <w:drawing>
          <wp:inline distT="0" distB="0" distL="0" distR="0" wp14:anchorId="0ED3B214" wp14:editId="28DE0085">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5D72159E" w:rsidR="009B4B80" w:rsidRPr="00B5701D" w:rsidRDefault="00B5701D" w:rsidP="009507BF">
      <w:pPr>
        <w:pStyle w:val="PhDLegendaFiguras"/>
        <w:rPr>
          <w:i/>
          <w:iCs/>
        </w:rPr>
      </w:pPr>
      <w:bookmarkStart w:id="1203" w:name="_Ref63096311"/>
      <w:bookmarkStart w:id="1204" w:name="_Ref63096306"/>
      <w:bookmarkStart w:id="1205" w:name="_Toc63536489"/>
      <w:r w:rsidRPr="00B5701D">
        <w:t xml:space="preserve">Figura </w:t>
      </w:r>
      <w:ins w:id="1206" w:author="duarte miguel" w:date="2021-02-06T20:55:00Z">
        <w:r w:rsidR="00A31924">
          <w:fldChar w:fldCharType="begin"/>
        </w:r>
        <w:r w:rsidR="00A31924">
          <w:instrText xml:space="preserve"> STYLEREF 1 \s </w:instrText>
        </w:r>
      </w:ins>
      <w:r w:rsidR="00A31924">
        <w:fldChar w:fldCharType="separate"/>
      </w:r>
      <w:r w:rsidR="00A31924">
        <w:rPr>
          <w:noProof/>
        </w:rPr>
        <w:t>2</w:t>
      </w:r>
      <w:ins w:id="1207"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208" w:author="duarte miguel" w:date="2021-02-06T20:55:00Z">
        <w:r w:rsidR="00A31924">
          <w:rPr>
            <w:noProof/>
          </w:rPr>
          <w:t>17</w:t>
        </w:r>
        <w:r w:rsidR="00A31924">
          <w:fldChar w:fldCharType="end"/>
        </w:r>
      </w:ins>
      <w:del w:id="1209"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14</w:delText>
        </w:r>
        <w:r w:rsidR="0043770B" w:rsidDel="009507BF">
          <w:fldChar w:fldCharType="end"/>
        </w:r>
      </w:del>
      <w:bookmarkEnd w:id="1203"/>
      <w:r w:rsidRPr="00B5701D">
        <w:t xml:space="preserve"> - Lógica de saída</w:t>
      </w:r>
      <w:bookmarkEnd w:id="1204"/>
      <w:bookmarkEnd w:id="1205"/>
    </w:p>
    <w:p w14:paraId="2A15DF06" w14:textId="407B5F26"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4E4B05">
            <w:rPr>
              <w:rFonts w:ascii="NewsGotT" w:hAnsi="NewsGotT" w:cs="Arial"/>
              <w:noProof/>
              <w:sz w:val="24"/>
              <w:szCs w:val="24"/>
            </w:rPr>
            <w:t xml:space="preserve"> </w:t>
          </w:r>
          <w:r w:rsidR="004E4B05" w:rsidRPr="004E4B05">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r w:rsidRPr="005A6D94">
        <w:rPr>
          <w:rFonts w:ascii="NewsGotT" w:hAnsi="NewsGotT" w:cs="Arial"/>
          <w:i/>
          <w:iCs/>
          <w:sz w:val="24"/>
          <w:szCs w:val="24"/>
        </w:rPr>
        <w:t>MultiSim</w:t>
      </w:r>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67C6BA37">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A31924" w:rsidRPr="00E82EBA" w:rsidRDefault="00A31924"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A31924" w:rsidRPr="005A6D94" w:rsidRDefault="00A31924"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69">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A31924" w:rsidRPr="005A6D94" w:rsidRDefault="00A31924"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A31924" w:rsidRPr="005A6D94" w:rsidRDefault="00A31924"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A31924" w:rsidRPr="005A6D94" w:rsidRDefault="00A31924"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A31924" w:rsidRPr="005A6D94" w:rsidRDefault="00A31924"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A31924" w:rsidRPr="005A6D94" w:rsidRDefault="00A31924"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61"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">
                <v:group id="Agrupar 198" o:spid="_x0000_s1062"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3"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4"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5"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A31924" w:rsidRPr="00E82EBA" w:rsidRDefault="00A31924" w:rsidP="00510A43">
                              <w:pPr>
                                <w:rPr>
                                  <w:sz w:val="18"/>
                                  <w:szCs w:val="18"/>
                                </w:rPr>
                              </w:pPr>
                              <w:r w:rsidRPr="00E82EBA">
                                <w:rPr>
                                  <w:sz w:val="18"/>
                                  <w:szCs w:val="18"/>
                                </w:rPr>
                                <w:t>Lógica de próximo estado</w:t>
                              </w:r>
                            </w:p>
                          </w:txbxContent>
                        </v:textbox>
                      </v:shape>
                      <v:group id="Agrupar 202" o:spid="_x0000_s1066"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7"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A31924" w:rsidRPr="005A6D94" w:rsidRDefault="00A31924" w:rsidP="00510A43">
                                <w:pPr>
                                  <w:rPr>
                                    <w:rFonts w:ascii="NewsGotT" w:hAnsi="NewsGotT"/>
                                    <w:sz w:val="18"/>
                                    <w:szCs w:val="18"/>
                                  </w:rPr>
                                </w:pPr>
                                <w:r w:rsidRPr="005A6D94">
                                  <w:rPr>
                                    <w:rFonts w:ascii="NewsGotT" w:hAnsi="NewsGotT"/>
                                    <w:sz w:val="18"/>
                                    <w:szCs w:val="18"/>
                                  </w:rPr>
                                  <w:t>Entradas</w:t>
                                </w:r>
                              </w:p>
                            </w:txbxContent>
                          </v:textbox>
                        </v:shape>
                        <v:group id="Agrupar 204" o:spid="_x0000_s1068"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69"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70"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70" o:title="" cropright="4742f"/>
                            </v:shape>
                            <v:rect id="Retângulo 209" o:spid="_x0000_s1071"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2"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3"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A31924" w:rsidRPr="005A6D94" w:rsidRDefault="00A31924"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4"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5"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6"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7"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A31924" w:rsidRPr="005A6D94" w:rsidRDefault="00A31924"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8"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A31924" w:rsidRPr="005A6D94" w:rsidRDefault="00A31924"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79"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A31924" w:rsidRPr="005A6D94" w:rsidRDefault="00A31924"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80"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81"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A31924" w:rsidRPr="005A6D94" w:rsidRDefault="00A31924"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4B4D8A36" w:rsidR="009B4B80" w:rsidRPr="00510A43" w:rsidRDefault="00510A43">
      <w:pPr>
        <w:pStyle w:val="PhDLegendaFiguras"/>
        <w:pPrChange w:id="1210" w:author="duarte miguel" w:date="2021-02-06T19:54:00Z">
          <w:pPr>
            <w:pStyle w:val="Legenda"/>
            <w:jc w:val="center"/>
          </w:pPr>
        </w:pPrChange>
      </w:pPr>
      <w:bookmarkStart w:id="1211" w:name="_Toc63536490"/>
      <w:r w:rsidRPr="00510A43">
        <w:t xml:space="preserve">Figura </w:t>
      </w:r>
      <w:ins w:id="1212" w:author="duarte miguel" w:date="2021-02-06T20:55:00Z">
        <w:r w:rsidR="00A31924">
          <w:fldChar w:fldCharType="begin"/>
        </w:r>
        <w:r w:rsidR="00A31924">
          <w:instrText xml:space="preserve"> STYLEREF 1 \s </w:instrText>
        </w:r>
      </w:ins>
      <w:r w:rsidR="00A31924">
        <w:fldChar w:fldCharType="separate"/>
      </w:r>
      <w:r w:rsidR="00A31924">
        <w:rPr>
          <w:noProof/>
        </w:rPr>
        <w:t>2</w:t>
      </w:r>
      <w:ins w:id="1213"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214" w:author="duarte miguel" w:date="2021-02-06T20:55:00Z">
        <w:r w:rsidR="00A31924">
          <w:rPr>
            <w:noProof/>
          </w:rPr>
          <w:t>18</w:t>
        </w:r>
        <w:r w:rsidR="00A31924">
          <w:fldChar w:fldCharType="end"/>
        </w:r>
      </w:ins>
      <w:del w:id="1215"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15</w:delText>
        </w:r>
        <w:r w:rsidR="0043770B" w:rsidDel="009507BF">
          <w:fldChar w:fldCharType="end"/>
        </w:r>
      </w:del>
      <w:r w:rsidRPr="00510A43">
        <w:t xml:space="preserve"> - Desenho da máquina de estados</w:t>
      </w:r>
      <w:bookmarkEnd w:id="1211"/>
    </w:p>
    <w:p w14:paraId="57E694F0" w14:textId="01CEF8F4"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43770B" w:rsidRPr="009507BF">
        <w:t>Figura 2</w:t>
      </w:r>
      <w:r w:rsidR="0043770B" w:rsidRPr="009507BF">
        <w:rPr>
          <w:b/>
          <w:bCs/>
          <w:i/>
          <w:iCs/>
          <w:noProof/>
          <w:sz w:val="20"/>
          <w:szCs w:val="20"/>
        </w:rPr>
        <w:t>.16</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rsidR="00E736CA">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lang w:eastAsia="pt-PT"/>
        </w:rPr>
        <w:drawing>
          <wp:inline distT="0" distB="0" distL="0" distR="0" wp14:anchorId="17D321D2" wp14:editId="4DE2D04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1">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198BCBE7" w:rsidR="006017A3" w:rsidRPr="006017A3" w:rsidRDefault="006017A3">
      <w:pPr>
        <w:pStyle w:val="PhDLegendaFiguras"/>
        <w:pPrChange w:id="1216" w:author="duarte miguel" w:date="2021-02-06T19:54:00Z">
          <w:pPr>
            <w:pStyle w:val="Legenda"/>
            <w:jc w:val="center"/>
          </w:pPr>
        </w:pPrChange>
      </w:pPr>
      <w:bookmarkStart w:id="1217" w:name="_Ref63096355"/>
      <w:bookmarkStart w:id="1218" w:name="_Toc63536491"/>
      <w:r w:rsidRPr="006017A3">
        <w:t xml:space="preserve">Figura </w:t>
      </w:r>
      <w:ins w:id="1219" w:author="duarte miguel" w:date="2021-02-06T20:55:00Z">
        <w:r w:rsidR="00A31924">
          <w:fldChar w:fldCharType="begin"/>
        </w:r>
        <w:r w:rsidR="00A31924">
          <w:instrText xml:space="preserve"> STYLEREF 1 \s </w:instrText>
        </w:r>
      </w:ins>
      <w:r w:rsidR="00A31924">
        <w:fldChar w:fldCharType="separate"/>
      </w:r>
      <w:r w:rsidR="00A31924">
        <w:rPr>
          <w:noProof/>
        </w:rPr>
        <w:t>2</w:t>
      </w:r>
      <w:ins w:id="1220"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221" w:author="duarte miguel" w:date="2021-02-06T20:55:00Z">
        <w:r w:rsidR="00A31924">
          <w:rPr>
            <w:noProof/>
          </w:rPr>
          <w:t>19</w:t>
        </w:r>
        <w:r w:rsidR="00A31924">
          <w:fldChar w:fldCharType="end"/>
        </w:r>
      </w:ins>
      <w:del w:id="1222"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16</w:delText>
        </w:r>
        <w:r w:rsidR="0043770B" w:rsidDel="009507BF">
          <w:fldChar w:fldCharType="end"/>
        </w:r>
      </w:del>
      <w:bookmarkEnd w:id="1217"/>
      <w:r w:rsidRPr="006017A3">
        <w:t xml:space="preserve"> - Esquema do Flip-Flop J-k</w:t>
      </w:r>
      <w:bookmarkEnd w:id="121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astável. O condensador </w:t>
      </w:r>
      <w:r w:rsidR="00E736CA">
        <w:t>C1</w:t>
      </w:r>
      <w:r>
        <w:t xml:space="preserve"> carrega até 2*V</w:t>
      </w:r>
      <w:r w:rsidR="00E736CA">
        <w:t>cc</w:t>
      </w:r>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V</w:t>
      </w:r>
      <w:r w:rsidR="00E736CA">
        <w:t>cc</w:t>
      </w:r>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lang w:eastAsia="pt-PT"/>
        </w:rPr>
        <w:lastRenderedPageBreak/>
        <w:drawing>
          <wp:inline distT="0" distB="0" distL="0" distR="0" wp14:anchorId="7D486C6F" wp14:editId="115C4C9F">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2"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0C496D5B" w:rsidR="006017A3" w:rsidRPr="006017A3" w:rsidRDefault="006017A3">
      <w:pPr>
        <w:pStyle w:val="PhDLegendaFiguras"/>
        <w:pPrChange w:id="1223" w:author="duarte miguel" w:date="2021-02-06T19:54:00Z">
          <w:pPr>
            <w:pStyle w:val="Legenda"/>
            <w:jc w:val="center"/>
          </w:pPr>
        </w:pPrChange>
      </w:pPr>
      <w:bookmarkStart w:id="1224" w:name="_Toc63536492"/>
      <w:r w:rsidRPr="006017A3">
        <w:t xml:space="preserve">Figura </w:t>
      </w:r>
      <w:ins w:id="1225" w:author="duarte miguel" w:date="2021-02-06T20:55:00Z">
        <w:r w:rsidR="00A31924">
          <w:fldChar w:fldCharType="begin"/>
        </w:r>
        <w:r w:rsidR="00A31924">
          <w:instrText xml:space="preserve"> STYLEREF 1 \s </w:instrText>
        </w:r>
      </w:ins>
      <w:r w:rsidR="00A31924">
        <w:fldChar w:fldCharType="separate"/>
      </w:r>
      <w:r w:rsidR="00A31924">
        <w:rPr>
          <w:noProof/>
        </w:rPr>
        <w:t>2</w:t>
      </w:r>
      <w:ins w:id="1226"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227" w:author="duarte miguel" w:date="2021-02-06T20:55:00Z">
        <w:r w:rsidR="00A31924">
          <w:rPr>
            <w:noProof/>
          </w:rPr>
          <w:t>20</w:t>
        </w:r>
        <w:r w:rsidR="00A31924">
          <w:fldChar w:fldCharType="end"/>
        </w:r>
      </w:ins>
      <w:del w:id="1228"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17</w:delText>
        </w:r>
        <w:r w:rsidR="0043770B" w:rsidDel="009507BF">
          <w:fldChar w:fldCharType="end"/>
        </w:r>
      </w:del>
      <w:r w:rsidRPr="006017A3">
        <w:t xml:space="preserve"> - Implementação do Oscilador</w:t>
      </w:r>
      <w:bookmarkEnd w:id="1224"/>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r w:rsidRPr="00E736CA">
        <w:rPr>
          <w:i/>
          <w:iCs/>
        </w:rPr>
        <w:t>duty</w:t>
      </w:r>
      <w:r w:rsidR="00E736CA" w:rsidRPr="00E736CA">
        <w:rPr>
          <w:i/>
          <w:iCs/>
        </w:rPr>
        <w:t xml:space="preserve"> </w:t>
      </w:r>
      <w:r w:rsidRPr="00E736CA">
        <w:rPr>
          <w:i/>
          <w:iCs/>
        </w:rPr>
        <w:t>cycle</w:t>
      </w:r>
      <w:r>
        <w:t xml:space="preserve"> de 50 %, aproximadamente.</w:t>
      </w:r>
    </w:p>
    <w:p w14:paraId="17A25EE5" w14:textId="77777777" w:rsidR="00430145" w:rsidRPr="007043BA" w:rsidRDefault="00A31924"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A31924"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A31924"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A31924"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7C3A8827" w:rsidR="00430145" w:rsidRDefault="00430145" w:rsidP="00430145">
      <w:pPr>
        <w:pStyle w:val="PhDCorpo"/>
        <w:ind w:firstLine="567"/>
      </w:pPr>
      <w:r>
        <w:rPr>
          <w:rFonts w:ascii="Arial" w:eastAsiaTheme="minorEastAsia" w:hAnsi="Arial" w:cs="Arial"/>
          <w:noProof/>
          <w:lang w:eastAsia="pt-PT"/>
        </w:rPr>
        <w:lastRenderedPageBreak/>
        <mc:AlternateContent>
          <mc:Choice Requires="wpg">
            <w:drawing>
              <wp:anchor distT="0" distB="0" distL="114300" distR="114300" simplePos="0" relativeHeight="251779072" behindDoc="0" locked="0" layoutInCell="1" allowOverlap="1" wp14:anchorId="747430D2" wp14:editId="1CF41EAB">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3"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5ED8725" w:rsidR="00A31924" w:rsidRPr="00E31484" w:rsidRDefault="00A31924">
                              <w:pPr>
                                <w:pStyle w:val="PhDLegendaFiguras"/>
                                <w:pPrChange w:id="1229" w:author="duarte miguel" w:date="2021-02-06T19:55:00Z">
                                  <w:pPr>
                                    <w:pStyle w:val="Legenda"/>
                                    <w:jc w:val="center"/>
                                  </w:pPr>
                                </w:pPrChange>
                              </w:pPr>
                              <w:bookmarkStart w:id="1230" w:name="_Ref63090188"/>
                              <w:bookmarkStart w:id="1231" w:name="_Toc63536493"/>
                              <w:r w:rsidRPr="00E31484">
                                <w:t xml:space="preserve">Figura </w:t>
                              </w:r>
                              <w:ins w:id="1232" w:author="duarte miguel" w:date="2021-02-06T20:55:00Z">
                                <w:r>
                                  <w:fldChar w:fldCharType="begin"/>
                                </w:r>
                                <w:r>
                                  <w:instrText xml:space="preserve"> STYLEREF 1 \s </w:instrText>
                                </w:r>
                              </w:ins>
                              <w:r>
                                <w:fldChar w:fldCharType="separate"/>
                              </w:r>
                              <w:r>
                                <w:rPr>
                                  <w:noProof/>
                                </w:rPr>
                                <w:t>2</w:t>
                              </w:r>
                              <w:ins w:id="1233" w:author="duarte miguel" w:date="2021-02-06T20:55:00Z">
                                <w:r>
                                  <w:fldChar w:fldCharType="end"/>
                                </w:r>
                                <w:r>
                                  <w:t>.</w:t>
                                </w:r>
                                <w:r>
                                  <w:fldChar w:fldCharType="begin"/>
                                </w:r>
                                <w:r>
                                  <w:instrText xml:space="preserve"> SEQ Figura \* ARABIC \s 1 </w:instrText>
                                </w:r>
                              </w:ins>
                              <w:r>
                                <w:fldChar w:fldCharType="separate"/>
                              </w:r>
                              <w:ins w:id="1234" w:author="duarte miguel" w:date="2021-02-06T20:55:00Z">
                                <w:r>
                                  <w:rPr>
                                    <w:noProof/>
                                  </w:rPr>
                                  <w:t>21</w:t>
                                </w:r>
                                <w:r>
                                  <w:fldChar w:fldCharType="end"/>
                                </w:r>
                              </w:ins>
                              <w:del w:id="1235" w:author="duarte miguel" w:date="2021-02-06T20:06:00Z">
                                <w:r w:rsidDel="009507BF">
                                  <w:fldChar w:fldCharType="begin"/>
                                </w:r>
                                <w:r w:rsidDel="009507BF">
                                  <w:delInstrText xml:space="preserve"> STYLEREF 1 \s </w:delInstrText>
                                </w:r>
                                <w:r w:rsidDel="009507BF">
                                  <w:fldChar w:fldCharType="separate"/>
                                </w:r>
                                <w:r w:rsidDel="009507BF">
                                  <w:rPr>
                                    <w:noProof/>
                                  </w:rPr>
                                  <w:delText>2</w:delText>
                                </w:r>
                                <w:r w:rsidDel="009507BF">
                                  <w:fldChar w:fldCharType="end"/>
                                </w:r>
                                <w:r w:rsidDel="009507BF">
                                  <w:delText>.</w:delText>
                                </w:r>
                                <w:r w:rsidDel="009507BF">
                                  <w:fldChar w:fldCharType="begin"/>
                                </w:r>
                                <w:r w:rsidDel="009507BF">
                                  <w:delInstrText xml:space="preserve"> SEQ Figura \* ARABIC \s 1 </w:delInstrText>
                                </w:r>
                                <w:r w:rsidDel="009507BF">
                                  <w:fldChar w:fldCharType="separate"/>
                                </w:r>
                                <w:r w:rsidDel="009507BF">
                                  <w:rPr>
                                    <w:noProof/>
                                  </w:rPr>
                                  <w:delText>18</w:delText>
                                </w:r>
                                <w:r w:rsidDel="009507BF">
                                  <w:fldChar w:fldCharType="end"/>
                                </w:r>
                              </w:del>
                              <w:bookmarkEnd w:id="1230"/>
                              <w:r w:rsidRPr="00E31484">
                                <w:t xml:space="preserve"> - Resposta do Oscilador de 1 kHz</w:t>
                              </w:r>
                              <w:bookmarkEnd w:id="1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2" style="position:absolute;left:0;text-align:left;margin-left:0;margin-top:23.7pt;width:313.3pt;height:158.4pt;z-index:251779072;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">
                <v:shape id="Imagem 63" o:spid="_x0000_s1083"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4" o:title="" croptop="7727f" cropbottom="1844f" cropleft="108f" cropright="1171f"/>
                </v:shape>
                <v:shape id="Caixa de texto 64" o:spid="_x0000_s1084"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5ED8725" w:rsidR="00A31924" w:rsidRPr="00E31484" w:rsidRDefault="00A31924">
                        <w:pPr>
                          <w:pStyle w:val="PhDLegendaFiguras"/>
                          <w:pPrChange w:id="1236" w:author="duarte miguel" w:date="2021-02-06T19:55:00Z">
                            <w:pPr>
                              <w:pStyle w:val="Legenda"/>
                              <w:jc w:val="center"/>
                            </w:pPr>
                          </w:pPrChange>
                        </w:pPr>
                        <w:bookmarkStart w:id="1237" w:name="_Ref63090188"/>
                        <w:bookmarkStart w:id="1238" w:name="_Toc63536493"/>
                        <w:r w:rsidRPr="00E31484">
                          <w:t xml:space="preserve">Figura </w:t>
                        </w:r>
                        <w:ins w:id="1239" w:author="duarte miguel" w:date="2021-02-06T20:55:00Z">
                          <w:r>
                            <w:fldChar w:fldCharType="begin"/>
                          </w:r>
                          <w:r>
                            <w:instrText xml:space="preserve"> STYLEREF 1 \s </w:instrText>
                          </w:r>
                        </w:ins>
                        <w:r>
                          <w:fldChar w:fldCharType="separate"/>
                        </w:r>
                        <w:r>
                          <w:rPr>
                            <w:noProof/>
                          </w:rPr>
                          <w:t>2</w:t>
                        </w:r>
                        <w:ins w:id="1240" w:author="duarte miguel" w:date="2021-02-06T20:55:00Z">
                          <w:r>
                            <w:fldChar w:fldCharType="end"/>
                          </w:r>
                          <w:r>
                            <w:t>.</w:t>
                          </w:r>
                          <w:r>
                            <w:fldChar w:fldCharType="begin"/>
                          </w:r>
                          <w:r>
                            <w:instrText xml:space="preserve"> SEQ Figura \* ARABIC \s 1 </w:instrText>
                          </w:r>
                        </w:ins>
                        <w:r>
                          <w:fldChar w:fldCharType="separate"/>
                        </w:r>
                        <w:ins w:id="1241" w:author="duarte miguel" w:date="2021-02-06T20:55:00Z">
                          <w:r>
                            <w:rPr>
                              <w:noProof/>
                            </w:rPr>
                            <w:t>21</w:t>
                          </w:r>
                          <w:r>
                            <w:fldChar w:fldCharType="end"/>
                          </w:r>
                        </w:ins>
                        <w:del w:id="1242" w:author="duarte miguel" w:date="2021-02-06T20:06:00Z">
                          <w:r w:rsidDel="009507BF">
                            <w:fldChar w:fldCharType="begin"/>
                          </w:r>
                          <w:r w:rsidDel="009507BF">
                            <w:delInstrText xml:space="preserve"> STYLEREF 1 \s </w:delInstrText>
                          </w:r>
                          <w:r w:rsidDel="009507BF">
                            <w:fldChar w:fldCharType="separate"/>
                          </w:r>
                          <w:r w:rsidDel="009507BF">
                            <w:rPr>
                              <w:noProof/>
                            </w:rPr>
                            <w:delText>2</w:delText>
                          </w:r>
                          <w:r w:rsidDel="009507BF">
                            <w:fldChar w:fldCharType="end"/>
                          </w:r>
                          <w:r w:rsidDel="009507BF">
                            <w:delText>.</w:delText>
                          </w:r>
                          <w:r w:rsidDel="009507BF">
                            <w:fldChar w:fldCharType="begin"/>
                          </w:r>
                          <w:r w:rsidDel="009507BF">
                            <w:delInstrText xml:space="preserve"> SEQ Figura \* ARABIC \s 1 </w:delInstrText>
                          </w:r>
                          <w:r w:rsidDel="009507BF">
                            <w:fldChar w:fldCharType="separate"/>
                          </w:r>
                          <w:r w:rsidDel="009507BF">
                            <w:rPr>
                              <w:noProof/>
                            </w:rPr>
                            <w:delText>18</w:delText>
                          </w:r>
                          <w:r w:rsidDel="009507BF">
                            <w:fldChar w:fldCharType="end"/>
                          </w:r>
                        </w:del>
                        <w:bookmarkEnd w:id="1237"/>
                        <w:r w:rsidRPr="00E31484">
                          <w:t xml:space="preserve"> - Resposta do Oscilador de 1 kHz</w:t>
                        </w:r>
                        <w:bookmarkEnd w:id="1238"/>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43770B" w:rsidRPr="009507BF">
        <w:rPr>
          <w:szCs w:val="24"/>
        </w:rPr>
        <w:t xml:space="preserve">Figura </w:t>
      </w:r>
      <w:r w:rsidR="0043770B" w:rsidRPr="009507BF">
        <w:rPr>
          <w:noProof/>
          <w:szCs w:val="24"/>
        </w:rPr>
        <w:t>2</w:t>
      </w:r>
      <w:r w:rsidR="0043770B" w:rsidRPr="009507BF">
        <w:rPr>
          <w:b/>
          <w:bCs/>
          <w:noProof/>
          <w:sz w:val="20"/>
          <w:szCs w:val="20"/>
        </w:rPr>
        <w:t>.18</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w:t>
      </w:r>
      <w:r w:rsidRPr="009507BF">
        <w:rPr>
          <w:i/>
        </w:rPr>
        <w:t>Clear</w:t>
      </w:r>
      <w:r>
        <w:t xml:space="preserve">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lang w:eastAsia="pt-PT"/>
        </w:rPr>
        <mc:AlternateContent>
          <mc:Choice Requires="wpg">
            <w:drawing>
              <wp:anchor distT="0" distB="0" distL="114300" distR="114300" simplePos="0" relativeHeight="251783168" behindDoc="0" locked="0" layoutInCell="1" allowOverlap="1" wp14:anchorId="1D0F6869" wp14:editId="5C4954B8">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1CD9DBE8" w:rsidR="00A31924" w:rsidRPr="00E31484" w:rsidRDefault="00A31924">
                                <w:pPr>
                                  <w:pStyle w:val="PhDLegendaFiguras"/>
                                  <w:rPr>
                                    <w:rFonts w:cs="Arial"/>
                                    <w:noProof/>
                                  </w:rPr>
                                  <w:pPrChange w:id="1243" w:author="duarte miguel" w:date="2021-02-06T19:55:00Z">
                                    <w:pPr>
                                      <w:pStyle w:val="Legenda"/>
                                      <w:jc w:val="center"/>
                                    </w:pPr>
                                  </w:pPrChange>
                                </w:pPr>
                                <w:bookmarkStart w:id="1244" w:name="_Toc63536494"/>
                                <w:r w:rsidRPr="00E31484">
                                  <w:t xml:space="preserve">Figura </w:t>
                                </w:r>
                                <w:ins w:id="1245" w:author="duarte miguel" w:date="2021-02-06T20:55:00Z">
                                  <w:r>
                                    <w:fldChar w:fldCharType="begin"/>
                                  </w:r>
                                  <w:r>
                                    <w:instrText xml:space="preserve"> STYLEREF 1 \s </w:instrText>
                                  </w:r>
                                </w:ins>
                                <w:r>
                                  <w:fldChar w:fldCharType="separate"/>
                                </w:r>
                                <w:r>
                                  <w:rPr>
                                    <w:noProof/>
                                  </w:rPr>
                                  <w:t>2</w:t>
                                </w:r>
                                <w:ins w:id="1246" w:author="duarte miguel" w:date="2021-02-06T20:55:00Z">
                                  <w:r>
                                    <w:fldChar w:fldCharType="end"/>
                                  </w:r>
                                  <w:r>
                                    <w:t>.</w:t>
                                  </w:r>
                                  <w:r>
                                    <w:fldChar w:fldCharType="begin"/>
                                  </w:r>
                                  <w:r>
                                    <w:instrText xml:space="preserve"> SEQ Figura \* ARABIC \s 1 </w:instrText>
                                  </w:r>
                                </w:ins>
                                <w:r>
                                  <w:fldChar w:fldCharType="separate"/>
                                </w:r>
                                <w:ins w:id="1247" w:author="duarte miguel" w:date="2021-02-06T20:55:00Z">
                                  <w:r>
                                    <w:rPr>
                                      <w:noProof/>
                                    </w:rPr>
                                    <w:t>22</w:t>
                                  </w:r>
                                  <w:r>
                                    <w:fldChar w:fldCharType="end"/>
                                  </w:r>
                                </w:ins>
                                <w:ins w:id="1248" w:author="luis barros" w:date="2021-02-06T11:14:00Z">
                                  <w:del w:id="1249" w:author="duarte miguel" w:date="2021-02-06T18:20:00Z">
                                    <w:r w:rsidDel="00716E13">
                                      <w:fldChar w:fldCharType="begin"/>
                                    </w:r>
                                    <w:r w:rsidDel="00716E13">
                                      <w:delInstrText xml:space="preserve"> STYLEREF 1 \s </w:delInstrText>
                                    </w:r>
                                  </w:del>
                                </w:ins>
                                <w:del w:id="1250" w:author="duarte miguel" w:date="2021-02-06T18:20:00Z">
                                  <w:r w:rsidDel="00716E13">
                                    <w:fldChar w:fldCharType="separate"/>
                                  </w:r>
                                  <w:r w:rsidDel="00716E13">
                                    <w:rPr>
                                      <w:b/>
                                      <w:noProof/>
                                    </w:rPr>
                                    <w:delText>Erro! Não existe nenhum texto com o estilo especificado no documento.</w:delText>
                                  </w:r>
                                </w:del>
                                <w:ins w:id="1251" w:author="luis barros" w:date="2021-02-06T11:14:00Z">
                                  <w:del w:id="1252" w:author="duarte miguel" w:date="2021-02-06T18:20:00Z">
                                    <w:r w:rsidDel="00716E13">
                                      <w:fldChar w:fldCharType="end"/>
                                    </w:r>
                                    <w:r w:rsidDel="00716E13">
                                      <w:delText>.</w:delText>
                                    </w:r>
                                    <w:r w:rsidDel="00716E13">
                                      <w:fldChar w:fldCharType="begin"/>
                                    </w:r>
                                    <w:r w:rsidDel="00716E13">
                                      <w:delInstrText xml:space="preserve"> SEQ Figura \* ARABIC \s 1 </w:delInstrText>
                                    </w:r>
                                  </w:del>
                                </w:ins>
                                <w:del w:id="1253" w:author="duarte miguel" w:date="2021-02-06T18:20:00Z">
                                  <w:r w:rsidDel="00716E13">
                                    <w:fldChar w:fldCharType="end"/>
                                  </w:r>
                                </w:del>
                                <w:del w:id="1254" w:author="luis barros" w:date="2021-02-06T11:05:00Z">
                                  <w:r w:rsidRPr="00E31484" w:rsidDel="00325688">
                                    <w:fldChar w:fldCharType="begin"/>
                                  </w:r>
                                  <w:r w:rsidRPr="00E31484" w:rsidDel="00325688">
                                    <w:delInstrText xml:space="preserve"> SEQ Figura \* ARABIC </w:delInstrText>
                                  </w:r>
                                  <w:r w:rsidRPr="00E31484" w:rsidDel="00325688">
                                    <w:fldChar w:fldCharType="separate"/>
                                  </w:r>
                                  <w:r w:rsidDel="00325688">
                                    <w:rPr>
                                      <w:noProof/>
                                    </w:rPr>
                                    <w:delText>29</w:delText>
                                  </w:r>
                                  <w:r w:rsidRPr="00E31484" w:rsidDel="00325688">
                                    <w:rPr>
                                      <w:noProof/>
                                    </w:rPr>
                                    <w:fldChar w:fldCharType="end"/>
                                  </w:r>
                                </w:del>
                                <w:r w:rsidRPr="00E31484">
                                  <w:t xml:space="preserve"> - Circuito RC de reset </w:t>
                                </w:r>
                                <w:r>
                                  <w:t xml:space="preserve"> </w:t>
                                </w:r>
                                <w:r w:rsidRPr="00E31484">
                                  <w:t>e a sua resposta no tempo.</w:t>
                                </w:r>
                                <w:bookmarkEnd w:id="1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5" style="position:absolute;left:0;text-align:left;margin-left:74.35pt;margin-top:70.5pt;width:324.3pt;height:2in;z-index:251783168;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qR38g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">
                <v:group id="Agrupar 241" o:spid="_x0000_s1086"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7"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1CD9DBE8" w:rsidR="00A31924" w:rsidRPr="00E31484" w:rsidRDefault="00A31924">
                          <w:pPr>
                            <w:pStyle w:val="PhDLegendaFiguras"/>
                            <w:rPr>
                              <w:rFonts w:cs="Arial"/>
                              <w:noProof/>
                            </w:rPr>
                            <w:pPrChange w:id="1255" w:author="duarte miguel" w:date="2021-02-06T19:55:00Z">
                              <w:pPr>
                                <w:pStyle w:val="Legenda"/>
                                <w:jc w:val="center"/>
                              </w:pPr>
                            </w:pPrChange>
                          </w:pPr>
                          <w:bookmarkStart w:id="1256" w:name="_Toc63536494"/>
                          <w:r w:rsidRPr="00E31484">
                            <w:t xml:space="preserve">Figura </w:t>
                          </w:r>
                          <w:ins w:id="1257" w:author="duarte miguel" w:date="2021-02-06T20:55:00Z">
                            <w:r>
                              <w:fldChar w:fldCharType="begin"/>
                            </w:r>
                            <w:r>
                              <w:instrText xml:space="preserve"> STYLEREF 1 \s </w:instrText>
                            </w:r>
                          </w:ins>
                          <w:r>
                            <w:fldChar w:fldCharType="separate"/>
                          </w:r>
                          <w:r>
                            <w:rPr>
                              <w:noProof/>
                            </w:rPr>
                            <w:t>2</w:t>
                          </w:r>
                          <w:ins w:id="1258" w:author="duarte miguel" w:date="2021-02-06T20:55:00Z">
                            <w:r>
                              <w:fldChar w:fldCharType="end"/>
                            </w:r>
                            <w:r>
                              <w:t>.</w:t>
                            </w:r>
                            <w:r>
                              <w:fldChar w:fldCharType="begin"/>
                            </w:r>
                            <w:r>
                              <w:instrText xml:space="preserve"> SEQ Figura \* ARABIC \s 1 </w:instrText>
                            </w:r>
                          </w:ins>
                          <w:r>
                            <w:fldChar w:fldCharType="separate"/>
                          </w:r>
                          <w:ins w:id="1259" w:author="duarte miguel" w:date="2021-02-06T20:55:00Z">
                            <w:r>
                              <w:rPr>
                                <w:noProof/>
                              </w:rPr>
                              <w:t>22</w:t>
                            </w:r>
                            <w:r>
                              <w:fldChar w:fldCharType="end"/>
                            </w:r>
                          </w:ins>
                          <w:ins w:id="1260" w:author="luis barros" w:date="2021-02-06T11:14:00Z">
                            <w:del w:id="1261" w:author="duarte miguel" w:date="2021-02-06T18:20:00Z">
                              <w:r w:rsidDel="00716E13">
                                <w:fldChar w:fldCharType="begin"/>
                              </w:r>
                              <w:r w:rsidDel="00716E13">
                                <w:delInstrText xml:space="preserve"> STYLEREF 1 \s </w:delInstrText>
                              </w:r>
                            </w:del>
                          </w:ins>
                          <w:del w:id="1262" w:author="duarte miguel" w:date="2021-02-06T18:20:00Z">
                            <w:r w:rsidDel="00716E13">
                              <w:fldChar w:fldCharType="separate"/>
                            </w:r>
                            <w:r w:rsidDel="00716E13">
                              <w:rPr>
                                <w:b/>
                                <w:noProof/>
                              </w:rPr>
                              <w:delText>Erro! Não existe nenhum texto com o estilo especificado no documento.</w:delText>
                            </w:r>
                          </w:del>
                          <w:ins w:id="1263" w:author="luis barros" w:date="2021-02-06T11:14:00Z">
                            <w:del w:id="1264" w:author="duarte miguel" w:date="2021-02-06T18:20:00Z">
                              <w:r w:rsidDel="00716E13">
                                <w:fldChar w:fldCharType="end"/>
                              </w:r>
                              <w:r w:rsidDel="00716E13">
                                <w:delText>.</w:delText>
                              </w:r>
                              <w:r w:rsidDel="00716E13">
                                <w:fldChar w:fldCharType="begin"/>
                              </w:r>
                              <w:r w:rsidDel="00716E13">
                                <w:delInstrText xml:space="preserve"> SEQ Figura \* ARABIC \s 1 </w:delInstrText>
                              </w:r>
                            </w:del>
                          </w:ins>
                          <w:del w:id="1265" w:author="duarte miguel" w:date="2021-02-06T18:20:00Z">
                            <w:r w:rsidDel="00716E13">
                              <w:fldChar w:fldCharType="end"/>
                            </w:r>
                          </w:del>
                          <w:del w:id="1266" w:author="luis barros" w:date="2021-02-06T11:05:00Z">
                            <w:r w:rsidRPr="00E31484" w:rsidDel="00325688">
                              <w:fldChar w:fldCharType="begin"/>
                            </w:r>
                            <w:r w:rsidRPr="00E31484" w:rsidDel="00325688">
                              <w:delInstrText xml:space="preserve"> SEQ Figura \* ARABIC </w:delInstrText>
                            </w:r>
                            <w:r w:rsidRPr="00E31484" w:rsidDel="00325688">
                              <w:fldChar w:fldCharType="separate"/>
                            </w:r>
                            <w:r w:rsidDel="00325688">
                              <w:rPr>
                                <w:noProof/>
                              </w:rPr>
                              <w:delText>29</w:delText>
                            </w:r>
                            <w:r w:rsidRPr="00E31484" w:rsidDel="00325688">
                              <w:rPr>
                                <w:noProof/>
                              </w:rPr>
                              <w:fldChar w:fldCharType="end"/>
                            </w:r>
                          </w:del>
                          <w:r w:rsidRPr="00E31484">
                            <w:t xml:space="preserve"> - Circuito RC de reset </w:t>
                          </w:r>
                          <w:r>
                            <w:t xml:space="preserve"> </w:t>
                          </w:r>
                          <w:r w:rsidRPr="00E31484">
                            <w:t>e a sua resposta no tempo.</w:t>
                          </w:r>
                          <w:bookmarkEnd w:id="1256"/>
                        </w:p>
                      </w:txbxContent>
                    </v:textbox>
                  </v:shape>
                  <v:shape id="Imagem 243" o:spid="_x0000_s1088"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7" o:title=""/>
                  </v:shape>
                </v:group>
                <v:shape id="Imagem 244" o:spid="_x0000_s1089"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8"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xml:space="preserve">, tal como mostra a </w:t>
      </w:r>
      <w:commentRangeStart w:id="1267"/>
      <w:r>
        <w:t>figura 10.</w:t>
      </w:r>
      <w:commentRangeEnd w:id="1267"/>
      <w:r w:rsidR="00096B32">
        <w:rPr>
          <w:rStyle w:val="Refdecomentrio"/>
          <w:rFonts w:eastAsia="Times New Roman"/>
          <w:lang w:eastAsia="pt-PT"/>
        </w:rPr>
        <w:commentReference w:id="1267"/>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r w:rsidRPr="00E736CA">
        <w:rPr>
          <w:i/>
          <w:iCs/>
        </w:rPr>
        <w:t>reset</w:t>
      </w:r>
      <w:r>
        <w:t xml:space="preserve"> estará a nível lógico alto durante o resto do tempo de funcionamento, não provocando um </w:t>
      </w:r>
      <w:r w:rsidRPr="00E736CA">
        <w:rPr>
          <w:i/>
          <w:iCs/>
        </w:rPr>
        <w:t>reset</w:t>
      </w:r>
      <w:r>
        <w:t xml:space="preserve"> indesejado. </w:t>
      </w:r>
    </w:p>
    <w:p w14:paraId="4D1BBCAD" w14:textId="77777777" w:rsidR="00430145" w:rsidRDefault="00430145" w:rsidP="00430145">
      <w:pPr>
        <w:pStyle w:val="PhDCorpo"/>
        <w:ind w:firstLine="567"/>
      </w:pPr>
    </w:p>
    <w:p w14:paraId="1E97EADE" w14:textId="12DB01B8"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De forma a garantir que a mudança de nível lógico se faça sem oscilações, torna-se necessário implementar um circuito de </w:t>
      </w:r>
      <w:r w:rsidRPr="00E736CA">
        <w:rPr>
          <w:i/>
          <w:iCs/>
        </w:rPr>
        <w:t>debounce</w:t>
      </w:r>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43770B" w:rsidRPr="009507BF">
        <w:t>Figura 2</w:t>
      </w:r>
      <w:r w:rsidR="0043770B" w:rsidRPr="009507BF">
        <w:rPr>
          <w:b/>
          <w:bCs/>
          <w:i/>
          <w:iCs/>
          <w:noProof/>
          <w:sz w:val="20"/>
          <w:szCs w:val="20"/>
        </w:rPr>
        <w:t>.20</w:t>
      </w:r>
      <w:r w:rsidR="00314D52" w:rsidRPr="00314D52">
        <w:fldChar w:fldCharType="end"/>
      </w:r>
    </w:p>
    <w:p w14:paraId="293E2E2A" w14:textId="77777777" w:rsidR="009803DB" w:rsidRDefault="009803DB" w:rsidP="009803DB">
      <w:pPr>
        <w:pStyle w:val="PhDCorpo"/>
        <w:keepNext/>
        <w:ind w:firstLine="567"/>
        <w:jc w:val="center"/>
      </w:pPr>
      <w:commentRangeStart w:id="1268"/>
      <w:r>
        <w:rPr>
          <w:noProof/>
          <w:lang w:eastAsia="pt-PT"/>
        </w:rPr>
        <w:drawing>
          <wp:inline distT="0" distB="0" distL="0" distR="0" wp14:anchorId="09426116" wp14:editId="04440571">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79"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commentRangeEnd w:id="1268"/>
      <w:r w:rsidR="00096B32">
        <w:rPr>
          <w:rStyle w:val="Refdecomentrio"/>
          <w:rFonts w:eastAsia="Times New Roman"/>
          <w:lang w:eastAsia="pt-PT"/>
        </w:rPr>
        <w:commentReference w:id="1268"/>
      </w:r>
    </w:p>
    <w:p w14:paraId="5B56381B" w14:textId="2CA6CB7C" w:rsidR="00E736CA" w:rsidRPr="009803DB" w:rsidRDefault="009803DB">
      <w:pPr>
        <w:pStyle w:val="PhDLegendaFiguras"/>
        <w:pPrChange w:id="1269" w:author="duarte miguel" w:date="2021-02-06T19:55:00Z">
          <w:pPr>
            <w:pStyle w:val="Legenda"/>
            <w:jc w:val="center"/>
          </w:pPr>
        </w:pPrChange>
      </w:pPr>
      <w:bookmarkStart w:id="1270" w:name="_Ref63096407"/>
      <w:bookmarkStart w:id="1271" w:name="_Toc63536495"/>
      <w:r w:rsidRPr="009803DB">
        <w:t xml:space="preserve">Figura </w:t>
      </w:r>
      <w:ins w:id="1272" w:author="duarte miguel" w:date="2021-02-06T20:55:00Z">
        <w:r w:rsidR="00A31924">
          <w:fldChar w:fldCharType="begin"/>
        </w:r>
        <w:r w:rsidR="00A31924">
          <w:instrText xml:space="preserve"> STYLEREF 1 \s </w:instrText>
        </w:r>
      </w:ins>
      <w:r w:rsidR="00A31924">
        <w:fldChar w:fldCharType="separate"/>
      </w:r>
      <w:r w:rsidR="00A31924">
        <w:rPr>
          <w:noProof/>
        </w:rPr>
        <w:t>2</w:t>
      </w:r>
      <w:ins w:id="1273"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274" w:author="duarte miguel" w:date="2021-02-06T20:55:00Z">
        <w:r w:rsidR="00A31924">
          <w:rPr>
            <w:noProof/>
          </w:rPr>
          <w:t>23</w:t>
        </w:r>
        <w:r w:rsidR="00A31924">
          <w:fldChar w:fldCharType="end"/>
        </w:r>
      </w:ins>
      <w:del w:id="1275"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2</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20</w:delText>
        </w:r>
        <w:r w:rsidR="0043770B" w:rsidDel="009507BF">
          <w:fldChar w:fldCharType="end"/>
        </w:r>
      </w:del>
      <w:bookmarkEnd w:id="1270"/>
      <w:r w:rsidRPr="009803DB">
        <w:t xml:space="preserve"> - Circuito de debounce do botão de pressão (quando premido)</w:t>
      </w:r>
      <w:bookmarkEnd w:id="1271"/>
    </w:p>
    <w:p w14:paraId="05CD82D8" w14:textId="2DFED88B" w:rsidR="00430145" w:rsidRDefault="00430145" w:rsidP="00430145">
      <w:pPr>
        <w:pStyle w:val="PhDCorpo"/>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4E4B05">
            <w:rPr>
              <w:noProof/>
            </w:rPr>
            <w:t xml:space="preserve"> </w:t>
          </w:r>
          <w:r w:rsidR="004E4B05" w:rsidRPr="004E4B05">
            <w:rPr>
              <w:noProof/>
            </w:rPr>
            <w:t>[6]</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80"/>
          <w:headerReference w:type="first" r:id="rId81"/>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9507BF">
      <w:pPr>
        <w:pStyle w:val="Ttulo1"/>
      </w:pPr>
      <w:r w:rsidRPr="00EB7B87">
        <w:lastRenderedPageBreak/>
        <w:br/>
      </w:r>
      <w:r w:rsidRPr="00EB7B87">
        <w:br/>
      </w:r>
      <w:bookmarkStart w:id="1276" w:name="_Toc63535817"/>
      <w:bookmarkStart w:id="1277" w:name="_Toc63536394"/>
      <w:r w:rsidR="00ED26D7">
        <w:t>Simulação dos circuitos eletrónicos</w:t>
      </w:r>
      <w:bookmarkEnd w:id="1276"/>
      <w:bookmarkEnd w:id="1277"/>
    </w:p>
    <w:p w14:paraId="477BA304" w14:textId="6266733A" w:rsidR="008A43C9" w:rsidRDefault="00C60AA5" w:rsidP="009507BF">
      <w:pPr>
        <w:pStyle w:val="PhDCabealho2"/>
      </w:pPr>
      <w:bookmarkStart w:id="1278" w:name="_Toc63535818"/>
      <w:bookmarkStart w:id="1279" w:name="_Toc63536395"/>
      <w:commentRangeStart w:id="1280"/>
      <w:r>
        <w:t>Controlo dos motores</w:t>
      </w:r>
      <w:commentRangeEnd w:id="1280"/>
      <w:r w:rsidR="00096B32">
        <w:rPr>
          <w:rStyle w:val="Refdecomentrio"/>
          <w:b w:val="0"/>
          <w:bCs w:val="0"/>
          <w:kern w:val="0"/>
        </w:rPr>
        <w:commentReference w:id="1280"/>
      </w:r>
      <w:bookmarkEnd w:id="1278"/>
      <w:bookmarkEnd w:id="1279"/>
    </w:p>
    <w:p w14:paraId="6CDF0E83" w14:textId="073BDF2E" w:rsidR="00DC24D0" w:rsidRDefault="00CF544F" w:rsidP="00DC24D0">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38784" behindDoc="1" locked="0" layoutInCell="1" allowOverlap="1" wp14:anchorId="662D0132" wp14:editId="4091776C">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4C444687" w:rsidR="00A31924" w:rsidRPr="00CF544F" w:rsidRDefault="00A31924">
                            <w:pPr>
                              <w:pStyle w:val="PhDLegendaFiguras"/>
                              <w:rPr>
                                <w:noProof/>
                              </w:rPr>
                              <w:pPrChange w:id="1281" w:author="duarte miguel" w:date="2021-02-06T19:55:00Z">
                                <w:pPr>
                                  <w:pStyle w:val="Legenda"/>
                                  <w:jc w:val="center"/>
                                </w:pPr>
                              </w:pPrChange>
                            </w:pPr>
                            <w:bookmarkStart w:id="1282" w:name="_Toc63536496"/>
                            <w:r w:rsidRPr="00CF544F">
                              <w:rPr>
                                <w:noProof/>
                              </w:rPr>
                              <w:t xml:space="preserve">Figura </w:t>
                            </w:r>
                            <w:ins w:id="1283" w:author="duarte miguel" w:date="2021-02-06T20:55:00Z">
                              <w:r>
                                <w:rPr>
                                  <w:noProof/>
                                </w:rPr>
                                <w:fldChar w:fldCharType="begin"/>
                              </w:r>
                              <w:r>
                                <w:rPr>
                                  <w:noProof/>
                                </w:rPr>
                                <w:instrText xml:space="preserve"> STYLEREF 1 \s </w:instrText>
                              </w:r>
                            </w:ins>
                            <w:r>
                              <w:rPr>
                                <w:noProof/>
                              </w:rPr>
                              <w:fldChar w:fldCharType="separate"/>
                            </w:r>
                            <w:r>
                              <w:rPr>
                                <w:noProof/>
                              </w:rPr>
                              <w:t>3</w:t>
                            </w:r>
                            <w:ins w:id="1284"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285" w:author="duarte miguel" w:date="2021-02-06T20:55:00Z">
                              <w:r>
                                <w:rPr>
                                  <w:noProof/>
                                </w:rPr>
                                <w:t>1</w:t>
                              </w:r>
                              <w:r>
                                <w:rPr>
                                  <w:noProof/>
                                </w:rPr>
                                <w:fldChar w:fldCharType="end"/>
                              </w:r>
                            </w:ins>
                            <w:del w:id="1286"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1</w:delText>
                              </w:r>
                              <w:r w:rsidDel="009507BF">
                                <w:rPr>
                                  <w:noProof/>
                                </w:rPr>
                                <w:fldChar w:fldCharType="end"/>
                              </w:r>
                            </w:del>
                            <w:r>
                              <w:rPr>
                                <w:noProof/>
                              </w:rPr>
                              <w:t xml:space="preserve"> </w:t>
                            </w:r>
                            <w:r w:rsidRPr="00CF544F">
                              <w:rPr>
                                <w:noProof/>
                              </w:rPr>
                              <w:t xml:space="preserve">- Circuito gerador </w:t>
                            </w:r>
                            <w:r w:rsidRPr="00DB54A3">
                              <w:rPr>
                                <w:noProof/>
                              </w:rPr>
                              <w:t>PWM</w:t>
                            </w:r>
                            <w:r w:rsidRPr="00CF544F">
                              <w:rPr>
                                <w:noProof/>
                              </w:rPr>
                              <w:t xml:space="preserve"> com entrada de 0</w:t>
                            </w:r>
                            <w:r>
                              <w:rPr>
                                <w:noProof/>
                              </w:rPr>
                              <w:t xml:space="preserve"> </w:t>
                            </w:r>
                            <w:r w:rsidRPr="00CF544F">
                              <w:rPr>
                                <w:noProof/>
                              </w:rPr>
                              <w:t>V</w:t>
                            </w:r>
                            <w:bookmarkEnd w:id="1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90" type="#_x0000_t202" style="position:absolute;left:0;text-align:left;margin-left:0;margin-top:265.75pt;width:453.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3cVFAzMCAABtBAAADgAAAAAAAAAAAAAA&#10;AAAuAgAAZHJzL2Uyb0RvYy54bWxQSwECLQAUAAYACAAAACEAHXk1c+AAAAAIAQAADwAAAAAAAAAA&#10;AAAAAACNBAAAZHJzL2Rvd25yZXYueG1sUEsFBgAAAAAEAAQA8wAAAJoFAAAAAA==&#10;" stroked="f">
                <v:textbox style="mso-fit-shape-to-text:t" inset="0,0,0,0">
                  <w:txbxContent>
                    <w:p w14:paraId="41EA289E" w14:textId="4C444687" w:rsidR="00A31924" w:rsidRPr="00CF544F" w:rsidRDefault="00A31924">
                      <w:pPr>
                        <w:pStyle w:val="PhDLegendaFiguras"/>
                        <w:rPr>
                          <w:noProof/>
                        </w:rPr>
                        <w:pPrChange w:id="1287" w:author="duarte miguel" w:date="2021-02-06T19:55:00Z">
                          <w:pPr>
                            <w:pStyle w:val="Legenda"/>
                            <w:jc w:val="center"/>
                          </w:pPr>
                        </w:pPrChange>
                      </w:pPr>
                      <w:bookmarkStart w:id="1288" w:name="_Toc63536496"/>
                      <w:r w:rsidRPr="00CF544F">
                        <w:rPr>
                          <w:noProof/>
                        </w:rPr>
                        <w:t xml:space="preserve">Figura </w:t>
                      </w:r>
                      <w:ins w:id="1289" w:author="duarte miguel" w:date="2021-02-06T20:55:00Z">
                        <w:r>
                          <w:rPr>
                            <w:noProof/>
                          </w:rPr>
                          <w:fldChar w:fldCharType="begin"/>
                        </w:r>
                        <w:r>
                          <w:rPr>
                            <w:noProof/>
                          </w:rPr>
                          <w:instrText xml:space="preserve"> STYLEREF 1 \s </w:instrText>
                        </w:r>
                      </w:ins>
                      <w:r>
                        <w:rPr>
                          <w:noProof/>
                        </w:rPr>
                        <w:fldChar w:fldCharType="separate"/>
                      </w:r>
                      <w:r>
                        <w:rPr>
                          <w:noProof/>
                        </w:rPr>
                        <w:t>3</w:t>
                      </w:r>
                      <w:ins w:id="1290"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291" w:author="duarte miguel" w:date="2021-02-06T20:55:00Z">
                        <w:r>
                          <w:rPr>
                            <w:noProof/>
                          </w:rPr>
                          <w:t>1</w:t>
                        </w:r>
                        <w:r>
                          <w:rPr>
                            <w:noProof/>
                          </w:rPr>
                          <w:fldChar w:fldCharType="end"/>
                        </w:r>
                      </w:ins>
                      <w:del w:id="1292"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1</w:delText>
                        </w:r>
                        <w:r w:rsidDel="009507BF">
                          <w:rPr>
                            <w:noProof/>
                          </w:rPr>
                          <w:fldChar w:fldCharType="end"/>
                        </w:r>
                      </w:del>
                      <w:r>
                        <w:rPr>
                          <w:noProof/>
                        </w:rPr>
                        <w:t xml:space="preserve"> </w:t>
                      </w:r>
                      <w:r w:rsidRPr="00CF544F">
                        <w:rPr>
                          <w:noProof/>
                        </w:rPr>
                        <w:t xml:space="preserve">- Circuito gerador </w:t>
                      </w:r>
                      <w:r w:rsidRPr="00DB54A3">
                        <w:rPr>
                          <w:noProof/>
                        </w:rPr>
                        <w:t>PWM</w:t>
                      </w:r>
                      <w:r w:rsidRPr="00CF544F">
                        <w:rPr>
                          <w:noProof/>
                        </w:rPr>
                        <w:t xml:space="preserve"> com entrada de 0</w:t>
                      </w:r>
                      <w:r>
                        <w:rPr>
                          <w:noProof/>
                        </w:rPr>
                        <w:t xml:space="preserve"> </w:t>
                      </w:r>
                      <w:r w:rsidRPr="00CF544F">
                        <w:rPr>
                          <w:noProof/>
                        </w:rPr>
                        <w:t>V</w:t>
                      </w:r>
                      <w:bookmarkEnd w:id="1288"/>
                    </w:p>
                  </w:txbxContent>
                </v:textbox>
                <w10:wrap type="tight"/>
              </v:shape>
            </w:pict>
          </mc:Fallback>
        </mc:AlternateContent>
      </w:r>
      <w:r>
        <w:rPr>
          <w:noProof/>
          <w:lang w:eastAsia="pt-PT"/>
        </w:rPr>
        <w:drawing>
          <wp:anchor distT="0" distB="0" distL="114300" distR="114300" simplePos="0" relativeHeight="251636736" behindDoc="1" locked="0" layoutInCell="1" allowOverlap="1" wp14:anchorId="649584CF" wp14:editId="279F4CFE">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w:t>
      </w:r>
      <w:commentRangeStart w:id="1293"/>
      <w:r w:rsidR="005B0F9D">
        <w:t xml:space="preserve">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commentRangeEnd w:id="1293"/>
      <w:r w:rsidR="006A5C4D">
        <w:rPr>
          <w:rStyle w:val="Refdecomentrio"/>
          <w:rFonts w:eastAsia="Times New Roman"/>
          <w:lang w:eastAsia="pt-PT"/>
        </w:rPr>
        <w:commentReference w:id="1293"/>
      </w:r>
    </w:p>
    <w:p w14:paraId="7CE37754" w14:textId="37C51ED6" w:rsidR="00DC24D0" w:rsidRDefault="00DC24D0" w:rsidP="00DC24D0">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50048" behindDoc="1" locked="0" layoutInCell="1" allowOverlap="1" wp14:anchorId="04E613B4" wp14:editId="25596F30">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47698B71" w:rsidR="00A31924" w:rsidRPr="00DC24D0" w:rsidRDefault="00A31924">
                            <w:pPr>
                              <w:pStyle w:val="PhDLegendaFiguras"/>
                              <w:rPr>
                                <w:noProof/>
                              </w:rPr>
                              <w:pPrChange w:id="1294" w:author="duarte miguel" w:date="2021-02-06T19:55:00Z">
                                <w:pPr>
                                  <w:pStyle w:val="Legenda"/>
                                  <w:jc w:val="center"/>
                                </w:pPr>
                              </w:pPrChange>
                            </w:pPr>
                            <w:bookmarkStart w:id="1295" w:name="_Toc63536497"/>
                            <w:r w:rsidRPr="00DC24D0">
                              <w:rPr>
                                <w:noProof/>
                              </w:rPr>
                              <w:t xml:space="preserve">Figura </w:t>
                            </w:r>
                            <w:ins w:id="1296" w:author="duarte miguel" w:date="2021-02-06T20:55:00Z">
                              <w:r>
                                <w:rPr>
                                  <w:noProof/>
                                </w:rPr>
                                <w:fldChar w:fldCharType="begin"/>
                              </w:r>
                              <w:r>
                                <w:rPr>
                                  <w:noProof/>
                                </w:rPr>
                                <w:instrText xml:space="preserve"> STYLEREF 1 \s </w:instrText>
                              </w:r>
                            </w:ins>
                            <w:r>
                              <w:rPr>
                                <w:noProof/>
                              </w:rPr>
                              <w:fldChar w:fldCharType="separate"/>
                            </w:r>
                            <w:r>
                              <w:rPr>
                                <w:noProof/>
                              </w:rPr>
                              <w:t>3</w:t>
                            </w:r>
                            <w:ins w:id="1297"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298" w:author="duarte miguel" w:date="2021-02-06T20:55:00Z">
                              <w:r>
                                <w:rPr>
                                  <w:noProof/>
                                </w:rPr>
                                <w:t>2</w:t>
                              </w:r>
                              <w:r>
                                <w:rPr>
                                  <w:noProof/>
                                </w:rPr>
                                <w:fldChar w:fldCharType="end"/>
                              </w:r>
                            </w:ins>
                            <w:del w:id="1299"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2</w:delText>
                              </w:r>
                              <w:r w:rsidDel="009507BF">
                                <w:rPr>
                                  <w:noProof/>
                                </w:rPr>
                                <w:fldChar w:fldCharType="end"/>
                              </w:r>
                            </w:del>
                            <w:r w:rsidRPr="00DC24D0">
                              <w:rPr>
                                <w:noProof/>
                              </w:rPr>
                              <w:t xml:space="preserve"> - Circuito gerador </w:t>
                            </w:r>
                            <w:r w:rsidRPr="00DB54A3">
                              <w:rPr>
                                <w:noProof/>
                              </w:rPr>
                              <w:t>PWM</w:t>
                            </w:r>
                            <w:r w:rsidRPr="00DC24D0">
                              <w:rPr>
                                <w:noProof/>
                              </w:rPr>
                              <w:t xml:space="preserve"> com entrada de 2,1</w:t>
                            </w:r>
                            <w:r>
                              <w:rPr>
                                <w:noProof/>
                              </w:rPr>
                              <w:t xml:space="preserve"> </w:t>
                            </w:r>
                            <w:r w:rsidRPr="00DC24D0">
                              <w:rPr>
                                <w:noProof/>
                              </w:rPr>
                              <w:t>V</w:t>
                            </w:r>
                            <w:bookmarkEnd w:id="1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91" type="#_x0000_t202" style="position:absolute;left:0;text-align:left;margin-left:0;margin-top:421.3pt;width:453.5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UB4qMTMCAABtBAAADgAAAAAAAAAAAAAA&#10;AAAuAgAAZHJzL2Uyb0RvYy54bWxQSwECLQAUAAYACAAAACEAabiisOAAAAAIAQAADwAAAAAAAAAA&#10;AAAAAACNBAAAZHJzL2Rvd25yZXYueG1sUEsFBgAAAAAEAAQA8wAAAJoFAAAAAA==&#10;" stroked="f">
                <v:textbox style="mso-fit-shape-to-text:t" inset="0,0,0,0">
                  <w:txbxContent>
                    <w:p w14:paraId="3C15D0A7" w14:textId="47698B71" w:rsidR="00A31924" w:rsidRPr="00DC24D0" w:rsidRDefault="00A31924">
                      <w:pPr>
                        <w:pStyle w:val="PhDLegendaFiguras"/>
                        <w:rPr>
                          <w:noProof/>
                        </w:rPr>
                        <w:pPrChange w:id="1300" w:author="duarte miguel" w:date="2021-02-06T19:55:00Z">
                          <w:pPr>
                            <w:pStyle w:val="Legenda"/>
                            <w:jc w:val="center"/>
                          </w:pPr>
                        </w:pPrChange>
                      </w:pPr>
                      <w:bookmarkStart w:id="1301" w:name="_Toc63536497"/>
                      <w:r w:rsidRPr="00DC24D0">
                        <w:rPr>
                          <w:noProof/>
                        </w:rPr>
                        <w:t xml:space="preserve">Figura </w:t>
                      </w:r>
                      <w:ins w:id="1302" w:author="duarte miguel" w:date="2021-02-06T20:55:00Z">
                        <w:r>
                          <w:rPr>
                            <w:noProof/>
                          </w:rPr>
                          <w:fldChar w:fldCharType="begin"/>
                        </w:r>
                        <w:r>
                          <w:rPr>
                            <w:noProof/>
                          </w:rPr>
                          <w:instrText xml:space="preserve"> STYLEREF 1 \s </w:instrText>
                        </w:r>
                      </w:ins>
                      <w:r>
                        <w:rPr>
                          <w:noProof/>
                        </w:rPr>
                        <w:fldChar w:fldCharType="separate"/>
                      </w:r>
                      <w:r>
                        <w:rPr>
                          <w:noProof/>
                        </w:rPr>
                        <w:t>3</w:t>
                      </w:r>
                      <w:ins w:id="1303"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04" w:author="duarte miguel" w:date="2021-02-06T20:55:00Z">
                        <w:r>
                          <w:rPr>
                            <w:noProof/>
                          </w:rPr>
                          <w:t>2</w:t>
                        </w:r>
                        <w:r>
                          <w:rPr>
                            <w:noProof/>
                          </w:rPr>
                          <w:fldChar w:fldCharType="end"/>
                        </w:r>
                      </w:ins>
                      <w:del w:id="1305"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2</w:delText>
                        </w:r>
                        <w:r w:rsidDel="009507BF">
                          <w:rPr>
                            <w:noProof/>
                          </w:rPr>
                          <w:fldChar w:fldCharType="end"/>
                        </w:r>
                      </w:del>
                      <w:r w:rsidRPr="00DC24D0">
                        <w:rPr>
                          <w:noProof/>
                        </w:rPr>
                        <w:t xml:space="preserve"> - Circuito gerador </w:t>
                      </w:r>
                      <w:r w:rsidRPr="00DB54A3">
                        <w:rPr>
                          <w:noProof/>
                        </w:rPr>
                        <w:t>PWM</w:t>
                      </w:r>
                      <w:r w:rsidRPr="00DC24D0">
                        <w:rPr>
                          <w:noProof/>
                        </w:rPr>
                        <w:t xml:space="preserve"> com entrada de 2,1</w:t>
                      </w:r>
                      <w:r>
                        <w:rPr>
                          <w:noProof/>
                        </w:rPr>
                        <w:t xml:space="preserve"> </w:t>
                      </w:r>
                      <w:r w:rsidRPr="00DC24D0">
                        <w:rPr>
                          <w:noProof/>
                        </w:rPr>
                        <w:t>V</w:t>
                      </w:r>
                      <w:bookmarkEnd w:id="1301"/>
                    </w:p>
                  </w:txbxContent>
                </v:textbox>
                <w10:wrap type="tight" anchorx="margin"/>
              </v:shape>
            </w:pict>
          </mc:Fallback>
        </mc:AlternateContent>
      </w:r>
      <w:r>
        <w:rPr>
          <w:noProof/>
          <w:lang w:eastAsia="pt-PT"/>
        </w:rPr>
        <w:drawing>
          <wp:anchor distT="0" distB="0" distL="114300" distR="114300" simplePos="0" relativeHeight="251648000" behindDoc="1" locked="0" layoutInCell="1" allowOverlap="1" wp14:anchorId="6EE2075F" wp14:editId="730B3FC7">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lang w:eastAsia="pt-PT"/>
        </w:rPr>
        <w:lastRenderedPageBreak/>
        <mc:AlternateContent>
          <mc:Choice Requires="wps">
            <w:drawing>
              <wp:anchor distT="0" distB="0" distL="114300" distR="114300" simplePos="0" relativeHeight="251653120" behindDoc="1" locked="0" layoutInCell="1" allowOverlap="1" wp14:anchorId="623CB001" wp14:editId="119AB01B">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26DACBF3" w:rsidR="00A31924" w:rsidRPr="0005378C" w:rsidRDefault="00A31924">
                            <w:pPr>
                              <w:pStyle w:val="PhDLegendaFiguras"/>
                              <w:rPr>
                                <w:noProof/>
                              </w:rPr>
                              <w:pPrChange w:id="1306" w:author="duarte miguel" w:date="2021-02-06T19:55:00Z">
                                <w:pPr>
                                  <w:pStyle w:val="Legenda"/>
                                  <w:jc w:val="center"/>
                                </w:pPr>
                              </w:pPrChange>
                            </w:pPr>
                            <w:bookmarkStart w:id="1307" w:name="_Toc63536498"/>
                            <w:r w:rsidRPr="0005378C">
                              <w:rPr>
                                <w:noProof/>
                              </w:rPr>
                              <w:t xml:space="preserve">Figura </w:t>
                            </w:r>
                            <w:ins w:id="1308" w:author="duarte miguel" w:date="2021-02-06T20:55:00Z">
                              <w:r>
                                <w:rPr>
                                  <w:noProof/>
                                </w:rPr>
                                <w:fldChar w:fldCharType="begin"/>
                              </w:r>
                              <w:r>
                                <w:rPr>
                                  <w:noProof/>
                                </w:rPr>
                                <w:instrText xml:space="preserve"> STYLEREF 1 \s </w:instrText>
                              </w:r>
                            </w:ins>
                            <w:r>
                              <w:rPr>
                                <w:noProof/>
                              </w:rPr>
                              <w:fldChar w:fldCharType="separate"/>
                            </w:r>
                            <w:r>
                              <w:rPr>
                                <w:noProof/>
                              </w:rPr>
                              <w:t>3</w:t>
                            </w:r>
                            <w:ins w:id="1309"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10" w:author="duarte miguel" w:date="2021-02-06T20:55:00Z">
                              <w:r>
                                <w:rPr>
                                  <w:noProof/>
                                </w:rPr>
                                <w:t>3</w:t>
                              </w:r>
                              <w:r>
                                <w:rPr>
                                  <w:noProof/>
                                </w:rPr>
                                <w:fldChar w:fldCharType="end"/>
                              </w:r>
                            </w:ins>
                            <w:del w:id="1311"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3</w:delText>
                              </w:r>
                              <w:r w:rsidDel="009507BF">
                                <w:rPr>
                                  <w:noProof/>
                                </w:rPr>
                                <w:fldChar w:fldCharType="end"/>
                              </w:r>
                            </w:del>
                            <w:r w:rsidRPr="0005378C">
                              <w:rPr>
                                <w:noProof/>
                              </w:rPr>
                              <w:t xml:space="preserve"> - </w:t>
                            </w:r>
                            <w:r w:rsidRPr="00DC24D0">
                              <w:rPr>
                                <w:noProof/>
                              </w:rPr>
                              <w:t xml:space="preserve">Circuito gerador </w:t>
                            </w:r>
                            <w:r w:rsidRPr="00DB54A3">
                              <w:rPr>
                                <w:noProof/>
                              </w:rPr>
                              <w:t>PWM</w:t>
                            </w:r>
                            <w:r w:rsidRPr="00DC24D0">
                              <w:rPr>
                                <w:noProof/>
                              </w:rPr>
                              <w:t xml:space="preserve"> com entrada de </w:t>
                            </w:r>
                            <w:r>
                              <w:rPr>
                                <w:noProof/>
                              </w:rPr>
                              <w:t xml:space="preserve">3,6 </w:t>
                            </w:r>
                            <w:r w:rsidRPr="00DC24D0">
                              <w:rPr>
                                <w:noProof/>
                              </w:rPr>
                              <w:t>V</w:t>
                            </w:r>
                            <w:bookmarkEnd w:id="1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2" type="#_x0000_t202" style="position:absolute;left:0;text-align:left;margin-left:0;margin-top:184.5pt;width:453.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sANA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" stroked="f">
                <v:textbox style="mso-fit-shape-to-text:t" inset="0,0,0,0">
                  <w:txbxContent>
                    <w:p w14:paraId="1B2ED9C6" w14:textId="26DACBF3" w:rsidR="00A31924" w:rsidRPr="0005378C" w:rsidRDefault="00A31924">
                      <w:pPr>
                        <w:pStyle w:val="PhDLegendaFiguras"/>
                        <w:rPr>
                          <w:noProof/>
                        </w:rPr>
                        <w:pPrChange w:id="1312" w:author="duarte miguel" w:date="2021-02-06T19:55:00Z">
                          <w:pPr>
                            <w:pStyle w:val="Legenda"/>
                            <w:jc w:val="center"/>
                          </w:pPr>
                        </w:pPrChange>
                      </w:pPr>
                      <w:bookmarkStart w:id="1313" w:name="_Toc63536498"/>
                      <w:r w:rsidRPr="0005378C">
                        <w:rPr>
                          <w:noProof/>
                        </w:rPr>
                        <w:t xml:space="preserve">Figura </w:t>
                      </w:r>
                      <w:ins w:id="1314" w:author="duarte miguel" w:date="2021-02-06T20:55:00Z">
                        <w:r>
                          <w:rPr>
                            <w:noProof/>
                          </w:rPr>
                          <w:fldChar w:fldCharType="begin"/>
                        </w:r>
                        <w:r>
                          <w:rPr>
                            <w:noProof/>
                          </w:rPr>
                          <w:instrText xml:space="preserve"> STYLEREF 1 \s </w:instrText>
                        </w:r>
                      </w:ins>
                      <w:r>
                        <w:rPr>
                          <w:noProof/>
                        </w:rPr>
                        <w:fldChar w:fldCharType="separate"/>
                      </w:r>
                      <w:r>
                        <w:rPr>
                          <w:noProof/>
                        </w:rPr>
                        <w:t>3</w:t>
                      </w:r>
                      <w:ins w:id="1315"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16" w:author="duarte miguel" w:date="2021-02-06T20:55:00Z">
                        <w:r>
                          <w:rPr>
                            <w:noProof/>
                          </w:rPr>
                          <w:t>3</w:t>
                        </w:r>
                        <w:r>
                          <w:rPr>
                            <w:noProof/>
                          </w:rPr>
                          <w:fldChar w:fldCharType="end"/>
                        </w:r>
                      </w:ins>
                      <w:del w:id="1317"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3</w:delText>
                        </w:r>
                        <w:r w:rsidDel="009507BF">
                          <w:rPr>
                            <w:noProof/>
                          </w:rPr>
                          <w:fldChar w:fldCharType="end"/>
                        </w:r>
                      </w:del>
                      <w:r w:rsidRPr="0005378C">
                        <w:rPr>
                          <w:noProof/>
                        </w:rPr>
                        <w:t xml:space="preserve"> - </w:t>
                      </w:r>
                      <w:r w:rsidRPr="00DC24D0">
                        <w:rPr>
                          <w:noProof/>
                        </w:rPr>
                        <w:t xml:space="preserve">Circuito gerador </w:t>
                      </w:r>
                      <w:r w:rsidRPr="00DB54A3">
                        <w:rPr>
                          <w:noProof/>
                        </w:rPr>
                        <w:t>PWM</w:t>
                      </w:r>
                      <w:r w:rsidRPr="00DC24D0">
                        <w:rPr>
                          <w:noProof/>
                        </w:rPr>
                        <w:t xml:space="preserve"> com entrada de </w:t>
                      </w:r>
                      <w:r>
                        <w:rPr>
                          <w:noProof/>
                        </w:rPr>
                        <w:t xml:space="preserve">3,6 </w:t>
                      </w:r>
                      <w:r w:rsidRPr="00DC24D0">
                        <w:rPr>
                          <w:noProof/>
                        </w:rPr>
                        <w:t>V</w:t>
                      </w:r>
                      <w:bookmarkEnd w:id="1313"/>
                    </w:p>
                  </w:txbxContent>
                </v:textbox>
                <w10:wrap type="tight"/>
              </v:shape>
            </w:pict>
          </mc:Fallback>
        </mc:AlternateContent>
      </w:r>
      <w:r>
        <w:rPr>
          <w:noProof/>
          <w:lang w:eastAsia="pt-PT"/>
        </w:rPr>
        <w:drawing>
          <wp:anchor distT="0" distB="0" distL="114300" distR="114300" simplePos="0" relativeHeight="251651072" behindDoc="1" locked="0" layoutInCell="1" allowOverlap="1" wp14:anchorId="3B090A3F" wp14:editId="7662A431">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commentRangeStart w:id="1318"/>
      <w:r>
        <w:rPr>
          <w:noProof/>
          <w:lang w:eastAsia="pt-PT"/>
        </w:rPr>
        <mc:AlternateContent>
          <mc:Choice Requires="wps">
            <w:drawing>
              <wp:anchor distT="0" distB="0" distL="114300" distR="114300" simplePos="0" relativeHeight="251656192" behindDoc="1" locked="0" layoutInCell="1" allowOverlap="1" wp14:anchorId="1ECE74A6" wp14:editId="4141E855">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2B40C986" w:rsidR="00A31924" w:rsidRPr="0010146A" w:rsidRDefault="00A31924">
                            <w:pPr>
                              <w:pStyle w:val="PhDLegendaFiguras"/>
                              <w:rPr>
                                <w:noProof/>
                              </w:rPr>
                              <w:pPrChange w:id="1319" w:author="duarte miguel" w:date="2021-02-06T19:55:00Z">
                                <w:pPr>
                                  <w:pStyle w:val="Legenda"/>
                                  <w:jc w:val="center"/>
                                </w:pPr>
                              </w:pPrChange>
                            </w:pPr>
                            <w:bookmarkStart w:id="1320" w:name="_Toc63536499"/>
                            <w:r w:rsidRPr="0010146A">
                              <w:rPr>
                                <w:noProof/>
                              </w:rPr>
                              <w:t xml:space="preserve">Figura </w:t>
                            </w:r>
                            <w:ins w:id="1321" w:author="duarte miguel" w:date="2021-02-06T20:55:00Z">
                              <w:r>
                                <w:rPr>
                                  <w:noProof/>
                                </w:rPr>
                                <w:fldChar w:fldCharType="begin"/>
                              </w:r>
                              <w:r>
                                <w:rPr>
                                  <w:noProof/>
                                </w:rPr>
                                <w:instrText xml:space="preserve"> STYLEREF 1 \s </w:instrText>
                              </w:r>
                            </w:ins>
                            <w:r>
                              <w:rPr>
                                <w:noProof/>
                              </w:rPr>
                              <w:fldChar w:fldCharType="separate"/>
                            </w:r>
                            <w:r>
                              <w:rPr>
                                <w:noProof/>
                              </w:rPr>
                              <w:t>3</w:t>
                            </w:r>
                            <w:ins w:id="1322"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23" w:author="duarte miguel" w:date="2021-02-06T20:55:00Z">
                              <w:r>
                                <w:rPr>
                                  <w:noProof/>
                                </w:rPr>
                                <w:t>4</w:t>
                              </w:r>
                              <w:r>
                                <w:rPr>
                                  <w:noProof/>
                                </w:rPr>
                                <w:fldChar w:fldCharType="end"/>
                              </w:r>
                            </w:ins>
                            <w:del w:id="1324"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4</w:delText>
                              </w:r>
                              <w:r w:rsidDel="009507BF">
                                <w:rPr>
                                  <w:noProof/>
                                </w:rPr>
                                <w:fldChar w:fldCharType="end"/>
                              </w:r>
                            </w:del>
                            <w:r w:rsidRPr="0010146A">
                              <w:rPr>
                                <w:noProof/>
                              </w:rPr>
                              <w:t xml:space="preserve"> - Circuito gerador da tensão de comparação com ambas as entradas a 0</w:t>
                            </w:r>
                            <w:r>
                              <w:rPr>
                                <w:noProof/>
                              </w:rPr>
                              <w:t xml:space="preserve"> </w:t>
                            </w:r>
                            <w:r w:rsidRPr="0010146A">
                              <w:rPr>
                                <w:noProof/>
                              </w:rPr>
                              <w:t>V</w:t>
                            </w:r>
                            <w:bookmarkEnd w:id="1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3" type="#_x0000_t202" style="position:absolute;left:0;text-align:left;margin-left:402.35pt;margin-top:311.3pt;width:453.5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" stroked="f">
                <v:textbox style="mso-fit-shape-to-text:t" inset="0,0,0,0">
                  <w:txbxContent>
                    <w:p w14:paraId="0FF722DF" w14:textId="2B40C986" w:rsidR="00A31924" w:rsidRPr="0010146A" w:rsidRDefault="00A31924">
                      <w:pPr>
                        <w:pStyle w:val="PhDLegendaFiguras"/>
                        <w:rPr>
                          <w:noProof/>
                        </w:rPr>
                        <w:pPrChange w:id="1325" w:author="duarte miguel" w:date="2021-02-06T19:55:00Z">
                          <w:pPr>
                            <w:pStyle w:val="Legenda"/>
                            <w:jc w:val="center"/>
                          </w:pPr>
                        </w:pPrChange>
                      </w:pPr>
                      <w:bookmarkStart w:id="1326" w:name="_Toc63536499"/>
                      <w:r w:rsidRPr="0010146A">
                        <w:rPr>
                          <w:noProof/>
                        </w:rPr>
                        <w:t xml:space="preserve">Figura </w:t>
                      </w:r>
                      <w:ins w:id="1327" w:author="duarte miguel" w:date="2021-02-06T20:55:00Z">
                        <w:r>
                          <w:rPr>
                            <w:noProof/>
                          </w:rPr>
                          <w:fldChar w:fldCharType="begin"/>
                        </w:r>
                        <w:r>
                          <w:rPr>
                            <w:noProof/>
                          </w:rPr>
                          <w:instrText xml:space="preserve"> STYLEREF 1 \s </w:instrText>
                        </w:r>
                      </w:ins>
                      <w:r>
                        <w:rPr>
                          <w:noProof/>
                        </w:rPr>
                        <w:fldChar w:fldCharType="separate"/>
                      </w:r>
                      <w:r>
                        <w:rPr>
                          <w:noProof/>
                        </w:rPr>
                        <w:t>3</w:t>
                      </w:r>
                      <w:ins w:id="1328"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29" w:author="duarte miguel" w:date="2021-02-06T20:55:00Z">
                        <w:r>
                          <w:rPr>
                            <w:noProof/>
                          </w:rPr>
                          <w:t>4</w:t>
                        </w:r>
                        <w:r>
                          <w:rPr>
                            <w:noProof/>
                          </w:rPr>
                          <w:fldChar w:fldCharType="end"/>
                        </w:r>
                      </w:ins>
                      <w:del w:id="1330"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4</w:delText>
                        </w:r>
                        <w:r w:rsidDel="009507BF">
                          <w:rPr>
                            <w:noProof/>
                          </w:rPr>
                          <w:fldChar w:fldCharType="end"/>
                        </w:r>
                      </w:del>
                      <w:r w:rsidRPr="0010146A">
                        <w:rPr>
                          <w:noProof/>
                        </w:rPr>
                        <w:t xml:space="preserve"> - Circuito gerador da tensão de comparação com ambas as entradas a 0</w:t>
                      </w:r>
                      <w:r>
                        <w:rPr>
                          <w:noProof/>
                        </w:rPr>
                        <w:t xml:space="preserve"> </w:t>
                      </w:r>
                      <w:r w:rsidRPr="0010146A">
                        <w:rPr>
                          <w:noProof/>
                        </w:rPr>
                        <w:t>V</w:t>
                      </w:r>
                      <w:bookmarkEnd w:id="1326"/>
                    </w:p>
                  </w:txbxContent>
                </v:textbox>
                <w10:wrap type="tight" anchorx="margin"/>
              </v:shape>
            </w:pict>
          </mc:Fallback>
        </mc:AlternateContent>
      </w:r>
      <w:r>
        <w:rPr>
          <w:noProof/>
          <w:lang w:eastAsia="pt-PT"/>
        </w:rPr>
        <w:drawing>
          <wp:anchor distT="0" distB="0" distL="114300" distR="114300" simplePos="0" relativeHeight="251654144" behindDoc="1" locked="0" layoutInCell="1" allowOverlap="1" wp14:anchorId="44C5529F" wp14:editId="187ADA86">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commentRangeEnd w:id="1318"/>
      <w:r w:rsidR="006A5C4D">
        <w:rPr>
          <w:rStyle w:val="Refdecomentrio"/>
          <w:rFonts w:eastAsia="Times New Roman"/>
          <w:lang w:eastAsia="pt-PT"/>
        </w:rPr>
        <w:commentReference w:id="1318"/>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r w:rsidR="00776EAE">
        <w:rPr>
          <w:i/>
          <w:iCs/>
        </w:rPr>
        <w:t xml:space="preserve">duty cycle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lang w:eastAsia="pt-PT"/>
        </w:rPr>
        <w:lastRenderedPageBreak/>
        <mc:AlternateContent>
          <mc:Choice Requires="wps">
            <w:drawing>
              <wp:anchor distT="0" distB="0" distL="114300" distR="114300" simplePos="0" relativeHeight="251680768" behindDoc="1" locked="0" layoutInCell="1" allowOverlap="1" wp14:anchorId="1AA2C29F" wp14:editId="3C1E11C2">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17C31678" w:rsidR="00A31924" w:rsidRPr="002E1C84" w:rsidRDefault="00A31924">
                            <w:pPr>
                              <w:pStyle w:val="PhDLegendaFiguras"/>
                              <w:rPr>
                                <w:noProof/>
                              </w:rPr>
                              <w:pPrChange w:id="1331" w:author="duarte miguel" w:date="2021-02-06T19:55:00Z">
                                <w:pPr>
                                  <w:pStyle w:val="Legenda"/>
                                  <w:jc w:val="center"/>
                                </w:pPr>
                              </w:pPrChange>
                            </w:pPr>
                            <w:bookmarkStart w:id="1332" w:name="_Toc63536500"/>
                            <w:r w:rsidRPr="002E1C84">
                              <w:rPr>
                                <w:noProof/>
                              </w:rPr>
                              <w:t xml:space="preserve">Figura </w:t>
                            </w:r>
                            <w:ins w:id="1333" w:author="duarte miguel" w:date="2021-02-06T20:55:00Z">
                              <w:r>
                                <w:rPr>
                                  <w:noProof/>
                                </w:rPr>
                                <w:fldChar w:fldCharType="begin"/>
                              </w:r>
                              <w:r>
                                <w:rPr>
                                  <w:noProof/>
                                </w:rPr>
                                <w:instrText xml:space="preserve"> STYLEREF 1 \s </w:instrText>
                              </w:r>
                            </w:ins>
                            <w:r>
                              <w:rPr>
                                <w:noProof/>
                              </w:rPr>
                              <w:fldChar w:fldCharType="separate"/>
                            </w:r>
                            <w:r>
                              <w:rPr>
                                <w:noProof/>
                              </w:rPr>
                              <w:t>3</w:t>
                            </w:r>
                            <w:ins w:id="1334"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35" w:author="duarte miguel" w:date="2021-02-06T20:55:00Z">
                              <w:r>
                                <w:rPr>
                                  <w:noProof/>
                                </w:rPr>
                                <w:t>5</w:t>
                              </w:r>
                              <w:r>
                                <w:rPr>
                                  <w:noProof/>
                                </w:rPr>
                                <w:fldChar w:fldCharType="end"/>
                              </w:r>
                            </w:ins>
                            <w:del w:id="1336"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5</w:delText>
                              </w:r>
                              <w:r w:rsidDel="009507BF">
                                <w:rPr>
                                  <w:noProof/>
                                </w:rPr>
                                <w:fldChar w:fldCharType="end"/>
                              </w:r>
                            </w:del>
                            <w:r>
                              <w:rPr>
                                <w:noProof/>
                              </w:rPr>
                              <w:t xml:space="preserve"> - </w:t>
                            </w:r>
                            <w:r w:rsidRPr="002E1C84">
                              <w:rPr>
                                <w:noProof/>
                              </w:rPr>
                              <w:t xml:space="preserve">Circuito gerador da tensão de comparação </w:t>
                            </w:r>
                            <w:r>
                              <w:rPr>
                                <w:noProof/>
                              </w:rPr>
                              <w:t>com entrada do sensor 1 a 5 V e entrada do sensor 2 a 0 V</w:t>
                            </w:r>
                            <w:bookmarkEnd w:id="1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4" type="#_x0000_t202" style="position:absolute;left:0;text-align:left;margin-left:402.35pt;margin-top:514pt;width:453.5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FJFDhw0AgAAawQAAA4AAAAAAAAAAAAA&#10;AAAALgIAAGRycy9lMm9Eb2MueG1sUEsBAi0AFAAGAAgAAAAhAMu7SWjgAAAACgEAAA8AAAAAAAAA&#10;AAAAAAAAjgQAAGRycy9kb3ducmV2LnhtbFBLBQYAAAAABAAEAPMAAACbBQAAAAA=&#10;" stroked="f">
                <v:textbox style="mso-fit-shape-to-text:t" inset="0,0,0,0">
                  <w:txbxContent>
                    <w:p w14:paraId="431497FF" w14:textId="17C31678" w:rsidR="00A31924" w:rsidRPr="002E1C84" w:rsidRDefault="00A31924">
                      <w:pPr>
                        <w:pStyle w:val="PhDLegendaFiguras"/>
                        <w:rPr>
                          <w:noProof/>
                        </w:rPr>
                        <w:pPrChange w:id="1337" w:author="duarte miguel" w:date="2021-02-06T19:55:00Z">
                          <w:pPr>
                            <w:pStyle w:val="Legenda"/>
                            <w:jc w:val="center"/>
                          </w:pPr>
                        </w:pPrChange>
                      </w:pPr>
                      <w:bookmarkStart w:id="1338" w:name="_Toc63536500"/>
                      <w:r w:rsidRPr="002E1C84">
                        <w:rPr>
                          <w:noProof/>
                        </w:rPr>
                        <w:t xml:space="preserve">Figura </w:t>
                      </w:r>
                      <w:ins w:id="1339" w:author="duarte miguel" w:date="2021-02-06T20:55:00Z">
                        <w:r>
                          <w:rPr>
                            <w:noProof/>
                          </w:rPr>
                          <w:fldChar w:fldCharType="begin"/>
                        </w:r>
                        <w:r>
                          <w:rPr>
                            <w:noProof/>
                          </w:rPr>
                          <w:instrText xml:space="preserve"> STYLEREF 1 \s </w:instrText>
                        </w:r>
                      </w:ins>
                      <w:r>
                        <w:rPr>
                          <w:noProof/>
                        </w:rPr>
                        <w:fldChar w:fldCharType="separate"/>
                      </w:r>
                      <w:r>
                        <w:rPr>
                          <w:noProof/>
                        </w:rPr>
                        <w:t>3</w:t>
                      </w:r>
                      <w:ins w:id="1340"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41" w:author="duarte miguel" w:date="2021-02-06T20:55:00Z">
                        <w:r>
                          <w:rPr>
                            <w:noProof/>
                          </w:rPr>
                          <w:t>5</w:t>
                        </w:r>
                        <w:r>
                          <w:rPr>
                            <w:noProof/>
                          </w:rPr>
                          <w:fldChar w:fldCharType="end"/>
                        </w:r>
                      </w:ins>
                      <w:del w:id="1342"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5</w:delText>
                        </w:r>
                        <w:r w:rsidDel="009507BF">
                          <w:rPr>
                            <w:noProof/>
                          </w:rPr>
                          <w:fldChar w:fldCharType="end"/>
                        </w:r>
                      </w:del>
                      <w:r>
                        <w:rPr>
                          <w:noProof/>
                        </w:rPr>
                        <w:t xml:space="preserve"> - </w:t>
                      </w:r>
                      <w:r w:rsidRPr="002E1C84">
                        <w:rPr>
                          <w:noProof/>
                        </w:rPr>
                        <w:t xml:space="preserve">Circuito gerador da tensão de comparação </w:t>
                      </w:r>
                      <w:r>
                        <w:rPr>
                          <w:noProof/>
                        </w:rPr>
                        <w:t>com entrada do sensor 1 a 5 V e entrada do sensor 2 a 0 V</w:t>
                      </w:r>
                      <w:bookmarkEnd w:id="1338"/>
                    </w:p>
                  </w:txbxContent>
                </v:textbox>
                <w10:wrap type="tight" anchorx="margin"/>
              </v:shape>
            </w:pict>
          </mc:Fallback>
        </mc:AlternateContent>
      </w:r>
      <w:r>
        <w:rPr>
          <w:noProof/>
          <w:lang w:eastAsia="pt-PT"/>
        </w:rPr>
        <w:drawing>
          <wp:anchor distT="0" distB="0" distL="114300" distR="114300" simplePos="0" relativeHeight="251678720" behindDoc="1" locked="0" layoutInCell="1" allowOverlap="1" wp14:anchorId="29AC510F" wp14:editId="689C1977">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r w:rsidR="00776EAE" w:rsidRPr="00773B58">
        <w:rPr>
          <w:i/>
          <w:iCs/>
        </w:rPr>
        <w:t>control</w:t>
      </w:r>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r w:rsidR="000C27DD" w:rsidRPr="000C27DD">
        <w:rPr>
          <w:b/>
          <w:bCs/>
          <w:color w:val="FF0000"/>
        </w:rPr>
        <w:t>Amp</w:t>
      </w:r>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lang w:eastAsia="pt-PT"/>
        </w:rPr>
        <w:lastRenderedPageBreak/>
        <mc:AlternateContent>
          <mc:Choice Requires="wpg">
            <w:drawing>
              <wp:anchor distT="0" distB="0" distL="114300" distR="114300" simplePos="0" relativeHeight="251684864" behindDoc="0" locked="0" layoutInCell="1" allowOverlap="1" wp14:anchorId="7B8B7EBD" wp14:editId="4789C9D7">
                <wp:simplePos x="0" y="0"/>
                <wp:positionH relativeFrom="column">
                  <wp:posOffset>-1933</wp:posOffset>
                </wp:positionH>
                <wp:positionV relativeFrom="paragraph">
                  <wp:posOffset>234067</wp:posOffset>
                </wp:positionV>
                <wp:extent cx="5760085" cy="6527800"/>
                <wp:effectExtent l="0" t="0" r="0" b="6350"/>
                <wp:wrapTight wrapText="bothSides">
                  <wp:wrapPolygon edited="0">
                    <wp:start x="0" y="0"/>
                    <wp:lineTo x="0" y="21558"/>
                    <wp:lineTo x="21502" y="21558"/>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27800"/>
                          <a:chOff x="0" y="0"/>
                          <a:chExt cx="5760085" cy="6527800"/>
                        </a:xfrm>
                      </wpg:grpSpPr>
                      <pic:pic xmlns:pic="http://schemas.openxmlformats.org/drawingml/2006/picture">
                        <pic:nvPicPr>
                          <pic:cNvPr id="12" name="Imagem 12"/>
                          <pic:cNvPicPr>
                            <a:picLocks noChangeAspect="1"/>
                          </pic:cNvPicPr>
                        </pic:nvPicPr>
                        <pic:blipFill rotWithShape="1">
                          <a:blip r:embed="rId87">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302260"/>
                          </a:xfrm>
                          <a:prstGeom prst="rect">
                            <a:avLst/>
                          </a:prstGeom>
                          <a:solidFill>
                            <a:prstClr val="white"/>
                          </a:solidFill>
                          <a:ln>
                            <a:noFill/>
                          </a:ln>
                        </wps:spPr>
                        <wps:txbx>
                          <w:txbxContent>
                            <w:p w14:paraId="6974A655" w14:textId="107E9BA3" w:rsidR="00A31924" w:rsidRPr="00491E91" w:rsidRDefault="00A31924">
                              <w:pPr>
                                <w:pStyle w:val="PhDLegendaFiguras"/>
                                <w:rPr>
                                  <w:noProof/>
                                </w:rPr>
                                <w:pPrChange w:id="1343" w:author="duarte miguel" w:date="2021-02-06T19:53:00Z">
                                  <w:pPr>
                                    <w:pStyle w:val="Legenda"/>
                                    <w:jc w:val="center"/>
                                  </w:pPr>
                                </w:pPrChange>
                              </w:pPr>
                              <w:bookmarkStart w:id="1344" w:name="_Toc63536501"/>
                              <w:r w:rsidRPr="00491E91">
                                <w:rPr>
                                  <w:noProof/>
                                </w:rPr>
                                <w:t xml:space="preserve">Figura </w:t>
                              </w:r>
                              <w:ins w:id="1345" w:author="duarte miguel" w:date="2021-02-06T20:55:00Z">
                                <w:r>
                                  <w:rPr>
                                    <w:noProof/>
                                  </w:rPr>
                                  <w:fldChar w:fldCharType="begin"/>
                                </w:r>
                                <w:r>
                                  <w:rPr>
                                    <w:noProof/>
                                  </w:rPr>
                                  <w:instrText xml:space="preserve"> STYLEREF 1 \s </w:instrText>
                                </w:r>
                              </w:ins>
                              <w:r>
                                <w:rPr>
                                  <w:noProof/>
                                </w:rPr>
                                <w:fldChar w:fldCharType="separate"/>
                              </w:r>
                              <w:r>
                                <w:rPr>
                                  <w:noProof/>
                                </w:rPr>
                                <w:t>3</w:t>
                              </w:r>
                              <w:ins w:id="1346"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47" w:author="duarte miguel" w:date="2021-02-06T20:55:00Z">
                                <w:r>
                                  <w:rPr>
                                    <w:noProof/>
                                  </w:rPr>
                                  <w:t>6</w:t>
                                </w:r>
                                <w:r>
                                  <w:rPr>
                                    <w:noProof/>
                                  </w:rPr>
                                  <w:fldChar w:fldCharType="end"/>
                                </w:r>
                              </w:ins>
                              <w:del w:id="1348"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6</w:delText>
                                </w:r>
                                <w:r w:rsidDel="009507BF">
                                  <w:rPr>
                                    <w:noProof/>
                                  </w:rPr>
                                  <w:fldChar w:fldCharType="end"/>
                                </w:r>
                              </w:del>
                              <w:r w:rsidRPr="00491E91">
                                <w:rPr>
                                  <w:noProof/>
                                </w:rPr>
                                <w:t xml:space="preserve"> - Circuito gerador da tensão de comparação com entrada do sensor 1 a 2,5</w:t>
                              </w:r>
                              <w:r>
                                <w:rPr>
                                  <w:noProof/>
                                </w:rPr>
                                <w:t xml:space="preserve"> </w:t>
                              </w:r>
                              <w:r w:rsidRPr="00491E91">
                                <w:rPr>
                                  <w:noProof/>
                                </w:rPr>
                                <w:t>V e entrada do sensor 2 a 0</w:t>
                              </w:r>
                              <w:r>
                                <w:rPr>
                                  <w:noProof/>
                                </w:rPr>
                                <w:t xml:space="preserve"> </w:t>
                              </w:r>
                              <w:r w:rsidRPr="00491E91">
                                <w:rPr>
                                  <w:noProof/>
                                </w:rPr>
                                <w:t>V</w:t>
                              </w:r>
                              <w:bookmarkEnd w:id="1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5" style="position:absolute;left:0;text-align:left;margin-left:-.15pt;margin-top:18.45pt;width:453.55pt;height:514pt;z-index:251684864;mso-position-horizontal-relative:text;mso-position-vertical-relative:text" coordsize="57600,65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">
                <v:shape id="Imagem 12" o:spid="_x0000_s1096"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8" o:title="" cropbottom="929f"/>
                </v:shape>
                <v:shape id="Caixa de texto 14" o:spid="_x0000_s1097" type="#_x0000_t202" style="position:absolute;top:62255;width:576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107E9BA3" w:rsidR="00A31924" w:rsidRPr="00491E91" w:rsidRDefault="00A31924">
                        <w:pPr>
                          <w:pStyle w:val="PhDLegendaFiguras"/>
                          <w:rPr>
                            <w:noProof/>
                          </w:rPr>
                          <w:pPrChange w:id="1349" w:author="duarte miguel" w:date="2021-02-06T19:53:00Z">
                            <w:pPr>
                              <w:pStyle w:val="Legenda"/>
                              <w:jc w:val="center"/>
                            </w:pPr>
                          </w:pPrChange>
                        </w:pPr>
                        <w:bookmarkStart w:id="1350" w:name="_Toc63536501"/>
                        <w:r w:rsidRPr="00491E91">
                          <w:rPr>
                            <w:noProof/>
                          </w:rPr>
                          <w:t xml:space="preserve">Figura </w:t>
                        </w:r>
                        <w:ins w:id="1351" w:author="duarte miguel" w:date="2021-02-06T20:55:00Z">
                          <w:r>
                            <w:rPr>
                              <w:noProof/>
                            </w:rPr>
                            <w:fldChar w:fldCharType="begin"/>
                          </w:r>
                          <w:r>
                            <w:rPr>
                              <w:noProof/>
                            </w:rPr>
                            <w:instrText xml:space="preserve"> STYLEREF 1 \s </w:instrText>
                          </w:r>
                        </w:ins>
                        <w:r>
                          <w:rPr>
                            <w:noProof/>
                          </w:rPr>
                          <w:fldChar w:fldCharType="separate"/>
                        </w:r>
                        <w:r>
                          <w:rPr>
                            <w:noProof/>
                          </w:rPr>
                          <w:t>3</w:t>
                        </w:r>
                        <w:ins w:id="1352"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353" w:author="duarte miguel" w:date="2021-02-06T20:55:00Z">
                          <w:r>
                            <w:rPr>
                              <w:noProof/>
                            </w:rPr>
                            <w:t>6</w:t>
                          </w:r>
                          <w:r>
                            <w:rPr>
                              <w:noProof/>
                            </w:rPr>
                            <w:fldChar w:fldCharType="end"/>
                          </w:r>
                        </w:ins>
                        <w:del w:id="1354"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3</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6</w:delText>
                          </w:r>
                          <w:r w:rsidDel="009507BF">
                            <w:rPr>
                              <w:noProof/>
                            </w:rPr>
                            <w:fldChar w:fldCharType="end"/>
                          </w:r>
                        </w:del>
                        <w:r w:rsidRPr="00491E91">
                          <w:rPr>
                            <w:noProof/>
                          </w:rPr>
                          <w:t xml:space="preserve"> - Circuito gerador da tensão de comparação com entrada do sensor 1 a 2,5</w:t>
                        </w:r>
                        <w:r>
                          <w:rPr>
                            <w:noProof/>
                          </w:rPr>
                          <w:t xml:space="preserve"> </w:t>
                        </w:r>
                        <w:r w:rsidRPr="00491E91">
                          <w:rPr>
                            <w:noProof/>
                          </w:rPr>
                          <w:t>V e entrada do sensor 2 a 0</w:t>
                        </w:r>
                        <w:r>
                          <w:rPr>
                            <w:noProof/>
                          </w:rPr>
                          <w:t xml:space="preserve"> </w:t>
                        </w:r>
                        <w:r w:rsidRPr="00491E91">
                          <w:rPr>
                            <w:noProof/>
                          </w:rPr>
                          <w:t>V</w:t>
                        </w:r>
                        <w:bookmarkEnd w:id="1350"/>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rPr>
          <w:ins w:id="1355" w:author="luis barros" w:date="2021-02-06T12:33:00Z"/>
        </w:rPr>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1F4589F" w14:textId="77777777" w:rsidR="006A5C4D" w:rsidRDefault="006A5C4D" w:rsidP="001A7FA2">
      <w:pPr>
        <w:pStyle w:val="PhDCorpo"/>
        <w:tabs>
          <w:tab w:val="clear" w:pos="567"/>
          <w:tab w:val="left" w:pos="0"/>
        </w:tabs>
        <w:ind w:firstLine="567"/>
        <w:rPr>
          <w:ins w:id="1356" w:author="luis barros" w:date="2021-02-06T12:33:00Z"/>
        </w:rPr>
      </w:pPr>
    </w:p>
    <w:p w14:paraId="45F8BBA1" w14:textId="77777777" w:rsidR="006A5C4D" w:rsidRDefault="006A5C4D" w:rsidP="001A7FA2">
      <w:pPr>
        <w:pStyle w:val="PhDCorpo"/>
        <w:tabs>
          <w:tab w:val="clear" w:pos="567"/>
          <w:tab w:val="left" w:pos="0"/>
        </w:tabs>
        <w:ind w:firstLine="567"/>
        <w:rPr>
          <w:ins w:id="1357" w:author="luis barros" w:date="2021-02-06T12:33:00Z"/>
        </w:rPr>
      </w:pPr>
    </w:p>
    <w:p w14:paraId="7242F0AB" w14:textId="77777777" w:rsidR="006A5C4D" w:rsidRDefault="006A5C4D" w:rsidP="001A7FA2">
      <w:pPr>
        <w:pStyle w:val="PhDCorpo"/>
        <w:tabs>
          <w:tab w:val="clear" w:pos="567"/>
          <w:tab w:val="left" w:pos="0"/>
        </w:tabs>
        <w:ind w:firstLine="567"/>
        <w:rPr>
          <w:ins w:id="1358" w:author="luis barros" w:date="2021-02-06T12:33:00Z"/>
        </w:rPr>
      </w:pPr>
    </w:p>
    <w:p w14:paraId="0D17C084" w14:textId="77777777" w:rsidR="006A5C4D" w:rsidRDefault="006A5C4D" w:rsidP="001A7FA2">
      <w:pPr>
        <w:pStyle w:val="PhDCorpo"/>
        <w:tabs>
          <w:tab w:val="clear" w:pos="567"/>
          <w:tab w:val="left" w:pos="0"/>
        </w:tabs>
        <w:ind w:firstLine="567"/>
        <w:rPr>
          <w:ins w:id="1359" w:author="luis barros" w:date="2021-02-06T12:33:00Z"/>
        </w:rPr>
      </w:pPr>
    </w:p>
    <w:tbl>
      <w:tblPr>
        <w:tblStyle w:val="TabelacomGrelha"/>
        <w:tblW w:w="0" w:type="auto"/>
        <w:tblLook w:val="04A0" w:firstRow="1" w:lastRow="0" w:firstColumn="1" w:lastColumn="0" w:noHBand="0" w:noVBand="1"/>
      </w:tblPr>
      <w:tblGrid>
        <w:gridCol w:w="1294"/>
        <w:gridCol w:w="1294"/>
        <w:gridCol w:w="1294"/>
        <w:gridCol w:w="1294"/>
        <w:gridCol w:w="1295"/>
        <w:gridCol w:w="1295"/>
        <w:gridCol w:w="1295"/>
      </w:tblGrid>
      <w:tr w:rsidR="006A5C4D" w14:paraId="397C0CB9" w14:textId="77777777" w:rsidTr="006A5C4D">
        <w:trPr>
          <w:ins w:id="1360" w:author="luis barros" w:date="2021-02-06T12:33:00Z"/>
        </w:trPr>
        <w:tc>
          <w:tcPr>
            <w:tcW w:w="1294" w:type="dxa"/>
          </w:tcPr>
          <w:p w14:paraId="21B9738F" w14:textId="3738B9DA" w:rsidR="006A5C4D" w:rsidRDefault="006A5C4D" w:rsidP="001A7FA2">
            <w:pPr>
              <w:pStyle w:val="PhDCorpo"/>
              <w:tabs>
                <w:tab w:val="clear" w:pos="567"/>
                <w:tab w:val="left" w:pos="0"/>
              </w:tabs>
              <w:rPr>
                <w:ins w:id="1361" w:author="luis barros" w:date="2021-02-06T12:33:00Z"/>
              </w:rPr>
            </w:pPr>
            <w:ins w:id="1362" w:author="luis barros" w:date="2021-02-06T12:33:00Z">
              <w:r>
                <w:lastRenderedPageBreak/>
                <w:t>Sensor 1</w:t>
              </w:r>
            </w:ins>
          </w:p>
        </w:tc>
        <w:tc>
          <w:tcPr>
            <w:tcW w:w="1294" w:type="dxa"/>
          </w:tcPr>
          <w:p w14:paraId="6292F409" w14:textId="7C6B9FDB" w:rsidR="006A5C4D" w:rsidRDefault="006A5C4D" w:rsidP="001A7FA2">
            <w:pPr>
              <w:pStyle w:val="PhDCorpo"/>
              <w:tabs>
                <w:tab w:val="clear" w:pos="567"/>
                <w:tab w:val="left" w:pos="0"/>
              </w:tabs>
              <w:rPr>
                <w:ins w:id="1363" w:author="luis barros" w:date="2021-02-06T12:33:00Z"/>
              </w:rPr>
            </w:pPr>
            <w:ins w:id="1364" w:author="luis barros" w:date="2021-02-06T12:33:00Z">
              <w:r>
                <w:t>Sensor 2</w:t>
              </w:r>
            </w:ins>
          </w:p>
        </w:tc>
        <w:tc>
          <w:tcPr>
            <w:tcW w:w="1294" w:type="dxa"/>
          </w:tcPr>
          <w:p w14:paraId="3AA8FB3A" w14:textId="5531299F" w:rsidR="006A5C4D" w:rsidRDefault="006A5C4D" w:rsidP="001A7FA2">
            <w:pPr>
              <w:pStyle w:val="PhDCorpo"/>
              <w:tabs>
                <w:tab w:val="clear" w:pos="567"/>
                <w:tab w:val="left" w:pos="0"/>
              </w:tabs>
              <w:rPr>
                <w:ins w:id="1365" w:author="luis barros" w:date="2021-02-06T12:33:00Z"/>
              </w:rPr>
            </w:pPr>
            <w:ins w:id="1366" w:author="luis barros" w:date="2021-02-06T12:33:00Z">
              <w:r>
                <w:t>Xmm1</w:t>
              </w:r>
            </w:ins>
          </w:p>
        </w:tc>
        <w:tc>
          <w:tcPr>
            <w:tcW w:w="1294" w:type="dxa"/>
          </w:tcPr>
          <w:p w14:paraId="7FBAA081" w14:textId="789A9ADC" w:rsidR="006A5C4D" w:rsidRDefault="006A5C4D" w:rsidP="001A7FA2">
            <w:pPr>
              <w:pStyle w:val="PhDCorpo"/>
              <w:tabs>
                <w:tab w:val="clear" w:pos="567"/>
                <w:tab w:val="left" w:pos="0"/>
              </w:tabs>
              <w:rPr>
                <w:ins w:id="1367" w:author="luis barros" w:date="2021-02-06T12:33:00Z"/>
              </w:rPr>
            </w:pPr>
            <w:ins w:id="1368" w:author="luis barros" w:date="2021-02-06T12:33:00Z">
              <w:r>
                <w:t>Xmm2</w:t>
              </w:r>
            </w:ins>
          </w:p>
        </w:tc>
        <w:tc>
          <w:tcPr>
            <w:tcW w:w="1295" w:type="dxa"/>
          </w:tcPr>
          <w:p w14:paraId="35AC7D29" w14:textId="44CBD045" w:rsidR="006A5C4D" w:rsidRDefault="006A5C4D" w:rsidP="001A7FA2">
            <w:pPr>
              <w:pStyle w:val="PhDCorpo"/>
              <w:tabs>
                <w:tab w:val="clear" w:pos="567"/>
                <w:tab w:val="left" w:pos="0"/>
              </w:tabs>
              <w:rPr>
                <w:ins w:id="1369" w:author="luis barros" w:date="2021-02-06T12:33:00Z"/>
              </w:rPr>
            </w:pPr>
            <w:ins w:id="1370" w:author="luis barros" w:date="2021-02-06T12:33:00Z">
              <w:r>
                <w:t>Xmm3</w:t>
              </w:r>
            </w:ins>
          </w:p>
        </w:tc>
        <w:tc>
          <w:tcPr>
            <w:tcW w:w="1295" w:type="dxa"/>
          </w:tcPr>
          <w:p w14:paraId="354A50F5" w14:textId="79F5B31D" w:rsidR="006A5C4D" w:rsidRDefault="006A5C4D" w:rsidP="001A7FA2">
            <w:pPr>
              <w:pStyle w:val="PhDCorpo"/>
              <w:tabs>
                <w:tab w:val="clear" w:pos="567"/>
                <w:tab w:val="left" w:pos="0"/>
              </w:tabs>
              <w:rPr>
                <w:ins w:id="1371" w:author="luis barros" w:date="2021-02-06T12:33:00Z"/>
              </w:rPr>
            </w:pPr>
            <w:ins w:id="1372" w:author="luis barros" w:date="2021-02-06T12:33:00Z">
              <w:r>
                <w:t>Xmm4</w:t>
              </w:r>
            </w:ins>
          </w:p>
        </w:tc>
        <w:tc>
          <w:tcPr>
            <w:tcW w:w="1295" w:type="dxa"/>
          </w:tcPr>
          <w:p w14:paraId="7F109048" w14:textId="37A7E6A2" w:rsidR="006A5C4D" w:rsidRDefault="006A5C4D" w:rsidP="001A7FA2">
            <w:pPr>
              <w:pStyle w:val="PhDCorpo"/>
              <w:tabs>
                <w:tab w:val="clear" w:pos="567"/>
                <w:tab w:val="left" w:pos="0"/>
              </w:tabs>
              <w:rPr>
                <w:ins w:id="1373" w:author="luis barros" w:date="2021-02-06T12:33:00Z"/>
              </w:rPr>
            </w:pPr>
            <w:ins w:id="1374" w:author="luis barros" w:date="2021-02-06T12:34:00Z">
              <w:r>
                <w:t>ação</w:t>
              </w:r>
            </w:ins>
          </w:p>
        </w:tc>
      </w:tr>
      <w:tr w:rsidR="006A5C4D" w14:paraId="12554601" w14:textId="77777777" w:rsidTr="006A5C4D">
        <w:trPr>
          <w:ins w:id="1375" w:author="luis barros" w:date="2021-02-06T12:33:00Z"/>
        </w:trPr>
        <w:tc>
          <w:tcPr>
            <w:tcW w:w="1294" w:type="dxa"/>
          </w:tcPr>
          <w:p w14:paraId="6700E4B4" w14:textId="77777777" w:rsidR="006A5C4D" w:rsidRDefault="006A5C4D" w:rsidP="001A7FA2">
            <w:pPr>
              <w:pStyle w:val="PhDCorpo"/>
              <w:tabs>
                <w:tab w:val="clear" w:pos="567"/>
                <w:tab w:val="left" w:pos="0"/>
              </w:tabs>
              <w:rPr>
                <w:ins w:id="1376" w:author="luis barros" w:date="2021-02-06T12:33:00Z"/>
              </w:rPr>
            </w:pPr>
          </w:p>
        </w:tc>
        <w:tc>
          <w:tcPr>
            <w:tcW w:w="1294" w:type="dxa"/>
          </w:tcPr>
          <w:p w14:paraId="2852C2E1" w14:textId="77777777" w:rsidR="006A5C4D" w:rsidRDefault="006A5C4D" w:rsidP="001A7FA2">
            <w:pPr>
              <w:pStyle w:val="PhDCorpo"/>
              <w:tabs>
                <w:tab w:val="clear" w:pos="567"/>
                <w:tab w:val="left" w:pos="0"/>
              </w:tabs>
              <w:rPr>
                <w:ins w:id="1377" w:author="luis barros" w:date="2021-02-06T12:33:00Z"/>
              </w:rPr>
            </w:pPr>
          </w:p>
        </w:tc>
        <w:tc>
          <w:tcPr>
            <w:tcW w:w="1294" w:type="dxa"/>
          </w:tcPr>
          <w:p w14:paraId="0A0B0463" w14:textId="77777777" w:rsidR="006A5C4D" w:rsidRDefault="006A5C4D" w:rsidP="001A7FA2">
            <w:pPr>
              <w:pStyle w:val="PhDCorpo"/>
              <w:tabs>
                <w:tab w:val="clear" w:pos="567"/>
                <w:tab w:val="left" w:pos="0"/>
              </w:tabs>
              <w:rPr>
                <w:ins w:id="1378" w:author="luis barros" w:date="2021-02-06T12:33:00Z"/>
              </w:rPr>
            </w:pPr>
          </w:p>
        </w:tc>
        <w:tc>
          <w:tcPr>
            <w:tcW w:w="1294" w:type="dxa"/>
          </w:tcPr>
          <w:p w14:paraId="63B40ADA" w14:textId="77777777" w:rsidR="006A5C4D" w:rsidRDefault="006A5C4D" w:rsidP="001A7FA2">
            <w:pPr>
              <w:pStyle w:val="PhDCorpo"/>
              <w:tabs>
                <w:tab w:val="clear" w:pos="567"/>
                <w:tab w:val="left" w:pos="0"/>
              </w:tabs>
              <w:rPr>
                <w:ins w:id="1379" w:author="luis barros" w:date="2021-02-06T12:33:00Z"/>
              </w:rPr>
            </w:pPr>
          </w:p>
        </w:tc>
        <w:tc>
          <w:tcPr>
            <w:tcW w:w="1295" w:type="dxa"/>
          </w:tcPr>
          <w:p w14:paraId="0D113294" w14:textId="77777777" w:rsidR="006A5C4D" w:rsidRDefault="006A5C4D" w:rsidP="001A7FA2">
            <w:pPr>
              <w:pStyle w:val="PhDCorpo"/>
              <w:tabs>
                <w:tab w:val="clear" w:pos="567"/>
                <w:tab w:val="left" w:pos="0"/>
              </w:tabs>
              <w:rPr>
                <w:ins w:id="1380" w:author="luis barros" w:date="2021-02-06T12:33:00Z"/>
              </w:rPr>
            </w:pPr>
          </w:p>
        </w:tc>
        <w:tc>
          <w:tcPr>
            <w:tcW w:w="1295" w:type="dxa"/>
          </w:tcPr>
          <w:p w14:paraId="67CE0206" w14:textId="77777777" w:rsidR="006A5C4D" w:rsidRDefault="006A5C4D" w:rsidP="001A7FA2">
            <w:pPr>
              <w:pStyle w:val="PhDCorpo"/>
              <w:tabs>
                <w:tab w:val="clear" w:pos="567"/>
                <w:tab w:val="left" w:pos="0"/>
              </w:tabs>
              <w:rPr>
                <w:ins w:id="1381" w:author="luis barros" w:date="2021-02-06T12:33:00Z"/>
              </w:rPr>
            </w:pPr>
          </w:p>
        </w:tc>
        <w:tc>
          <w:tcPr>
            <w:tcW w:w="1295" w:type="dxa"/>
          </w:tcPr>
          <w:p w14:paraId="65308B1A" w14:textId="77777777" w:rsidR="006A5C4D" w:rsidRDefault="006A5C4D" w:rsidP="001A7FA2">
            <w:pPr>
              <w:pStyle w:val="PhDCorpo"/>
              <w:tabs>
                <w:tab w:val="clear" w:pos="567"/>
                <w:tab w:val="left" w:pos="0"/>
              </w:tabs>
              <w:rPr>
                <w:ins w:id="1382" w:author="luis barros" w:date="2021-02-06T12:33:00Z"/>
              </w:rPr>
            </w:pPr>
          </w:p>
        </w:tc>
      </w:tr>
      <w:tr w:rsidR="006A5C4D" w14:paraId="3499B4C0" w14:textId="77777777" w:rsidTr="006A5C4D">
        <w:trPr>
          <w:ins w:id="1383" w:author="luis barros" w:date="2021-02-06T12:33:00Z"/>
        </w:trPr>
        <w:tc>
          <w:tcPr>
            <w:tcW w:w="1294" w:type="dxa"/>
          </w:tcPr>
          <w:p w14:paraId="6C6B5ADE" w14:textId="77777777" w:rsidR="006A5C4D" w:rsidRDefault="006A5C4D" w:rsidP="001A7FA2">
            <w:pPr>
              <w:pStyle w:val="PhDCorpo"/>
              <w:tabs>
                <w:tab w:val="clear" w:pos="567"/>
                <w:tab w:val="left" w:pos="0"/>
              </w:tabs>
              <w:rPr>
                <w:ins w:id="1384" w:author="luis barros" w:date="2021-02-06T12:33:00Z"/>
              </w:rPr>
            </w:pPr>
          </w:p>
        </w:tc>
        <w:tc>
          <w:tcPr>
            <w:tcW w:w="1294" w:type="dxa"/>
          </w:tcPr>
          <w:p w14:paraId="6D89F3ED" w14:textId="77777777" w:rsidR="006A5C4D" w:rsidRDefault="006A5C4D" w:rsidP="001A7FA2">
            <w:pPr>
              <w:pStyle w:val="PhDCorpo"/>
              <w:tabs>
                <w:tab w:val="clear" w:pos="567"/>
                <w:tab w:val="left" w:pos="0"/>
              </w:tabs>
              <w:rPr>
                <w:ins w:id="1385" w:author="luis barros" w:date="2021-02-06T12:33:00Z"/>
              </w:rPr>
            </w:pPr>
          </w:p>
        </w:tc>
        <w:tc>
          <w:tcPr>
            <w:tcW w:w="1294" w:type="dxa"/>
          </w:tcPr>
          <w:p w14:paraId="605FBFE9" w14:textId="77777777" w:rsidR="006A5C4D" w:rsidRDefault="006A5C4D" w:rsidP="001A7FA2">
            <w:pPr>
              <w:pStyle w:val="PhDCorpo"/>
              <w:tabs>
                <w:tab w:val="clear" w:pos="567"/>
                <w:tab w:val="left" w:pos="0"/>
              </w:tabs>
              <w:rPr>
                <w:ins w:id="1386" w:author="luis barros" w:date="2021-02-06T12:33:00Z"/>
              </w:rPr>
            </w:pPr>
          </w:p>
        </w:tc>
        <w:tc>
          <w:tcPr>
            <w:tcW w:w="1294" w:type="dxa"/>
          </w:tcPr>
          <w:p w14:paraId="54522E60" w14:textId="77777777" w:rsidR="006A5C4D" w:rsidRDefault="006A5C4D" w:rsidP="001A7FA2">
            <w:pPr>
              <w:pStyle w:val="PhDCorpo"/>
              <w:tabs>
                <w:tab w:val="clear" w:pos="567"/>
                <w:tab w:val="left" w:pos="0"/>
              </w:tabs>
              <w:rPr>
                <w:ins w:id="1387" w:author="luis barros" w:date="2021-02-06T12:33:00Z"/>
              </w:rPr>
            </w:pPr>
          </w:p>
        </w:tc>
        <w:tc>
          <w:tcPr>
            <w:tcW w:w="1295" w:type="dxa"/>
          </w:tcPr>
          <w:p w14:paraId="6FCA05D1" w14:textId="77777777" w:rsidR="006A5C4D" w:rsidRDefault="006A5C4D" w:rsidP="001A7FA2">
            <w:pPr>
              <w:pStyle w:val="PhDCorpo"/>
              <w:tabs>
                <w:tab w:val="clear" w:pos="567"/>
                <w:tab w:val="left" w:pos="0"/>
              </w:tabs>
              <w:rPr>
                <w:ins w:id="1388" w:author="luis barros" w:date="2021-02-06T12:33:00Z"/>
              </w:rPr>
            </w:pPr>
          </w:p>
        </w:tc>
        <w:tc>
          <w:tcPr>
            <w:tcW w:w="1295" w:type="dxa"/>
          </w:tcPr>
          <w:p w14:paraId="344E272D" w14:textId="77777777" w:rsidR="006A5C4D" w:rsidRDefault="006A5C4D" w:rsidP="001A7FA2">
            <w:pPr>
              <w:pStyle w:val="PhDCorpo"/>
              <w:tabs>
                <w:tab w:val="clear" w:pos="567"/>
                <w:tab w:val="left" w:pos="0"/>
              </w:tabs>
              <w:rPr>
                <w:ins w:id="1389" w:author="luis barros" w:date="2021-02-06T12:33:00Z"/>
              </w:rPr>
            </w:pPr>
          </w:p>
        </w:tc>
        <w:tc>
          <w:tcPr>
            <w:tcW w:w="1295" w:type="dxa"/>
          </w:tcPr>
          <w:p w14:paraId="3541B3C1" w14:textId="77777777" w:rsidR="006A5C4D" w:rsidRDefault="006A5C4D" w:rsidP="001A7FA2">
            <w:pPr>
              <w:pStyle w:val="PhDCorpo"/>
              <w:tabs>
                <w:tab w:val="clear" w:pos="567"/>
                <w:tab w:val="left" w:pos="0"/>
              </w:tabs>
              <w:rPr>
                <w:ins w:id="1390" w:author="luis barros" w:date="2021-02-06T12:33:00Z"/>
              </w:rPr>
            </w:pPr>
          </w:p>
        </w:tc>
      </w:tr>
      <w:tr w:rsidR="006A5C4D" w14:paraId="575658EB" w14:textId="77777777" w:rsidTr="006A5C4D">
        <w:trPr>
          <w:ins w:id="1391" w:author="luis barros" w:date="2021-02-06T12:33:00Z"/>
        </w:trPr>
        <w:tc>
          <w:tcPr>
            <w:tcW w:w="1294" w:type="dxa"/>
          </w:tcPr>
          <w:p w14:paraId="07B80817" w14:textId="77777777" w:rsidR="006A5C4D" w:rsidRDefault="006A5C4D" w:rsidP="001A7FA2">
            <w:pPr>
              <w:pStyle w:val="PhDCorpo"/>
              <w:tabs>
                <w:tab w:val="clear" w:pos="567"/>
                <w:tab w:val="left" w:pos="0"/>
              </w:tabs>
              <w:rPr>
                <w:ins w:id="1392" w:author="luis barros" w:date="2021-02-06T12:33:00Z"/>
              </w:rPr>
            </w:pPr>
          </w:p>
        </w:tc>
        <w:tc>
          <w:tcPr>
            <w:tcW w:w="1294" w:type="dxa"/>
          </w:tcPr>
          <w:p w14:paraId="3A1B01C5" w14:textId="77777777" w:rsidR="006A5C4D" w:rsidRDefault="006A5C4D" w:rsidP="001A7FA2">
            <w:pPr>
              <w:pStyle w:val="PhDCorpo"/>
              <w:tabs>
                <w:tab w:val="clear" w:pos="567"/>
                <w:tab w:val="left" w:pos="0"/>
              </w:tabs>
              <w:rPr>
                <w:ins w:id="1393" w:author="luis barros" w:date="2021-02-06T12:33:00Z"/>
              </w:rPr>
            </w:pPr>
          </w:p>
        </w:tc>
        <w:tc>
          <w:tcPr>
            <w:tcW w:w="1294" w:type="dxa"/>
          </w:tcPr>
          <w:p w14:paraId="391FAADF" w14:textId="77777777" w:rsidR="006A5C4D" w:rsidRDefault="006A5C4D" w:rsidP="001A7FA2">
            <w:pPr>
              <w:pStyle w:val="PhDCorpo"/>
              <w:tabs>
                <w:tab w:val="clear" w:pos="567"/>
                <w:tab w:val="left" w:pos="0"/>
              </w:tabs>
              <w:rPr>
                <w:ins w:id="1394" w:author="luis barros" w:date="2021-02-06T12:33:00Z"/>
              </w:rPr>
            </w:pPr>
          </w:p>
        </w:tc>
        <w:tc>
          <w:tcPr>
            <w:tcW w:w="1294" w:type="dxa"/>
          </w:tcPr>
          <w:p w14:paraId="0EEB11B8" w14:textId="77777777" w:rsidR="006A5C4D" w:rsidRDefault="006A5C4D" w:rsidP="001A7FA2">
            <w:pPr>
              <w:pStyle w:val="PhDCorpo"/>
              <w:tabs>
                <w:tab w:val="clear" w:pos="567"/>
                <w:tab w:val="left" w:pos="0"/>
              </w:tabs>
              <w:rPr>
                <w:ins w:id="1395" w:author="luis barros" w:date="2021-02-06T12:33:00Z"/>
              </w:rPr>
            </w:pPr>
          </w:p>
        </w:tc>
        <w:tc>
          <w:tcPr>
            <w:tcW w:w="1295" w:type="dxa"/>
          </w:tcPr>
          <w:p w14:paraId="6B13781D" w14:textId="77777777" w:rsidR="006A5C4D" w:rsidRDefault="006A5C4D" w:rsidP="001A7FA2">
            <w:pPr>
              <w:pStyle w:val="PhDCorpo"/>
              <w:tabs>
                <w:tab w:val="clear" w:pos="567"/>
                <w:tab w:val="left" w:pos="0"/>
              </w:tabs>
              <w:rPr>
                <w:ins w:id="1396" w:author="luis barros" w:date="2021-02-06T12:33:00Z"/>
              </w:rPr>
            </w:pPr>
          </w:p>
        </w:tc>
        <w:tc>
          <w:tcPr>
            <w:tcW w:w="1295" w:type="dxa"/>
          </w:tcPr>
          <w:p w14:paraId="64F3DA2F" w14:textId="77777777" w:rsidR="006A5C4D" w:rsidRDefault="006A5C4D" w:rsidP="001A7FA2">
            <w:pPr>
              <w:pStyle w:val="PhDCorpo"/>
              <w:tabs>
                <w:tab w:val="clear" w:pos="567"/>
                <w:tab w:val="left" w:pos="0"/>
              </w:tabs>
              <w:rPr>
                <w:ins w:id="1397" w:author="luis barros" w:date="2021-02-06T12:33:00Z"/>
              </w:rPr>
            </w:pPr>
          </w:p>
        </w:tc>
        <w:tc>
          <w:tcPr>
            <w:tcW w:w="1295" w:type="dxa"/>
          </w:tcPr>
          <w:p w14:paraId="7A061B68" w14:textId="77777777" w:rsidR="006A5C4D" w:rsidRDefault="006A5C4D" w:rsidP="001A7FA2">
            <w:pPr>
              <w:pStyle w:val="PhDCorpo"/>
              <w:tabs>
                <w:tab w:val="clear" w:pos="567"/>
                <w:tab w:val="left" w:pos="0"/>
              </w:tabs>
              <w:rPr>
                <w:ins w:id="1398" w:author="luis barros" w:date="2021-02-06T12:33:00Z"/>
              </w:rPr>
            </w:pPr>
          </w:p>
        </w:tc>
      </w:tr>
      <w:tr w:rsidR="006A5C4D" w14:paraId="23E3BB4E" w14:textId="77777777" w:rsidTr="006A5C4D">
        <w:trPr>
          <w:ins w:id="1399" w:author="luis barros" w:date="2021-02-06T12:33:00Z"/>
        </w:trPr>
        <w:tc>
          <w:tcPr>
            <w:tcW w:w="1294" w:type="dxa"/>
          </w:tcPr>
          <w:p w14:paraId="269E1E31" w14:textId="77777777" w:rsidR="006A5C4D" w:rsidRDefault="006A5C4D" w:rsidP="001A7FA2">
            <w:pPr>
              <w:pStyle w:val="PhDCorpo"/>
              <w:tabs>
                <w:tab w:val="clear" w:pos="567"/>
                <w:tab w:val="left" w:pos="0"/>
              </w:tabs>
              <w:rPr>
                <w:ins w:id="1400" w:author="luis barros" w:date="2021-02-06T12:33:00Z"/>
              </w:rPr>
            </w:pPr>
          </w:p>
        </w:tc>
        <w:tc>
          <w:tcPr>
            <w:tcW w:w="1294" w:type="dxa"/>
          </w:tcPr>
          <w:p w14:paraId="1AF90A15" w14:textId="77777777" w:rsidR="006A5C4D" w:rsidRDefault="006A5C4D" w:rsidP="001A7FA2">
            <w:pPr>
              <w:pStyle w:val="PhDCorpo"/>
              <w:tabs>
                <w:tab w:val="clear" w:pos="567"/>
                <w:tab w:val="left" w:pos="0"/>
              </w:tabs>
              <w:rPr>
                <w:ins w:id="1401" w:author="luis barros" w:date="2021-02-06T12:33:00Z"/>
              </w:rPr>
            </w:pPr>
          </w:p>
        </w:tc>
        <w:tc>
          <w:tcPr>
            <w:tcW w:w="1294" w:type="dxa"/>
          </w:tcPr>
          <w:p w14:paraId="5F0477A8" w14:textId="77777777" w:rsidR="006A5C4D" w:rsidRDefault="006A5C4D" w:rsidP="001A7FA2">
            <w:pPr>
              <w:pStyle w:val="PhDCorpo"/>
              <w:tabs>
                <w:tab w:val="clear" w:pos="567"/>
                <w:tab w:val="left" w:pos="0"/>
              </w:tabs>
              <w:rPr>
                <w:ins w:id="1402" w:author="luis barros" w:date="2021-02-06T12:33:00Z"/>
              </w:rPr>
            </w:pPr>
          </w:p>
        </w:tc>
        <w:tc>
          <w:tcPr>
            <w:tcW w:w="1294" w:type="dxa"/>
          </w:tcPr>
          <w:p w14:paraId="496F526E" w14:textId="77777777" w:rsidR="006A5C4D" w:rsidRDefault="006A5C4D" w:rsidP="001A7FA2">
            <w:pPr>
              <w:pStyle w:val="PhDCorpo"/>
              <w:tabs>
                <w:tab w:val="clear" w:pos="567"/>
                <w:tab w:val="left" w:pos="0"/>
              </w:tabs>
              <w:rPr>
                <w:ins w:id="1403" w:author="luis barros" w:date="2021-02-06T12:33:00Z"/>
              </w:rPr>
            </w:pPr>
          </w:p>
        </w:tc>
        <w:tc>
          <w:tcPr>
            <w:tcW w:w="1295" w:type="dxa"/>
          </w:tcPr>
          <w:p w14:paraId="4EBA1D1A" w14:textId="77777777" w:rsidR="006A5C4D" w:rsidRDefault="006A5C4D" w:rsidP="001A7FA2">
            <w:pPr>
              <w:pStyle w:val="PhDCorpo"/>
              <w:tabs>
                <w:tab w:val="clear" w:pos="567"/>
                <w:tab w:val="left" w:pos="0"/>
              </w:tabs>
              <w:rPr>
                <w:ins w:id="1404" w:author="luis barros" w:date="2021-02-06T12:33:00Z"/>
              </w:rPr>
            </w:pPr>
          </w:p>
        </w:tc>
        <w:tc>
          <w:tcPr>
            <w:tcW w:w="1295" w:type="dxa"/>
          </w:tcPr>
          <w:p w14:paraId="54FB51CD" w14:textId="77777777" w:rsidR="006A5C4D" w:rsidRDefault="006A5C4D" w:rsidP="001A7FA2">
            <w:pPr>
              <w:pStyle w:val="PhDCorpo"/>
              <w:tabs>
                <w:tab w:val="clear" w:pos="567"/>
                <w:tab w:val="left" w:pos="0"/>
              </w:tabs>
              <w:rPr>
                <w:ins w:id="1405" w:author="luis barros" w:date="2021-02-06T12:33:00Z"/>
              </w:rPr>
            </w:pPr>
          </w:p>
        </w:tc>
        <w:tc>
          <w:tcPr>
            <w:tcW w:w="1295" w:type="dxa"/>
          </w:tcPr>
          <w:p w14:paraId="487DF9C4" w14:textId="77777777" w:rsidR="006A5C4D" w:rsidRDefault="006A5C4D" w:rsidP="001A7FA2">
            <w:pPr>
              <w:pStyle w:val="PhDCorpo"/>
              <w:tabs>
                <w:tab w:val="clear" w:pos="567"/>
                <w:tab w:val="left" w:pos="0"/>
              </w:tabs>
              <w:rPr>
                <w:ins w:id="1406" w:author="luis barros" w:date="2021-02-06T12:33:00Z"/>
              </w:rPr>
            </w:pPr>
          </w:p>
        </w:tc>
      </w:tr>
      <w:tr w:rsidR="006A5C4D" w14:paraId="3E1C9486" w14:textId="77777777" w:rsidTr="006A5C4D">
        <w:trPr>
          <w:ins w:id="1407" w:author="luis barros" w:date="2021-02-06T12:33:00Z"/>
        </w:trPr>
        <w:tc>
          <w:tcPr>
            <w:tcW w:w="1294" w:type="dxa"/>
          </w:tcPr>
          <w:p w14:paraId="729576C6" w14:textId="77777777" w:rsidR="006A5C4D" w:rsidRDefault="006A5C4D" w:rsidP="001A7FA2">
            <w:pPr>
              <w:pStyle w:val="PhDCorpo"/>
              <w:tabs>
                <w:tab w:val="clear" w:pos="567"/>
                <w:tab w:val="left" w:pos="0"/>
              </w:tabs>
              <w:rPr>
                <w:ins w:id="1408" w:author="luis barros" w:date="2021-02-06T12:33:00Z"/>
              </w:rPr>
            </w:pPr>
          </w:p>
        </w:tc>
        <w:tc>
          <w:tcPr>
            <w:tcW w:w="1294" w:type="dxa"/>
          </w:tcPr>
          <w:p w14:paraId="6AFA8928" w14:textId="77777777" w:rsidR="006A5C4D" w:rsidRDefault="006A5C4D" w:rsidP="001A7FA2">
            <w:pPr>
              <w:pStyle w:val="PhDCorpo"/>
              <w:tabs>
                <w:tab w:val="clear" w:pos="567"/>
                <w:tab w:val="left" w:pos="0"/>
              </w:tabs>
              <w:rPr>
                <w:ins w:id="1409" w:author="luis barros" w:date="2021-02-06T12:33:00Z"/>
              </w:rPr>
            </w:pPr>
          </w:p>
        </w:tc>
        <w:tc>
          <w:tcPr>
            <w:tcW w:w="1294" w:type="dxa"/>
          </w:tcPr>
          <w:p w14:paraId="286CADDB" w14:textId="77777777" w:rsidR="006A5C4D" w:rsidRDefault="006A5C4D" w:rsidP="001A7FA2">
            <w:pPr>
              <w:pStyle w:val="PhDCorpo"/>
              <w:tabs>
                <w:tab w:val="clear" w:pos="567"/>
                <w:tab w:val="left" w:pos="0"/>
              </w:tabs>
              <w:rPr>
                <w:ins w:id="1410" w:author="luis barros" w:date="2021-02-06T12:33:00Z"/>
              </w:rPr>
            </w:pPr>
          </w:p>
        </w:tc>
        <w:tc>
          <w:tcPr>
            <w:tcW w:w="1294" w:type="dxa"/>
          </w:tcPr>
          <w:p w14:paraId="6C567ACE" w14:textId="77777777" w:rsidR="006A5C4D" w:rsidRDefault="006A5C4D" w:rsidP="001A7FA2">
            <w:pPr>
              <w:pStyle w:val="PhDCorpo"/>
              <w:tabs>
                <w:tab w:val="clear" w:pos="567"/>
                <w:tab w:val="left" w:pos="0"/>
              </w:tabs>
              <w:rPr>
                <w:ins w:id="1411" w:author="luis barros" w:date="2021-02-06T12:33:00Z"/>
              </w:rPr>
            </w:pPr>
          </w:p>
        </w:tc>
        <w:tc>
          <w:tcPr>
            <w:tcW w:w="1295" w:type="dxa"/>
          </w:tcPr>
          <w:p w14:paraId="4CB21F48" w14:textId="77777777" w:rsidR="006A5C4D" w:rsidRDefault="006A5C4D" w:rsidP="001A7FA2">
            <w:pPr>
              <w:pStyle w:val="PhDCorpo"/>
              <w:tabs>
                <w:tab w:val="clear" w:pos="567"/>
                <w:tab w:val="left" w:pos="0"/>
              </w:tabs>
              <w:rPr>
                <w:ins w:id="1412" w:author="luis barros" w:date="2021-02-06T12:33:00Z"/>
              </w:rPr>
            </w:pPr>
          </w:p>
        </w:tc>
        <w:tc>
          <w:tcPr>
            <w:tcW w:w="1295" w:type="dxa"/>
          </w:tcPr>
          <w:p w14:paraId="6866DD1A" w14:textId="77777777" w:rsidR="006A5C4D" w:rsidRDefault="006A5C4D" w:rsidP="001A7FA2">
            <w:pPr>
              <w:pStyle w:val="PhDCorpo"/>
              <w:tabs>
                <w:tab w:val="clear" w:pos="567"/>
                <w:tab w:val="left" w:pos="0"/>
              </w:tabs>
              <w:rPr>
                <w:ins w:id="1413" w:author="luis barros" w:date="2021-02-06T12:33:00Z"/>
              </w:rPr>
            </w:pPr>
          </w:p>
        </w:tc>
        <w:tc>
          <w:tcPr>
            <w:tcW w:w="1295" w:type="dxa"/>
          </w:tcPr>
          <w:p w14:paraId="4D3D2761" w14:textId="77777777" w:rsidR="006A5C4D" w:rsidRDefault="006A5C4D" w:rsidP="001A7FA2">
            <w:pPr>
              <w:pStyle w:val="PhDCorpo"/>
              <w:tabs>
                <w:tab w:val="clear" w:pos="567"/>
                <w:tab w:val="left" w:pos="0"/>
              </w:tabs>
              <w:rPr>
                <w:ins w:id="1414" w:author="luis barros" w:date="2021-02-06T12:33:00Z"/>
              </w:rPr>
            </w:pPr>
          </w:p>
        </w:tc>
      </w:tr>
      <w:tr w:rsidR="006A5C4D" w14:paraId="547B2E0C" w14:textId="77777777" w:rsidTr="006A5C4D">
        <w:trPr>
          <w:ins w:id="1415" w:author="luis barros" w:date="2021-02-06T12:33:00Z"/>
        </w:trPr>
        <w:tc>
          <w:tcPr>
            <w:tcW w:w="1294" w:type="dxa"/>
          </w:tcPr>
          <w:p w14:paraId="697A9BD0" w14:textId="77777777" w:rsidR="006A5C4D" w:rsidRDefault="006A5C4D" w:rsidP="001A7FA2">
            <w:pPr>
              <w:pStyle w:val="PhDCorpo"/>
              <w:tabs>
                <w:tab w:val="clear" w:pos="567"/>
                <w:tab w:val="left" w:pos="0"/>
              </w:tabs>
              <w:rPr>
                <w:ins w:id="1416" w:author="luis barros" w:date="2021-02-06T12:33:00Z"/>
              </w:rPr>
            </w:pPr>
          </w:p>
        </w:tc>
        <w:tc>
          <w:tcPr>
            <w:tcW w:w="1294" w:type="dxa"/>
          </w:tcPr>
          <w:p w14:paraId="1FB8712D" w14:textId="77777777" w:rsidR="006A5C4D" w:rsidRDefault="006A5C4D" w:rsidP="001A7FA2">
            <w:pPr>
              <w:pStyle w:val="PhDCorpo"/>
              <w:tabs>
                <w:tab w:val="clear" w:pos="567"/>
                <w:tab w:val="left" w:pos="0"/>
              </w:tabs>
              <w:rPr>
                <w:ins w:id="1417" w:author="luis barros" w:date="2021-02-06T12:33:00Z"/>
              </w:rPr>
            </w:pPr>
          </w:p>
        </w:tc>
        <w:tc>
          <w:tcPr>
            <w:tcW w:w="1294" w:type="dxa"/>
          </w:tcPr>
          <w:p w14:paraId="01DA936F" w14:textId="77777777" w:rsidR="006A5C4D" w:rsidRDefault="006A5C4D" w:rsidP="001A7FA2">
            <w:pPr>
              <w:pStyle w:val="PhDCorpo"/>
              <w:tabs>
                <w:tab w:val="clear" w:pos="567"/>
                <w:tab w:val="left" w:pos="0"/>
              </w:tabs>
              <w:rPr>
                <w:ins w:id="1418" w:author="luis barros" w:date="2021-02-06T12:33:00Z"/>
              </w:rPr>
            </w:pPr>
          </w:p>
        </w:tc>
        <w:tc>
          <w:tcPr>
            <w:tcW w:w="1294" w:type="dxa"/>
          </w:tcPr>
          <w:p w14:paraId="3956B2C3" w14:textId="77777777" w:rsidR="006A5C4D" w:rsidRDefault="006A5C4D" w:rsidP="001A7FA2">
            <w:pPr>
              <w:pStyle w:val="PhDCorpo"/>
              <w:tabs>
                <w:tab w:val="clear" w:pos="567"/>
                <w:tab w:val="left" w:pos="0"/>
              </w:tabs>
              <w:rPr>
                <w:ins w:id="1419" w:author="luis barros" w:date="2021-02-06T12:33:00Z"/>
              </w:rPr>
            </w:pPr>
          </w:p>
        </w:tc>
        <w:tc>
          <w:tcPr>
            <w:tcW w:w="1295" w:type="dxa"/>
          </w:tcPr>
          <w:p w14:paraId="4E14A77A" w14:textId="77777777" w:rsidR="006A5C4D" w:rsidRDefault="006A5C4D" w:rsidP="001A7FA2">
            <w:pPr>
              <w:pStyle w:val="PhDCorpo"/>
              <w:tabs>
                <w:tab w:val="clear" w:pos="567"/>
                <w:tab w:val="left" w:pos="0"/>
              </w:tabs>
              <w:rPr>
                <w:ins w:id="1420" w:author="luis barros" w:date="2021-02-06T12:33:00Z"/>
              </w:rPr>
            </w:pPr>
          </w:p>
        </w:tc>
        <w:tc>
          <w:tcPr>
            <w:tcW w:w="1295" w:type="dxa"/>
          </w:tcPr>
          <w:p w14:paraId="0969CC7D" w14:textId="77777777" w:rsidR="006A5C4D" w:rsidRDefault="006A5C4D" w:rsidP="001A7FA2">
            <w:pPr>
              <w:pStyle w:val="PhDCorpo"/>
              <w:tabs>
                <w:tab w:val="clear" w:pos="567"/>
                <w:tab w:val="left" w:pos="0"/>
              </w:tabs>
              <w:rPr>
                <w:ins w:id="1421" w:author="luis barros" w:date="2021-02-06T12:33:00Z"/>
              </w:rPr>
            </w:pPr>
          </w:p>
        </w:tc>
        <w:tc>
          <w:tcPr>
            <w:tcW w:w="1295" w:type="dxa"/>
          </w:tcPr>
          <w:p w14:paraId="3AD690BB" w14:textId="77777777" w:rsidR="006A5C4D" w:rsidRDefault="006A5C4D" w:rsidP="001A7FA2">
            <w:pPr>
              <w:pStyle w:val="PhDCorpo"/>
              <w:tabs>
                <w:tab w:val="clear" w:pos="567"/>
                <w:tab w:val="left" w:pos="0"/>
              </w:tabs>
              <w:rPr>
                <w:ins w:id="1422" w:author="luis barros" w:date="2021-02-06T12:33:00Z"/>
              </w:rPr>
            </w:pPr>
          </w:p>
        </w:tc>
      </w:tr>
      <w:tr w:rsidR="006A5C4D" w14:paraId="42CCDC91" w14:textId="77777777" w:rsidTr="006A5C4D">
        <w:trPr>
          <w:ins w:id="1423" w:author="luis barros" w:date="2021-02-06T12:36:00Z"/>
        </w:trPr>
        <w:tc>
          <w:tcPr>
            <w:tcW w:w="1294" w:type="dxa"/>
          </w:tcPr>
          <w:p w14:paraId="29D2EC69" w14:textId="77777777" w:rsidR="006A5C4D" w:rsidRDefault="006A5C4D" w:rsidP="001A7FA2">
            <w:pPr>
              <w:pStyle w:val="PhDCorpo"/>
              <w:tabs>
                <w:tab w:val="clear" w:pos="567"/>
                <w:tab w:val="left" w:pos="0"/>
              </w:tabs>
              <w:rPr>
                <w:ins w:id="1424" w:author="luis barros" w:date="2021-02-06T12:36:00Z"/>
              </w:rPr>
            </w:pPr>
          </w:p>
        </w:tc>
        <w:tc>
          <w:tcPr>
            <w:tcW w:w="1294" w:type="dxa"/>
          </w:tcPr>
          <w:p w14:paraId="1BC45416" w14:textId="77777777" w:rsidR="006A5C4D" w:rsidRDefault="006A5C4D" w:rsidP="001A7FA2">
            <w:pPr>
              <w:pStyle w:val="PhDCorpo"/>
              <w:tabs>
                <w:tab w:val="clear" w:pos="567"/>
                <w:tab w:val="left" w:pos="0"/>
              </w:tabs>
              <w:rPr>
                <w:ins w:id="1425" w:author="luis barros" w:date="2021-02-06T12:36:00Z"/>
              </w:rPr>
            </w:pPr>
          </w:p>
        </w:tc>
        <w:tc>
          <w:tcPr>
            <w:tcW w:w="1294" w:type="dxa"/>
          </w:tcPr>
          <w:p w14:paraId="55DA7E99" w14:textId="77777777" w:rsidR="006A5C4D" w:rsidRDefault="006A5C4D" w:rsidP="001A7FA2">
            <w:pPr>
              <w:pStyle w:val="PhDCorpo"/>
              <w:tabs>
                <w:tab w:val="clear" w:pos="567"/>
                <w:tab w:val="left" w:pos="0"/>
              </w:tabs>
              <w:rPr>
                <w:ins w:id="1426" w:author="luis barros" w:date="2021-02-06T12:36:00Z"/>
              </w:rPr>
            </w:pPr>
          </w:p>
        </w:tc>
        <w:tc>
          <w:tcPr>
            <w:tcW w:w="1294" w:type="dxa"/>
          </w:tcPr>
          <w:p w14:paraId="3A378CAC" w14:textId="77777777" w:rsidR="006A5C4D" w:rsidRDefault="006A5C4D" w:rsidP="001A7FA2">
            <w:pPr>
              <w:pStyle w:val="PhDCorpo"/>
              <w:tabs>
                <w:tab w:val="clear" w:pos="567"/>
                <w:tab w:val="left" w:pos="0"/>
              </w:tabs>
              <w:rPr>
                <w:ins w:id="1427" w:author="luis barros" w:date="2021-02-06T12:36:00Z"/>
              </w:rPr>
            </w:pPr>
          </w:p>
        </w:tc>
        <w:tc>
          <w:tcPr>
            <w:tcW w:w="1295" w:type="dxa"/>
          </w:tcPr>
          <w:p w14:paraId="001C7B34" w14:textId="77777777" w:rsidR="006A5C4D" w:rsidRDefault="006A5C4D" w:rsidP="001A7FA2">
            <w:pPr>
              <w:pStyle w:val="PhDCorpo"/>
              <w:tabs>
                <w:tab w:val="clear" w:pos="567"/>
                <w:tab w:val="left" w:pos="0"/>
              </w:tabs>
              <w:rPr>
                <w:ins w:id="1428" w:author="luis barros" w:date="2021-02-06T12:36:00Z"/>
              </w:rPr>
            </w:pPr>
          </w:p>
        </w:tc>
        <w:tc>
          <w:tcPr>
            <w:tcW w:w="1295" w:type="dxa"/>
          </w:tcPr>
          <w:p w14:paraId="5FAF2FC3" w14:textId="77777777" w:rsidR="006A5C4D" w:rsidRDefault="006A5C4D" w:rsidP="001A7FA2">
            <w:pPr>
              <w:pStyle w:val="PhDCorpo"/>
              <w:tabs>
                <w:tab w:val="clear" w:pos="567"/>
                <w:tab w:val="left" w:pos="0"/>
              </w:tabs>
              <w:rPr>
                <w:ins w:id="1429" w:author="luis barros" w:date="2021-02-06T12:36:00Z"/>
              </w:rPr>
            </w:pPr>
          </w:p>
        </w:tc>
        <w:tc>
          <w:tcPr>
            <w:tcW w:w="1295" w:type="dxa"/>
          </w:tcPr>
          <w:p w14:paraId="5EC83CAF" w14:textId="77777777" w:rsidR="006A5C4D" w:rsidRDefault="006A5C4D" w:rsidP="001A7FA2">
            <w:pPr>
              <w:pStyle w:val="PhDCorpo"/>
              <w:tabs>
                <w:tab w:val="clear" w:pos="567"/>
                <w:tab w:val="left" w:pos="0"/>
              </w:tabs>
              <w:rPr>
                <w:ins w:id="1430" w:author="luis barros" w:date="2021-02-06T12:36:00Z"/>
              </w:rPr>
            </w:pPr>
          </w:p>
        </w:tc>
      </w:tr>
      <w:tr w:rsidR="006A5C4D" w14:paraId="3FED127C" w14:textId="77777777" w:rsidTr="00CC3BE9">
        <w:trPr>
          <w:ins w:id="1431" w:author="luis barros" w:date="2021-02-06T12:36:00Z"/>
        </w:trPr>
        <w:tc>
          <w:tcPr>
            <w:tcW w:w="9061" w:type="dxa"/>
            <w:gridSpan w:val="7"/>
          </w:tcPr>
          <w:p w14:paraId="314C7351" w14:textId="77777777" w:rsidR="006A5C4D" w:rsidRDefault="006A5C4D">
            <w:pPr>
              <w:pStyle w:val="PhDCorpo"/>
              <w:tabs>
                <w:tab w:val="clear" w:pos="567"/>
                <w:tab w:val="left" w:pos="0"/>
                <w:tab w:val="left" w:pos="703"/>
              </w:tabs>
              <w:spacing w:after="0" w:line="240" w:lineRule="auto"/>
              <w:rPr>
                <w:ins w:id="1432" w:author="luis barros" w:date="2021-02-06T12:37:00Z"/>
              </w:rPr>
              <w:pPrChange w:id="1433" w:author="luis barros" w:date="2021-02-06T12:37:00Z">
                <w:pPr>
                  <w:pStyle w:val="PhDCorpo"/>
                  <w:tabs>
                    <w:tab w:val="clear" w:pos="567"/>
                    <w:tab w:val="left" w:pos="0"/>
                  </w:tabs>
                </w:pPr>
              </w:pPrChange>
            </w:pPr>
            <w:ins w:id="1434" w:author="luis barros" w:date="2021-02-06T12:37:00Z">
              <w:r>
                <w:t>Nota:</w:t>
              </w:r>
            </w:ins>
          </w:p>
          <w:p w14:paraId="0FF8FF29" w14:textId="5CF0C6D0" w:rsidR="006A5C4D" w:rsidRDefault="006A5C4D">
            <w:pPr>
              <w:pStyle w:val="PhDCorpo"/>
              <w:tabs>
                <w:tab w:val="clear" w:pos="567"/>
                <w:tab w:val="left" w:pos="0"/>
                <w:tab w:val="left" w:pos="703"/>
              </w:tabs>
              <w:spacing w:after="0" w:line="240" w:lineRule="auto"/>
              <w:rPr>
                <w:ins w:id="1435" w:author="luis barros" w:date="2021-02-06T12:36:00Z"/>
              </w:rPr>
              <w:pPrChange w:id="1436" w:author="luis barros" w:date="2021-02-06T12:37:00Z">
                <w:pPr>
                  <w:pStyle w:val="PhDCorpo"/>
                  <w:tabs>
                    <w:tab w:val="clear" w:pos="567"/>
                    <w:tab w:val="left" w:pos="0"/>
                  </w:tabs>
                </w:pPr>
              </w:pPrChange>
            </w:pPr>
            <w:ins w:id="1437" w:author="luis barros" w:date="2021-02-06T12:36:00Z">
              <w:r>
                <w:t>Mx: x representa o número do motor</w:t>
              </w:r>
            </w:ins>
          </w:p>
          <w:p w14:paraId="66C56BCF" w14:textId="77777777" w:rsidR="006A5C4D" w:rsidRDefault="006A5C4D">
            <w:pPr>
              <w:pStyle w:val="PhDCorpo"/>
              <w:tabs>
                <w:tab w:val="clear" w:pos="567"/>
                <w:tab w:val="left" w:pos="0"/>
              </w:tabs>
              <w:spacing w:after="0" w:line="240" w:lineRule="auto"/>
              <w:rPr>
                <w:ins w:id="1438" w:author="luis barros" w:date="2021-02-06T12:36:00Z"/>
              </w:rPr>
              <w:pPrChange w:id="1439" w:author="luis barros" w:date="2021-02-06T12:37:00Z">
                <w:pPr>
                  <w:pStyle w:val="PhDCorpo"/>
                  <w:tabs>
                    <w:tab w:val="clear" w:pos="567"/>
                    <w:tab w:val="left" w:pos="0"/>
                  </w:tabs>
                </w:pPr>
              </w:pPrChange>
            </w:pPr>
            <w:ins w:id="1440" w:author="luis barros" w:date="2021-02-06T12:36:00Z">
              <w:r>
                <w:t>+ velocidade reduzida</w:t>
              </w:r>
            </w:ins>
          </w:p>
          <w:p w14:paraId="6A29D58B" w14:textId="77777777" w:rsidR="006A5C4D" w:rsidRDefault="006A5C4D">
            <w:pPr>
              <w:pStyle w:val="PhDCorpo"/>
              <w:tabs>
                <w:tab w:val="clear" w:pos="567"/>
                <w:tab w:val="left" w:pos="0"/>
              </w:tabs>
              <w:spacing w:after="0" w:line="240" w:lineRule="auto"/>
              <w:rPr>
                <w:ins w:id="1441" w:author="luis barros" w:date="2021-02-06T12:37:00Z"/>
              </w:rPr>
              <w:pPrChange w:id="1442" w:author="luis barros" w:date="2021-02-06T12:37:00Z">
                <w:pPr>
                  <w:pStyle w:val="PhDCorpo"/>
                  <w:tabs>
                    <w:tab w:val="clear" w:pos="567"/>
                    <w:tab w:val="left" w:pos="0"/>
                  </w:tabs>
                </w:pPr>
              </w:pPrChange>
            </w:pPr>
            <w:ins w:id="1443" w:author="luis barros" w:date="2021-02-06T12:37:00Z">
              <w:r>
                <w:t>++velocidade moderada</w:t>
              </w:r>
            </w:ins>
          </w:p>
          <w:p w14:paraId="6DFDE2A7" w14:textId="22ACD517" w:rsidR="006A5C4D" w:rsidRDefault="006A5C4D">
            <w:pPr>
              <w:pStyle w:val="PhDCorpo"/>
              <w:tabs>
                <w:tab w:val="clear" w:pos="567"/>
                <w:tab w:val="left" w:pos="0"/>
              </w:tabs>
              <w:spacing w:after="0" w:line="240" w:lineRule="auto"/>
              <w:rPr>
                <w:ins w:id="1444" w:author="luis barros" w:date="2021-02-06T12:36:00Z"/>
              </w:rPr>
              <w:pPrChange w:id="1445" w:author="luis barros" w:date="2021-02-06T12:37:00Z">
                <w:pPr>
                  <w:pStyle w:val="PhDCorpo"/>
                  <w:tabs>
                    <w:tab w:val="clear" w:pos="567"/>
                    <w:tab w:val="left" w:pos="0"/>
                  </w:tabs>
                </w:pPr>
              </w:pPrChange>
            </w:pPr>
            <w:ins w:id="1446" w:author="luis barros" w:date="2021-02-06T12:37:00Z">
              <w:r>
                <w:t>+++ velocidade alta</w:t>
              </w:r>
            </w:ins>
          </w:p>
        </w:tc>
      </w:tr>
    </w:tbl>
    <w:p w14:paraId="63414D1C" w14:textId="77777777" w:rsidR="006A5C4D" w:rsidRDefault="006A5C4D" w:rsidP="001A7FA2">
      <w:pPr>
        <w:pStyle w:val="PhDCorpo"/>
        <w:tabs>
          <w:tab w:val="clear" w:pos="567"/>
          <w:tab w:val="left" w:pos="0"/>
        </w:tabs>
        <w:ind w:firstLine="567"/>
        <w:rPr>
          <w:ins w:id="1447" w:author="luis barros" w:date="2021-02-06T12:33:00Z"/>
        </w:rPr>
      </w:pPr>
    </w:p>
    <w:p w14:paraId="5B381E1C" w14:textId="0A910464" w:rsidR="006A5C4D" w:rsidRDefault="006A5C4D" w:rsidP="001A7FA2">
      <w:pPr>
        <w:pStyle w:val="PhDCorpo"/>
        <w:tabs>
          <w:tab w:val="clear" w:pos="567"/>
          <w:tab w:val="left" w:pos="0"/>
        </w:tabs>
        <w:ind w:firstLine="567"/>
        <w:rPr>
          <w:ins w:id="1448" w:author="luis barros" w:date="2021-02-06T12:35:00Z"/>
        </w:rPr>
      </w:pPr>
      <w:ins w:id="1449" w:author="luis barros" w:date="2021-02-06T12:35:00Z">
        <w:r>
          <w:t>Façam uma tabela resumo das simulações de cima. Tanta coisa fica confuso perceber…não gostei</w:t>
        </w:r>
      </w:ins>
    </w:p>
    <w:p w14:paraId="78622D18" w14:textId="5E7AC043" w:rsidR="006A5C4D" w:rsidRDefault="006A5C4D" w:rsidP="001A7FA2">
      <w:pPr>
        <w:pStyle w:val="PhDCorpo"/>
        <w:tabs>
          <w:tab w:val="clear" w:pos="567"/>
          <w:tab w:val="left" w:pos="0"/>
        </w:tabs>
        <w:ind w:firstLine="567"/>
        <w:rPr>
          <w:ins w:id="1450" w:author="luis barros" w:date="2021-02-06T12:35:00Z"/>
        </w:rPr>
      </w:pPr>
      <w:ins w:id="1451" w:author="luis barros" w:date="2021-02-06T12:35:00Z">
        <w:r>
          <w:t>Metam os valores respectivos na tabela e não ação metam por exemplo</w:t>
        </w:r>
      </w:ins>
    </w:p>
    <w:p w14:paraId="0CF2ED00" w14:textId="36E80743" w:rsidR="006A5C4D" w:rsidRDefault="006A5C4D">
      <w:pPr>
        <w:pStyle w:val="PhDCorpo"/>
        <w:tabs>
          <w:tab w:val="clear" w:pos="567"/>
          <w:tab w:val="left" w:pos="0"/>
          <w:tab w:val="left" w:pos="4337"/>
        </w:tabs>
        <w:ind w:firstLine="567"/>
        <w:rPr>
          <w:ins w:id="1452" w:author="luis barros" w:date="2021-02-06T12:38:00Z"/>
        </w:rPr>
        <w:pPrChange w:id="1453" w:author="luis barros" w:date="2021-02-06T12:37:00Z">
          <w:pPr>
            <w:pStyle w:val="PhDCorpo"/>
            <w:tabs>
              <w:tab w:val="clear" w:pos="567"/>
              <w:tab w:val="left" w:pos="0"/>
            </w:tabs>
            <w:ind w:firstLine="567"/>
          </w:pPr>
        </w:pPrChange>
      </w:pPr>
      <w:ins w:id="1454" w:author="luis barros" w:date="2021-02-06T12:35:00Z">
        <w:r>
          <w:t>M1++; M2++; quandos os dois mot</w:t>
        </w:r>
      </w:ins>
      <w:ins w:id="1455" w:author="luis barros" w:date="2021-02-06T12:37:00Z">
        <w:r>
          <w:t>ores rodam a mesma velocidade</w:t>
        </w:r>
        <w:r>
          <w:br/>
          <w:t xml:space="preserve">m1+; m2+++ ; quando o m2 tem uma velocidade </w:t>
        </w:r>
      </w:ins>
      <w:ins w:id="1456" w:author="luis barros" w:date="2021-02-06T12:38:00Z">
        <w:r>
          <w:t>&gt; que m1</w:t>
        </w:r>
      </w:ins>
    </w:p>
    <w:p w14:paraId="319B891E" w14:textId="414A7B89" w:rsidR="006A5C4D" w:rsidRDefault="006A5C4D">
      <w:pPr>
        <w:pStyle w:val="PhDCorpo"/>
        <w:tabs>
          <w:tab w:val="clear" w:pos="567"/>
          <w:tab w:val="left" w:pos="0"/>
          <w:tab w:val="left" w:pos="4337"/>
        </w:tabs>
        <w:ind w:firstLine="567"/>
        <w:rPr>
          <w:ins w:id="1457" w:author="luis barros" w:date="2021-02-06T12:38:00Z"/>
        </w:rPr>
        <w:pPrChange w:id="1458" w:author="luis barros" w:date="2021-02-06T12:37:00Z">
          <w:pPr>
            <w:pStyle w:val="PhDCorpo"/>
            <w:tabs>
              <w:tab w:val="clear" w:pos="567"/>
              <w:tab w:val="left" w:pos="0"/>
            </w:tabs>
            <w:ind w:firstLine="567"/>
          </w:pPr>
        </w:pPrChange>
      </w:pPr>
      <w:ins w:id="1459" w:author="luis barros" w:date="2021-02-06T12:38:00Z">
        <w:r>
          <w:t>…</w:t>
        </w:r>
      </w:ins>
    </w:p>
    <w:p w14:paraId="61721E3E" w14:textId="4AFE9F16" w:rsidR="006A5C4D" w:rsidRDefault="006A5C4D">
      <w:pPr>
        <w:pStyle w:val="PhDCorpo"/>
        <w:tabs>
          <w:tab w:val="clear" w:pos="567"/>
          <w:tab w:val="left" w:pos="0"/>
          <w:tab w:val="left" w:pos="4337"/>
        </w:tabs>
        <w:ind w:firstLine="567"/>
        <w:rPr>
          <w:ins w:id="1460" w:author="luis barros" w:date="2021-02-06T12:33:00Z"/>
        </w:rPr>
        <w:pPrChange w:id="1461" w:author="luis barros" w:date="2021-02-06T12:37:00Z">
          <w:pPr>
            <w:pStyle w:val="PhDCorpo"/>
            <w:tabs>
              <w:tab w:val="clear" w:pos="567"/>
              <w:tab w:val="left" w:pos="0"/>
            </w:tabs>
            <w:ind w:firstLine="567"/>
          </w:pPr>
        </w:pPrChange>
      </w:pPr>
      <w:ins w:id="1462" w:author="luis barros" w:date="2021-02-06T12:38:00Z">
        <w:r>
          <w:t>Coloquei em nota os estados</w:t>
        </w:r>
      </w:ins>
    </w:p>
    <w:p w14:paraId="12E80A71" w14:textId="77777777" w:rsidR="006A5C4D" w:rsidRDefault="006A5C4D" w:rsidP="001A7FA2">
      <w:pPr>
        <w:pStyle w:val="PhDCorpo"/>
        <w:tabs>
          <w:tab w:val="clear" w:pos="567"/>
          <w:tab w:val="left" w:pos="0"/>
        </w:tabs>
        <w:ind w:firstLine="567"/>
        <w:rPr>
          <w:ins w:id="1463" w:author="luis barros" w:date="2021-02-06T12:33:00Z"/>
        </w:rPr>
      </w:pPr>
    </w:p>
    <w:p w14:paraId="6AE54499" w14:textId="77777777" w:rsidR="006A5C4D" w:rsidRDefault="006A5C4D" w:rsidP="001A7FA2">
      <w:pPr>
        <w:pStyle w:val="PhDCorpo"/>
        <w:tabs>
          <w:tab w:val="clear" w:pos="567"/>
          <w:tab w:val="left" w:pos="0"/>
        </w:tabs>
        <w:ind w:firstLine="567"/>
      </w:pPr>
    </w:p>
    <w:p w14:paraId="7ABBFFDF" w14:textId="77777777" w:rsidR="001A7FA2" w:rsidRDefault="001A7FA2" w:rsidP="009507BF">
      <w:pPr>
        <w:pStyle w:val="PhDCabealho2"/>
        <w:rPr>
          <w:rFonts w:eastAsiaTheme="minorEastAsia"/>
        </w:rPr>
      </w:pPr>
      <w:bookmarkStart w:id="1464" w:name="_Toc63535819"/>
      <w:bookmarkStart w:id="1465" w:name="_Toc63536396"/>
      <w:commentRangeStart w:id="1466"/>
      <w:commentRangeStart w:id="1467"/>
      <w:r w:rsidRPr="00612743">
        <w:rPr>
          <w:rFonts w:eastAsiaTheme="minorEastAsia"/>
        </w:rPr>
        <w:t>Sistema eletrónico para o controlo dos motores</w:t>
      </w:r>
      <w:commentRangeEnd w:id="1466"/>
      <w:r w:rsidR="00565E1C">
        <w:rPr>
          <w:rStyle w:val="Refdecomentrio"/>
          <w:b w:val="0"/>
          <w:bCs w:val="0"/>
          <w:kern w:val="0"/>
        </w:rPr>
        <w:commentReference w:id="1466"/>
      </w:r>
      <w:commentRangeEnd w:id="1467"/>
      <w:r w:rsidR="00CC7C93">
        <w:rPr>
          <w:rStyle w:val="Refdecomentrio"/>
          <w:b w:val="0"/>
          <w:bCs w:val="0"/>
          <w:kern w:val="0"/>
        </w:rPr>
        <w:commentReference w:id="1467"/>
      </w:r>
      <w:bookmarkEnd w:id="1464"/>
      <w:bookmarkEnd w:id="1465"/>
    </w:p>
    <w:p w14:paraId="3B71F7E2" w14:textId="536BEAB1" w:rsidR="001A7FA2" w:rsidRDefault="001A7FA2" w:rsidP="001A7FA2">
      <w:pPr>
        <w:pStyle w:val="PhDCorpo"/>
        <w:spacing w:after="0"/>
        <w:ind w:firstLine="567"/>
        <w:rPr>
          <w:noProof/>
        </w:rPr>
      </w:pPr>
      <w:r w:rsidRPr="00430145">
        <w:t xml:space="preserve">Foi feito o teste em simulação do circuito da máquina de estados através da ferramenta </w:t>
      </w:r>
      <w:r w:rsidRPr="000C27DD">
        <w:rPr>
          <w:i/>
          <w:iCs/>
        </w:rPr>
        <w:t>MultiSim</w:t>
      </w:r>
      <w:r w:rsidRPr="00430145">
        <w:t>. Os resultados obtidos apresentam-se nas figuras abaixo. Verificou-se, portanto, a boa funcionalidade do circuito dimensionado.</w:t>
      </w:r>
      <w:r w:rsidRPr="001A7FA2">
        <w:rPr>
          <w:noProof/>
        </w:rPr>
        <w:t xml:space="preserve"> </w:t>
      </w:r>
    </w:p>
    <w:p w14:paraId="7191BE2F" w14:textId="0F5E67F3" w:rsidR="00C7571E" w:rsidDel="00C7571E" w:rsidRDefault="001A7FA2" w:rsidP="00C7571E">
      <w:pPr>
        <w:pStyle w:val="PhDCorpo"/>
        <w:spacing w:after="0"/>
        <w:ind w:firstLine="567"/>
        <w:jc w:val="center"/>
        <w:rPr>
          <w:del w:id="1468" w:author="duarte miguel" w:date="2021-02-06T20:25:00Z"/>
          <w:sz w:val="6"/>
          <w:szCs w:val="6"/>
        </w:rPr>
      </w:pPr>
      <w:r>
        <w:rPr>
          <w:rFonts w:ascii="Arial" w:hAnsi="Arial" w:cs="Arial"/>
          <w:noProof/>
        </w:rPr>
        <w:lastRenderedPageBreak/>
        <w:drawing>
          <wp:inline distT="0" distB="0" distL="0" distR="0" wp14:anchorId="70658FF5" wp14:editId="0B17F990">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69">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33C6987D" w14:textId="77777777" w:rsidR="00C7571E" w:rsidRPr="00C7571E" w:rsidRDefault="00C7571E">
      <w:pPr>
        <w:pStyle w:val="PhDCorpo"/>
        <w:rPr>
          <w:ins w:id="1469" w:author="duarte miguel" w:date="2021-02-06T20:25:00Z"/>
          <w:rPrChange w:id="1470" w:author="duarte miguel" w:date="2021-02-06T20:25:00Z">
            <w:rPr>
              <w:ins w:id="1471" w:author="duarte miguel" w:date="2021-02-06T20:25:00Z"/>
              <w:sz w:val="6"/>
              <w:szCs w:val="6"/>
            </w:rPr>
          </w:rPrChange>
        </w:rPr>
        <w:pPrChange w:id="1472" w:author="duarte miguel" w:date="2021-02-06T20:25:00Z">
          <w:pPr>
            <w:pStyle w:val="PhDCorpo"/>
            <w:spacing w:after="0"/>
            <w:ind w:firstLine="567"/>
            <w:jc w:val="center"/>
          </w:pPr>
        </w:pPrChange>
      </w:pPr>
    </w:p>
    <w:p w14:paraId="495B4470" w14:textId="67CDA420" w:rsidR="001A7FA2" w:rsidRPr="009507BF" w:rsidRDefault="001A7FA2">
      <w:pPr>
        <w:pStyle w:val="PhDLegendaFiguras"/>
        <w:rPr>
          <w:i/>
          <w:iCs/>
          <w:rPrChange w:id="1473" w:author="duarte miguel" w:date="2021-02-06T19:58:00Z">
            <w:rPr>
              <w:i w:val="0"/>
              <w:iCs w:val="0"/>
              <w:noProof/>
            </w:rPr>
          </w:rPrChange>
        </w:rPr>
        <w:pPrChange w:id="1474" w:author="duarte miguel" w:date="2021-02-06T20:25:00Z">
          <w:pPr>
            <w:pStyle w:val="Legenda"/>
            <w:jc w:val="center"/>
          </w:pPr>
        </w:pPrChange>
      </w:pPr>
      <w:bookmarkStart w:id="1475" w:name="_Toc63536502"/>
      <w:r w:rsidRPr="009507BF">
        <w:rPr>
          <w:rPrChange w:id="1476" w:author="duarte miguel" w:date="2021-02-06T19:58:00Z">
            <w:rPr>
              <w:bCs/>
              <w:noProof/>
            </w:rPr>
          </w:rPrChange>
        </w:rPr>
        <w:t xml:space="preserve">Figura </w:t>
      </w:r>
      <w:ins w:id="1477" w:author="duarte miguel" w:date="2021-02-06T20:55:00Z">
        <w:r w:rsidR="00A31924">
          <w:fldChar w:fldCharType="begin"/>
        </w:r>
        <w:r w:rsidR="00A31924">
          <w:instrText xml:space="preserve"> STYLEREF 1 \s </w:instrText>
        </w:r>
      </w:ins>
      <w:r w:rsidR="00A31924">
        <w:fldChar w:fldCharType="separate"/>
      </w:r>
      <w:r w:rsidR="00A31924">
        <w:rPr>
          <w:noProof/>
        </w:rPr>
        <w:t>3</w:t>
      </w:r>
      <w:ins w:id="1478"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479" w:author="duarte miguel" w:date="2021-02-06T20:55:00Z">
        <w:r w:rsidR="00A31924">
          <w:rPr>
            <w:noProof/>
          </w:rPr>
          <w:t>7</w:t>
        </w:r>
        <w:r w:rsidR="00A31924">
          <w:fldChar w:fldCharType="end"/>
        </w:r>
      </w:ins>
      <w:ins w:id="1480" w:author="luis barros" w:date="2021-02-06T11:14:00Z">
        <w:del w:id="1481" w:author="duarte miguel" w:date="2021-02-06T18:20:00Z">
          <w:r w:rsidR="00325688" w:rsidRPr="009507BF" w:rsidDel="00716E13">
            <w:rPr>
              <w:rPrChange w:id="1482" w:author="duarte miguel" w:date="2021-02-06T19:58:00Z">
                <w:rPr>
                  <w:bCs/>
                  <w:noProof/>
                </w:rPr>
              </w:rPrChange>
            </w:rPr>
            <w:fldChar w:fldCharType="begin"/>
          </w:r>
          <w:r w:rsidR="00325688" w:rsidRPr="009507BF" w:rsidDel="00716E13">
            <w:rPr>
              <w:rPrChange w:id="1483" w:author="duarte miguel" w:date="2021-02-06T19:58:00Z">
                <w:rPr>
                  <w:bCs/>
                  <w:noProof/>
                </w:rPr>
              </w:rPrChange>
            </w:rPr>
            <w:delInstrText xml:space="preserve"> STYLEREF 1 \s </w:delInstrText>
          </w:r>
        </w:del>
      </w:ins>
      <w:del w:id="1484" w:author="duarte miguel" w:date="2021-02-06T18:20:00Z">
        <w:r w:rsidR="00325688" w:rsidRPr="009507BF" w:rsidDel="00716E13">
          <w:rPr>
            <w:rPrChange w:id="1485" w:author="duarte miguel" w:date="2021-02-06T19:58:00Z">
              <w:rPr>
                <w:bCs/>
                <w:noProof/>
              </w:rPr>
            </w:rPrChange>
          </w:rPr>
          <w:fldChar w:fldCharType="separate"/>
        </w:r>
        <w:r w:rsidR="00876030" w:rsidRPr="009507BF" w:rsidDel="00716E13">
          <w:rPr>
            <w:rPrChange w:id="1486" w:author="duarte miguel" w:date="2021-02-06T19:58:00Z">
              <w:rPr>
                <w:b/>
                <w:noProof/>
              </w:rPr>
            </w:rPrChange>
          </w:rPr>
          <w:delText>Erro! Não existe nenhum texto com o estilo especificado no documento.</w:delText>
        </w:r>
      </w:del>
      <w:ins w:id="1487" w:author="luis barros" w:date="2021-02-06T11:14:00Z">
        <w:del w:id="1488" w:author="duarte miguel" w:date="2021-02-06T18:20:00Z">
          <w:r w:rsidR="00325688" w:rsidRPr="009507BF" w:rsidDel="00716E13">
            <w:rPr>
              <w:rPrChange w:id="1489" w:author="duarte miguel" w:date="2021-02-06T19:58:00Z">
                <w:rPr>
                  <w:bCs/>
                  <w:noProof/>
                </w:rPr>
              </w:rPrChange>
            </w:rPr>
            <w:fldChar w:fldCharType="end"/>
          </w:r>
          <w:r w:rsidR="00325688" w:rsidRPr="009507BF" w:rsidDel="00716E13">
            <w:rPr>
              <w:rPrChange w:id="1490" w:author="duarte miguel" w:date="2021-02-06T19:58:00Z">
                <w:rPr>
                  <w:bCs/>
                  <w:noProof/>
                </w:rPr>
              </w:rPrChange>
            </w:rPr>
            <w:delText>.</w:delText>
          </w:r>
          <w:r w:rsidR="00325688" w:rsidRPr="009507BF" w:rsidDel="00716E13">
            <w:rPr>
              <w:rPrChange w:id="1491" w:author="duarte miguel" w:date="2021-02-06T19:58:00Z">
                <w:rPr>
                  <w:bCs/>
                  <w:noProof/>
                </w:rPr>
              </w:rPrChange>
            </w:rPr>
            <w:fldChar w:fldCharType="begin"/>
          </w:r>
          <w:r w:rsidR="00325688" w:rsidRPr="009507BF" w:rsidDel="00716E13">
            <w:rPr>
              <w:rPrChange w:id="1492" w:author="duarte miguel" w:date="2021-02-06T19:58:00Z">
                <w:rPr>
                  <w:bCs/>
                  <w:noProof/>
                </w:rPr>
              </w:rPrChange>
            </w:rPr>
            <w:delInstrText xml:space="preserve"> SEQ Figura \* ARABIC \s 1 </w:delInstrText>
          </w:r>
        </w:del>
      </w:ins>
      <w:del w:id="1493" w:author="duarte miguel" w:date="2021-02-06T18:20:00Z">
        <w:r w:rsidR="00325688" w:rsidRPr="009507BF" w:rsidDel="00716E13">
          <w:rPr>
            <w:rPrChange w:id="1494" w:author="duarte miguel" w:date="2021-02-06T19:58:00Z">
              <w:rPr>
                <w:bCs/>
                <w:noProof/>
              </w:rPr>
            </w:rPrChange>
          </w:rPr>
          <w:fldChar w:fldCharType="end"/>
        </w:r>
      </w:del>
      <w:del w:id="1495" w:author="luis barros" w:date="2021-02-06T11:05:00Z">
        <w:r w:rsidRPr="009507BF" w:rsidDel="00325688">
          <w:rPr>
            <w:rPrChange w:id="1496" w:author="duarte miguel" w:date="2021-02-06T19:58:00Z">
              <w:rPr>
                <w:bCs/>
                <w:noProof/>
              </w:rPr>
            </w:rPrChange>
          </w:rPr>
          <w:fldChar w:fldCharType="begin"/>
        </w:r>
        <w:r w:rsidRPr="009507BF" w:rsidDel="00325688">
          <w:rPr>
            <w:rPrChange w:id="1497" w:author="duarte miguel" w:date="2021-02-06T19:58:00Z">
              <w:rPr>
                <w:bCs/>
                <w:noProof/>
              </w:rPr>
            </w:rPrChange>
          </w:rPr>
          <w:delInstrText xml:space="preserve"> SEQ Figura \* ARABIC </w:delInstrText>
        </w:r>
        <w:r w:rsidRPr="009507BF" w:rsidDel="00325688">
          <w:rPr>
            <w:rPrChange w:id="1498" w:author="duarte miguel" w:date="2021-02-06T19:58:00Z">
              <w:rPr>
                <w:bCs/>
                <w:noProof/>
              </w:rPr>
            </w:rPrChange>
          </w:rPr>
          <w:fldChar w:fldCharType="separate"/>
        </w:r>
        <w:r w:rsidR="0009661F" w:rsidRPr="009507BF" w:rsidDel="00325688">
          <w:rPr>
            <w:rPrChange w:id="1499" w:author="duarte miguel" w:date="2021-02-06T19:58:00Z">
              <w:rPr>
                <w:bCs/>
                <w:noProof/>
              </w:rPr>
            </w:rPrChange>
          </w:rPr>
          <w:delText>37</w:delText>
        </w:r>
        <w:r w:rsidRPr="009507BF" w:rsidDel="00325688">
          <w:rPr>
            <w:rPrChange w:id="1500" w:author="duarte miguel" w:date="2021-02-06T19:58:00Z">
              <w:rPr>
                <w:bCs/>
                <w:noProof/>
              </w:rPr>
            </w:rPrChange>
          </w:rPr>
          <w:fldChar w:fldCharType="end"/>
        </w:r>
      </w:del>
      <w:r w:rsidRPr="009507BF">
        <w:rPr>
          <w:rPrChange w:id="1501" w:author="duarte miguel" w:date="2021-02-06T19:58:00Z">
            <w:rPr>
              <w:bCs/>
              <w:noProof/>
            </w:rPr>
          </w:rPrChange>
        </w:rPr>
        <w:t xml:space="preserve"> - Estado 0 (Parado)</w:t>
      </w:r>
      <w:bookmarkEnd w:id="1475"/>
    </w:p>
    <w:p w14:paraId="41A30378" w14:textId="77777777" w:rsidR="00C7571E" w:rsidRDefault="009507BF" w:rsidP="00C7571E">
      <w:pPr>
        <w:pStyle w:val="PhDCorpo"/>
        <w:rPr>
          <w:ins w:id="1502" w:author="duarte miguel" w:date="2021-02-06T20:24:00Z"/>
        </w:rPr>
      </w:pPr>
      <w:ins w:id="1503" w:author="duarte miguel" w:date="2021-02-06T20:09:00Z">
        <w:r>
          <w:rPr>
            <w:noProof/>
          </w:rPr>
          <w:drawing>
            <wp:inline distT="0" distB="0" distL="0" distR="0" wp14:anchorId="3D2C1164" wp14:editId="343820B0">
              <wp:extent cx="5399847" cy="3991956"/>
              <wp:effectExtent l="0" t="0" r="0" b="889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m 2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ins>
    </w:p>
    <w:p w14:paraId="4B8130B5" w14:textId="62A11DAB" w:rsidR="009507BF" w:rsidRDefault="009507BF">
      <w:pPr>
        <w:pStyle w:val="PhDLegendaFiguras"/>
        <w:rPr>
          <w:ins w:id="1504" w:author="duarte miguel" w:date="2021-02-06T20:09:00Z"/>
        </w:rPr>
        <w:pPrChange w:id="1505" w:author="duarte miguel" w:date="2021-02-06T20:25:00Z">
          <w:pPr>
            <w:pStyle w:val="Legenda"/>
          </w:pPr>
        </w:pPrChange>
      </w:pPr>
      <w:bookmarkStart w:id="1506" w:name="_Toc63536503"/>
      <w:ins w:id="1507" w:author="duarte miguel" w:date="2021-02-06T20:09:00Z">
        <w:r>
          <w:t xml:space="preserve">Figura </w:t>
        </w:r>
      </w:ins>
      <w:ins w:id="1508" w:author="duarte miguel" w:date="2021-02-06T20:55:00Z">
        <w:r w:rsidR="00A31924">
          <w:fldChar w:fldCharType="begin"/>
        </w:r>
        <w:r w:rsidR="00A31924">
          <w:instrText xml:space="preserve"> STYLEREF 1 \s </w:instrText>
        </w:r>
      </w:ins>
      <w:r w:rsidR="00A31924">
        <w:fldChar w:fldCharType="separate"/>
      </w:r>
      <w:r w:rsidR="00A31924">
        <w:rPr>
          <w:noProof/>
        </w:rPr>
        <w:t>3</w:t>
      </w:r>
      <w:ins w:id="1509"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510" w:author="duarte miguel" w:date="2021-02-06T20:55:00Z">
        <w:r w:rsidR="00A31924">
          <w:rPr>
            <w:noProof/>
          </w:rPr>
          <w:t>8</w:t>
        </w:r>
        <w:r w:rsidR="00A31924">
          <w:fldChar w:fldCharType="end"/>
        </w:r>
      </w:ins>
      <w:ins w:id="1511" w:author="duarte miguel" w:date="2021-02-06T20:09:00Z">
        <w:r>
          <w:t xml:space="preserve"> - </w:t>
        </w:r>
        <w:r w:rsidRPr="00534518">
          <w:t>Estado 1 (Anda para a frente) – Botão foi pressionado</w:t>
        </w:r>
        <w:bookmarkEnd w:id="1506"/>
      </w:ins>
    </w:p>
    <w:p w14:paraId="7636A746" w14:textId="02A73DC5" w:rsidR="001A7FA2" w:rsidRPr="00712200" w:rsidRDefault="001A7FA2" w:rsidP="001A7FA2">
      <w:pPr>
        <w:pStyle w:val="PhDCorpo"/>
        <w:spacing w:after="0"/>
        <w:ind w:firstLine="567"/>
        <w:jc w:val="center"/>
        <w:rPr>
          <w:sz w:val="6"/>
          <w:szCs w:val="6"/>
        </w:rPr>
      </w:pPr>
      <w:del w:id="1512" w:author="duarte miguel" w:date="2021-02-06T20:09:00Z">
        <w:r w:rsidDel="009507BF">
          <w:rPr>
            <w:noProof/>
            <w:lang w:eastAsia="pt-PT"/>
          </w:rPr>
          <mc:AlternateContent>
            <mc:Choice Requires="wpg">
              <w:drawing>
                <wp:inline distT="0" distB="0" distL="0" distR="0" wp14:anchorId="34FC9966" wp14:editId="055CA297">
                  <wp:extent cx="5414645" cy="4260850"/>
                  <wp:effectExtent l="0" t="0" r="0" b="6350"/>
                  <wp:docPr id="1" name="Agrupar 1"/>
                  <wp:cNvGraphicFramePr/>
                  <a:graphic xmlns:a="http://schemas.openxmlformats.org/drawingml/2006/main">
                    <a:graphicData uri="http://schemas.microsoft.com/office/word/2010/wordprocessingGroup">
                      <wpg:wgp>
                        <wpg:cNvGrpSpPr/>
                        <wpg:grpSpPr>
                          <a:xfrm>
                            <a:off x="0" y="0"/>
                            <a:ext cx="5399847" cy="3991956"/>
                            <a:chOff x="0" y="0"/>
                            <a:chExt cx="5400040" cy="3992245"/>
                          </a:xfrm>
                        </wpg:grpSpPr>
                        <pic:pic xmlns:pic="http://schemas.openxmlformats.org/drawingml/2006/picture">
                          <pic:nvPicPr>
                            <pic:cNvPr id="4" name="Imagem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wpg:wgp>
                    </a:graphicData>
                  </a:graphic>
                </wp:inline>
              </w:drawing>
            </mc:Choice>
            <mc:Fallback>
              <w:pict>
                <v:group w14:anchorId="6F6E4E31" id="Agrupar 1" o:spid="_x0000_s1026" style="width:426.35pt;height:335.5pt;mso-position-horizontal-relative:char;mso-position-vertical-relative:line" coordsize="54000,39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">
                  <v:shape id="Imagem 4" o:spid="_x0000_s1027" type="#_x0000_t75" style="position:absolute;width:53998;height:39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">
                    <v:imagedata r:id="rId93" o:title=""/>
                  </v:shape>
                  <w10:anchorlock/>
                </v:group>
              </w:pict>
            </mc:Fallback>
          </mc:AlternateContent>
        </w:r>
      </w:del>
    </w:p>
    <w:p w14:paraId="5CD9124D" w14:textId="77777777" w:rsidR="00C7571E" w:rsidRDefault="009507BF" w:rsidP="00C7571E">
      <w:pPr>
        <w:pStyle w:val="PhDCorpo"/>
        <w:rPr>
          <w:ins w:id="1513" w:author="duarte miguel" w:date="2021-02-06T20:23:00Z"/>
        </w:rPr>
      </w:pPr>
      <w:ins w:id="1514" w:author="duarte miguel" w:date="2021-02-06T20:07:00Z">
        <w:r w:rsidRPr="00A31924">
          <w:rPr>
            <w:noProof/>
          </w:rPr>
          <w:lastRenderedPageBreak/>
          <w:drawing>
            <wp:inline distT="0" distB="0" distL="0" distR="0" wp14:anchorId="0E333609" wp14:editId="18A92FBB">
              <wp:extent cx="5575300" cy="4148184"/>
              <wp:effectExtent l="0" t="0" r="6350" b="508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m 254"/>
                      <pic:cNvPicPr>
                        <a:picLocks noChangeAspect="1"/>
                      </pic:cNvPicPr>
                    </pic:nvPicPr>
                    <pic:blipFill rotWithShape="1">
                      <a:blip r:embed="rId94">
                        <a:extLst>
                          <a:ext uri="{28A0092B-C50C-407E-A947-70E740481C1C}">
                            <a14:useLocalDpi xmlns:a14="http://schemas.microsoft.com/office/drawing/2010/main" val="0"/>
                          </a:ext>
                        </a:extLst>
                      </a:blip>
                      <a:srcRect r="2082"/>
                      <a:stretch/>
                    </pic:blipFill>
                    <pic:spPr>
                      <a:xfrm>
                        <a:off x="0" y="0"/>
                        <a:ext cx="5581136" cy="4152526"/>
                      </a:xfrm>
                      <a:prstGeom prst="rect">
                        <a:avLst/>
                      </a:prstGeom>
                    </pic:spPr>
                  </pic:pic>
                </a:graphicData>
              </a:graphic>
            </wp:inline>
          </w:drawing>
        </w:r>
      </w:ins>
    </w:p>
    <w:p w14:paraId="2191BF38" w14:textId="3BBFF7E7" w:rsidR="009507BF" w:rsidRPr="00C7571E" w:rsidRDefault="009507BF">
      <w:pPr>
        <w:pStyle w:val="PhDLegendaFiguras"/>
        <w:rPr>
          <w:ins w:id="1515" w:author="duarte miguel" w:date="2021-02-06T20:07:00Z"/>
        </w:rPr>
        <w:pPrChange w:id="1516" w:author="duarte miguel" w:date="2021-02-06T20:25:00Z">
          <w:pPr>
            <w:pStyle w:val="Legenda"/>
          </w:pPr>
        </w:pPrChange>
      </w:pPr>
      <w:bookmarkStart w:id="1517" w:name="_Toc63536504"/>
      <w:ins w:id="1518" w:author="duarte miguel" w:date="2021-02-06T20:07:00Z">
        <w:r w:rsidRPr="00C7571E">
          <w:t xml:space="preserve">Figura </w:t>
        </w:r>
      </w:ins>
      <w:ins w:id="1519" w:author="duarte miguel" w:date="2021-02-06T20:55:00Z">
        <w:r w:rsidR="00A31924">
          <w:fldChar w:fldCharType="begin"/>
        </w:r>
        <w:r w:rsidR="00A31924">
          <w:instrText xml:space="preserve"> STYLEREF 1 \s </w:instrText>
        </w:r>
      </w:ins>
      <w:r w:rsidR="00A31924">
        <w:fldChar w:fldCharType="separate"/>
      </w:r>
      <w:r w:rsidR="00A31924">
        <w:rPr>
          <w:noProof/>
        </w:rPr>
        <w:t>3</w:t>
      </w:r>
      <w:ins w:id="1520"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521" w:author="duarte miguel" w:date="2021-02-06T20:55:00Z">
        <w:r w:rsidR="00A31924">
          <w:rPr>
            <w:noProof/>
          </w:rPr>
          <w:t>9</w:t>
        </w:r>
        <w:r w:rsidR="00A31924">
          <w:fldChar w:fldCharType="end"/>
        </w:r>
      </w:ins>
      <w:ins w:id="1522" w:author="duarte miguel" w:date="2021-02-06T20:07:00Z">
        <w:r w:rsidRPr="00C7571E">
          <w:t xml:space="preserve"> - Estado 2 (Dá a volta para a esquerda) – S1 e S8 a nível lógico alto</w:t>
        </w:r>
        <w:bookmarkEnd w:id="1517"/>
      </w:ins>
    </w:p>
    <w:p w14:paraId="0A80A7B8" w14:textId="1405CDC1" w:rsidR="001A7FA2" w:rsidDel="009507BF" w:rsidRDefault="001A7FA2">
      <w:pPr>
        <w:pStyle w:val="PhDCabealho2"/>
        <w:numPr>
          <w:ilvl w:val="0"/>
          <w:numId w:val="0"/>
        </w:numPr>
        <w:ind w:left="576"/>
        <w:outlineLvl w:val="9"/>
        <w:rPr>
          <w:del w:id="1523" w:author="duarte miguel" w:date="2021-02-06T20:08:00Z"/>
          <w:rFonts w:ascii="Times New Roman" w:hAnsi="Times New Roman"/>
          <w:color w:val="44546A" w:themeColor="text2"/>
          <w:kern w:val="0"/>
          <w:sz w:val="18"/>
          <w:szCs w:val="18"/>
        </w:rPr>
        <w:pPrChange w:id="1524" w:author="duarte miguel" w:date="2021-02-06T20:06:00Z">
          <w:pPr>
            <w:pStyle w:val="PhDCabealho2"/>
            <w:numPr>
              <w:ilvl w:val="0"/>
              <w:numId w:val="0"/>
            </w:numPr>
            <w:ind w:left="0" w:firstLine="0"/>
            <w:jc w:val="center"/>
            <w:outlineLvl w:val="9"/>
          </w:pPr>
        </w:pPrChange>
      </w:pPr>
      <w:del w:id="1525" w:author="duarte miguel" w:date="2021-02-06T20:07:00Z">
        <w:r w:rsidDel="009507BF">
          <w:rPr>
            <w:b w:val="0"/>
            <w:bCs w:val="0"/>
            <w:noProof/>
          </w:rPr>
          <mc:AlternateContent>
            <mc:Choice Requires="wpg">
              <w:drawing>
                <wp:inline distT="0" distB="0" distL="0" distR="0" wp14:anchorId="060D8A38" wp14:editId="4DD63F90">
                  <wp:extent cx="5287618" cy="4079240"/>
                  <wp:effectExtent l="0" t="0" r="8890" b="0"/>
                  <wp:docPr id="5" name="Agrupar 5"/>
                  <wp:cNvGraphicFramePr/>
                  <a:graphic xmlns:a="http://schemas.openxmlformats.org/drawingml/2006/main">
                    <a:graphicData uri="http://schemas.microsoft.com/office/word/2010/wordprocessingGroup">
                      <wpg:wgp>
                        <wpg:cNvGrpSpPr/>
                        <wpg:grpSpPr>
                          <a:xfrm>
                            <a:off x="0" y="0"/>
                            <a:ext cx="5287618" cy="3934140"/>
                            <a:chOff x="0" y="0"/>
                            <a:chExt cx="5287618" cy="3934460"/>
                          </a:xfrm>
                        </wpg:grpSpPr>
                        <pic:pic xmlns:pic="http://schemas.openxmlformats.org/drawingml/2006/picture">
                          <pic:nvPicPr>
                            <pic:cNvPr id="10" name="Imagem 10"/>
                            <pic:cNvPicPr>
                              <a:picLocks noChangeAspect="1"/>
                            </pic:cNvPicPr>
                          </pic:nvPicPr>
                          <pic:blipFill rotWithShape="1">
                            <a:blip r:embed="rId94">
                              <a:extLst>
                                <a:ext uri="{28A0092B-C50C-407E-A947-70E740481C1C}">
                                  <a14:useLocalDpi xmlns:a14="http://schemas.microsoft.com/office/drawing/2010/main" val="0"/>
                                </a:ext>
                              </a:extLst>
                            </a:blip>
                            <a:srcRect r="2082"/>
                            <a:stretch/>
                          </pic:blipFill>
                          <pic:spPr>
                            <a:xfrm>
                              <a:off x="0" y="0"/>
                              <a:ext cx="5287618" cy="3934140"/>
                            </a:xfrm>
                            <a:prstGeom prst="rect">
                              <a:avLst/>
                            </a:prstGeom>
                          </pic:spPr>
                        </pic:pic>
                      </wpg:wgp>
                    </a:graphicData>
                  </a:graphic>
                </wp:inline>
              </w:drawing>
            </mc:Choice>
            <mc:Fallback>
              <w:pict>
                <v:group w14:anchorId="684E08D1" id="Agrupar 5" o:spid="_x0000_s1026" style="width:416.35pt;height:321.2pt;mso-position-horizontal-relative:char;mso-position-vertical-relative:line" coordsize="52876,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">
                  <v:shape id="Imagem 10" o:spid="_x0000_s1027" type="#_x0000_t75" style="position:absolute;width:52876;height:39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">
                    <v:imagedata r:id="rId95" o:title="" cropright="1364f"/>
                  </v:shape>
                  <w10:anchorlock/>
                </v:group>
              </w:pict>
            </mc:Fallback>
          </mc:AlternateContent>
        </w:r>
      </w:del>
    </w:p>
    <w:p w14:paraId="5D90B3CC" w14:textId="77777777" w:rsidR="00C7571E" w:rsidRDefault="009507BF" w:rsidP="00C7571E">
      <w:pPr>
        <w:pStyle w:val="PhDCorpo"/>
        <w:rPr>
          <w:ins w:id="1526" w:author="duarte miguel" w:date="2021-02-06T20:24:00Z"/>
        </w:rPr>
      </w:pPr>
      <w:ins w:id="1527" w:author="duarte miguel" w:date="2021-02-06T20:07:00Z">
        <w:r>
          <w:rPr>
            <w:noProof/>
          </w:rPr>
          <w:drawing>
            <wp:inline distT="0" distB="0" distL="0" distR="0" wp14:anchorId="5B8DCF0A" wp14:editId="1348F1D9">
              <wp:extent cx="5486400" cy="4039962"/>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5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87061" cy="4040449"/>
                      </a:xfrm>
                      <a:prstGeom prst="rect">
                        <a:avLst/>
                      </a:prstGeom>
                    </pic:spPr>
                  </pic:pic>
                </a:graphicData>
              </a:graphic>
            </wp:inline>
          </w:drawing>
        </w:r>
      </w:ins>
    </w:p>
    <w:p w14:paraId="5A2606F7" w14:textId="21BB42E3" w:rsidR="009507BF" w:rsidRDefault="009507BF">
      <w:pPr>
        <w:pStyle w:val="PhDLegendaFiguras"/>
        <w:rPr>
          <w:ins w:id="1528" w:author="duarte miguel" w:date="2021-02-06T20:07:00Z"/>
        </w:rPr>
        <w:pPrChange w:id="1529" w:author="duarte miguel" w:date="2021-02-06T20:24:00Z">
          <w:pPr>
            <w:pStyle w:val="Legenda"/>
          </w:pPr>
        </w:pPrChange>
      </w:pPr>
      <w:bookmarkStart w:id="1530" w:name="_Toc63536505"/>
      <w:ins w:id="1531" w:author="duarte miguel" w:date="2021-02-06T20:07:00Z">
        <w:r>
          <w:t xml:space="preserve">Figura </w:t>
        </w:r>
      </w:ins>
      <w:ins w:id="1532" w:author="duarte miguel" w:date="2021-02-06T20:55:00Z">
        <w:r w:rsidR="00A31924">
          <w:fldChar w:fldCharType="begin"/>
        </w:r>
        <w:r w:rsidR="00A31924">
          <w:instrText xml:space="preserve"> STYLEREF 1 \s </w:instrText>
        </w:r>
      </w:ins>
      <w:r w:rsidR="00A31924">
        <w:fldChar w:fldCharType="separate"/>
      </w:r>
      <w:r w:rsidR="00A31924">
        <w:rPr>
          <w:noProof/>
        </w:rPr>
        <w:t>3</w:t>
      </w:r>
      <w:ins w:id="1533"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534" w:author="duarte miguel" w:date="2021-02-06T20:55:00Z">
        <w:r w:rsidR="00A31924">
          <w:rPr>
            <w:noProof/>
          </w:rPr>
          <w:t>10</w:t>
        </w:r>
        <w:r w:rsidR="00A31924">
          <w:fldChar w:fldCharType="end"/>
        </w:r>
      </w:ins>
      <w:ins w:id="1535" w:author="duarte miguel" w:date="2021-02-06T20:07:00Z">
        <w:r>
          <w:t xml:space="preserve"> - </w:t>
        </w:r>
        <w:r w:rsidRPr="00F14B3E">
          <w:t xml:space="preserve">Estado 3 (Dá a volta) - </w:t>
        </w:r>
        <w:r w:rsidRPr="00C7571E">
          <w:rPr>
            <w:rStyle w:val="PhDLegendaFigurasCarter"/>
            <w:rPrChange w:id="1536" w:author="duarte miguel" w:date="2021-02-06T20:21:00Z">
              <w:rPr>
                <w:bCs/>
                <w:i w:val="0"/>
                <w:iCs w:val="0"/>
              </w:rPr>
            </w:rPrChange>
          </w:rPr>
          <w:t>S1</w:t>
        </w:r>
        <w:r w:rsidRPr="00F14B3E">
          <w:t xml:space="preserve"> e S8 a nível lógico baixo</w:t>
        </w:r>
        <w:bookmarkEnd w:id="1530"/>
      </w:ins>
    </w:p>
    <w:p w14:paraId="798F5B41" w14:textId="7B8BE8F4" w:rsidR="001A7FA2" w:rsidDel="009507BF" w:rsidRDefault="000C27DD">
      <w:pPr>
        <w:pStyle w:val="PhDCabealho2"/>
        <w:numPr>
          <w:ilvl w:val="0"/>
          <w:numId w:val="0"/>
        </w:numPr>
        <w:ind w:left="576"/>
        <w:outlineLvl w:val="9"/>
        <w:rPr>
          <w:del w:id="1537" w:author="duarte miguel" w:date="2021-02-06T20:11:00Z"/>
          <w:rFonts w:ascii="Times New Roman" w:hAnsi="Times New Roman"/>
          <w:color w:val="44546A" w:themeColor="text2"/>
          <w:kern w:val="0"/>
          <w:sz w:val="18"/>
          <w:szCs w:val="18"/>
        </w:rPr>
        <w:pPrChange w:id="1538" w:author="duarte miguel" w:date="2021-02-06T20:06:00Z">
          <w:pPr>
            <w:pStyle w:val="PhDCabealho2"/>
            <w:numPr>
              <w:ilvl w:val="0"/>
              <w:numId w:val="0"/>
            </w:numPr>
            <w:ind w:left="0" w:firstLine="0"/>
            <w:jc w:val="center"/>
            <w:outlineLvl w:val="9"/>
          </w:pPr>
        </w:pPrChange>
      </w:pPr>
      <w:del w:id="1539" w:author="duarte miguel" w:date="2021-02-06T20:07:00Z">
        <w:r w:rsidDel="009507BF">
          <w:rPr>
            <w:b w:val="0"/>
            <w:bCs w:val="0"/>
            <w:noProof/>
          </w:rPr>
          <w:lastRenderedPageBreak/>
          <mc:AlternateContent>
            <mc:Choice Requires="wpg">
              <w:drawing>
                <wp:inline distT="0" distB="0" distL="0" distR="0" wp14:anchorId="756011ED" wp14:editId="2F5166CF">
                  <wp:extent cx="5400040" cy="4213860"/>
                  <wp:effectExtent l="0" t="0" r="3810" b="8890"/>
                  <wp:docPr id="15" name="Agrupar 15"/>
                  <wp:cNvGraphicFramePr/>
                  <a:graphic xmlns:a="http://schemas.openxmlformats.org/drawingml/2006/main">
                    <a:graphicData uri="http://schemas.microsoft.com/office/word/2010/wordprocessingGroup">
                      <wpg:wgp>
                        <wpg:cNvGrpSpPr/>
                        <wpg:grpSpPr>
                          <a:xfrm>
                            <a:off x="0" y="0"/>
                            <a:ext cx="5400040" cy="3976370"/>
                            <a:chOff x="0" y="0"/>
                            <a:chExt cx="5400040" cy="3976370"/>
                          </a:xfrm>
                        </wpg:grpSpPr>
                        <pic:pic xmlns:pic="http://schemas.openxmlformats.org/drawingml/2006/picture">
                          <pic:nvPicPr>
                            <pic:cNvPr id="18" name="Imagem 1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112BD4E9" id="Agrupar 15" o:spid="_x0000_s1026" style="width:425.2pt;height:331.8pt;mso-position-horizontal-relative:char;mso-position-vertical-relative:line" coordsize="54000,39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">
                  <v:shape id="Imagem 18" o:spid="_x0000_s1027"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">
                    <v:imagedata r:id="rId97" o:title=""/>
                  </v:shape>
                  <w10:anchorlock/>
                </v:group>
              </w:pict>
            </mc:Fallback>
          </mc:AlternateContent>
        </w:r>
      </w:del>
    </w:p>
    <w:p w14:paraId="2DB9C8E4" w14:textId="77777777" w:rsidR="00C7571E" w:rsidRDefault="009507BF">
      <w:pPr>
        <w:pStyle w:val="PhDCorpo"/>
        <w:rPr>
          <w:ins w:id="1540" w:author="duarte miguel" w:date="2021-02-06T20:24:00Z"/>
        </w:rPr>
        <w:pPrChange w:id="1541" w:author="duarte miguel" w:date="2021-02-06T20:24:00Z">
          <w:pPr>
            <w:pStyle w:val="PhDLegendaFiguras"/>
          </w:pPr>
        </w:pPrChange>
      </w:pPr>
      <w:ins w:id="1542" w:author="duarte miguel" w:date="2021-02-06T20:06:00Z">
        <w:r>
          <w:rPr>
            <w:noProof/>
          </w:rPr>
          <w:drawing>
            <wp:inline distT="0" distB="0" distL="0" distR="0" wp14:anchorId="3D839996" wp14:editId="588DC76F">
              <wp:extent cx="5505450" cy="4062406"/>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507789" cy="4064132"/>
                      </a:xfrm>
                      <a:prstGeom prst="rect">
                        <a:avLst/>
                      </a:prstGeom>
                    </pic:spPr>
                  </pic:pic>
                </a:graphicData>
              </a:graphic>
            </wp:inline>
          </w:drawing>
        </w:r>
      </w:ins>
    </w:p>
    <w:p w14:paraId="0B8DCDA6" w14:textId="2CC309DC" w:rsidR="009507BF" w:rsidRDefault="009507BF">
      <w:pPr>
        <w:pStyle w:val="PhDLegendaFiguras"/>
        <w:rPr>
          <w:ins w:id="1543" w:author="duarte miguel" w:date="2021-02-06T20:06:00Z"/>
        </w:rPr>
        <w:pPrChange w:id="1544" w:author="duarte miguel" w:date="2021-02-06T20:10:00Z">
          <w:pPr>
            <w:pStyle w:val="Legenda"/>
          </w:pPr>
        </w:pPrChange>
      </w:pPr>
      <w:bookmarkStart w:id="1545" w:name="_Toc63536506"/>
      <w:ins w:id="1546" w:author="duarte miguel" w:date="2021-02-06T20:06:00Z">
        <w:r>
          <w:t xml:space="preserve">Figura </w:t>
        </w:r>
      </w:ins>
      <w:ins w:id="1547" w:author="duarte miguel" w:date="2021-02-06T20:55:00Z">
        <w:r w:rsidR="00A31924">
          <w:fldChar w:fldCharType="begin"/>
        </w:r>
        <w:r w:rsidR="00A31924">
          <w:instrText xml:space="preserve"> STYLEREF 1 \s </w:instrText>
        </w:r>
      </w:ins>
      <w:r w:rsidR="00A31924">
        <w:fldChar w:fldCharType="separate"/>
      </w:r>
      <w:r w:rsidR="00A31924">
        <w:rPr>
          <w:noProof/>
        </w:rPr>
        <w:t>3</w:t>
      </w:r>
      <w:ins w:id="1548"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549" w:author="duarte miguel" w:date="2021-02-06T20:55:00Z">
        <w:r w:rsidR="00A31924">
          <w:rPr>
            <w:noProof/>
          </w:rPr>
          <w:t>11</w:t>
        </w:r>
        <w:r w:rsidR="00A31924">
          <w:fldChar w:fldCharType="end"/>
        </w:r>
      </w:ins>
      <w:ins w:id="1550" w:author="duarte miguel" w:date="2021-02-06T20:06:00Z">
        <w:r>
          <w:t xml:space="preserve"> - </w:t>
        </w:r>
        <w:r w:rsidRPr="00B63211">
          <w:t>Estado 0 (Parado novamente) - S5 = 1</w:t>
        </w:r>
        <w:bookmarkEnd w:id="1545"/>
      </w:ins>
    </w:p>
    <w:p w14:paraId="0304B371" w14:textId="2D7DBBCB" w:rsidR="001A7FA2" w:rsidRPr="00B66544" w:rsidDel="009507BF" w:rsidRDefault="001A7FA2" w:rsidP="009507BF">
      <w:pPr>
        <w:pStyle w:val="PhDCabealho2"/>
        <w:numPr>
          <w:ilvl w:val="0"/>
          <w:numId w:val="0"/>
        </w:numPr>
        <w:ind w:left="576"/>
        <w:outlineLvl w:val="9"/>
        <w:rPr>
          <w:del w:id="1551" w:author="duarte miguel" w:date="2021-02-06T20:09:00Z"/>
        </w:rPr>
      </w:pPr>
      <w:del w:id="1552" w:author="duarte miguel" w:date="2021-02-06T20:06:00Z">
        <w:r w:rsidDel="009507BF">
          <w:rPr>
            <w:b w:val="0"/>
            <w:bCs w:val="0"/>
            <w:noProof/>
          </w:rPr>
          <mc:AlternateContent>
            <mc:Choice Requires="wpg">
              <w:drawing>
                <wp:inline distT="0" distB="0" distL="0" distR="0" wp14:anchorId="5939E311" wp14:editId="60E1D177">
                  <wp:extent cx="5414842" cy="4245995"/>
                  <wp:effectExtent l="0" t="0" r="0" b="2540"/>
                  <wp:docPr id="19" name="Agrupar 19"/>
                  <wp:cNvGraphicFramePr/>
                  <a:graphic xmlns:a="http://schemas.openxmlformats.org/drawingml/2006/main">
                    <a:graphicData uri="http://schemas.microsoft.com/office/word/2010/wordprocessingGroup">
                      <wpg:wgp>
                        <wpg:cNvGrpSpPr/>
                        <wpg:grpSpPr>
                          <a:xfrm>
                            <a:off x="0" y="0"/>
                            <a:ext cx="5400040" cy="3984625"/>
                            <a:chOff x="0" y="0"/>
                            <a:chExt cx="5400040" cy="3984625"/>
                          </a:xfrm>
                        </wpg:grpSpPr>
                        <pic:pic xmlns:pic="http://schemas.openxmlformats.org/drawingml/2006/picture">
                          <pic:nvPicPr>
                            <pic:cNvPr id="23" name="Imagem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70DA649F" id="Agrupar 19" o:spid="_x0000_s1026" style="width:426.35pt;height:334.35pt;mso-position-horizontal-relative:char;mso-position-vertical-relative:line" coordsize="54000,3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">
                  <v:shape id="Imagem 23" o:spid="_x0000_s1027"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">
                    <v:imagedata r:id="rId99" o:title=""/>
                  </v:shape>
                  <w10:anchorlock/>
                </v:group>
              </w:pict>
            </mc:Fallback>
          </mc:AlternateContent>
        </w:r>
      </w:del>
    </w:p>
    <w:p w14:paraId="4D7C4A66" w14:textId="6E5DF750" w:rsidR="008A43C9" w:rsidDel="009507BF" w:rsidRDefault="008A43C9" w:rsidP="009507BF">
      <w:pPr>
        <w:rPr>
          <w:del w:id="1553" w:author="duarte miguel" w:date="2021-02-06T20:12:00Z"/>
        </w:rPr>
      </w:pPr>
    </w:p>
    <w:p w14:paraId="2862A0B6" w14:textId="0950931E" w:rsidR="008A43C9" w:rsidRDefault="008A43C9" w:rsidP="009507BF">
      <w:pPr>
        <w:sectPr w:rsidR="008A43C9" w:rsidSect="00D453A5">
          <w:headerReference w:type="default" r:id="rId100"/>
          <w:headerReference w:type="first" r:id="rId101"/>
          <w:pgSz w:w="11907" w:h="16840" w:code="9"/>
          <w:pgMar w:top="1134" w:right="1418" w:bottom="1134" w:left="1418" w:header="567" w:footer="57" w:gutter="0"/>
          <w:pgNumType w:chapSep="emDash"/>
          <w:cols w:space="720"/>
          <w:docGrid w:linePitch="272"/>
        </w:sectPr>
      </w:pPr>
    </w:p>
    <w:p w14:paraId="6A2E59D4" w14:textId="2130A6AB" w:rsidR="008A43C9" w:rsidRPr="00B66544" w:rsidRDefault="008A43C9">
      <w:pPr>
        <w:pStyle w:val="Ttulo1"/>
        <w:pPrChange w:id="1554" w:author="duarte miguel" w:date="2021-02-06T19:48:00Z">
          <w:pPr>
            <w:pStyle w:val="PhDCabealho1"/>
          </w:pPr>
        </w:pPrChange>
      </w:pPr>
      <w:r w:rsidRPr="00ED26D7">
        <w:lastRenderedPageBreak/>
        <w:br/>
      </w:r>
      <w:r w:rsidRPr="00ED26D7">
        <w:br/>
      </w:r>
      <w:bookmarkStart w:id="1555" w:name="_Toc63535820"/>
      <w:bookmarkStart w:id="1556" w:name="_Toc63536397"/>
      <w:r w:rsidR="00832C70">
        <w:t>I</w:t>
      </w:r>
      <w:r w:rsidR="00ED26D7">
        <w:t>mplementação dos circuitos eletrónicos</w:t>
      </w:r>
      <w:bookmarkEnd w:id="1555"/>
      <w:bookmarkEnd w:id="1556"/>
    </w:p>
    <w:p w14:paraId="0F390E4F" w14:textId="0006E1C6" w:rsidR="008A43C9" w:rsidRPr="00B66544" w:rsidRDefault="008A43C9" w:rsidP="009507BF">
      <w:pPr>
        <w:pStyle w:val="PhDCabealho2"/>
      </w:pPr>
      <w:bookmarkStart w:id="1557" w:name="_Toc63535821"/>
      <w:bookmarkStart w:id="1558" w:name="_Toc63536398"/>
      <w:r>
        <w:t>Introdução</w:t>
      </w:r>
      <w:bookmarkEnd w:id="1557"/>
      <w:bookmarkEnd w:id="1558"/>
    </w:p>
    <w:p w14:paraId="1AE69C95" w14:textId="1C47E21D" w:rsidR="008A43C9" w:rsidDel="00565E1C" w:rsidRDefault="008A43C9" w:rsidP="008A43C9">
      <w:pPr>
        <w:rPr>
          <w:del w:id="1559" w:author="luis barros" w:date="2021-02-06T12:40:00Z"/>
        </w:rPr>
      </w:pPr>
    </w:p>
    <w:p w14:paraId="2E8D27AF" w14:textId="6223A83F" w:rsidR="008A43C9" w:rsidRDefault="00382DFF" w:rsidP="002161F5">
      <w:pPr>
        <w:pStyle w:val="PhDCorpo"/>
        <w:tabs>
          <w:tab w:val="clear" w:pos="567"/>
        </w:tabs>
        <w:ind w:firstLine="567"/>
        <w:rPr>
          <w:ins w:id="1560" w:author="luis barros" w:date="2021-02-06T12:44:00Z"/>
        </w:rPr>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w:t>
      </w:r>
      <w:r w:rsidR="00A91338" w:rsidRPr="00565E1C">
        <w:t>design</w:t>
      </w:r>
      <w:r w:rsidR="00A91338">
        <w:t xml:space="preserve"> da PCB em 3D utilizou-se a ferramenta KiCad.</w:t>
      </w:r>
    </w:p>
    <w:p w14:paraId="22831357" w14:textId="77777777" w:rsidR="00565E1C" w:rsidRDefault="00565E1C" w:rsidP="002161F5">
      <w:pPr>
        <w:pStyle w:val="PhDCorpo"/>
        <w:tabs>
          <w:tab w:val="clear" w:pos="567"/>
        </w:tabs>
        <w:ind w:firstLine="567"/>
        <w:rPr>
          <w:ins w:id="1561" w:author="luis barros" w:date="2021-02-06T12:45:00Z"/>
        </w:rPr>
      </w:pPr>
      <w:ins w:id="1562" w:author="luis barros" w:date="2021-02-06T12:44:00Z">
        <w:r>
          <w:t>Poderiam apresentar uma numeração das pcb desenvolvidas</w:t>
        </w:r>
      </w:ins>
      <w:ins w:id="1563" w:author="luis barros" w:date="2021-02-06T12:45:00Z">
        <w:r>
          <w:t xml:space="preserve"> com um texto bonito</w:t>
        </w:r>
      </w:ins>
    </w:p>
    <w:p w14:paraId="7C0F8A68" w14:textId="551FD4FC" w:rsidR="00565E1C" w:rsidRDefault="00565E1C" w:rsidP="002161F5">
      <w:pPr>
        <w:pStyle w:val="PhDCorpo"/>
        <w:tabs>
          <w:tab w:val="clear" w:pos="567"/>
        </w:tabs>
        <w:ind w:firstLine="567"/>
        <w:rPr>
          <w:ins w:id="1564" w:author="luis barros" w:date="2021-02-06T12:45:00Z"/>
        </w:rPr>
      </w:pPr>
      <w:ins w:id="1565" w:author="luis barros" w:date="2021-02-06T12:45:00Z">
        <w:r>
          <w:t>pcb 1 para fazer isto</w:t>
        </w:r>
      </w:ins>
    </w:p>
    <w:p w14:paraId="32396C72" w14:textId="6FE7966F" w:rsidR="00565E1C" w:rsidRDefault="00565E1C" w:rsidP="002161F5">
      <w:pPr>
        <w:pStyle w:val="PhDCorpo"/>
        <w:tabs>
          <w:tab w:val="clear" w:pos="567"/>
        </w:tabs>
        <w:ind w:firstLine="567"/>
        <w:rPr>
          <w:ins w:id="1566" w:author="luis barros" w:date="2021-02-06T12:45:00Z"/>
        </w:rPr>
      </w:pPr>
      <w:ins w:id="1567" w:author="luis barros" w:date="2021-02-06T12:45:00Z">
        <w:r>
          <w:t>Pcb2  fazer aqui</w:t>
        </w:r>
      </w:ins>
    </w:p>
    <w:p w14:paraId="6E322CC3" w14:textId="177E8F71" w:rsidR="00565E1C" w:rsidRDefault="00565E1C" w:rsidP="002161F5">
      <w:pPr>
        <w:pStyle w:val="PhDCorpo"/>
        <w:tabs>
          <w:tab w:val="clear" w:pos="567"/>
        </w:tabs>
        <w:ind w:firstLine="567"/>
      </w:pPr>
      <w:ins w:id="1568" w:author="luis barros" w:date="2021-02-06T12:45:00Z">
        <w:r>
          <w:t>Pcb3</w:t>
        </w:r>
      </w:ins>
    </w:p>
    <w:p w14:paraId="5AC092CC" w14:textId="4F0BA2B7" w:rsidR="002161F5" w:rsidRPr="002161F5" w:rsidRDefault="002161F5" w:rsidP="009507BF">
      <w:pPr>
        <w:pStyle w:val="PhDCabealho2"/>
      </w:pPr>
      <w:bookmarkStart w:id="1569" w:name="_Toc63535822"/>
      <w:bookmarkStart w:id="1570" w:name="_Toc63536399"/>
      <w:commentRangeStart w:id="1571"/>
      <w:r>
        <w:lastRenderedPageBreak/>
        <w:t>Controlo dos motores</w:t>
      </w:r>
      <w:commentRangeEnd w:id="1571"/>
      <w:r w:rsidR="00565E1C">
        <w:rPr>
          <w:rStyle w:val="Refdecomentrio"/>
          <w:b w:val="0"/>
          <w:bCs w:val="0"/>
          <w:kern w:val="0"/>
        </w:rPr>
        <w:commentReference w:id="1571"/>
      </w:r>
      <w:bookmarkEnd w:id="1569"/>
      <w:bookmarkEnd w:id="1570"/>
    </w:p>
    <w:p w14:paraId="26A237DE" w14:textId="77777777" w:rsidR="00606D34" w:rsidRDefault="00606D34" w:rsidP="00606D34">
      <w:pPr>
        <w:pStyle w:val="PhDCorpo"/>
        <w:keepNext/>
        <w:jc w:val="center"/>
      </w:pPr>
      <w:r>
        <w:rPr>
          <w:noProof/>
          <w:lang w:eastAsia="pt-PT"/>
        </w:rPr>
        <w:drawing>
          <wp:inline distT="0" distB="0" distL="0" distR="0" wp14:anchorId="6CE7F2D5" wp14:editId="522D99E5">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68404" cy="4583589"/>
                    </a:xfrm>
                    <a:prstGeom prst="rect">
                      <a:avLst/>
                    </a:prstGeom>
                  </pic:spPr>
                </pic:pic>
              </a:graphicData>
            </a:graphic>
          </wp:inline>
        </w:drawing>
      </w:r>
    </w:p>
    <w:p w14:paraId="237759AB" w14:textId="1A812255" w:rsidR="00E9314A" w:rsidRPr="00606D34" w:rsidRDefault="00606D34">
      <w:pPr>
        <w:pStyle w:val="PhDLegendaFiguras"/>
        <w:rPr>
          <w:noProof/>
        </w:rPr>
        <w:pPrChange w:id="1572" w:author="duarte miguel" w:date="2021-02-06T19:56:00Z">
          <w:pPr>
            <w:pStyle w:val="Legenda"/>
            <w:jc w:val="center"/>
          </w:pPr>
        </w:pPrChange>
      </w:pPr>
      <w:bookmarkStart w:id="1573" w:name="_Toc63536507"/>
      <w:r w:rsidRPr="00606D34">
        <w:rPr>
          <w:noProof/>
        </w:rPr>
        <w:t xml:space="preserve">Figura </w:t>
      </w:r>
      <w:ins w:id="1574"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575"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576" w:author="duarte miguel" w:date="2021-02-06T20:55:00Z">
        <w:r w:rsidR="00A31924">
          <w:rPr>
            <w:noProof/>
          </w:rPr>
          <w:t>1</w:t>
        </w:r>
        <w:r w:rsidR="00A31924">
          <w:rPr>
            <w:noProof/>
          </w:rPr>
          <w:fldChar w:fldCharType="end"/>
        </w:r>
      </w:ins>
      <w:ins w:id="1577" w:author="luis barros" w:date="2021-02-06T11:14:00Z">
        <w:del w:id="1578" w:author="duarte miguel" w:date="2021-02-06T18:20:00Z">
          <w:r w:rsidR="00325688" w:rsidDel="00716E13">
            <w:rPr>
              <w:noProof/>
            </w:rPr>
            <w:fldChar w:fldCharType="begin"/>
          </w:r>
          <w:r w:rsidR="00325688" w:rsidDel="00716E13">
            <w:rPr>
              <w:noProof/>
            </w:rPr>
            <w:delInstrText xml:space="preserve"> STYLEREF 1 \s </w:delInstrText>
          </w:r>
        </w:del>
      </w:ins>
      <w:del w:id="1579" w:author="duarte miguel" w:date="2021-02-06T18:20:00Z">
        <w:r w:rsidR="00325688" w:rsidDel="00716E13">
          <w:rPr>
            <w:noProof/>
          </w:rPr>
          <w:fldChar w:fldCharType="separate"/>
        </w:r>
        <w:r w:rsidR="00876030" w:rsidDel="00716E13">
          <w:rPr>
            <w:b/>
            <w:noProof/>
          </w:rPr>
          <w:delText>Erro! Não existe nenhum texto com o estilo especificado no documento.</w:delText>
        </w:r>
      </w:del>
      <w:ins w:id="1580" w:author="luis barros" w:date="2021-02-06T11:14:00Z">
        <w:del w:id="1581" w:author="duarte miguel" w:date="2021-02-06T18:20:00Z">
          <w:r w:rsidR="00325688" w:rsidDel="00716E13">
            <w:rPr>
              <w:noProof/>
            </w:rPr>
            <w:fldChar w:fldCharType="end"/>
          </w:r>
          <w:r w:rsidR="00325688" w:rsidDel="00716E13">
            <w:rPr>
              <w:noProof/>
            </w:rPr>
            <w:delText>.</w:delText>
          </w:r>
          <w:r w:rsidR="00325688" w:rsidDel="00716E13">
            <w:rPr>
              <w:noProof/>
            </w:rPr>
            <w:fldChar w:fldCharType="begin"/>
          </w:r>
          <w:r w:rsidR="00325688" w:rsidDel="00716E13">
            <w:rPr>
              <w:noProof/>
            </w:rPr>
            <w:delInstrText xml:space="preserve"> SEQ Figura \* ARABIC \s 1 </w:delInstrText>
          </w:r>
        </w:del>
      </w:ins>
      <w:del w:id="1582" w:author="duarte miguel" w:date="2021-02-06T18:20:00Z">
        <w:r w:rsidR="00325688" w:rsidDel="00716E13">
          <w:rPr>
            <w:noProof/>
          </w:rPr>
          <w:fldChar w:fldCharType="end"/>
        </w:r>
      </w:del>
      <w:del w:id="1583" w:author="luis barros" w:date="2021-02-06T11:05:00Z">
        <w:r w:rsidRPr="00606D34" w:rsidDel="00325688">
          <w:rPr>
            <w:noProof/>
          </w:rPr>
          <w:fldChar w:fldCharType="begin"/>
        </w:r>
        <w:r w:rsidRPr="00606D34" w:rsidDel="00325688">
          <w:rPr>
            <w:noProof/>
          </w:rPr>
          <w:delInstrText xml:space="preserve"> SEQ Figura \* ARABIC </w:delInstrText>
        </w:r>
        <w:r w:rsidRPr="00606D34" w:rsidDel="00325688">
          <w:rPr>
            <w:noProof/>
          </w:rPr>
          <w:fldChar w:fldCharType="separate"/>
        </w:r>
        <w:r w:rsidR="0009661F" w:rsidDel="00325688">
          <w:rPr>
            <w:noProof/>
          </w:rPr>
          <w:delText>42</w:delText>
        </w:r>
        <w:r w:rsidRPr="00606D34" w:rsidDel="00325688">
          <w:rPr>
            <w:noProof/>
          </w:rPr>
          <w:fldChar w:fldCharType="end"/>
        </w:r>
      </w:del>
      <w:r w:rsidRPr="00606D34">
        <w:rPr>
          <w:noProof/>
        </w:rPr>
        <w:t xml:space="preserve"> - Esquemático PCB controlo dos motores</w:t>
      </w:r>
      <w:bookmarkEnd w:id="1573"/>
    </w:p>
    <w:p w14:paraId="77F9FA52" w14:textId="430CEC72" w:rsidR="00421906" w:rsidRDefault="00AA2C68" w:rsidP="002161F5">
      <w:pPr>
        <w:pStyle w:val="PhDCorpo"/>
        <w:tabs>
          <w:tab w:val="clear" w:pos="567"/>
          <w:tab w:val="left" w:pos="0"/>
        </w:tabs>
        <w:ind w:firstLine="567"/>
      </w:pPr>
      <w:r>
        <w:rPr>
          <w:noProof/>
          <w:lang w:eastAsia="pt-PT"/>
        </w:rPr>
        <w:lastRenderedPageBreak/>
        <w:drawing>
          <wp:anchor distT="0" distB="0" distL="114300" distR="114300" simplePos="0" relativeHeight="251736064" behindDoc="1" locked="0" layoutInCell="1" allowOverlap="1" wp14:anchorId="55FF52D4" wp14:editId="3A75D3F6">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34016" behindDoc="1" locked="0" layoutInCell="1" allowOverlap="1" wp14:anchorId="47E63253" wp14:editId="5551622D">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713AB20E" w:rsidR="00A31924" w:rsidRPr="00AA2C68" w:rsidRDefault="00A31924">
                            <w:pPr>
                              <w:pStyle w:val="PhDLegendaFiguras"/>
                              <w:rPr>
                                <w:noProof/>
                              </w:rPr>
                              <w:pPrChange w:id="1584" w:author="duarte miguel" w:date="2021-02-06T19:56:00Z">
                                <w:pPr>
                                  <w:pStyle w:val="Legenda"/>
                                  <w:jc w:val="center"/>
                                </w:pPr>
                              </w:pPrChange>
                            </w:pPr>
                            <w:bookmarkStart w:id="1585" w:name="_Toc63536508"/>
                            <w:r w:rsidRPr="00AA2C68">
                              <w:rPr>
                                <w:noProof/>
                              </w:rPr>
                              <w:t xml:space="preserve">Figura </w:t>
                            </w:r>
                            <w:ins w:id="1586" w:author="duarte miguel" w:date="2021-02-06T20:55:00Z">
                              <w:r>
                                <w:rPr>
                                  <w:noProof/>
                                </w:rPr>
                                <w:fldChar w:fldCharType="begin"/>
                              </w:r>
                              <w:r>
                                <w:rPr>
                                  <w:noProof/>
                                </w:rPr>
                                <w:instrText xml:space="preserve"> STYLEREF 1 \s </w:instrText>
                              </w:r>
                            </w:ins>
                            <w:r>
                              <w:rPr>
                                <w:noProof/>
                              </w:rPr>
                              <w:fldChar w:fldCharType="separate"/>
                            </w:r>
                            <w:r>
                              <w:rPr>
                                <w:noProof/>
                              </w:rPr>
                              <w:t>4</w:t>
                            </w:r>
                            <w:ins w:id="1587"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588" w:author="duarte miguel" w:date="2021-02-06T20:55:00Z">
                              <w:r>
                                <w:rPr>
                                  <w:noProof/>
                                </w:rPr>
                                <w:t>2</w:t>
                              </w:r>
                              <w:r>
                                <w:rPr>
                                  <w:noProof/>
                                </w:rPr>
                                <w:fldChar w:fldCharType="end"/>
                              </w:r>
                            </w:ins>
                            <w:del w:id="1589"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2</w:delText>
                              </w:r>
                              <w:r w:rsidDel="009507BF">
                                <w:rPr>
                                  <w:noProof/>
                                </w:rPr>
                                <w:fldChar w:fldCharType="end"/>
                              </w:r>
                            </w:del>
                            <w:r w:rsidRPr="00AA2C68">
                              <w:rPr>
                                <w:noProof/>
                              </w:rPr>
                              <w:t xml:space="preserve"> - Layout PCB controlo dos motores</w:t>
                            </w:r>
                            <w:bookmarkEnd w:id="1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098" type="#_x0000_t202" style="position:absolute;left:0;text-align:left;margin-left:4.9pt;margin-top:316.3pt;width:457.9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BF1NcA0AgAAbQQAAA4AAAAAAAAAAAAA&#10;AAAALgIAAGRycy9lMm9Eb2MueG1sUEsBAi0AFAAGAAgAAAAhAAM4j8rgAAAACQEAAA8AAAAAAAAA&#10;AAAAAAAAjgQAAGRycy9kb3ducmV2LnhtbFBLBQYAAAAABAAEAPMAAACbBQAAAAA=&#10;" stroked="f">
                <v:textbox style="mso-fit-shape-to-text:t" inset="0,0,0,0">
                  <w:txbxContent>
                    <w:p w14:paraId="0E6DF0AE" w14:textId="713AB20E" w:rsidR="00A31924" w:rsidRPr="00AA2C68" w:rsidRDefault="00A31924">
                      <w:pPr>
                        <w:pStyle w:val="PhDLegendaFiguras"/>
                        <w:rPr>
                          <w:noProof/>
                        </w:rPr>
                        <w:pPrChange w:id="1590" w:author="duarte miguel" w:date="2021-02-06T19:56:00Z">
                          <w:pPr>
                            <w:pStyle w:val="Legenda"/>
                            <w:jc w:val="center"/>
                          </w:pPr>
                        </w:pPrChange>
                      </w:pPr>
                      <w:bookmarkStart w:id="1591" w:name="_Toc63536508"/>
                      <w:r w:rsidRPr="00AA2C68">
                        <w:rPr>
                          <w:noProof/>
                        </w:rPr>
                        <w:t xml:space="preserve">Figura </w:t>
                      </w:r>
                      <w:ins w:id="1592" w:author="duarte miguel" w:date="2021-02-06T20:55:00Z">
                        <w:r>
                          <w:rPr>
                            <w:noProof/>
                          </w:rPr>
                          <w:fldChar w:fldCharType="begin"/>
                        </w:r>
                        <w:r>
                          <w:rPr>
                            <w:noProof/>
                          </w:rPr>
                          <w:instrText xml:space="preserve"> STYLEREF 1 \s </w:instrText>
                        </w:r>
                      </w:ins>
                      <w:r>
                        <w:rPr>
                          <w:noProof/>
                        </w:rPr>
                        <w:fldChar w:fldCharType="separate"/>
                      </w:r>
                      <w:r>
                        <w:rPr>
                          <w:noProof/>
                        </w:rPr>
                        <w:t>4</w:t>
                      </w:r>
                      <w:ins w:id="1593"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594" w:author="duarte miguel" w:date="2021-02-06T20:55:00Z">
                        <w:r>
                          <w:rPr>
                            <w:noProof/>
                          </w:rPr>
                          <w:t>2</w:t>
                        </w:r>
                        <w:r>
                          <w:rPr>
                            <w:noProof/>
                          </w:rPr>
                          <w:fldChar w:fldCharType="end"/>
                        </w:r>
                      </w:ins>
                      <w:del w:id="1595"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2</w:delText>
                        </w:r>
                        <w:r w:rsidDel="009507BF">
                          <w:rPr>
                            <w:noProof/>
                          </w:rPr>
                          <w:fldChar w:fldCharType="end"/>
                        </w:r>
                      </w:del>
                      <w:r w:rsidRPr="00AA2C68">
                        <w:rPr>
                          <w:noProof/>
                        </w:rPr>
                        <w:t xml:space="preserve"> - Layout PCB controlo dos motores</w:t>
                      </w:r>
                      <w:bookmarkEnd w:id="1591"/>
                    </w:p>
                  </w:txbxContent>
                </v:textbox>
                <w10:wrap type="tight"/>
              </v:shape>
            </w:pict>
          </mc:Fallback>
        </mc:AlternateContent>
      </w:r>
      <w:r>
        <w:rPr>
          <w:noProof/>
          <w:lang w:eastAsia="pt-PT"/>
        </w:rPr>
        <w:drawing>
          <wp:anchor distT="0" distB="0" distL="114300" distR="114300" simplePos="0" relativeHeight="251731968" behindDoc="1" locked="0" layoutInCell="1" allowOverlap="1" wp14:anchorId="33BFB410" wp14:editId="2E304213">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4">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5A4FB928" w:rsidR="000F1AD8" w:rsidRPr="00AA2C68" w:rsidRDefault="00AA2C68">
      <w:pPr>
        <w:pStyle w:val="PhDLegendaFiguras"/>
        <w:rPr>
          <w:noProof/>
        </w:rPr>
        <w:pPrChange w:id="1596" w:author="duarte miguel" w:date="2021-02-06T19:56:00Z">
          <w:pPr>
            <w:pStyle w:val="Legenda"/>
            <w:jc w:val="center"/>
          </w:pPr>
        </w:pPrChange>
      </w:pPr>
      <w:bookmarkStart w:id="1597" w:name="_Toc63536509"/>
      <w:r w:rsidRPr="00AA2C68">
        <w:rPr>
          <w:noProof/>
        </w:rPr>
        <w:t xml:space="preserve">Figura </w:t>
      </w:r>
      <w:ins w:id="1598"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599"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600" w:author="duarte miguel" w:date="2021-02-06T20:55:00Z">
        <w:r w:rsidR="00A31924">
          <w:rPr>
            <w:noProof/>
          </w:rPr>
          <w:t>3</w:t>
        </w:r>
        <w:r w:rsidR="00A31924">
          <w:rPr>
            <w:noProof/>
          </w:rPr>
          <w:fldChar w:fldCharType="end"/>
        </w:r>
      </w:ins>
      <w:ins w:id="1601" w:author="luis barros" w:date="2021-02-06T11:14:00Z">
        <w:del w:id="1602" w:author="duarte miguel" w:date="2021-02-06T18:20:00Z">
          <w:r w:rsidR="00325688" w:rsidDel="00716E13">
            <w:rPr>
              <w:noProof/>
            </w:rPr>
            <w:fldChar w:fldCharType="begin"/>
          </w:r>
          <w:r w:rsidR="00325688" w:rsidDel="00716E13">
            <w:rPr>
              <w:noProof/>
            </w:rPr>
            <w:delInstrText xml:space="preserve"> STYLEREF 1 \s </w:delInstrText>
          </w:r>
        </w:del>
      </w:ins>
      <w:del w:id="1603" w:author="duarte miguel" w:date="2021-02-06T18:20:00Z">
        <w:r w:rsidR="00325688" w:rsidDel="00716E13">
          <w:rPr>
            <w:noProof/>
          </w:rPr>
          <w:fldChar w:fldCharType="separate"/>
        </w:r>
        <w:r w:rsidR="00876030" w:rsidDel="00716E13">
          <w:rPr>
            <w:b/>
            <w:noProof/>
          </w:rPr>
          <w:delText>Erro! Não existe nenhum texto com o estilo especificado no documento.</w:delText>
        </w:r>
      </w:del>
      <w:ins w:id="1604" w:author="luis barros" w:date="2021-02-06T11:14:00Z">
        <w:del w:id="1605" w:author="duarte miguel" w:date="2021-02-06T18:20:00Z">
          <w:r w:rsidR="00325688" w:rsidDel="00716E13">
            <w:rPr>
              <w:noProof/>
            </w:rPr>
            <w:fldChar w:fldCharType="end"/>
          </w:r>
          <w:r w:rsidR="00325688" w:rsidDel="00716E13">
            <w:rPr>
              <w:noProof/>
            </w:rPr>
            <w:delText>.</w:delText>
          </w:r>
          <w:r w:rsidR="00325688" w:rsidDel="00716E13">
            <w:rPr>
              <w:noProof/>
            </w:rPr>
            <w:fldChar w:fldCharType="begin"/>
          </w:r>
          <w:r w:rsidR="00325688" w:rsidDel="00716E13">
            <w:rPr>
              <w:noProof/>
            </w:rPr>
            <w:delInstrText xml:space="preserve"> SEQ Figura \* ARABIC \s 1 </w:delInstrText>
          </w:r>
        </w:del>
      </w:ins>
      <w:del w:id="1606" w:author="duarte miguel" w:date="2021-02-06T18:20:00Z">
        <w:r w:rsidR="00325688" w:rsidDel="00716E13">
          <w:rPr>
            <w:noProof/>
          </w:rPr>
          <w:fldChar w:fldCharType="end"/>
        </w:r>
      </w:del>
      <w:del w:id="1607" w:author="luis barros" w:date="2021-02-06T11:05:00Z">
        <w:r w:rsidRPr="00AA2C68" w:rsidDel="00325688">
          <w:rPr>
            <w:noProof/>
          </w:rPr>
          <w:fldChar w:fldCharType="begin"/>
        </w:r>
        <w:r w:rsidRPr="00AA2C68" w:rsidDel="00325688">
          <w:rPr>
            <w:noProof/>
          </w:rPr>
          <w:delInstrText xml:space="preserve"> SEQ Figura \* ARABIC </w:delInstrText>
        </w:r>
        <w:r w:rsidRPr="00AA2C68" w:rsidDel="00325688">
          <w:rPr>
            <w:noProof/>
          </w:rPr>
          <w:fldChar w:fldCharType="separate"/>
        </w:r>
        <w:r w:rsidR="0009661F" w:rsidDel="00325688">
          <w:rPr>
            <w:noProof/>
          </w:rPr>
          <w:delText>44</w:delText>
        </w:r>
        <w:r w:rsidRPr="00AA2C68" w:rsidDel="00325688">
          <w:rPr>
            <w:noProof/>
          </w:rPr>
          <w:fldChar w:fldCharType="end"/>
        </w:r>
      </w:del>
      <w:r w:rsidRPr="00AA2C68">
        <w:rPr>
          <w:noProof/>
        </w:rPr>
        <w:t xml:space="preserve"> - </w:t>
      </w:r>
      <w:commentRangeStart w:id="1608"/>
      <w:r w:rsidRPr="00AA2C68">
        <w:rPr>
          <w:noProof/>
        </w:rPr>
        <w:t xml:space="preserve">Vista bottom </w:t>
      </w:r>
      <w:commentRangeEnd w:id="1608"/>
      <w:r w:rsidR="00565E1C">
        <w:rPr>
          <w:rStyle w:val="Refdecomentrio"/>
          <w:i/>
          <w:iCs/>
        </w:rPr>
        <w:commentReference w:id="1608"/>
      </w:r>
      <w:r w:rsidRPr="00AA2C68">
        <w:rPr>
          <w:noProof/>
        </w:rPr>
        <w:t>PCB controlo dos motores</w:t>
      </w:r>
      <w:bookmarkEnd w:id="1597"/>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lang w:eastAsia="pt-PT"/>
        </w:rPr>
        <w:lastRenderedPageBreak/>
        <mc:AlternateContent>
          <mc:Choice Requires="wps">
            <w:drawing>
              <wp:anchor distT="0" distB="0" distL="114300" distR="114300" simplePos="0" relativeHeight="251738112" behindDoc="1" locked="0" layoutInCell="1" allowOverlap="1" wp14:anchorId="41DB617F" wp14:editId="0C6391B2">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022C2CDD" w:rsidR="00A31924" w:rsidRPr="00AA2C68" w:rsidRDefault="00A31924">
                            <w:pPr>
                              <w:pStyle w:val="PhDLegendaFiguras"/>
                              <w:rPr>
                                <w:noProof/>
                              </w:rPr>
                              <w:pPrChange w:id="1609" w:author="duarte miguel" w:date="2021-02-06T19:56:00Z">
                                <w:pPr>
                                  <w:pStyle w:val="Legenda"/>
                                  <w:jc w:val="center"/>
                                </w:pPr>
                              </w:pPrChange>
                            </w:pPr>
                            <w:bookmarkStart w:id="1610" w:name="_Toc63536510"/>
                            <w:r w:rsidRPr="00AA2C68">
                              <w:rPr>
                                <w:noProof/>
                              </w:rPr>
                              <w:t xml:space="preserve">Figura </w:t>
                            </w:r>
                            <w:ins w:id="1611" w:author="duarte miguel" w:date="2021-02-06T20:55:00Z">
                              <w:r>
                                <w:rPr>
                                  <w:noProof/>
                                </w:rPr>
                                <w:fldChar w:fldCharType="begin"/>
                              </w:r>
                              <w:r>
                                <w:rPr>
                                  <w:noProof/>
                                </w:rPr>
                                <w:instrText xml:space="preserve"> STYLEREF 1 \s </w:instrText>
                              </w:r>
                            </w:ins>
                            <w:r>
                              <w:rPr>
                                <w:noProof/>
                              </w:rPr>
                              <w:fldChar w:fldCharType="separate"/>
                            </w:r>
                            <w:r>
                              <w:rPr>
                                <w:noProof/>
                              </w:rPr>
                              <w:t>4</w:t>
                            </w:r>
                            <w:ins w:id="1612"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13" w:author="duarte miguel" w:date="2021-02-06T20:55:00Z">
                              <w:r>
                                <w:rPr>
                                  <w:noProof/>
                                </w:rPr>
                                <w:t>4</w:t>
                              </w:r>
                              <w:r>
                                <w:rPr>
                                  <w:noProof/>
                                </w:rPr>
                                <w:fldChar w:fldCharType="end"/>
                              </w:r>
                            </w:ins>
                            <w:del w:id="1614"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4</w:delText>
                              </w:r>
                              <w:r w:rsidDel="009507BF">
                                <w:rPr>
                                  <w:noProof/>
                                </w:rPr>
                                <w:fldChar w:fldCharType="end"/>
                              </w:r>
                            </w:del>
                            <w:r w:rsidRPr="00AA2C68">
                              <w:rPr>
                                <w:noProof/>
                              </w:rPr>
                              <w:t xml:space="preserve"> - Vista top PCB controlo dos motores</w:t>
                            </w:r>
                            <w:bookmarkEnd w:id="1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099" type="#_x0000_t202" style="position:absolute;left:0;text-align:left;margin-left:2.05pt;margin-top:314.3pt;width:457.7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" stroked="f">
                <v:textbox style="mso-fit-shape-to-text:t" inset="0,0,0,0">
                  <w:txbxContent>
                    <w:p w14:paraId="13465557" w14:textId="022C2CDD" w:rsidR="00A31924" w:rsidRPr="00AA2C68" w:rsidRDefault="00A31924">
                      <w:pPr>
                        <w:pStyle w:val="PhDLegendaFiguras"/>
                        <w:rPr>
                          <w:noProof/>
                        </w:rPr>
                        <w:pPrChange w:id="1615" w:author="duarte miguel" w:date="2021-02-06T19:56:00Z">
                          <w:pPr>
                            <w:pStyle w:val="Legenda"/>
                            <w:jc w:val="center"/>
                          </w:pPr>
                        </w:pPrChange>
                      </w:pPr>
                      <w:bookmarkStart w:id="1616" w:name="_Toc63536510"/>
                      <w:r w:rsidRPr="00AA2C68">
                        <w:rPr>
                          <w:noProof/>
                        </w:rPr>
                        <w:t xml:space="preserve">Figura </w:t>
                      </w:r>
                      <w:ins w:id="1617" w:author="duarte miguel" w:date="2021-02-06T20:55:00Z">
                        <w:r>
                          <w:rPr>
                            <w:noProof/>
                          </w:rPr>
                          <w:fldChar w:fldCharType="begin"/>
                        </w:r>
                        <w:r>
                          <w:rPr>
                            <w:noProof/>
                          </w:rPr>
                          <w:instrText xml:space="preserve"> STYLEREF 1 \s </w:instrText>
                        </w:r>
                      </w:ins>
                      <w:r>
                        <w:rPr>
                          <w:noProof/>
                        </w:rPr>
                        <w:fldChar w:fldCharType="separate"/>
                      </w:r>
                      <w:r>
                        <w:rPr>
                          <w:noProof/>
                        </w:rPr>
                        <w:t>4</w:t>
                      </w:r>
                      <w:ins w:id="1618"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19" w:author="duarte miguel" w:date="2021-02-06T20:55:00Z">
                        <w:r>
                          <w:rPr>
                            <w:noProof/>
                          </w:rPr>
                          <w:t>4</w:t>
                        </w:r>
                        <w:r>
                          <w:rPr>
                            <w:noProof/>
                          </w:rPr>
                          <w:fldChar w:fldCharType="end"/>
                        </w:r>
                      </w:ins>
                      <w:del w:id="1620"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4</w:delText>
                        </w:r>
                        <w:r w:rsidDel="009507BF">
                          <w:rPr>
                            <w:noProof/>
                          </w:rPr>
                          <w:fldChar w:fldCharType="end"/>
                        </w:r>
                      </w:del>
                      <w:r w:rsidRPr="00AA2C68">
                        <w:rPr>
                          <w:noProof/>
                        </w:rPr>
                        <w:t xml:space="preserve"> - Vista top PCB controlo dos motores</w:t>
                      </w:r>
                      <w:bookmarkEnd w:id="1616"/>
                    </w:p>
                  </w:txbxContent>
                </v:textbox>
                <w10:wrap type="tight"/>
              </v:shape>
            </w:pict>
          </mc:Fallback>
        </mc:AlternateContent>
      </w:r>
      <w:r>
        <w:rPr>
          <w:noProof/>
          <w:lang w:eastAsia="pt-PT"/>
        </w:rPr>
        <w:drawing>
          <wp:anchor distT="0" distB="0" distL="114300" distR="114300" simplePos="0" relativeHeight="251735040" behindDoc="1" locked="0" layoutInCell="1" allowOverlap="1" wp14:anchorId="03042220" wp14:editId="62D91561">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lang w:eastAsia="pt-PT"/>
        </w:rPr>
        <w:drawing>
          <wp:anchor distT="0" distB="0" distL="114300" distR="114300" simplePos="0" relativeHeight="251698176" behindDoc="1" locked="0" layoutInCell="1" allowOverlap="1" wp14:anchorId="730A8F09" wp14:editId="3D162186">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BEBA8EAE-BF5A-486C-A8C5-ECC9F3942E4B}">
                          <a14:imgProps xmlns:a14="http://schemas.microsoft.com/office/drawing/2010/main">
                            <a14:imgLayer r:embed="rId107">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00224" behindDoc="1" locked="0" layoutInCell="1" allowOverlap="1" wp14:anchorId="0A6EEDF9" wp14:editId="1510F21E">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5663979B" w:rsidR="00A31924" w:rsidRPr="00FE7C8F" w:rsidRDefault="00A31924">
                            <w:pPr>
                              <w:pStyle w:val="PhDLegendaFiguras"/>
                              <w:rPr>
                                <w:rFonts w:eastAsiaTheme="minorHAnsi"/>
                                <w:noProof/>
                                <w:sz w:val="24"/>
                              </w:rPr>
                              <w:pPrChange w:id="1621" w:author="duarte miguel" w:date="2021-02-06T19:56:00Z">
                                <w:pPr>
                                  <w:pStyle w:val="Legenda"/>
                                  <w:jc w:val="center"/>
                                </w:pPr>
                              </w:pPrChange>
                            </w:pPr>
                            <w:bookmarkStart w:id="1622" w:name="_Toc63536511"/>
                            <w:r w:rsidRPr="000F1AD8">
                              <w:rPr>
                                <w:noProof/>
                              </w:rPr>
                              <w:t xml:space="preserve">Figura </w:t>
                            </w:r>
                            <w:ins w:id="1623" w:author="duarte miguel" w:date="2021-02-06T20:55:00Z">
                              <w:r>
                                <w:rPr>
                                  <w:noProof/>
                                </w:rPr>
                                <w:fldChar w:fldCharType="begin"/>
                              </w:r>
                              <w:r>
                                <w:rPr>
                                  <w:noProof/>
                                </w:rPr>
                                <w:instrText xml:space="preserve"> STYLEREF 1 \s </w:instrText>
                              </w:r>
                            </w:ins>
                            <w:r>
                              <w:rPr>
                                <w:noProof/>
                              </w:rPr>
                              <w:fldChar w:fldCharType="separate"/>
                            </w:r>
                            <w:r>
                              <w:rPr>
                                <w:noProof/>
                              </w:rPr>
                              <w:t>4</w:t>
                            </w:r>
                            <w:ins w:id="1624"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25" w:author="duarte miguel" w:date="2021-02-06T20:55:00Z">
                              <w:r>
                                <w:rPr>
                                  <w:noProof/>
                                </w:rPr>
                                <w:t>5</w:t>
                              </w:r>
                              <w:r>
                                <w:rPr>
                                  <w:noProof/>
                                </w:rPr>
                                <w:fldChar w:fldCharType="end"/>
                              </w:r>
                            </w:ins>
                            <w:del w:id="1626"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5</w:delText>
                              </w:r>
                              <w:r w:rsidDel="009507BF">
                                <w:rPr>
                                  <w:noProof/>
                                </w:rPr>
                                <w:fldChar w:fldCharType="end"/>
                              </w:r>
                            </w:del>
                            <w:r w:rsidRPr="000F1AD8">
                              <w:rPr>
                                <w:noProof/>
                              </w:rPr>
                              <w:t xml:space="preserve"> -</w:t>
                            </w:r>
                            <w:r>
                              <w:rPr>
                                <w:noProof/>
                              </w:rPr>
                              <w:t xml:space="preserve"> Vista 3D PCB controlo dos motores</w:t>
                            </w:r>
                            <w:bookmarkEnd w:id="1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27" o:spid="_x0000_s1100" type="#_x0000_t202" style="position:absolute;left:0;text-align:left;margin-left:0;margin-top:644.65pt;width:415.5pt;height:.05pt;z-index:-251616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qCNAIAAG0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" stroked="f">
                <v:textbox style="mso-fit-shape-to-text:t" inset="0,0,0,0">
                  <w:txbxContent>
                    <w:p w14:paraId="28FA64BD" w14:textId="5663979B" w:rsidR="00A31924" w:rsidRPr="00FE7C8F" w:rsidRDefault="00A31924">
                      <w:pPr>
                        <w:pStyle w:val="PhDLegendaFiguras"/>
                        <w:rPr>
                          <w:rFonts w:eastAsiaTheme="minorHAnsi"/>
                          <w:noProof/>
                          <w:sz w:val="24"/>
                        </w:rPr>
                        <w:pPrChange w:id="1627" w:author="duarte miguel" w:date="2021-02-06T19:56:00Z">
                          <w:pPr>
                            <w:pStyle w:val="Legenda"/>
                            <w:jc w:val="center"/>
                          </w:pPr>
                        </w:pPrChange>
                      </w:pPr>
                      <w:bookmarkStart w:id="1628" w:name="_Toc63536511"/>
                      <w:r w:rsidRPr="000F1AD8">
                        <w:rPr>
                          <w:noProof/>
                        </w:rPr>
                        <w:t xml:space="preserve">Figura </w:t>
                      </w:r>
                      <w:ins w:id="1629" w:author="duarte miguel" w:date="2021-02-06T20:55:00Z">
                        <w:r>
                          <w:rPr>
                            <w:noProof/>
                          </w:rPr>
                          <w:fldChar w:fldCharType="begin"/>
                        </w:r>
                        <w:r>
                          <w:rPr>
                            <w:noProof/>
                          </w:rPr>
                          <w:instrText xml:space="preserve"> STYLEREF 1 \s </w:instrText>
                        </w:r>
                      </w:ins>
                      <w:r>
                        <w:rPr>
                          <w:noProof/>
                        </w:rPr>
                        <w:fldChar w:fldCharType="separate"/>
                      </w:r>
                      <w:r>
                        <w:rPr>
                          <w:noProof/>
                        </w:rPr>
                        <w:t>4</w:t>
                      </w:r>
                      <w:ins w:id="1630"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31" w:author="duarte miguel" w:date="2021-02-06T20:55:00Z">
                        <w:r>
                          <w:rPr>
                            <w:noProof/>
                          </w:rPr>
                          <w:t>5</w:t>
                        </w:r>
                        <w:r>
                          <w:rPr>
                            <w:noProof/>
                          </w:rPr>
                          <w:fldChar w:fldCharType="end"/>
                        </w:r>
                      </w:ins>
                      <w:del w:id="1632" w:author="duarte miguel" w:date="2021-02-06T20:06:00Z">
                        <w:r w:rsidDel="009507BF">
                          <w:rPr>
                            <w:noProof/>
                          </w:rPr>
                          <w:fldChar w:fldCharType="begin"/>
                        </w:r>
                        <w:r w:rsidDel="009507BF">
                          <w:rPr>
                            <w:noProof/>
                          </w:rPr>
                          <w:delInstrText xml:space="preserve"> STYLEREF 1 \s </w:delInstrText>
                        </w:r>
                        <w:r w:rsidDel="009507BF">
                          <w:rPr>
                            <w:noProof/>
                          </w:rPr>
                          <w:fldChar w:fldCharType="separate"/>
                        </w:r>
                        <w:r w:rsidDel="009507BF">
                          <w:rPr>
                            <w:noProof/>
                          </w:rPr>
                          <w:delText>4</w:delText>
                        </w:r>
                        <w:r w:rsidDel="009507BF">
                          <w:rPr>
                            <w:noProof/>
                          </w:rPr>
                          <w:fldChar w:fldCharType="end"/>
                        </w:r>
                        <w:r w:rsidDel="009507BF">
                          <w:rPr>
                            <w:noProof/>
                          </w:rPr>
                          <w:delText>.</w:delText>
                        </w:r>
                        <w:r w:rsidDel="009507BF">
                          <w:rPr>
                            <w:noProof/>
                          </w:rPr>
                          <w:fldChar w:fldCharType="begin"/>
                        </w:r>
                        <w:r w:rsidDel="009507BF">
                          <w:rPr>
                            <w:noProof/>
                          </w:rPr>
                          <w:delInstrText xml:space="preserve"> SEQ Figura \* ARABIC \s 1 </w:delInstrText>
                        </w:r>
                        <w:r w:rsidDel="009507BF">
                          <w:rPr>
                            <w:noProof/>
                          </w:rPr>
                          <w:fldChar w:fldCharType="separate"/>
                        </w:r>
                        <w:r w:rsidDel="009507BF">
                          <w:rPr>
                            <w:noProof/>
                          </w:rPr>
                          <w:delText>5</w:delText>
                        </w:r>
                        <w:r w:rsidDel="009507BF">
                          <w:rPr>
                            <w:noProof/>
                          </w:rPr>
                          <w:fldChar w:fldCharType="end"/>
                        </w:r>
                      </w:del>
                      <w:r w:rsidRPr="000F1AD8">
                        <w:rPr>
                          <w:noProof/>
                        </w:rPr>
                        <w:t xml:space="preserve"> -</w:t>
                      </w:r>
                      <w:r>
                        <w:rPr>
                          <w:noProof/>
                        </w:rPr>
                        <w:t xml:space="preserve"> Vista 3D PCB controlo dos motores</w:t>
                      </w:r>
                      <w:bookmarkEnd w:id="1628"/>
                    </w:p>
                  </w:txbxContent>
                </v:textbox>
                <w10:wrap type="tight" anchorx="margin"/>
              </v:shape>
            </w:pict>
          </mc:Fallback>
        </mc:AlternateContent>
      </w:r>
    </w:p>
    <w:p w14:paraId="5A2ADB3C" w14:textId="45BE5575" w:rsidR="00491E91" w:rsidRDefault="00A91338" w:rsidP="009507BF">
      <w:pPr>
        <w:pStyle w:val="PhDCabealho2"/>
      </w:pPr>
      <w:bookmarkStart w:id="1633" w:name="_Toc63535823"/>
      <w:bookmarkStart w:id="1634" w:name="_Toc63536400"/>
      <w:r>
        <w:lastRenderedPageBreak/>
        <w:t>Sensores</w:t>
      </w:r>
      <w:bookmarkEnd w:id="1633"/>
      <w:bookmarkEnd w:id="1634"/>
    </w:p>
    <w:p w14:paraId="2B971274" w14:textId="77777777" w:rsidR="00983B5A" w:rsidRDefault="00983B5A" w:rsidP="00983B5A">
      <w:pPr>
        <w:pStyle w:val="PhDCorpo"/>
        <w:keepNext/>
      </w:pPr>
      <w:r>
        <w:rPr>
          <w:noProof/>
          <w:lang w:eastAsia="pt-PT"/>
        </w:rPr>
        <w:drawing>
          <wp:inline distT="0" distB="0" distL="0" distR="0" wp14:anchorId="6960F35C" wp14:editId="4625139C">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119880"/>
                    </a:xfrm>
                    <a:prstGeom prst="rect">
                      <a:avLst/>
                    </a:prstGeom>
                  </pic:spPr>
                </pic:pic>
              </a:graphicData>
            </a:graphic>
          </wp:inline>
        </w:drawing>
      </w:r>
    </w:p>
    <w:p w14:paraId="4EE4BE44" w14:textId="0DF2FA13" w:rsidR="00A91338" w:rsidRPr="00983B5A" w:rsidRDefault="00983B5A">
      <w:pPr>
        <w:pStyle w:val="PhDLegendaFiguras"/>
        <w:rPr>
          <w:noProof/>
        </w:rPr>
        <w:pPrChange w:id="1635" w:author="duarte miguel" w:date="2021-02-06T19:56:00Z">
          <w:pPr>
            <w:pStyle w:val="Legenda"/>
            <w:jc w:val="center"/>
          </w:pPr>
        </w:pPrChange>
      </w:pPr>
      <w:bookmarkStart w:id="1636" w:name="_Toc63536512"/>
      <w:r w:rsidRPr="00983B5A">
        <w:rPr>
          <w:noProof/>
        </w:rPr>
        <w:t xml:space="preserve">Figura </w:t>
      </w:r>
      <w:ins w:id="1637"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638"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639" w:author="duarte miguel" w:date="2021-02-06T20:55:00Z">
        <w:r w:rsidR="00A31924">
          <w:rPr>
            <w:noProof/>
          </w:rPr>
          <w:t>6</w:t>
        </w:r>
        <w:r w:rsidR="00A31924">
          <w:rPr>
            <w:noProof/>
          </w:rPr>
          <w:fldChar w:fldCharType="end"/>
        </w:r>
      </w:ins>
      <w:del w:id="1640" w:author="duarte miguel" w:date="2021-02-06T20:06:00Z">
        <w:r w:rsidR="0043770B" w:rsidDel="009507BF">
          <w:rPr>
            <w:noProof/>
          </w:rPr>
          <w:fldChar w:fldCharType="begin"/>
        </w:r>
        <w:r w:rsidR="0043770B" w:rsidDel="009507BF">
          <w:rPr>
            <w:noProof/>
          </w:rPr>
          <w:delInstrText xml:space="preserve"> STYLEREF 1 \s </w:delInstrText>
        </w:r>
        <w:r w:rsidR="0043770B" w:rsidDel="009507BF">
          <w:rPr>
            <w:noProof/>
          </w:rPr>
          <w:fldChar w:fldCharType="separate"/>
        </w:r>
        <w:r w:rsidR="0043770B" w:rsidDel="009507BF">
          <w:rPr>
            <w:noProof/>
          </w:rPr>
          <w:delText>4</w:delText>
        </w:r>
        <w:r w:rsidR="0043770B" w:rsidDel="009507BF">
          <w:rPr>
            <w:noProof/>
          </w:rPr>
          <w:fldChar w:fldCharType="end"/>
        </w:r>
        <w:r w:rsidR="0043770B" w:rsidDel="009507BF">
          <w:rPr>
            <w:noProof/>
          </w:rPr>
          <w:delText>.</w:delText>
        </w:r>
        <w:r w:rsidR="0043770B" w:rsidDel="009507BF">
          <w:rPr>
            <w:noProof/>
          </w:rPr>
          <w:fldChar w:fldCharType="begin"/>
        </w:r>
        <w:r w:rsidR="0043770B" w:rsidDel="009507BF">
          <w:rPr>
            <w:noProof/>
          </w:rPr>
          <w:delInstrText xml:space="preserve"> SEQ Figura \* ARABIC \s 1 </w:delInstrText>
        </w:r>
        <w:r w:rsidR="0043770B" w:rsidDel="009507BF">
          <w:rPr>
            <w:noProof/>
          </w:rPr>
          <w:fldChar w:fldCharType="separate"/>
        </w:r>
        <w:r w:rsidR="0043770B" w:rsidDel="009507BF">
          <w:rPr>
            <w:noProof/>
          </w:rPr>
          <w:delText>6</w:delText>
        </w:r>
        <w:r w:rsidR="0043770B" w:rsidDel="009507BF">
          <w:rPr>
            <w:noProof/>
          </w:rPr>
          <w:fldChar w:fldCharType="end"/>
        </w:r>
      </w:del>
      <w:r w:rsidRPr="00983B5A">
        <w:rPr>
          <w:noProof/>
        </w:rPr>
        <w:t xml:space="preserve"> - Esquemático PCB sensores</w:t>
      </w:r>
      <w:bookmarkEnd w:id="1636"/>
    </w:p>
    <w:p w14:paraId="7D0FD3CE" w14:textId="23BD6F5F" w:rsidR="00A91338" w:rsidRDefault="006E30F3" w:rsidP="00A91338">
      <w:pPr>
        <w:pStyle w:val="PhDCorpo"/>
      </w:pPr>
      <w:r>
        <w:rPr>
          <w:noProof/>
          <w:lang w:eastAsia="pt-PT"/>
        </w:rPr>
        <mc:AlternateContent>
          <mc:Choice Requires="wps">
            <w:drawing>
              <wp:anchor distT="0" distB="0" distL="114300" distR="114300" simplePos="0" relativeHeight="251741184" behindDoc="1" locked="0" layoutInCell="1" allowOverlap="1" wp14:anchorId="35665280" wp14:editId="176E0FAE">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1B5B82F6" w:rsidR="00A31924" w:rsidRPr="006E30F3" w:rsidRDefault="00A31924">
                            <w:pPr>
                              <w:pStyle w:val="PhDLegendaFiguras"/>
                              <w:rPr>
                                <w:noProof/>
                              </w:rPr>
                              <w:pPrChange w:id="1641" w:author="duarte miguel" w:date="2021-02-06T19:56:00Z">
                                <w:pPr>
                                  <w:pStyle w:val="Legenda"/>
                                  <w:jc w:val="center"/>
                                </w:pPr>
                              </w:pPrChange>
                            </w:pPr>
                            <w:bookmarkStart w:id="1642" w:name="_Toc63536513"/>
                            <w:r w:rsidRPr="006E30F3">
                              <w:rPr>
                                <w:noProof/>
                              </w:rPr>
                              <w:t xml:space="preserve">Figura </w:t>
                            </w:r>
                            <w:ins w:id="1643" w:author="duarte miguel" w:date="2021-02-06T20:55:00Z">
                              <w:r>
                                <w:rPr>
                                  <w:noProof/>
                                </w:rPr>
                                <w:fldChar w:fldCharType="begin"/>
                              </w:r>
                              <w:r>
                                <w:rPr>
                                  <w:noProof/>
                                </w:rPr>
                                <w:instrText xml:space="preserve"> STYLEREF 1 \s </w:instrText>
                              </w:r>
                            </w:ins>
                            <w:r>
                              <w:rPr>
                                <w:noProof/>
                              </w:rPr>
                              <w:fldChar w:fldCharType="separate"/>
                            </w:r>
                            <w:r>
                              <w:rPr>
                                <w:noProof/>
                              </w:rPr>
                              <w:t>4</w:t>
                            </w:r>
                            <w:ins w:id="1644"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45" w:author="duarte miguel" w:date="2021-02-06T20:55:00Z">
                              <w:r>
                                <w:rPr>
                                  <w:noProof/>
                                </w:rPr>
                                <w:t>7</w:t>
                              </w:r>
                              <w:r>
                                <w:rPr>
                                  <w:noProof/>
                                </w:rPr>
                                <w:fldChar w:fldCharType="end"/>
                              </w:r>
                            </w:ins>
                            <w:ins w:id="1646" w:author="luis barros" w:date="2021-02-06T11:14:00Z">
                              <w:del w:id="1647" w:author="duarte miguel" w:date="2021-02-06T18:20:00Z">
                                <w:r w:rsidDel="00716E13">
                                  <w:rPr>
                                    <w:noProof/>
                                  </w:rPr>
                                  <w:fldChar w:fldCharType="begin"/>
                                </w:r>
                                <w:r w:rsidDel="00716E13">
                                  <w:rPr>
                                    <w:noProof/>
                                  </w:rPr>
                                  <w:delInstrText xml:space="preserve"> STYLEREF 1 \s </w:delInstrText>
                                </w:r>
                              </w:del>
                            </w:ins>
                            <w:del w:id="1648" w:author="duarte miguel" w:date="2021-02-06T18:20:00Z">
                              <w:r w:rsidDel="00716E13">
                                <w:rPr>
                                  <w:noProof/>
                                </w:rPr>
                                <w:fldChar w:fldCharType="separate"/>
                              </w:r>
                              <w:r w:rsidDel="00716E13">
                                <w:rPr>
                                  <w:b/>
                                  <w:noProof/>
                                </w:rPr>
                                <w:delText>Erro! Não existe nenhum texto com o estilo especificado no documento.</w:delText>
                              </w:r>
                            </w:del>
                            <w:ins w:id="1649" w:author="luis barros" w:date="2021-02-06T11:14:00Z">
                              <w:del w:id="1650"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651" w:author="duarte miguel" w:date="2021-02-06T18:20:00Z">
                              <w:r w:rsidDel="00716E13">
                                <w:rPr>
                                  <w:noProof/>
                                </w:rPr>
                                <w:fldChar w:fldCharType="end"/>
                              </w:r>
                            </w:del>
                            <w:del w:id="1652" w:author="luis barros" w:date="2021-02-06T11:05:00Z">
                              <w:r w:rsidRPr="006E30F3" w:rsidDel="00325688">
                                <w:rPr>
                                  <w:noProof/>
                                </w:rPr>
                                <w:fldChar w:fldCharType="begin"/>
                              </w:r>
                              <w:r w:rsidRPr="006E30F3" w:rsidDel="00325688">
                                <w:rPr>
                                  <w:noProof/>
                                </w:rPr>
                                <w:delInstrText xml:space="preserve"> SEQ Figura \* ARABIC </w:delInstrText>
                              </w:r>
                              <w:r w:rsidRPr="006E30F3" w:rsidDel="00325688">
                                <w:rPr>
                                  <w:noProof/>
                                </w:rPr>
                                <w:fldChar w:fldCharType="separate"/>
                              </w:r>
                              <w:r w:rsidDel="00325688">
                                <w:rPr>
                                  <w:noProof/>
                                </w:rPr>
                                <w:delText>48</w:delText>
                              </w:r>
                              <w:r w:rsidRPr="006E30F3" w:rsidDel="00325688">
                                <w:rPr>
                                  <w:noProof/>
                                </w:rPr>
                                <w:fldChar w:fldCharType="end"/>
                              </w:r>
                            </w:del>
                            <w:r w:rsidRPr="006E30F3">
                              <w:rPr>
                                <w:noProof/>
                              </w:rPr>
                              <w:t xml:space="preserve"> - Layout PCB sensores</w:t>
                            </w:r>
                            <w:bookmarkEnd w:id="1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01" type="#_x0000_t202" style="position:absolute;left:0;text-align:left;margin-left:0;margin-top:260.85pt;width:453.5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gz+0izYCAABtBAAADgAAAAAAAAAA&#10;AAAAAAAuAgAAZHJzL2Uyb0RvYy54bWxQSwECLQAUAAYACAAAACEAw8+K7OAAAAAIAQAADwAAAAAA&#10;AAAAAAAAAACQBAAAZHJzL2Rvd25yZXYueG1sUEsFBgAAAAAEAAQA8wAAAJ0FAAAAAA==&#10;" stroked="f">
                <v:textbox style="mso-fit-shape-to-text:t" inset="0,0,0,0">
                  <w:txbxContent>
                    <w:p w14:paraId="5A810C30" w14:textId="1B5B82F6" w:rsidR="00A31924" w:rsidRPr="006E30F3" w:rsidRDefault="00A31924">
                      <w:pPr>
                        <w:pStyle w:val="PhDLegendaFiguras"/>
                        <w:rPr>
                          <w:noProof/>
                        </w:rPr>
                        <w:pPrChange w:id="1653" w:author="duarte miguel" w:date="2021-02-06T19:56:00Z">
                          <w:pPr>
                            <w:pStyle w:val="Legenda"/>
                            <w:jc w:val="center"/>
                          </w:pPr>
                        </w:pPrChange>
                      </w:pPr>
                      <w:bookmarkStart w:id="1654" w:name="_Toc63536513"/>
                      <w:r w:rsidRPr="006E30F3">
                        <w:rPr>
                          <w:noProof/>
                        </w:rPr>
                        <w:t xml:space="preserve">Figura </w:t>
                      </w:r>
                      <w:ins w:id="1655" w:author="duarte miguel" w:date="2021-02-06T20:55:00Z">
                        <w:r>
                          <w:rPr>
                            <w:noProof/>
                          </w:rPr>
                          <w:fldChar w:fldCharType="begin"/>
                        </w:r>
                        <w:r>
                          <w:rPr>
                            <w:noProof/>
                          </w:rPr>
                          <w:instrText xml:space="preserve"> STYLEREF 1 \s </w:instrText>
                        </w:r>
                      </w:ins>
                      <w:r>
                        <w:rPr>
                          <w:noProof/>
                        </w:rPr>
                        <w:fldChar w:fldCharType="separate"/>
                      </w:r>
                      <w:r>
                        <w:rPr>
                          <w:noProof/>
                        </w:rPr>
                        <w:t>4</w:t>
                      </w:r>
                      <w:ins w:id="1656"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57" w:author="duarte miguel" w:date="2021-02-06T20:55:00Z">
                        <w:r>
                          <w:rPr>
                            <w:noProof/>
                          </w:rPr>
                          <w:t>7</w:t>
                        </w:r>
                        <w:r>
                          <w:rPr>
                            <w:noProof/>
                          </w:rPr>
                          <w:fldChar w:fldCharType="end"/>
                        </w:r>
                      </w:ins>
                      <w:ins w:id="1658" w:author="luis barros" w:date="2021-02-06T11:14:00Z">
                        <w:del w:id="1659" w:author="duarte miguel" w:date="2021-02-06T18:20:00Z">
                          <w:r w:rsidDel="00716E13">
                            <w:rPr>
                              <w:noProof/>
                            </w:rPr>
                            <w:fldChar w:fldCharType="begin"/>
                          </w:r>
                          <w:r w:rsidDel="00716E13">
                            <w:rPr>
                              <w:noProof/>
                            </w:rPr>
                            <w:delInstrText xml:space="preserve"> STYLEREF 1 \s </w:delInstrText>
                          </w:r>
                        </w:del>
                      </w:ins>
                      <w:del w:id="1660" w:author="duarte miguel" w:date="2021-02-06T18:20:00Z">
                        <w:r w:rsidDel="00716E13">
                          <w:rPr>
                            <w:noProof/>
                          </w:rPr>
                          <w:fldChar w:fldCharType="separate"/>
                        </w:r>
                        <w:r w:rsidDel="00716E13">
                          <w:rPr>
                            <w:b/>
                            <w:noProof/>
                          </w:rPr>
                          <w:delText>Erro! Não existe nenhum texto com o estilo especificado no documento.</w:delText>
                        </w:r>
                      </w:del>
                      <w:ins w:id="1661" w:author="luis barros" w:date="2021-02-06T11:14:00Z">
                        <w:del w:id="1662"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663" w:author="duarte miguel" w:date="2021-02-06T18:20:00Z">
                        <w:r w:rsidDel="00716E13">
                          <w:rPr>
                            <w:noProof/>
                          </w:rPr>
                          <w:fldChar w:fldCharType="end"/>
                        </w:r>
                      </w:del>
                      <w:del w:id="1664" w:author="luis barros" w:date="2021-02-06T11:05:00Z">
                        <w:r w:rsidRPr="006E30F3" w:rsidDel="00325688">
                          <w:rPr>
                            <w:noProof/>
                          </w:rPr>
                          <w:fldChar w:fldCharType="begin"/>
                        </w:r>
                        <w:r w:rsidRPr="006E30F3" w:rsidDel="00325688">
                          <w:rPr>
                            <w:noProof/>
                          </w:rPr>
                          <w:delInstrText xml:space="preserve"> SEQ Figura \* ARABIC </w:delInstrText>
                        </w:r>
                        <w:r w:rsidRPr="006E30F3" w:rsidDel="00325688">
                          <w:rPr>
                            <w:noProof/>
                          </w:rPr>
                          <w:fldChar w:fldCharType="separate"/>
                        </w:r>
                        <w:r w:rsidDel="00325688">
                          <w:rPr>
                            <w:noProof/>
                          </w:rPr>
                          <w:delText>48</w:delText>
                        </w:r>
                        <w:r w:rsidRPr="006E30F3" w:rsidDel="00325688">
                          <w:rPr>
                            <w:noProof/>
                          </w:rPr>
                          <w:fldChar w:fldCharType="end"/>
                        </w:r>
                      </w:del>
                      <w:r w:rsidRPr="006E30F3">
                        <w:rPr>
                          <w:noProof/>
                        </w:rPr>
                        <w:t xml:space="preserve"> - Layout PCB sensores</w:t>
                      </w:r>
                      <w:bookmarkEnd w:id="1654"/>
                    </w:p>
                  </w:txbxContent>
                </v:textbox>
                <w10:wrap type="tight"/>
              </v:shape>
            </w:pict>
          </mc:Fallback>
        </mc:AlternateContent>
      </w:r>
      <w:r>
        <w:rPr>
          <w:noProof/>
          <w:lang w:eastAsia="pt-PT"/>
        </w:rPr>
        <w:drawing>
          <wp:anchor distT="0" distB="0" distL="114300" distR="114300" simplePos="0" relativeHeight="251739136" behindDoc="1" locked="0" layoutInCell="1" allowOverlap="1" wp14:anchorId="39C5DEC6" wp14:editId="745C4F0A">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lang w:eastAsia="pt-PT"/>
        </w:rPr>
        <w:lastRenderedPageBreak/>
        <mc:AlternateContent>
          <mc:Choice Requires="wps">
            <w:drawing>
              <wp:anchor distT="0" distB="0" distL="114300" distR="114300" simplePos="0" relativeHeight="251744256" behindDoc="1" locked="0" layoutInCell="1" allowOverlap="1" wp14:anchorId="4C5BE0C2" wp14:editId="145121C1">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0315BD66" w:rsidR="00A31924" w:rsidRPr="006E30F3" w:rsidRDefault="00A31924">
                            <w:pPr>
                              <w:pStyle w:val="PhDLegendaFiguras"/>
                              <w:rPr>
                                <w:noProof/>
                              </w:rPr>
                              <w:pPrChange w:id="1665" w:author="duarte miguel" w:date="2021-02-06T19:56:00Z">
                                <w:pPr>
                                  <w:pStyle w:val="Legenda"/>
                                  <w:jc w:val="center"/>
                                </w:pPr>
                              </w:pPrChange>
                            </w:pPr>
                            <w:bookmarkStart w:id="1666" w:name="_Toc63536514"/>
                            <w:r w:rsidRPr="006E30F3">
                              <w:rPr>
                                <w:noProof/>
                              </w:rPr>
                              <w:t xml:space="preserve">Figura </w:t>
                            </w:r>
                            <w:ins w:id="1667" w:author="duarte miguel" w:date="2021-02-06T20:55:00Z">
                              <w:r>
                                <w:rPr>
                                  <w:noProof/>
                                </w:rPr>
                                <w:fldChar w:fldCharType="begin"/>
                              </w:r>
                              <w:r>
                                <w:rPr>
                                  <w:noProof/>
                                </w:rPr>
                                <w:instrText xml:space="preserve"> STYLEREF 1 \s </w:instrText>
                              </w:r>
                            </w:ins>
                            <w:r>
                              <w:rPr>
                                <w:noProof/>
                              </w:rPr>
                              <w:fldChar w:fldCharType="separate"/>
                            </w:r>
                            <w:r>
                              <w:rPr>
                                <w:noProof/>
                              </w:rPr>
                              <w:t>4</w:t>
                            </w:r>
                            <w:ins w:id="1668"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69" w:author="duarte miguel" w:date="2021-02-06T20:55:00Z">
                              <w:r>
                                <w:rPr>
                                  <w:noProof/>
                                </w:rPr>
                                <w:t>8</w:t>
                              </w:r>
                              <w:r>
                                <w:rPr>
                                  <w:noProof/>
                                </w:rPr>
                                <w:fldChar w:fldCharType="end"/>
                              </w:r>
                            </w:ins>
                            <w:ins w:id="1670" w:author="luis barros" w:date="2021-02-06T11:14:00Z">
                              <w:del w:id="1671" w:author="duarte miguel" w:date="2021-02-06T18:20:00Z">
                                <w:r w:rsidDel="00716E13">
                                  <w:rPr>
                                    <w:noProof/>
                                  </w:rPr>
                                  <w:fldChar w:fldCharType="begin"/>
                                </w:r>
                                <w:r w:rsidDel="00716E13">
                                  <w:rPr>
                                    <w:noProof/>
                                  </w:rPr>
                                  <w:delInstrText xml:space="preserve"> STYLEREF 1 \s </w:delInstrText>
                                </w:r>
                              </w:del>
                            </w:ins>
                            <w:del w:id="1672" w:author="duarte miguel" w:date="2021-02-06T18:20:00Z">
                              <w:r w:rsidDel="00716E13">
                                <w:rPr>
                                  <w:noProof/>
                                </w:rPr>
                                <w:fldChar w:fldCharType="separate"/>
                              </w:r>
                              <w:r w:rsidDel="00716E13">
                                <w:rPr>
                                  <w:b/>
                                  <w:noProof/>
                                </w:rPr>
                                <w:delText>Erro! Não existe nenhum texto com o estilo especificado no documento.</w:delText>
                              </w:r>
                            </w:del>
                            <w:ins w:id="1673" w:author="luis barros" w:date="2021-02-06T11:14:00Z">
                              <w:del w:id="1674"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675" w:author="duarte miguel" w:date="2021-02-06T18:20:00Z">
                              <w:r w:rsidDel="00716E13">
                                <w:rPr>
                                  <w:noProof/>
                                </w:rPr>
                                <w:fldChar w:fldCharType="end"/>
                              </w:r>
                            </w:del>
                            <w:del w:id="1676" w:author="luis barros" w:date="2021-02-06T11:05:00Z">
                              <w:r w:rsidRPr="006E30F3" w:rsidDel="00325688">
                                <w:rPr>
                                  <w:noProof/>
                                </w:rPr>
                                <w:fldChar w:fldCharType="begin"/>
                              </w:r>
                              <w:r w:rsidRPr="006E30F3" w:rsidDel="00325688">
                                <w:rPr>
                                  <w:noProof/>
                                </w:rPr>
                                <w:delInstrText xml:space="preserve"> SEQ Figura \* ARABIC </w:delInstrText>
                              </w:r>
                              <w:r w:rsidRPr="006E30F3" w:rsidDel="00325688">
                                <w:rPr>
                                  <w:noProof/>
                                </w:rPr>
                                <w:fldChar w:fldCharType="separate"/>
                              </w:r>
                              <w:r w:rsidDel="00325688">
                                <w:rPr>
                                  <w:noProof/>
                                </w:rPr>
                                <w:delText>49</w:delText>
                              </w:r>
                              <w:r w:rsidRPr="006E30F3" w:rsidDel="00325688">
                                <w:rPr>
                                  <w:noProof/>
                                </w:rPr>
                                <w:fldChar w:fldCharType="end"/>
                              </w:r>
                            </w:del>
                            <w:r w:rsidRPr="006E30F3">
                              <w:rPr>
                                <w:noProof/>
                              </w:rPr>
                              <w:t xml:space="preserve"> - Vista bottom PCB sensores</w:t>
                            </w:r>
                            <w:bookmarkEnd w:id="1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02" type="#_x0000_t202" style="position:absolute;left:0;text-align:left;margin-left:0;margin-top:254.5pt;width:453.5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" stroked="f">
                <v:textbox style="mso-fit-shape-to-text:t" inset="0,0,0,0">
                  <w:txbxContent>
                    <w:p w14:paraId="03CBEB32" w14:textId="0315BD66" w:rsidR="00A31924" w:rsidRPr="006E30F3" w:rsidRDefault="00A31924">
                      <w:pPr>
                        <w:pStyle w:val="PhDLegendaFiguras"/>
                        <w:rPr>
                          <w:noProof/>
                        </w:rPr>
                        <w:pPrChange w:id="1677" w:author="duarte miguel" w:date="2021-02-06T19:56:00Z">
                          <w:pPr>
                            <w:pStyle w:val="Legenda"/>
                            <w:jc w:val="center"/>
                          </w:pPr>
                        </w:pPrChange>
                      </w:pPr>
                      <w:bookmarkStart w:id="1678" w:name="_Toc63536514"/>
                      <w:r w:rsidRPr="006E30F3">
                        <w:rPr>
                          <w:noProof/>
                        </w:rPr>
                        <w:t xml:space="preserve">Figura </w:t>
                      </w:r>
                      <w:ins w:id="1679" w:author="duarte miguel" w:date="2021-02-06T20:55:00Z">
                        <w:r>
                          <w:rPr>
                            <w:noProof/>
                          </w:rPr>
                          <w:fldChar w:fldCharType="begin"/>
                        </w:r>
                        <w:r>
                          <w:rPr>
                            <w:noProof/>
                          </w:rPr>
                          <w:instrText xml:space="preserve"> STYLEREF 1 \s </w:instrText>
                        </w:r>
                      </w:ins>
                      <w:r>
                        <w:rPr>
                          <w:noProof/>
                        </w:rPr>
                        <w:fldChar w:fldCharType="separate"/>
                      </w:r>
                      <w:r>
                        <w:rPr>
                          <w:noProof/>
                        </w:rPr>
                        <w:t>4</w:t>
                      </w:r>
                      <w:ins w:id="1680"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81" w:author="duarte miguel" w:date="2021-02-06T20:55:00Z">
                        <w:r>
                          <w:rPr>
                            <w:noProof/>
                          </w:rPr>
                          <w:t>8</w:t>
                        </w:r>
                        <w:r>
                          <w:rPr>
                            <w:noProof/>
                          </w:rPr>
                          <w:fldChar w:fldCharType="end"/>
                        </w:r>
                      </w:ins>
                      <w:ins w:id="1682" w:author="luis barros" w:date="2021-02-06T11:14:00Z">
                        <w:del w:id="1683" w:author="duarte miguel" w:date="2021-02-06T18:20:00Z">
                          <w:r w:rsidDel="00716E13">
                            <w:rPr>
                              <w:noProof/>
                            </w:rPr>
                            <w:fldChar w:fldCharType="begin"/>
                          </w:r>
                          <w:r w:rsidDel="00716E13">
                            <w:rPr>
                              <w:noProof/>
                            </w:rPr>
                            <w:delInstrText xml:space="preserve"> STYLEREF 1 \s </w:delInstrText>
                          </w:r>
                        </w:del>
                      </w:ins>
                      <w:del w:id="1684" w:author="duarte miguel" w:date="2021-02-06T18:20:00Z">
                        <w:r w:rsidDel="00716E13">
                          <w:rPr>
                            <w:noProof/>
                          </w:rPr>
                          <w:fldChar w:fldCharType="separate"/>
                        </w:r>
                        <w:r w:rsidDel="00716E13">
                          <w:rPr>
                            <w:b/>
                            <w:noProof/>
                          </w:rPr>
                          <w:delText>Erro! Não existe nenhum texto com o estilo especificado no documento.</w:delText>
                        </w:r>
                      </w:del>
                      <w:ins w:id="1685" w:author="luis barros" w:date="2021-02-06T11:14:00Z">
                        <w:del w:id="1686"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687" w:author="duarte miguel" w:date="2021-02-06T18:20:00Z">
                        <w:r w:rsidDel="00716E13">
                          <w:rPr>
                            <w:noProof/>
                          </w:rPr>
                          <w:fldChar w:fldCharType="end"/>
                        </w:r>
                      </w:del>
                      <w:del w:id="1688" w:author="luis barros" w:date="2021-02-06T11:05:00Z">
                        <w:r w:rsidRPr="006E30F3" w:rsidDel="00325688">
                          <w:rPr>
                            <w:noProof/>
                          </w:rPr>
                          <w:fldChar w:fldCharType="begin"/>
                        </w:r>
                        <w:r w:rsidRPr="006E30F3" w:rsidDel="00325688">
                          <w:rPr>
                            <w:noProof/>
                          </w:rPr>
                          <w:delInstrText xml:space="preserve"> SEQ Figura \* ARABIC </w:delInstrText>
                        </w:r>
                        <w:r w:rsidRPr="006E30F3" w:rsidDel="00325688">
                          <w:rPr>
                            <w:noProof/>
                          </w:rPr>
                          <w:fldChar w:fldCharType="separate"/>
                        </w:r>
                        <w:r w:rsidDel="00325688">
                          <w:rPr>
                            <w:noProof/>
                          </w:rPr>
                          <w:delText>49</w:delText>
                        </w:r>
                        <w:r w:rsidRPr="006E30F3" w:rsidDel="00325688">
                          <w:rPr>
                            <w:noProof/>
                          </w:rPr>
                          <w:fldChar w:fldCharType="end"/>
                        </w:r>
                      </w:del>
                      <w:r w:rsidRPr="006E30F3">
                        <w:rPr>
                          <w:noProof/>
                        </w:rPr>
                        <w:t xml:space="preserve"> - Vista bottom PCB sensores</w:t>
                      </w:r>
                      <w:bookmarkEnd w:id="1678"/>
                    </w:p>
                  </w:txbxContent>
                </v:textbox>
                <w10:wrap type="tight"/>
              </v:shape>
            </w:pict>
          </mc:Fallback>
        </mc:AlternateContent>
      </w:r>
      <w:r>
        <w:rPr>
          <w:noProof/>
          <w:lang w:eastAsia="pt-PT"/>
        </w:rPr>
        <w:drawing>
          <wp:anchor distT="0" distB="0" distL="114300" distR="114300" simplePos="0" relativeHeight="251742208" behindDoc="1" locked="0" layoutInCell="1" allowOverlap="1" wp14:anchorId="4BDA85F5" wp14:editId="0788AAFB">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lang w:eastAsia="pt-PT"/>
        </w:rPr>
        <mc:AlternateContent>
          <mc:Choice Requires="wps">
            <w:drawing>
              <wp:anchor distT="0" distB="0" distL="114300" distR="114300" simplePos="0" relativeHeight="251729920" behindDoc="1" locked="0" layoutInCell="1" allowOverlap="1" wp14:anchorId="5ED6D863" wp14:editId="211405B3">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516FA9DC" w:rsidR="00A31924" w:rsidRPr="00111627" w:rsidRDefault="00A31924">
                            <w:pPr>
                              <w:pStyle w:val="PhDLegendaFiguras"/>
                              <w:rPr>
                                <w:noProof/>
                              </w:rPr>
                              <w:pPrChange w:id="1689" w:author="duarte miguel" w:date="2021-02-06T19:57:00Z">
                                <w:pPr>
                                  <w:pStyle w:val="Legenda"/>
                                  <w:jc w:val="center"/>
                                </w:pPr>
                              </w:pPrChange>
                            </w:pPr>
                            <w:bookmarkStart w:id="1690" w:name="_Toc63536515"/>
                            <w:r w:rsidRPr="00111627">
                              <w:rPr>
                                <w:noProof/>
                              </w:rPr>
                              <w:t xml:space="preserve">Figura </w:t>
                            </w:r>
                            <w:ins w:id="1691" w:author="duarte miguel" w:date="2021-02-06T20:55:00Z">
                              <w:r>
                                <w:rPr>
                                  <w:noProof/>
                                </w:rPr>
                                <w:fldChar w:fldCharType="begin"/>
                              </w:r>
                              <w:r>
                                <w:rPr>
                                  <w:noProof/>
                                </w:rPr>
                                <w:instrText xml:space="preserve"> STYLEREF 1 \s </w:instrText>
                              </w:r>
                            </w:ins>
                            <w:r>
                              <w:rPr>
                                <w:noProof/>
                              </w:rPr>
                              <w:fldChar w:fldCharType="separate"/>
                            </w:r>
                            <w:r>
                              <w:rPr>
                                <w:noProof/>
                              </w:rPr>
                              <w:t>4</w:t>
                            </w:r>
                            <w:ins w:id="1692"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693" w:author="duarte miguel" w:date="2021-02-06T20:55:00Z">
                              <w:r>
                                <w:rPr>
                                  <w:noProof/>
                                </w:rPr>
                                <w:t>9</w:t>
                              </w:r>
                              <w:r>
                                <w:rPr>
                                  <w:noProof/>
                                </w:rPr>
                                <w:fldChar w:fldCharType="end"/>
                              </w:r>
                            </w:ins>
                            <w:ins w:id="1694" w:author="luis barros" w:date="2021-02-06T11:14:00Z">
                              <w:del w:id="1695" w:author="duarte miguel" w:date="2021-02-06T18:20:00Z">
                                <w:r w:rsidDel="00716E13">
                                  <w:rPr>
                                    <w:noProof/>
                                  </w:rPr>
                                  <w:fldChar w:fldCharType="begin"/>
                                </w:r>
                                <w:r w:rsidDel="00716E13">
                                  <w:rPr>
                                    <w:noProof/>
                                  </w:rPr>
                                  <w:delInstrText xml:space="preserve"> STYLEREF 1 \s </w:delInstrText>
                                </w:r>
                              </w:del>
                            </w:ins>
                            <w:del w:id="1696" w:author="duarte miguel" w:date="2021-02-06T18:20:00Z">
                              <w:r w:rsidDel="00716E13">
                                <w:rPr>
                                  <w:noProof/>
                                </w:rPr>
                                <w:fldChar w:fldCharType="separate"/>
                              </w:r>
                              <w:r w:rsidDel="00716E13">
                                <w:rPr>
                                  <w:b/>
                                  <w:noProof/>
                                </w:rPr>
                                <w:delText>Erro! Não existe nenhum texto com o estilo especificado no documento.</w:delText>
                              </w:r>
                            </w:del>
                            <w:ins w:id="1697" w:author="luis barros" w:date="2021-02-06T11:14:00Z">
                              <w:del w:id="1698"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699" w:author="duarte miguel" w:date="2021-02-06T18:20:00Z">
                              <w:r w:rsidDel="00716E13">
                                <w:rPr>
                                  <w:noProof/>
                                </w:rPr>
                                <w:fldChar w:fldCharType="end"/>
                              </w:r>
                            </w:del>
                            <w:del w:id="1700" w:author="luis barros" w:date="2021-02-06T11:05:00Z">
                              <w:r w:rsidRPr="00111627" w:rsidDel="00325688">
                                <w:rPr>
                                  <w:noProof/>
                                </w:rPr>
                                <w:fldChar w:fldCharType="begin"/>
                              </w:r>
                              <w:r w:rsidRPr="00111627" w:rsidDel="00325688">
                                <w:rPr>
                                  <w:noProof/>
                                </w:rPr>
                                <w:delInstrText xml:space="preserve"> SEQ Figura \* ARABIC </w:delInstrText>
                              </w:r>
                              <w:r w:rsidRPr="00111627" w:rsidDel="00325688">
                                <w:rPr>
                                  <w:noProof/>
                                </w:rPr>
                                <w:fldChar w:fldCharType="separate"/>
                              </w:r>
                              <w:r w:rsidDel="00325688">
                                <w:rPr>
                                  <w:noProof/>
                                </w:rPr>
                                <w:delText>50</w:delText>
                              </w:r>
                              <w:r w:rsidRPr="00111627" w:rsidDel="00325688">
                                <w:rPr>
                                  <w:noProof/>
                                </w:rPr>
                                <w:fldChar w:fldCharType="end"/>
                              </w:r>
                            </w:del>
                            <w:r w:rsidRPr="00111627">
                              <w:rPr>
                                <w:noProof/>
                              </w:rPr>
                              <w:t xml:space="preserve"> - Vista 3D PCB sensores</w:t>
                            </w:r>
                            <w:bookmarkEnd w:id="16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03" type="#_x0000_t202" style="position:absolute;left:0;text-align:left;margin-left:402.35pt;margin-top:514.75pt;width:453.55pt;height:19.95pt;z-index:-251586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" stroked="f">
                <v:textbox inset="0,0,0,0">
                  <w:txbxContent>
                    <w:p w14:paraId="7F6E4BE5" w14:textId="516FA9DC" w:rsidR="00A31924" w:rsidRPr="00111627" w:rsidRDefault="00A31924">
                      <w:pPr>
                        <w:pStyle w:val="PhDLegendaFiguras"/>
                        <w:rPr>
                          <w:noProof/>
                        </w:rPr>
                        <w:pPrChange w:id="1701" w:author="duarte miguel" w:date="2021-02-06T19:57:00Z">
                          <w:pPr>
                            <w:pStyle w:val="Legenda"/>
                            <w:jc w:val="center"/>
                          </w:pPr>
                        </w:pPrChange>
                      </w:pPr>
                      <w:bookmarkStart w:id="1702" w:name="_Toc63536515"/>
                      <w:r w:rsidRPr="00111627">
                        <w:rPr>
                          <w:noProof/>
                        </w:rPr>
                        <w:t xml:space="preserve">Figura </w:t>
                      </w:r>
                      <w:ins w:id="1703" w:author="duarte miguel" w:date="2021-02-06T20:55:00Z">
                        <w:r>
                          <w:rPr>
                            <w:noProof/>
                          </w:rPr>
                          <w:fldChar w:fldCharType="begin"/>
                        </w:r>
                        <w:r>
                          <w:rPr>
                            <w:noProof/>
                          </w:rPr>
                          <w:instrText xml:space="preserve"> STYLEREF 1 \s </w:instrText>
                        </w:r>
                      </w:ins>
                      <w:r>
                        <w:rPr>
                          <w:noProof/>
                        </w:rPr>
                        <w:fldChar w:fldCharType="separate"/>
                      </w:r>
                      <w:r>
                        <w:rPr>
                          <w:noProof/>
                        </w:rPr>
                        <w:t>4</w:t>
                      </w:r>
                      <w:ins w:id="1704"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705" w:author="duarte miguel" w:date="2021-02-06T20:55:00Z">
                        <w:r>
                          <w:rPr>
                            <w:noProof/>
                          </w:rPr>
                          <w:t>9</w:t>
                        </w:r>
                        <w:r>
                          <w:rPr>
                            <w:noProof/>
                          </w:rPr>
                          <w:fldChar w:fldCharType="end"/>
                        </w:r>
                      </w:ins>
                      <w:ins w:id="1706" w:author="luis barros" w:date="2021-02-06T11:14:00Z">
                        <w:del w:id="1707" w:author="duarte miguel" w:date="2021-02-06T18:20:00Z">
                          <w:r w:rsidDel="00716E13">
                            <w:rPr>
                              <w:noProof/>
                            </w:rPr>
                            <w:fldChar w:fldCharType="begin"/>
                          </w:r>
                          <w:r w:rsidDel="00716E13">
                            <w:rPr>
                              <w:noProof/>
                            </w:rPr>
                            <w:delInstrText xml:space="preserve"> STYLEREF 1 \s </w:delInstrText>
                          </w:r>
                        </w:del>
                      </w:ins>
                      <w:del w:id="1708" w:author="duarte miguel" w:date="2021-02-06T18:20:00Z">
                        <w:r w:rsidDel="00716E13">
                          <w:rPr>
                            <w:noProof/>
                          </w:rPr>
                          <w:fldChar w:fldCharType="separate"/>
                        </w:r>
                        <w:r w:rsidDel="00716E13">
                          <w:rPr>
                            <w:b/>
                            <w:noProof/>
                          </w:rPr>
                          <w:delText>Erro! Não existe nenhum texto com o estilo especificado no documento.</w:delText>
                        </w:r>
                      </w:del>
                      <w:ins w:id="1709" w:author="luis barros" w:date="2021-02-06T11:14:00Z">
                        <w:del w:id="1710"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711" w:author="duarte miguel" w:date="2021-02-06T18:20:00Z">
                        <w:r w:rsidDel="00716E13">
                          <w:rPr>
                            <w:noProof/>
                          </w:rPr>
                          <w:fldChar w:fldCharType="end"/>
                        </w:r>
                      </w:del>
                      <w:del w:id="1712" w:author="luis barros" w:date="2021-02-06T11:05:00Z">
                        <w:r w:rsidRPr="00111627" w:rsidDel="00325688">
                          <w:rPr>
                            <w:noProof/>
                          </w:rPr>
                          <w:fldChar w:fldCharType="begin"/>
                        </w:r>
                        <w:r w:rsidRPr="00111627" w:rsidDel="00325688">
                          <w:rPr>
                            <w:noProof/>
                          </w:rPr>
                          <w:delInstrText xml:space="preserve"> SEQ Figura \* ARABIC </w:delInstrText>
                        </w:r>
                        <w:r w:rsidRPr="00111627" w:rsidDel="00325688">
                          <w:rPr>
                            <w:noProof/>
                          </w:rPr>
                          <w:fldChar w:fldCharType="separate"/>
                        </w:r>
                        <w:r w:rsidDel="00325688">
                          <w:rPr>
                            <w:noProof/>
                          </w:rPr>
                          <w:delText>50</w:delText>
                        </w:r>
                        <w:r w:rsidRPr="00111627" w:rsidDel="00325688">
                          <w:rPr>
                            <w:noProof/>
                          </w:rPr>
                          <w:fldChar w:fldCharType="end"/>
                        </w:r>
                      </w:del>
                      <w:r w:rsidRPr="00111627">
                        <w:rPr>
                          <w:noProof/>
                        </w:rPr>
                        <w:t xml:space="preserve"> - Vista 3D PCB sensores</w:t>
                      </w:r>
                      <w:bookmarkEnd w:id="1702"/>
                    </w:p>
                  </w:txbxContent>
                </v:textbox>
                <w10:wrap type="tight" anchorx="margin"/>
              </v:shape>
            </w:pict>
          </mc:Fallback>
        </mc:AlternateContent>
      </w:r>
      <w:r>
        <w:rPr>
          <w:noProof/>
          <w:lang w:eastAsia="pt-PT"/>
        </w:rPr>
        <w:drawing>
          <wp:anchor distT="0" distB="0" distL="114300" distR="114300" simplePos="0" relativeHeight="251727872" behindDoc="1" locked="0" layoutInCell="1" allowOverlap="1" wp14:anchorId="7B0DBB5D" wp14:editId="182B6571">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1">
                      <a:extLst>
                        <a:ext uri="{BEBA8EAE-BF5A-486C-A8C5-ECC9F3942E4B}">
                          <a14:imgProps xmlns:a14="http://schemas.microsoft.com/office/drawing/2010/main">
                            <a14:imgLayer r:embed="rId112">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51352F78" w:rsidR="006E30F3" w:rsidRDefault="006E30F3" w:rsidP="009507BF">
      <w:pPr>
        <w:pStyle w:val="PhDCabealho2"/>
      </w:pPr>
      <w:bookmarkStart w:id="1713" w:name="_Toc63535824"/>
      <w:bookmarkStart w:id="1714" w:name="_Toc63536401"/>
      <w:r>
        <w:lastRenderedPageBreak/>
        <w:t>Máquina de estados</w:t>
      </w:r>
      <w:bookmarkEnd w:id="1713"/>
      <w:bookmarkEnd w:id="1714"/>
    </w:p>
    <w:p w14:paraId="794D29A1" w14:textId="235FA4DF" w:rsidR="00A22DEA" w:rsidDel="00C7571E" w:rsidRDefault="00A22DEA" w:rsidP="00574631">
      <w:pPr>
        <w:pStyle w:val="PhDCorpo"/>
        <w:keepNext/>
        <w:rPr>
          <w:del w:id="1715" w:author="duarte miguel" w:date="2021-02-06T20:18:00Z"/>
        </w:rPr>
      </w:pPr>
      <w:r>
        <w:rPr>
          <w:noProof/>
        </w:rPr>
        <mc:AlternateContent>
          <mc:Choice Requires="wpg">
            <w:drawing>
              <wp:inline distT="0" distB="0" distL="0" distR="0" wp14:anchorId="297C54B9" wp14:editId="53DF697B">
                <wp:extent cx="5730240" cy="7931924"/>
                <wp:effectExtent l="0" t="0" r="3810" b="0"/>
                <wp:docPr id="68" name="Agrupar 68"/>
                <wp:cNvGraphicFramePr/>
                <a:graphic xmlns:a="http://schemas.openxmlformats.org/drawingml/2006/main">
                  <a:graphicData uri="http://schemas.microsoft.com/office/word/2010/wordprocessingGroup">
                    <wpg:wgp>
                      <wpg:cNvGrpSpPr/>
                      <wpg:grpSpPr>
                        <a:xfrm>
                          <a:off x="0" y="0"/>
                          <a:ext cx="5730240" cy="7931924"/>
                          <a:chOff x="-39756" y="0"/>
                          <a:chExt cx="5730240" cy="7932445"/>
                        </a:xfrm>
                      </wpg:grpSpPr>
                      <pic:pic xmlns:pic="http://schemas.openxmlformats.org/drawingml/2006/picture">
                        <pic:nvPicPr>
                          <pic:cNvPr id="97" name="Imagem 97"/>
                          <pic:cNvPicPr>
                            <a:picLocks noChangeAspect="1"/>
                          </pic:cNvPicPr>
                        </pic:nvPicPr>
                        <pic:blipFill rotWithShape="1">
                          <a:blip r:embed="rId113" cstate="print">
                            <a:extLst>
                              <a:ext uri="{28A0092B-C50C-407E-A947-70E740481C1C}">
                                <a14:useLocalDpi xmlns:a14="http://schemas.microsoft.com/office/drawing/2010/main" val="0"/>
                              </a:ext>
                            </a:extLst>
                          </a:blip>
                          <a:srcRect t="38476" b="3046"/>
                          <a:stretch/>
                        </pic:blipFill>
                        <pic:spPr bwMode="auto">
                          <a:xfrm>
                            <a:off x="103367" y="47707"/>
                            <a:ext cx="3656330" cy="110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8" y="0"/>
                            <a:ext cx="1259205" cy="1223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5" cstate="print">
                            <a:extLst>
                              <a:ext uri="{28A0092B-C50C-407E-A947-70E740481C1C}">
                                <a14:useLocalDpi xmlns:a14="http://schemas.microsoft.com/office/drawing/2010/main" val="0"/>
                              </a:ext>
                            </a:extLst>
                          </a:blip>
                          <a:srcRect l="25310" t="45448" r="23914" b="4715"/>
                          <a:stretch/>
                        </pic:blipFill>
                        <pic:spPr bwMode="auto">
                          <a:xfrm>
                            <a:off x="174930" y="1223665"/>
                            <a:ext cx="1300480" cy="64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31805" y="3061217"/>
                            <a:ext cx="2796540" cy="2418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180523" y="1384465"/>
                            <a:ext cx="2341880" cy="218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19270" y="1598181"/>
                            <a:ext cx="3013075" cy="1664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Imagem 66"/>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9756" y="5518175"/>
                            <a:ext cx="5730240" cy="2414270"/>
                          </a:xfrm>
                          <a:prstGeom prst="rect">
                            <a:avLst/>
                          </a:prstGeom>
                          <a:noFill/>
                          <a:ln>
                            <a:noFill/>
                          </a:ln>
                        </pic:spPr>
                      </pic:pic>
                    </wpg:wgp>
                  </a:graphicData>
                </a:graphic>
              </wp:inline>
            </w:drawing>
          </mc:Choice>
          <mc:Fallback>
            <w:pict>
              <v:group w14:anchorId="42C2D935" id="Agrupar 68" o:spid="_x0000_s1026" style="width:451.2pt;height:624.55pt;mso-position-horizontal-relative:char;mso-position-vertical-relative:line" coordorigin="-397" coordsize="57302,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">
                <v:shape id="Imagem 97" o:spid="_x0000_s1027" type="#_x0000_t75" style="position:absolute;left:1033;top:477;width:36563;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20" o:title="" croptop="25216f" cropbottom="1996f"/>
                </v:shape>
                <v:shape id="Imagem 98" o:spid="_x0000_s1028" type="#_x0000_t75" style="position:absolute;left:38245;width:12592;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21" o:title="" croptop="16090f" cropleft="11003f" cropright="7496f" chromakey="white"/>
                </v:shape>
                <v:shape id="Imagem 99" o:spid="_x0000_s1029" type="#_x0000_t75" style="position:absolute;left:1749;top:12236;width:13005;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2" o:title="" croptop="29785f" cropbottom="3090f" cropleft="16587f" cropright="15672f"/>
                </v:shape>
                <v:shape id="Imagem 101" o:spid="_x0000_s1030" type="#_x0000_t75" style="position:absolute;left:318;top:30612;width:27965;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3" o:title="" croptop="5608f" chromakey="white"/>
                </v:shape>
                <v:shape id="Imagem 102" o:spid="_x0000_s1031" type="#_x0000_t75" style="position:absolute;left:31805;top:13844;width:23419;height:2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4" o:title="" croptop="5821f" chromakey="white"/>
                </v:shape>
                <v:shape id="Imagem 103" o:spid="_x0000_s1032" type="#_x0000_t75" style="position:absolute;left:1192;top:15981;width:30131;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5" o:title="" croptop="8402f" chromakey="white"/>
                </v:shape>
                <v:shape id="Imagem 66" o:spid="_x0000_s1033" type="#_x0000_t75" style="position:absolute;left:-397;top:55181;width:57301;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">
                  <v:imagedata r:id="rId126" o:title=""/>
                </v:shape>
                <w10:anchorlock/>
              </v:group>
            </w:pict>
          </mc:Fallback>
        </mc:AlternateContent>
      </w:r>
    </w:p>
    <w:p w14:paraId="0EC7FEF6" w14:textId="3EB8C927" w:rsidR="00856A6C" w:rsidRPr="00574631" w:rsidRDefault="00574631">
      <w:pPr>
        <w:pStyle w:val="PhDLegendaFiguras"/>
        <w:rPr>
          <w:noProof/>
        </w:rPr>
        <w:pPrChange w:id="1716" w:author="duarte miguel" w:date="2021-02-06T20:18:00Z">
          <w:pPr>
            <w:pStyle w:val="Legenda"/>
            <w:jc w:val="center"/>
          </w:pPr>
        </w:pPrChange>
      </w:pPr>
      <w:bookmarkStart w:id="1717" w:name="_Toc63536516"/>
      <w:r w:rsidRPr="00574631">
        <w:rPr>
          <w:noProof/>
        </w:rPr>
        <w:t xml:space="preserve">Figura </w:t>
      </w:r>
      <w:ins w:id="1718"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719"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720" w:author="duarte miguel" w:date="2021-02-06T20:55:00Z">
        <w:r w:rsidR="00A31924">
          <w:rPr>
            <w:noProof/>
          </w:rPr>
          <w:t>10</w:t>
        </w:r>
        <w:r w:rsidR="00A31924">
          <w:rPr>
            <w:noProof/>
          </w:rPr>
          <w:fldChar w:fldCharType="end"/>
        </w:r>
      </w:ins>
      <w:del w:id="1721" w:author="duarte miguel" w:date="2021-02-06T20:06:00Z">
        <w:r w:rsidR="0043770B" w:rsidDel="009507BF">
          <w:rPr>
            <w:noProof/>
          </w:rPr>
          <w:fldChar w:fldCharType="begin"/>
        </w:r>
        <w:r w:rsidR="0043770B" w:rsidDel="009507BF">
          <w:rPr>
            <w:noProof/>
          </w:rPr>
          <w:delInstrText xml:space="preserve"> STYLEREF 1 \s </w:delInstrText>
        </w:r>
        <w:r w:rsidR="0043770B" w:rsidDel="009507BF">
          <w:rPr>
            <w:noProof/>
          </w:rPr>
          <w:fldChar w:fldCharType="separate"/>
        </w:r>
        <w:r w:rsidR="0043770B" w:rsidDel="009507BF">
          <w:rPr>
            <w:noProof/>
          </w:rPr>
          <w:delText>4</w:delText>
        </w:r>
        <w:r w:rsidR="0043770B" w:rsidDel="009507BF">
          <w:rPr>
            <w:noProof/>
          </w:rPr>
          <w:fldChar w:fldCharType="end"/>
        </w:r>
        <w:r w:rsidR="0043770B" w:rsidDel="009507BF">
          <w:rPr>
            <w:noProof/>
          </w:rPr>
          <w:delText>.</w:delText>
        </w:r>
        <w:r w:rsidR="0043770B" w:rsidDel="009507BF">
          <w:rPr>
            <w:noProof/>
          </w:rPr>
          <w:fldChar w:fldCharType="begin"/>
        </w:r>
        <w:r w:rsidR="0043770B" w:rsidDel="009507BF">
          <w:rPr>
            <w:noProof/>
          </w:rPr>
          <w:delInstrText xml:space="preserve"> SEQ Figura \* ARABIC \s 1 </w:delInstrText>
        </w:r>
        <w:r w:rsidR="0043770B" w:rsidDel="009507BF">
          <w:rPr>
            <w:noProof/>
          </w:rPr>
          <w:fldChar w:fldCharType="separate"/>
        </w:r>
        <w:r w:rsidR="0043770B" w:rsidDel="009507BF">
          <w:rPr>
            <w:noProof/>
          </w:rPr>
          <w:delText>10</w:delText>
        </w:r>
        <w:r w:rsidR="0043770B" w:rsidDel="009507BF">
          <w:rPr>
            <w:noProof/>
          </w:rPr>
          <w:fldChar w:fldCharType="end"/>
        </w:r>
      </w:del>
      <w:r w:rsidRPr="00574631">
        <w:rPr>
          <w:noProof/>
        </w:rPr>
        <w:t xml:space="preserve"> - Esquemático PCB Máquina de Estados</w:t>
      </w:r>
      <w:bookmarkEnd w:id="1717"/>
    </w:p>
    <w:p w14:paraId="1E53E907" w14:textId="008B1958" w:rsidR="00856A6C" w:rsidRDefault="00574631" w:rsidP="006E30F3">
      <w:pPr>
        <w:pStyle w:val="PhDCorpo"/>
      </w:pPr>
      <w:r>
        <w:rPr>
          <w:noProof/>
          <w:lang w:eastAsia="pt-PT"/>
        </w:rPr>
        <w:lastRenderedPageBreak/>
        <mc:AlternateContent>
          <mc:Choice Requires="wpg">
            <w:drawing>
              <wp:anchor distT="0" distB="0" distL="114300" distR="114300" simplePos="0" relativeHeight="251748352" behindDoc="0" locked="0" layoutInCell="1" allowOverlap="1" wp14:anchorId="73580421" wp14:editId="3CDE6DD3">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710C3EE2" w:rsidR="00A31924" w:rsidRPr="00574631" w:rsidRDefault="00A31924">
                              <w:pPr>
                                <w:pStyle w:val="PhDLegendaFiguras"/>
                                <w:rPr>
                                  <w:noProof/>
                                </w:rPr>
                                <w:pPrChange w:id="1722" w:author="duarte miguel" w:date="2021-02-06T19:57:00Z">
                                  <w:pPr>
                                    <w:pStyle w:val="Legenda"/>
                                    <w:jc w:val="center"/>
                                  </w:pPr>
                                </w:pPrChange>
                              </w:pPr>
                              <w:bookmarkStart w:id="1723" w:name="_Toc63536517"/>
                              <w:r w:rsidRPr="00574631">
                                <w:rPr>
                                  <w:noProof/>
                                </w:rPr>
                                <w:t xml:space="preserve">Figura </w:t>
                              </w:r>
                              <w:ins w:id="1724" w:author="duarte miguel" w:date="2021-02-06T20:55:00Z">
                                <w:r>
                                  <w:rPr>
                                    <w:noProof/>
                                  </w:rPr>
                                  <w:fldChar w:fldCharType="begin"/>
                                </w:r>
                                <w:r>
                                  <w:rPr>
                                    <w:noProof/>
                                  </w:rPr>
                                  <w:instrText xml:space="preserve"> STYLEREF 1 \s </w:instrText>
                                </w:r>
                              </w:ins>
                              <w:r>
                                <w:rPr>
                                  <w:noProof/>
                                </w:rPr>
                                <w:fldChar w:fldCharType="separate"/>
                              </w:r>
                              <w:r>
                                <w:rPr>
                                  <w:noProof/>
                                </w:rPr>
                                <w:t>4</w:t>
                              </w:r>
                              <w:ins w:id="1725"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726" w:author="duarte miguel" w:date="2021-02-06T20:55:00Z">
                                <w:r>
                                  <w:rPr>
                                    <w:noProof/>
                                  </w:rPr>
                                  <w:t>11</w:t>
                                </w:r>
                                <w:r>
                                  <w:rPr>
                                    <w:noProof/>
                                  </w:rPr>
                                  <w:fldChar w:fldCharType="end"/>
                                </w:r>
                              </w:ins>
                              <w:ins w:id="1727" w:author="luis barros" w:date="2021-02-06T11:14:00Z">
                                <w:del w:id="1728" w:author="duarte miguel" w:date="2021-02-06T18:20:00Z">
                                  <w:r w:rsidDel="00716E13">
                                    <w:rPr>
                                      <w:noProof/>
                                    </w:rPr>
                                    <w:fldChar w:fldCharType="begin"/>
                                  </w:r>
                                  <w:r w:rsidDel="00716E13">
                                    <w:rPr>
                                      <w:noProof/>
                                    </w:rPr>
                                    <w:delInstrText xml:space="preserve"> STYLEREF 1 \s </w:delInstrText>
                                  </w:r>
                                </w:del>
                              </w:ins>
                              <w:del w:id="1729" w:author="duarte miguel" w:date="2021-02-06T18:20:00Z">
                                <w:r w:rsidDel="00716E13">
                                  <w:rPr>
                                    <w:noProof/>
                                  </w:rPr>
                                  <w:fldChar w:fldCharType="separate"/>
                                </w:r>
                                <w:r w:rsidDel="00716E13">
                                  <w:rPr>
                                    <w:b/>
                                    <w:noProof/>
                                  </w:rPr>
                                  <w:delText>Erro! Não existe nenhum texto com o estilo especificado no documento.</w:delText>
                                </w:r>
                              </w:del>
                              <w:ins w:id="1730" w:author="luis barros" w:date="2021-02-06T11:14:00Z">
                                <w:del w:id="1731"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732" w:author="duarte miguel" w:date="2021-02-06T18:20:00Z">
                                <w:r w:rsidDel="00716E13">
                                  <w:rPr>
                                    <w:noProof/>
                                  </w:rPr>
                                  <w:fldChar w:fldCharType="end"/>
                                </w:r>
                              </w:del>
                              <w:del w:id="1733" w:author="luis barros" w:date="2021-02-06T11:05:00Z">
                                <w:r w:rsidRPr="00574631" w:rsidDel="00325688">
                                  <w:rPr>
                                    <w:noProof/>
                                  </w:rPr>
                                  <w:fldChar w:fldCharType="begin"/>
                                </w:r>
                                <w:r w:rsidRPr="00574631" w:rsidDel="00325688">
                                  <w:rPr>
                                    <w:noProof/>
                                  </w:rPr>
                                  <w:delInstrText xml:space="preserve"> SEQ Figura \* ARABIC </w:delInstrText>
                                </w:r>
                                <w:r w:rsidRPr="00574631" w:rsidDel="00325688">
                                  <w:rPr>
                                    <w:noProof/>
                                  </w:rPr>
                                  <w:fldChar w:fldCharType="separate"/>
                                </w:r>
                                <w:r w:rsidDel="00325688">
                                  <w:rPr>
                                    <w:noProof/>
                                  </w:rPr>
                                  <w:delText>52</w:delText>
                                </w:r>
                                <w:r w:rsidRPr="00574631" w:rsidDel="00325688">
                                  <w:rPr>
                                    <w:noProof/>
                                  </w:rPr>
                                  <w:fldChar w:fldCharType="end"/>
                                </w:r>
                              </w:del>
                              <w:r w:rsidRPr="00574631">
                                <w:rPr>
                                  <w:noProof/>
                                </w:rPr>
                                <w:t xml:space="preserve"> - Layout PCB Máquina de Estados</w:t>
                              </w:r>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04" style="position:absolute;left:0;text-align:left;margin-left:0;margin-top:14.75pt;width:456.7pt;height:340.65pt;z-index:251748352;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TJdzENFdqtkjiKOGZ5UsQOaZ/M+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">
                <v:shape id="Imagem 107" o:spid="_x0000_s110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8" o:title=""/>
                </v:shape>
                <v:shape id="Caixa de texto 108" o:spid="_x0000_s110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710C3EE2" w:rsidR="00A31924" w:rsidRPr="00574631" w:rsidRDefault="00A31924">
                        <w:pPr>
                          <w:pStyle w:val="PhDLegendaFiguras"/>
                          <w:rPr>
                            <w:noProof/>
                          </w:rPr>
                          <w:pPrChange w:id="1734" w:author="duarte miguel" w:date="2021-02-06T19:57:00Z">
                            <w:pPr>
                              <w:pStyle w:val="Legenda"/>
                              <w:jc w:val="center"/>
                            </w:pPr>
                          </w:pPrChange>
                        </w:pPr>
                        <w:bookmarkStart w:id="1735" w:name="_Toc63536517"/>
                        <w:r w:rsidRPr="00574631">
                          <w:rPr>
                            <w:noProof/>
                          </w:rPr>
                          <w:t xml:space="preserve">Figura </w:t>
                        </w:r>
                        <w:ins w:id="1736" w:author="duarte miguel" w:date="2021-02-06T20:55:00Z">
                          <w:r>
                            <w:rPr>
                              <w:noProof/>
                            </w:rPr>
                            <w:fldChar w:fldCharType="begin"/>
                          </w:r>
                          <w:r>
                            <w:rPr>
                              <w:noProof/>
                            </w:rPr>
                            <w:instrText xml:space="preserve"> STYLEREF 1 \s </w:instrText>
                          </w:r>
                        </w:ins>
                        <w:r>
                          <w:rPr>
                            <w:noProof/>
                          </w:rPr>
                          <w:fldChar w:fldCharType="separate"/>
                        </w:r>
                        <w:r>
                          <w:rPr>
                            <w:noProof/>
                          </w:rPr>
                          <w:t>4</w:t>
                        </w:r>
                        <w:ins w:id="1737" w:author="duarte miguel" w:date="2021-02-06T20:55:00Z">
                          <w:r>
                            <w:rPr>
                              <w:noProof/>
                            </w:rPr>
                            <w:fldChar w:fldCharType="end"/>
                          </w:r>
                          <w:r>
                            <w:rPr>
                              <w:noProof/>
                            </w:rPr>
                            <w:t>.</w:t>
                          </w:r>
                          <w:r>
                            <w:rPr>
                              <w:noProof/>
                            </w:rPr>
                            <w:fldChar w:fldCharType="begin"/>
                          </w:r>
                          <w:r>
                            <w:rPr>
                              <w:noProof/>
                            </w:rPr>
                            <w:instrText xml:space="preserve"> SEQ Figura \* ARABIC \s 1 </w:instrText>
                          </w:r>
                        </w:ins>
                        <w:r>
                          <w:rPr>
                            <w:noProof/>
                          </w:rPr>
                          <w:fldChar w:fldCharType="separate"/>
                        </w:r>
                        <w:ins w:id="1738" w:author="duarte miguel" w:date="2021-02-06T20:55:00Z">
                          <w:r>
                            <w:rPr>
                              <w:noProof/>
                            </w:rPr>
                            <w:t>11</w:t>
                          </w:r>
                          <w:r>
                            <w:rPr>
                              <w:noProof/>
                            </w:rPr>
                            <w:fldChar w:fldCharType="end"/>
                          </w:r>
                        </w:ins>
                        <w:ins w:id="1739" w:author="luis barros" w:date="2021-02-06T11:14:00Z">
                          <w:del w:id="1740" w:author="duarte miguel" w:date="2021-02-06T18:20:00Z">
                            <w:r w:rsidDel="00716E13">
                              <w:rPr>
                                <w:noProof/>
                              </w:rPr>
                              <w:fldChar w:fldCharType="begin"/>
                            </w:r>
                            <w:r w:rsidDel="00716E13">
                              <w:rPr>
                                <w:noProof/>
                              </w:rPr>
                              <w:delInstrText xml:space="preserve"> STYLEREF 1 \s </w:delInstrText>
                            </w:r>
                          </w:del>
                        </w:ins>
                        <w:del w:id="1741" w:author="duarte miguel" w:date="2021-02-06T18:20:00Z">
                          <w:r w:rsidDel="00716E13">
                            <w:rPr>
                              <w:noProof/>
                            </w:rPr>
                            <w:fldChar w:fldCharType="separate"/>
                          </w:r>
                          <w:r w:rsidDel="00716E13">
                            <w:rPr>
                              <w:b/>
                              <w:noProof/>
                            </w:rPr>
                            <w:delText>Erro! Não existe nenhum texto com o estilo especificado no documento.</w:delText>
                          </w:r>
                        </w:del>
                        <w:ins w:id="1742" w:author="luis barros" w:date="2021-02-06T11:14:00Z">
                          <w:del w:id="1743" w:author="duarte miguel" w:date="2021-02-06T18:20:00Z">
                            <w:r w:rsidDel="00716E13">
                              <w:rPr>
                                <w:noProof/>
                              </w:rPr>
                              <w:fldChar w:fldCharType="end"/>
                            </w:r>
                            <w:r w:rsidDel="00716E13">
                              <w:rPr>
                                <w:noProof/>
                              </w:rPr>
                              <w:delText>.</w:delText>
                            </w:r>
                            <w:r w:rsidDel="00716E13">
                              <w:rPr>
                                <w:noProof/>
                              </w:rPr>
                              <w:fldChar w:fldCharType="begin"/>
                            </w:r>
                            <w:r w:rsidDel="00716E13">
                              <w:rPr>
                                <w:noProof/>
                              </w:rPr>
                              <w:delInstrText xml:space="preserve"> SEQ Figura \* ARABIC \s 1 </w:delInstrText>
                            </w:r>
                          </w:del>
                        </w:ins>
                        <w:del w:id="1744" w:author="duarte miguel" w:date="2021-02-06T18:20:00Z">
                          <w:r w:rsidDel="00716E13">
                            <w:rPr>
                              <w:noProof/>
                            </w:rPr>
                            <w:fldChar w:fldCharType="end"/>
                          </w:r>
                        </w:del>
                        <w:del w:id="1745" w:author="luis barros" w:date="2021-02-06T11:05:00Z">
                          <w:r w:rsidRPr="00574631" w:rsidDel="00325688">
                            <w:rPr>
                              <w:noProof/>
                            </w:rPr>
                            <w:fldChar w:fldCharType="begin"/>
                          </w:r>
                          <w:r w:rsidRPr="00574631" w:rsidDel="00325688">
                            <w:rPr>
                              <w:noProof/>
                            </w:rPr>
                            <w:delInstrText xml:space="preserve"> SEQ Figura \* ARABIC </w:delInstrText>
                          </w:r>
                          <w:r w:rsidRPr="00574631" w:rsidDel="00325688">
                            <w:rPr>
                              <w:noProof/>
                            </w:rPr>
                            <w:fldChar w:fldCharType="separate"/>
                          </w:r>
                          <w:r w:rsidDel="00325688">
                            <w:rPr>
                              <w:noProof/>
                            </w:rPr>
                            <w:delText>52</w:delText>
                          </w:r>
                          <w:r w:rsidRPr="00574631" w:rsidDel="00325688">
                            <w:rPr>
                              <w:noProof/>
                            </w:rPr>
                            <w:fldChar w:fldCharType="end"/>
                          </w:r>
                        </w:del>
                        <w:r w:rsidRPr="00574631">
                          <w:rPr>
                            <w:noProof/>
                          </w:rPr>
                          <w:t xml:space="preserve"> - Layout PCB Máquina de Estados</w:t>
                        </w:r>
                        <w:bookmarkEnd w:id="1735"/>
                      </w:p>
                    </w:txbxContent>
                  </v:textbox>
                </v:shape>
                <w10:wrap type="tight" anchorx="margin"/>
              </v:group>
            </w:pict>
          </mc:Fallback>
        </mc:AlternateContent>
      </w:r>
    </w:p>
    <w:p w14:paraId="11185F2E" w14:textId="77777777" w:rsidR="00574631" w:rsidRDefault="00574631" w:rsidP="00574631">
      <w:pPr>
        <w:pStyle w:val="PhDCorpo"/>
        <w:keepNext/>
        <w:jc w:val="center"/>
      </w:pPr>
      <w:r>
        <w:rPr>
          <w:noProof/>
          <w:lang w:eastAsia="pt-PT"/>
        </w:rPr>
        <w:drawing>
          <wp:inline distT="0" distB="0" distL="0" distR="0" wp14:anchorId="59197521" wp14:editId="05335F38">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6130" cy="4099562"/>
                    </a:xfrm>
                    <a:prstGeom prst="rect">
                      <a:avLst/>
                    </a:prstGeom>
                    <a:noFill/>
                    <a:ln>
                      <a:noFill/>
                    </a:ln>
                  </pic:spPr>
                </pic:pic>
              </a:graphicData>
            </a:graphic>
          </wp:inline>
        </w:drawing>
      </w:r>
    </w:p>
    <w:p w14:paraId="4025B896" w14:textId="130933F7" w:rsidR="00856A6C" w:rsidRPr="00574631" w:rsidRDefault="00574631">
      <w:pPr>
        <w:pStyle w:val="PhDLegendaFiguras"/>
        <w:rPr>
          <w:noProof/>
        </w:rPr>
        <w:pPrChange w:id="1746" w:author="duarte miguel" w:date="2021-02-06T19:57:00Z">
          <w:pPr>
            <w:pStyle w:val="Legenda"/>
            <w:jc w:val="center"/>
          </w:pPr>
        </w:pPrChange>
      </w:pPr>
      <w:bookmarkStart w:id="1747" w:name="_Toc63536518"/>
      <w:r w:rsidRPr="00574631">
        <w:rPr>
          <w:noProof/>
        </w:rPr>
        <w:t xml:space="preserve">Figura </w:t>
      </w:r>
      <w:ins w:id="1748"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749"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750" w:author="duarte miguel" w:date="2021-02-06T20:55:00Z">
        <w:r w:rsidR="00A31924">
          <w:rPr>
            <w:noProof/>
          </w:rPr>
          <w:t>12</w:t>
        </w:r>
        <w:r w:rsidR="00A31924">
          <w:rPr>
            <w:noProof/>
          </w:rPr>
          <w:fldChar w:fldCharType="end"/>
        </w:r>
      </w:ins>
      <w:del w:id="1751" w:author="duarte miguel" w:date="2021-02-06T20:06:00Z">
        <w:r w:rsidR="0043770B" w:rsidDel="009507BF">
          <w:rPr>
            <w:noProof/>
          </w:rPr>
          <w:fldChar w:fldCharType="begin"/>
        </w:r>
        <w:r w:rsidR="0043770B" w:rsidDel="009507BF">
          <w:rPr>
            <w:noProof/>
          </w:rPr>
          <w:delInstrText xml:space="preserve"> STYLEREF 1 \s </w:delInstrText>
        </w:r>
        <w:r w:rsidR="0043770B" w:rsidDel="009507BF">
          <w:rPr>
            <w:noProof/>
          </w:rPr>
          <w:fldChar w:fldCharType="separate"/>
        </w:r>
        <w:r w:rsidR="0043770B" w:rsidDel="009507BF">
          <w:rPr>
            <w:noProof/>
          </w:rPr>
          <w:delText>4</w:delText>
        </w:r>
        <w:r w:rsidR="0043770B" w:rsidDel="009507BF">
          <w:rPr>
            <w:noProof/>
          </w:rPr>
          <w:fldChar w:fldCharType="end"/>
        </w:r>
        <w:r w:rsidR="0043770B" w:rsidDel="009507BF">
          <w:rPr>
            <w:noProof/>
          </w:rPr>
          <w:delText>.</w:delText>
        </w:r>
        <w:r w:rsidR="0043770B" w:rsidDel="009507BF">
          <w:rPr>
            <w:noProof/>
          </w:rPr>
          <w:fldChar w:fldCharType="begin"/>
        </w:r>
        <w:r w:rsidR="0043770B" w:rsidDel="009507BF">
          <w:rPr>
            <w:noProof/>
          </w:rPr>
          <w:delInstrText xml:space="preserve"> SEQ Figura \* ARABIC \s 1 </w:delInstrText>
        </w:r>
        <w:r w:rsidR="0043770B" w:rsidDel="009507BF">
          <w:rPr>
            <w:noProof/>
          </w:rPr>
          <w:fldChar w:fldCharType="separate"/>
        </w:r>
        <w:r w:rsidR="0043770B" w:rsidDel="009507BF">
          <w:rPr>
            <w:noProof/>
          </w:rPr>
          <w:delText>12</w:delText>
        </w:r>
        <w:r w:rsidR="0043770B" w:rsidDel="009507BF">
          <w:rPr>
            <w:noProof/>
          </w:rPr>
          <w:fldChar w:fldCharType="end"/>
        </w:r>
      </w:del>
      <w:r w:rsidRPr="00574631">
        <w:rPr>
          <w:noProof/>
        </w:rPr>
        <w:t xml:space="preserve"> - Vista </w:t>
      </w:r>
      <w:r w:rsidRPr="00186288">
        <w:rPr>
          <w:noProof/>
        </w:rPr>
        <w:t>bottom</w:t>
      </w:r>
      <w:r w:rsidRPr="00574631">
        <w:rPr>
          <w:noProof/>
        </w:rPr>
        <w:t xml:space="preserve"> PCB máquina de estados</w:t>
      </w:r>
      <w:bookmarkEnd w:id="1747"/>
    </w:p>
    <w:p w14:paraId="227B5F4C" w14:textId="77777777" w:rsidR="00186288" w:rsidRDefault="00186288" w:rsidP="00186288">
      <w:pPr>
        <w:pStyle w:val="PhDCorpo"/>
        <w:keepNext/>
        <w:jc w:val="center"/>
      </w:pPr>
      <w:r>
        <w:rPr>
          <w:noProof/>
          <w:lang w:eastAsia="pt-PT"/>
        </w:rPr>
        <w:lastRenderedPageBreak/>
        <w:drawing>
          <wp:inline distT="0" distB="0" distL="0" distR="0" wp14:anchorId="0AAD4C47" wp14:editId="33CD7D2F">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12228D2C" w:rsidR="00856A6C" w:rsidRPr="00186288" w:rsidRDefault="00186288">
      <w:pPr>
        <w:pStyle w:val="PhDLegendaFiguras"/>
        <w:rPr>
          <w:noProof/>
        </w:rPr>
        <w:pPrChange w:id="1752" w:author="duarte miguel" w:date="2021-02-06T19:57:00Z">
          <w:pPr>
            <w:pStyle w:val="Legenda"/>
            <w:jc w:val="center"/>
          </w:pPr>
        </w:pPrChange>
      </w:pPr>
      <w:bookmarkStart w:id="1753" w:name="_Toc63536519"/>
      <w:r w:rsidRPr="00186288">
        <w:rPr>
          <w:noProof/>
        </w:rPr>
        <w:t xml:space="preserve">Figura </w:t>
      </w:r>
      <w:ins w:id="1754"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755"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756" w:author="duarte miguel" w:date="2021-02-06T20:55:00Z">
        <w:r w:rsidR="00A31924">
          <w:rPr>
            <w:noProof/>
          </w:rPr>
          <w:t>13</w:t>
        </w:r>
        <w:r w:rsidR="00A31924">
          <w:rPr>
            <w:noProof/>
          </w:rPr>
          <w:fldChar w:fldCharType="end"/>
        </w:r>
      </w:ins>
      <w:del w:id="1757" w:author="duarte miguel" w:date="2021-02-06T20:06:00Z">
        <w:r w:rsidR="0043770B" w:rsidDel="009507BF">
          <w:rPr>
            <w:noProof/>
          </w:rPr>
          <w:fldChar w:fldCharType="begin"/>
        </w:r>
        <w:r w:rsidR="0043770B" w:rsidDel="009507BF">
          <w:rPr>
            <w:noProof/>
          </w:rPr>
          <w:delInstrText xml:space="preserve"> STYLEREF 1 \s </w:delInstrText>
        </w:r>
        <w:r w:rsidR="0043770B" w:rsidDel="009507BF">
          <w:rPr>
            <w:noProof/>
          </w:rPr>
          <w:fldChar w:fldCharType="separate"/>
        </w:r>
        <w:r w:rsidR="0043770B" w:rsidDel="009507BF">
          <w:rPr>
            <w:noProof/>
          </w:rPr>
          <w:delText>4</w:delText>
        </w:r>
        <w:r w:rsidR="0043770B" w:rsidDel="009507BF">
          <w:rPr>
            <w:noProof/>
          </w:rPr>
          <w:fldChar w:fldCharType="end"/>
        </w:r>
        <w:r w:rsidR="0043770B" w:rsidDel="009507BF">
          <w:rPr>
            <w:noProof/>
          </w:rPr>
          <w:delText>.</w:delText>
        </w:r>
        <w:r w:rsidR="0043770B" w:rsidDel="009507BF">
          <w:rPr>
            <w:noProof/>
          </w:rPr>
          <w:fldChar w:fldCharType="begin"/>
        </w:r>
        <w:r w:rsidR="0043770B" w:rsidDel="009507BF">
          <w:rPr>
            <w:noProof/>
          </w:rPr>
          <w:delInstrText xml:space="preserve"> SEQ Figura \* ARABIC \s 1 </w:delInstrText>
        </w:r>
        <w:r w:rsidR="0043770B" w:rsidDel="009507BF">
          <w:rPr>
            <w:noProof/>
          </w:rPr>
          <w:fldChar w:fldCharType="separate"/>
        </w:r>
        <w:r w:rsidR="0043770B" w:rsidDel="009507BF">
          <w:rPr>
            <w:noProof/>
          </w:rPr>
          <w:delText>13</w:delText>
        </w:r>
        <w:r w:rsidR="0043770B" w:rsidDel="009507BF">
          <w:rPr>
            <w:noProof/>
          </w:rPr>
          <w:fldChar w:fldCharType="end"/>
        </w:r>
      </w:del>
      <w:r w:rsidRPr="00186288">
        <w:rPr>
          <w:noProof/>
        </w:rPr>
        <w:t xml:space="preserve"> - Vista top PCB máquina de estados</w:t>
      </w:r>
      <w:bookmarkEnd w:id="1753"/>
    </w:p>
    <w:p w14:paraId="53373F21" w14:textId="77777777" w:rsidR="005734C4" w:rsidRDefault="00186288" w:rsidP="005734C4">
      <w:pPr>
        <w:pStyle w:val="PhDCorpo"/>
        <w:keepNext/>
        <w:jc w:val="center"/>
      </w:pPr>
      <w:r>
        <w:rPr>
          <w:noProof/>
          <w:lang w:eastAsia="pt-PT"/>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09B3F364" w:rsidR="00856A6C" w:rsidRPr="005734C4" w:rsidRDefault="005734C4">
      <w:pPr>
        <w:pStyle w:val="PhDLegendaFiguras"/>
        <w:rPr>
          <w:noProof/>
        </w:rPr>
        <w:pPrChange w:id="1758" w:author="duarte miguel" w:date="2021-02-06T19:57:00Z">
          <w:pPr>
            <w:pStyle w:val="Legenda"/>
            <w:jc w:val="center"/>
          </w:pPr>
        </w:pPrChange>
      </w:pPr>
      <w:bookmarkStart w:id="1759" w:name="_Toc63536520"/>
      <w:r w:rsidRPr="005734C4">
        <w:rPr>
          <w:noProof/>
        </w:rPr>
        <w:t xml:space="preserve">Figura </w:t>
      </w:r>
      <w:ins w:id="1760" w:author="duarte miguel" w:date="2021-02-06T20:55:00Z">
        <w:r w:rsidR="00A31924">
          <w:rPr>
            <w:noProof/>
          </w:rPr>
          <w:fldChar w:fldCharType="begin"/>
        </w:r>
        <w:r w:rsidR="00A31924">
          <w:rPr>
            <w:noProof/>
          </w:rPr>
          <w:instrText xml:space="preserve"> STYLEREF 1 \s </w:instrText>
        </w:r>
      </w:ins>
      <w:r w:rsidR="00A31924">
        <w:rPr>
          <w:noProof/>
        </w:rPr>
        <w:fldChar w:fldCharType="separate"/>
      </w:r>
      <w:r w:rsidR="00A31924">
        <w:rPr>
          <w:noProof/>
        </w:rPr>
        <w:t>4</w:t>
      </w:r>
      <w:ins w:id="1761" w:author="duarte miguel" w:date="2021-02-06T20:55:00Z">
        <w:r w:rsidR="00A31924">
          <w:rPr>
            <w:noProof/>
          </w:rPr>
          <w:fldChar w:fldCharType="end"/>
        </w:r>
        <w:r w:rsidR="00A31924">
          <w:rPr>
            <w:noProof/>
          </w:rPr>
          <w:t>.</w:t>
        </w:r>
        <w:r w:rsidR="00A31924">
          <w:rPr>
            <w:noProof/>
          </w:rPr>
          <w:fldChar w:fldCharType="begin"/>
        </w:r>
        <w:r w:rsidR="00A31924">
          <w:rPr>
            <w:noProof/>
          </w:rPr>
          <w:instrText xml:space="preserve"> SEQ Figura \* ARABIC \s 1 </w:instrText>
        </w:r>
      </w:ins>
      <w:r w:rsidR="00A31924">
        <w:rPr>
          <w:noProof/>
        </w:rPr>
        <w:fldChar w:fldCharType="separate"/>
      </w:r>
      <w:ins w:id="1762" w:author="duarte miguel" w:date="2021-02-06T20:55:00Z">
        <w:r w:rsidR="00A31924">
          <w:rPr>
            <w:noProof/>
          </w:rPr>
          <w:t>14</w:t>
        </w:r>
        <w:r w:rsidR="00A31924">
          <w:rPr>
            <w:noProof/>
          </w:rPr>
          <w:fldChar w:fldCharType="end"/>
        </w:r>
      </w:ins>
      <w:del w:id="1763" w:author="duarte miguel" w:date="2021-02-06T20:06:00Z">
        <w:r w:rsidR="0043770B" w:rsidDel="009507BF">
          <w:rPr>
            <w:noProof/>
          </w:rPr>
          <w:fldChar w:fldCharType="begin"/>
        </w:r>
        <w:r w:rsidR="0043770B" w:rsidDel="009507BF">
          <w:rPr>
            <w:noProof/>
          </w:rPr>
          <w:delInstrText xml:space="preserve"> STYLEREF 1 \s </w:delInstrText>
        </w:r>
        <w:r w:rsidR="0043770B" w:rsidDel="009507BF">
          <w:rPr>
            <w:noProof/>
          </w:rPr>
          <w:fldChar w:fldCharType="separate"/>
        </w:r>
        <w:r w:rsidR="0043770B" w:rsidDel="009507BF">
          <w:rPr>
            <w:noProof/>
          </w:rPr>
          <w:delText>4</w:delText>
        </w:r>
        <w:r w:rsidR="0043770B" w:rsidDel="009507BF">
          <w:rPr>
            <w:noProof/>
          </w:rPr>
          <w:fldChar w:fldCharType="end"/>
        </w:r>
        <w:r w:rsidR="0043770B" w:rsidDel="009507BF">
          <w:rPr>
            <w:noProof/>
          </w:rPr>
          <w:delText>.</w:delText>
        </w:r>
        <w:r w:rsidR="0043770B" w:rsidDel="009507BF">
          <w:rPr>
            <w:noProof/>
          </w:rPr>
          <w:fldChar w:fldCharType="begin"/>
        </w:r>
        <w:r w:rsidR="0043770B" w:rsidDel="009507BF">
          <w:rPr>
            <w:noProof/>
          </w:rPr>
          <w:delInstrText xml:space="preserve"> SEQ Figura \* ARABIC \s 1 </w:delInstrText>
        </w:r>
        <w:r w:rsidR="0043770B" w:rsidDel="009507BF">
          <w:rPr>
            <w:noProof/>
          </w:rPr>
          <w:fldChar w:fldCharType="separate"/>
        </w:r>
        <w:r w:rsidR="0043770B" w:rsidDel="009507BF">
          <w:rPr>
            <w:noProof/>
          </w:rPr>
          <w:delText>14</w:delText>
        </w:r>
        <w:r w:rsidR="0043770B" w:rsidDel="009507BF">
          <w:rPr>
            <w:noProof/>
          </w:rPr>
          <w:fldChar w:fldCharType="end"/>
        </w:r>
      </w:del>
      <w:r w:rsidRPr="005734C4">
        <w:rPr>
          <w:noProof/>
        </w:rPr>
        <w:t xml:space="preserve"> - Vista 3D PCB máquina de estados</w:t>
      </w:r>
      <w:bookmarkEnd w:id="1759"/>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9507BF">
      <w:pPr>
        <w:pStyle w:val="PhDCabealho2"/>
      </w:pPr>
      <w:bookmarkStart w:id="1764" w:name="_Toc63535825"/>
      <w:bookmarkStart w:id="1765" w:name="_Toc63536402"/>
      <w:commentRangeStart w:id="1766"/>
      <w:r>
        <w:lastRenderedPageBreak/>
        <w:t>Lista de componentes</w:t>
      </w:r>
      <w:commentRangeEnd w:id="1766"/>
      <w:r w:rsidR="00832C70">
        <w:rPr>
          <w:rStyle w:val="Refdecomentrio"/>
          <w:b w:val="0"/>
          <w:bCs w:val="0"/>
          <w:kern w:val="0"/>
        </w:rPr>
        <w:commentReference w:id="1766"/>
      </w:r>
      <w:bookmarkEnd w:id="1764"/>
      <w:bookmarkEnd w:id="1765"/>
    </w:p>
    <w:p w14:paraId="5C9A94CF" w14:textId="2F391AAF" w:rsidR="003E73BF" w:rsidRPr="003E73BF" w:rsidRDefault="003E73BF" w:rsidP="003E73BF">
      <w:pPr>
        <w:pStyle w:val="Legenda"/>
        <w:keepNext/>
        <w:jc w:val="center"/>
        <w:rPr>
          <w:rFonts w:ascii="NewsGotT" w:hAnsi="NewsGotT"/>
          <w:i w:val="0"/>
          <w:iCs w:val="0"/>
          <w:color w:val="auto"/>
          <w:sz w:val="20"/>
          <w:szCs w:val="20"/>
        </w:rPr>
      </w:pPr>
      <w:bookmarkStart w:id="1767" w:name="_Toc63286523"/>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43770B">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767"/>
    </w:p>
    <w:tbl>
      <w:tblPr>
        <w:tblStyle w:val="TabelaSimples1"/>
        <w:tblW w:w="0" w:type="auto"/>
        <w:tblLayout w:type="fixed"/>
        <w:tblLook w:val="0420" w:firstRow="1" w:lastRow="0" w:firstColumn="0" w:lastColumn="0" w:noHBand="0" w:noVBand="1"/>
      </w:tblPr>
      <w:tblGrid>
        <w:gridCol w:w="680"/>
        <w:gridCol w:w="1198"/>
        <w:gridCol w:w="1643"/>
        <w:gridCol w:w="1037"/>
        <w:gridCol w:w="901"/>
        <w:gridCol w:w="732"/>
        <w:gridCol w:w="794"/>
      </w:tblGrid>
      <w:tr w:rsidR="00832C70" w:rsidRPr="00B47F5D" w14:paraId="34E4B854" w14:textId="77777777" w:rsidTr="009507BF">
        <w:trPr>
          <w:cnfStyle w:val="100000000000" w:firstRow="1" w:lastRow="0" w:firstColumn="0" w:lastColumn="0" w:oddVBand="0" w:evenVBand="0" w:oddHBand="0" w:evenHBand="0" w:firstRowFirstColumn="0" w:firstRowLastColumn="0" w:lastRowFirstColumn="0" w:lastRowLastColumn="0"/>
          <w:trHeight w:val="851"/>
          <w:tblHeader/>
        </w:trPr>
        <w:tc>
          <w:tcPr>
            <w:tcW w:w="680" w:type="dxa"/>
          </w:tcPr>
          <w:p w14:paraId="6CD334E1" w14:textId="77777777" w:rsidR="00832C70" w:rsidRPr="00B47F5D" w:rsidRDefault="00832C70" w:rsidP="005866CB">
            <w:pPr>
              <w:pStyle w:val="PhDCorpo"/>
              <w:contextualSpacing/>
              <w:jc w:val="center"/>
            </w:pPr>
          </w:p>
        </w:tc>
        <w:tc>
          <w:tcPr>
            <w:tcW w:w="2841" w:type="dxa"/>
            <w:gridSpan w:val="2"/>
            <w:vAlign w:val="center"/>
          </w:tcPr>
          <w:p w14:paraId="28B4C43A" w14:textId="51A973FB" w:rsidR="00832C70" w:rsidRPr="00B47F5D" w:rsidRDefault="00832C70" w:rsidP="005866CB">
            <w:pPr>
              <w:pStyle w:val="PhDCorpo"/>
              <w:contextualSpacing/>
              <w:jc w:val="center"/>
            </w:pPr>
            <w:r w:rsidRPr="00B47F5D">
              <w:t>Material</w:t>
            </w:r>
          </w:p>
        </w:tc>
        <w:tc>
          <w:tcPr>
            <w:tcW w:w="1037" w:type="dxa"/>
            <w:vAlign w:val="center"/>
          </w:tcPr>
          <w:p w14:paraId="39D8AEF3" w14:textId="77777777" w:rsidR="00832C70" w:rsidRPr="00B47F5D" w:rsidRDefault="00832C70" w:rsidP="005866CB">
            <w:pPr>
              <w:pStyle w:val="PhDCorpo"/>
              <w:contextualSpacing/>
              <w:jc w:val="center"/>
            </w:pPr>
            <w:r w:rsidRPr="00B47F5D">
              <w:t>Loja</w:t>
            </w:r>
          </w:p>
        </w:tc>
        <w:tc>
          <w:tcPr>
            <w:tcW w:w="901" w:type="dxa"/>
            <w:vAlign w:val="center"/>
          </w:tcPr>
          <w:p w14:paraId="48BC7DDD" w14:textId="77777777" w:rsidR="00832C70" w:rsidRPr="00B47F5D" w:rsidRDefault="00832C70" w:rsidP="005866CB">
            <w:pPr>
              <w:pStyle w:val="PhDCorpo"/>
              <w:spacing w:after="0"/>
              <w:contextualSpacing/>
              <w:jc w:val="center"/>
            </w:pPr>
            <w:r w:rsidRPr="00B47F5D">
              <w:t>Quantidade</w:t>
            </w:r>
          </w:p>
        </w:tc>
        <w:tc>
          <w:tcPr>
            <w:tcW w:w="732" w:type="dxa"/>
            <w:vAlign w:val="center"/>
          </w:tcPr>
          <w:p w14:paraId="02355C1C" w14:textId="77777777" w:rsidR="00832C70" w:rsidRPr="00B47F5D" w:rsidRDefault="00832C70" w:rsidP="005866CB">
            <w:pPr>
              <w:pStyle w:val="PhDCorpo"/>
              <w:spacing w:after="0"/>
              <w:contextualSpacing/>
              <w:jc w:val="center"/>
            </w:pPr>
            <w:r w:rsidRPr="00B47F5D">
              <w:t>Preço unitário</w:t>
            </w:r>
          </w:p>
        </w:tc>
        <w:tc>
          <w:tcPr>
            <w:tcW w:w="794" w:type="dxa"/>
            <w:vAlign w:val="center"/>
          </w:tcPr>
          <w:p w14:paraId="541B42F6" w14:textId="77777777" w:rsidR="00832C70" w:rsidRPr="00B47F5D" w:rsidRDefault="00832C70" w:rsidP="005866CB">
            <w:pPr>
              <w:pStyle w:val="PhDCorpo"/>
              <w:spacing w:after="0"/>
              <w:contextualSpacing/>
              <w:jc w:val="center"/>
            </w:pPr>
            <w:r w:rsidRPr="00B47F5D">
              <w:t>Preço total</w:t>
            </w:r>
          </w:p>
        </w:tc>
      </w:tr>
      <w:tr w:rsidR="00832C70" w:rsidRPr="00B47F5D" w14:paraId="4F95ACF1" w14:textId="77777777" w:rsidTr="009507BF">
        <w:trPr>
          <w:cnfStyle w:val="000000100000" w:firstRow="0" w:lastRow="0" w:firstColumn="0" w:lastColumn="0" w:oddVBand="0" w:evenVBand="0" w:oddHBand="1" w:evenHBand="0" w:firstRowFirstColumn="0" w:firstRowLastColumn="0" w:lastRowFirstColumn="0" w:lastRowLastColumn="0"/>
          <w:trHeight w:val="1020"/>
        </w:trPr>
        <w:tc>
          <w:tcPr>
            <w:tcW w:w="680" w:type="dxa"/>
          </w:tcPr>
          <w:p w14:paraId="136636ED" w14:textId="2D773738" w:rsidR="00832C70" w:rsidRPr="00B47F5D" w:rsidRDefault="00832C70" w:rsidP="00565E1C">
            <w:pPr>
              <w:pStyle w:val="PhDCorpo"/>
              <w:spacing w:after="0"/>
              <w:jc w:val="center"/>
              <w:rPr>
                <w:lang w:val="en-GB"/>
              </w:rPr>
            </w:pPr>
            <w:r>
              <w:rPr>
                <w:lang w:val="en-GB"/>
              </w:rPr>
              <w:t>1</w:t>
            </w:r>
          </w:p>
        </w:tc>
        <w:tc>
          <w:tcPr>
            <w:tcW w:w="1198" w:type="dxa"/>
            <w:vAlign w:val="center"/>
          </w:tcPr>
          <w:p w14:paraId="45803AA5" w14:textId="7DA08DA0" w:rsidR="00832C70" w:rsidRPr="00B47F5D" w:rsidRDefault="00832C70" w:rsidP="009507BF">
            <w:pPr>
              <w:pStyle w:val="PhDCorpo"/>
              <w:spacing w:after="0"/>
              <w:jc w:val="center"/>
              <w:rPr>
                <w:lang w:val="en-GB"/>
              </w:rPr>
            </w:pPr>
            <w:commentRangeStart w:id="1768"/>
            <w:r w:rsidRPr="00B47F5D">
              <w:rPr>
                <w:lang w:val="en-GB"/>
              </w:rPr>
              <w:t>Motor Bot'n Roll ONE 300rpm</w:t>
            </w:r>
          </w:p>
        </w:tc>
        <w:tc>
          <w:tcPr>
            <w:tcW w:w="1643" w:type="dxa"/>
            <w:vAlign w:val="center"/>
          </w:tcPr>
          <w:p w14:paraId="63569465" w14:textId="2F5C00D1" w:rsidR="00832C70" w:rsidRPr="00B47F5D" w:rsidRDefault="00832C70" w:rsidP="005866CB">
            <w:pPr>
              <w:pStyle w:val="PhDCorpo"/>
              <w:spacing w:after="0"/>
              <w:contextualSpacing/>
              <w:jc w:val="center"/>
              <w:rPr>
                <w:lang w:val="en-GB"/>
              </w:rPr>
            </w:pPr>
            <w:r w:rsidRPr="00B47F5D">
              <w:rPr>
                <w:noProof/>
                <w:lang w:eastAsia="pt-PT"/>
              </w:rPr>
              <w:drawing>
                <wp:inline distT="0" distB="0" distL="0" distR="0" wp14:anchorId="225457ED" wp14:editId="5F1CA1DE">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0B87D956" w14:textId="04AB0142" w:rsidR="00832C70" w:rsidRPr="00B47F5D" w:rsidRDefault="00832C70" w:rsidP="005866CB">
            <w:pPr>
              <w:pStyle w:val="PhDCorpo"/>
              <w:spacing w:after="0"/>
              <w:contextualSpacing/>
              <w:jc w:val="center"/>
              <w:rPr>
                <w:lang w:val="en-GB"/>
              </w:rPr>
            </w:pPr>
            <w:r w:rsidRPr="00B47F5D">
              <w:rPr>
                <w:lang w:val="en-GB"/>
              </w:rPr>
              <w:t>Bot'n Roll</w:t>
            </w:r>
          </w:p>
        </w:tc>
        <w:tc>
          <w:tcPr>
            <w:tcW w:w="901" w:type="dxa"/>
            <w:vAlign w:val="center"/>
          </w:tcPr>
          <w:p w14:paraId="75A96845" w14:textId="77777777" w:rsidR="00832C70" w:rsidRPr="00B47F5D" w:rsidRDefault="00832C70" w:rsidP="005866CB">
            <w:pPr>
              <w:pStyle w:val="PhDCorpo"/>
              <w:spacing w:after="0"/>
              <w:contextualSpacing/>
              <w:jc w:val="center"/>
              <w:rPr>
                <w:lang w:val="en-GB"/>
              </w:rPr>
            </w:pPr>
            <w:r w:rsidRPr="00B47F5D">
              <w:rPr>
                <w:lang w:val="en-GB"/>
              </w:rPr>
              <w:t>2</w:t>
            </w:r>
          </w:p>
        </w:tc>
        <w:tc>
          <w:tcPr>
            <w:tcW w:w="732" w:type="dxa"/>
            <w:vAlign w:val="center"/>
          </w:tcPr>
          <w:p w14:paraId="7F120976" w14:textId="5F389647" w:rsidR="00832C70" w:rsidRPr="00B47F5D" w:rsidRDefault="00832C70" w:rsidP="005866CB">
            <w:pPr>
              <w:pStyle w:val="PhDCorpo"/>
              <w:tabs>
                <w:tab w:val="clear" w:pos="567"/>
              </w:tabs>
              <w:spacing w:after="0"/>
              <w:contextualSpacing/>
              <w:jc w:val="center"/>
              <w:rPr>
                <w:lang w:val="en-GB"/>
              </w:rPr>
            </w:pPr>
            <w:r w:rsidRPr="00B47F5D">
              <w:rPr>
                <w:lang w:val="en-GB"/>
              </w:rPr>
              <w:t xml:space="preserve">17,50 </w:t>
            </w:r>
            <w:r w:rsidRPr="00B47F5D">
              <w:rPr>
                <w:rFonts w:ascii="Times New Roman" w:hAnsi="Times New Roman"/>
                <w:lang w:val="en-GB"/>
              </w:rPr>
              <w:t>€</w:t>
            </w:r>
          </w:p>
        </w:tc>
        <w:tc>
          <w:tcPr>
            <w:tcW w:w="794" w:type="dxa"/>
            <w:vAlign w:val="center"/>
          </w:tcPr>
          <w:p w14:paraId="7201F15F" w14:textId="5CD6C00A" w:rsidR="00832C70" w:rsidRPr="00B47F5D" w:rsidRDefault="00832C70" w:rsidP="005866CB">
            <w:pPr>
              <w:pStyle w:val="PhDCorpo"/>
              <w:tabs>
                <w:tab w:val="clear" w:pos="567"/>
              </w:tabs>
              <w:spacing w:after="0"/>
              <w:contextualSpacing/>
              <w:jc w:val="center"/>
              <w:rPr>
                <w:lang w:val="en-GB"/>
              </w:rPr>
            </w:pPr>
            <w:r w:rsidRPr="00B47F5D">
              <w:rPr>
                <w:lang w:val="en-GB"/>
              </w:rPr>
              <w:t xml:space="preserve">35,00 </w:t>
            </w:r>
            <w:r w:rsidRPr="00B47F5D">
              <w:rPr>
                <w:rFonts w:ascii="Times New Roman" w:hAnsi="Times New Roman"/>
                <w:lang w:val="en-GB"/>
              </w:rPr>
              <w:t>€</w:t>
            </w:r>
            <w:commentRangeEnd w:id="1768"/>
            <w:r>
              <w:rPr>
                <w:rStyle w:val="Refdecomentrio"/>
                <w:rFonts w:eastAsia="Times New Roman"/>
                <w:lang w:eastAsia="pt-PT"/>
              </w:rPr>
              <w:commentReference w:id="1768"/>
            </w:r>
          </w:p>
        </w:tc>
      </w:tr>
      <w:tr w:rsidR="00832C70" w:rsidRPr="00B47F5D" w14:paraId="288A901A" w14:textId="77777777" w:rsidTr="009507BF">
        <w:trPr>
          <w:trHeight w:val="2835"/>
        </w:trPr>
        <w:tc>
          <w:tcPr>
            <w:tcW w:w="680" w:type="dxa"/>
          </w:tcPr>
          <w:p w14:paraId="21DA9874" w14:textId="518E2553" w:rsidR="00832C70" w:rsidRPr="00B47F5D" w:rsidRDefault="00832C70" w:rsidP="005866CB">
            <w:pPr>
              <w:pStyle w:val="PhDCorpo"/>
              <w:jc w:val="center"/>
            </w:pPr>
            <w:r>
              <w:t>2</w:t>
            </w:r>
          </w:p>
        </w:tc>
        <w:tc>
          <w:tcPr>
            <w:tcW w:w="1198" w:type="dxa"/>
            <w:vAlign w:val="center"/>
          </w:tcPr>
          <w:p w14:paraId="3C1874E4" w14:textId="5355E90E" w:rsidR="00832C70" w:rsidRPr="00B47F5D" w:rsidRDefault="00832C70" w:rsidP="005866CB">
            <w:pPr>
              <w:pStyle w:val="PhDCorpo"/>
              <w:jc w:val="center"/>
            </w:pPr>
            <w:r w:rsidRPr="00B47F5D">
              <w:t>Par de rodas Bot'n Roll ONE A</w:t>
            </w:r>
          </w:p>
        </w:tc>
        <w:tc>
          <w:tcPr>
            <w:tcW w:w="1643" w:type="dxa"/>
            <w:vAlign w:val="center"/>
          </w:tcPr>
          <w:p w14:paraId="1149126B" w14:textId="77777777" w:rsidR="00832C70" w:rsidRPr="00B47F5D" w:rsidRDefault="00832C70" w:rsidP="005866CB">
            <w:pPr>
              <w:pStyle w:val="PhDCorpo"/>
              <w:spacing w:after="0"/>
              <w:contextualSpacing/>
              <w:jc w:val="center"/>
            </w:pPr>
            <w:r w:rsidRPr="00B47F5D">
              <w:rPr>
                <w:noProof/>
                <w:lang w:eastAsia="pt-PT"/>
              </w:rPr>
              <w:drawing>
                <wp:inline distT="0" distB="0" distL="0" distR="0" wp14:anchorId="45E7FBB4" wp14:editId="1B5452F9">
                  <wp:extent cx="1244600" cy="12446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37" w:type="dxa"/>
            <w:vAlign w:val="center"/>
          </w:tcPr>
          <w:p w14:paraId="3B544034" w14:textId="56AB478F" w:rsidR="00832C70" w:rsidRPr="00B47F5D" w:rsidRDefault="00832C70" w:rsidP="005866CB">
            <w:pPr>
              <w:pStyle w:val="PhDCorpo"/>
              <w:spacing w:after="0"/>
              <w:contextualSpacing/>
              <w:jc w:val="center"/>
            </w:pPr>
            <w:r w:rsidRPr="00B47F5D">
              <w:rPr>
                <w:lang w:val="en-GB"/>
              </w:rPr>
              <w:t>Bot'n Roll</w:t>
            </w:r>
          </w:p>
        </w:tc>
        <w:tc>
          <w:tcPr>
            <w:tcW w:w="901" w:type="dxa"/>
            <w:vAlign w:val="center"/>
          </w:tcPr>
          <w:p w14:paraId="2A2FE09C" w14:textId="77777777" w:rsidR="00832C70" w:rsidRPr="00B47F5D" w:rsidRDefault="00832C70" w:rsidP="005866CB">
            <w:pPr>
              <w:pStyle w:val="PhDCorpo"/>
              <w:spacing w:after="0"/>
              <w:contextualSpacing/>
              <w:jc w:val="center"/>
            </w:pPr>
            <w:r w:rsidRPr="00B47F5D">
              <w:t>1</w:t>
            </w:r>
          </w:p>
        </w:tc>
        <w:tc>
          <w:tcPr>
            <w:tcW w:w="732" w:type="dxa"/>
            <w:vAlign w:val="center"/>
          </w:tcPr>
          <w:p w14:paraId="09C892B9" w14:textId="54937784" w:rsidR="00832C70" w:rsidRPr="00B47F5D" w:rsidRDefault="00832C70" w:rsidP="005866CB">
            <w:pPr>
              <w:pStyle w:val="PhDCorpo"/>
              <w:tabs>
                <w:tab w:val="clear" w:pos="567"/>
              </w:tabs>
              <w:spacing w:after="0"/>
              <w:contextualSpacing/>
              <w:jc w:val="center"/>
            </w:pPr>
            <w:r w:rsidRPr="00B47F5D">
              <w:t xml:space="preserve">11,50 </w:t>
            </w:r>
            <w:r w:rsidRPr="00B47F5D">
              <w:rPr>
                <w:rFonts w:ascii="Times New Roman" w:hAnsi="Times New Roman"/>
              </w:rPr>
              <w:t>€</w:t>
            </w:r>
          </w:p>
        </w:tc>
        <w:tc>
          <w:tcPr>
            <w:tcW w:w="794" w:type="dxa"/>
            <w:vAlign w:val="center"/>
          </w:tcPr>
          <w:p w14:paraId="6EB172B6" w14:textId="385CE7E2" w:rsidR="00832C70" w:rsidRPr="00B47F5D" w:rsidRDefault="00832C70" w:rsidP="005866CB">
            <w:pPr>
              <w:pStyle w:val="PhDCorpo"/>
              <w:tabs>
                <w:tab w:val="clear" w:pos="567"/>
              </w:tabs>
              <w:spacing w:after="0"/>
              <w:contextualSpacing/>
              <w:jc w:val="center"/>
            </w:pPr>
            <w:r w:rsidRPr="00B47F5D">
              <w:t xml:space="preserve">11,50 </w:t>
            </w:r>
            <w:r w:rsidRPr="00B47F5D">
              <w:rPr>
                <w:rFonts w:ascii="Times New Roman" w:hAnsi="Times New Roman"/>
              </w:rPr>
              <w:t>€</w:t>
            </w:r>
          </w:p>
        </w:tc>
      </w:tr>
      <w:tr w:rsidR="00832C70" w:rsidRPr="00B47F5D" w14:paraId="2EC68D8E"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4B5FB431" w14:textId="553AD404" w:rsidR="00832C70" w:rsidRPr="00B47F5D" w:rsidRDefault="00832C70" w:rsidP="005866CB">
            <w:pPr>
              <w:pStyle w:val="PhDCorpo"/>
              <w:jc w:val="center"/>
            </w:pPr>
            <w:r>
              <w:t>3</w:t>
            </w:r>
          </w:p>
        </w:tc>
        <w:tc>
          <w:tcPr>
            <w:tcW w:w="1198" w:type="dxa"/>
            <w:vAlign w:val="center"/>
          </w:tcPr>
          <w:p w14:paraId="66C70325" w14:textId="5A174FDD" w:rsidR="00832C70" w:rsidRPr="00B47F5D" w:rsidRDefault="00832C70" w:rsidP="005866CB">
            <w:pPr>
              <w:pStyle w:val="PhDCorpo"/>
              <w:jc w:val="center"/>
            </w:pPr>
            <w:r w:rsidRPr="00B47F5D">
              <w:t>Par de hubs Bot'n Roll ONE A</w:t>
            </w:r>
          </w:p>
        </w:tc>
        <w:tc>
          <w:tcPr>
            <w:tcW w:w="1643" w:type="dxa"/>
            <w:vAlign w:val="center"/>
          </w:tcPr>
          <w:p w14:paraId="7BD08A24" w14:textId="77777777" w:rsidR="00832C70" w:rsidRPr="00B47F5D" w:rsidRDefault="00832C70" w:rsidP="005866CB">
            <w:pPr>
              <w:pStyle w:val="PhDCorpo"/>
              <w:spacing w:after="0"/>
              <w:contextualSpacing/>
              <w:jc w:val="center"/>
            </w:pPr>
            <w:r w:rsidRPr="00B47F5D">
              <w:rPr>
                <w:noProof/>
                <w:lang w:eastAsia="pt-PT"/>
              </w:rPr>
              <w:drawing>
                <wp:inline distT="0" distB="0" distL="0" distR="0" wp14:anchorId="4D8C0C07" wp14:editId="0CFFCFCF">
                  <wp:extent cx="1287194" cy="1287194"/>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clrChange>
                              <a:clrFrom>
                                <a:srgbClr val="FFFFFF"/>
                              </a:clrFrom>
                              <a:clrTo>
                                <a:srgbClr val="FFFFFF">
                                  <a:alpha val="0"/>
                                </a:srgbClr>
                              </a:clrTo>
                            </a:clrChange>
                            <a:extLst>
                              <a:ext uri="{BEBA8EAE-BF5A-486C-A8C5-ECC9F3942E4B}">
                                <a14:imgProps xmlns:a14="http://schemas.microsoft.com/office/drawing/2010/main">
                                  <a14:imgLayer r:embed="rId136">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37" w:type="dxa"/>
            <w:vAlign w:val="center"/>
          </w:tcPr>
          <w:p w14:paraId="0A506FE8" w14:textId="086D25C5" w:rsidR="00832C70" w:rsidRPr="00B47F5D" w:rsidRDefault="00832C70" w:rsidP="005866CB">
            <w:pPr>
              <w:pStyle w:val="PhDCorpo"/>
              <w:spacing w:after="0"/>
              <w:contextualSpacing/>
              <w:jc w:val="center"/>
            </w:pPr>
            <w:r w:rsidRPr="00B47F5D">
              <w:rPr>
                <w:lang w:val="en-GB"/>
              </w:rPr>
              <w:t>Bot'n Roll</w:t>
            </w:r>
          </w:p>
        </w:tc>
        <w:tc>
          <w:tcPr>
            <w:tcW w:w="901" w:type="dxa"/>
            <w:vAlign w:val="center"/>
          </w:tcPr>
          <w:p w14:paraId="4AE1CF41" w14:textId="77777777" w:rsidR="00832C70" w:rsidRPr="00B47F5D" w:rsidRDefault="00832C70" w:rsidP="005866CB">
            <w:pPr>
              <w:pStyle w:val="PhDCorpo"/>
              <w:spacing w:after="0"/>
              <w:contextualSpacing/>
              <w:jc w:val="center"/>
            </w:pPr>
            <w:r w:rsidRPr="00B47F5D">
              <w:t>1</w:t>
            </w:r>
          </w:p>
        </w:tc>
        <w:tc>
          <w:tcPr>
            <w:tcW w:w="732" w:type="dxa"/>
            <w:vAlign w:val="center"/>
          </w:tcPr>
          <w:p w14:paraId="53D8BE63" w14:textId="17088676" w:rsidR="00832C70" w:rsidRPr="00B47F5D" w:rsidRDefault="00832C70" w:rsidP="005866CB">
            <w:pPr>
              <w:pStyle w:val="PhDCorpo"/>
              <w:tabs>
                <w:tab w:val="clear" w:pos="567"/>
              </w:tabs>
              <w:spacing w:after="0"/>
              <w:contextualSpacing/>
              <w:jc w:val="center"/>
            </w:pPr>
            <w:r w:rsidRPr="00B47F5D">
              <w:t xml:space="preserve">4,50 </w:t>
            </w:r>
            <w:r w:rsidRPr="00B47F5D">
              <w:rPr>
                <w:rFonts w:ascii="Times New Roman" w:hAnsi="Times New Roman"/>
              </w:rPr>
              <w:t>€</w:t>
            </w:r>
          </w:p>
        </w:tc>
        <w:tc>
          <w:tcPr>
            <w:tcW w:w="794" w:type="dxa"/>
            <w:vAlign w:val="center"/>
          </w:tcPr>
          <w:p w14:paraId="3D0CCAA2" w14:textId="3D1B1F7B" w:rsidR="00832C70" w:rsidRPr="00B47F5D" w:rsidRDefault="00832C70" w:rsidP="005866CB">
            <w:pPr>
              <w:pStyle w:val="PhDCorpo"/>
              <w:tabs>
                <w:tab w:val="clear" w:pos="567"/>
              </w:tabs>
              <w:spacing w:after="0"/>
              <w:contextualSpacing/>
              <w:jc w:val="center"/>
            </w:pPr>
            <w:r w:rsidRPr="00B47F5D">
              <w:t xml:space="preserve">4,50 </w:t>
            </w:r>
            <w:r w:rsidRPr="00B47F5D">
              <w:rPr>
                <w:rFonts w:ascii="Times New Roman" w:hAnsi="Times New Roman"/>
              </w:rPr>
              <w:t>€</w:t>
            </w:r>
          </w:p>
        </w:tc>
      </w:tr>
      <w:tr w:rsidR="00832C70" w:rsidRPr="00B47F5D" w14:paraId="1603345A" w14:textId="77777777" w:rsidTr="009507BF">
        <w:trPr>
          <w:trHeight w:val="2835"/>
        </w:trPr>
        <w:tc>
          <w:tcPr>
            <w:tcW w:w="680" w:type="dxa"/>
          </w:tcPr>
          <w:p w14:paraId="117095C6" w14:textId="77777777" w:rsidR="00832C70" w:rsidRPr="00B47F5D" w:rsidRDefault="00832C70" w:rsidP="00FD1A34">
            <w:pPr>
              <w:pStyle w:val="PhDCorpo"/>
              <w:spacing w:after="0"/>
              <w:contextualSpacing/>
              <w:jc w:val="center"/>
            </w:pPr>
          </w:p>
        </w:tc>
        <w:tc>
          <w:tcPr>
            <w:tcW w:w="1198" w:type="dxa"/>
            <w:vAlign w:val="center"/>
          </w:tcPr>
          <w:p w14:paraId="03AD8755" w14:textId="31908CA6" w:rsidR="00832C70" w:rsidRPr="00B47F5D" w:rsidRDefault="00832C70" w:rsidP="00FD1A34">
            <w:pPr>
              <w:pStyle w:val="PhDCorpo"/>
              <w:spacing w:after="0"/>
              <w:contextualSpacing/>
              <w:jc w:val="center"/>
            </w:pPr>
            <w:r w:rsidRPr="00B47F5D">
              <w:t>Rodas Livres</w:t>
            </w:r>
          </w:p>
          <w:p w14:paraId="42488AD0" w14:textId="332D7164" w:rsidR="00832C70" w:rsidRPr="00B47F5D" w:rsidRDefault="00832C70" w:rsidP="00FD1A34">
            <w:pPr>
              <w:pStyle w:val="PhDCorpo"/>
              <w:jc w:val="center"/>
            </w:pPr>
            <w:r w:rsidRPr="00B47F5D">
              <w:t>(D25MM)</w:t>
            </w:r>
          </w:p>
        </w:tc>
        <w:tc>
          <w:tcPr>
            <w:tcW w:w="1643" w:type="dxa"/>
            <w:vAlign w:val="center"/>
          </w:tcPr>
          <w:p w14:paraId="740216EA" w14:textId="7163D4EE"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1DEC92DE" wp14:editId="17CB116A">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37" w:type="dxa"/>
            <w:vAlign w:val="center"/>
          </w:tcPr>
          <w:p w14:paraId="0F36088B" w14:textId="6467BCEA" w:rsidR="00832C70" w:rsidRPr="00B47F5D" w:rsidRDefault="00832C70" w:rsidP="00FD1A34">
            <w:pPr>
              <w:pStyle w:val="PhDCorpo"/>
              <w:spacing w:after="0"/>
              <w:contextualSpacing/>
              <w:jc w:val="center"/>
              <w:rPr>
                <w:lang w:val="en-GB"/>
              </w:rPr>
            </w:pPr>
            <w:r w:rsidRPr="00B47F5D">
              <w:t>Leroy Merlin</w:t>
            </w:r>
          </w:p>
        </w:tc>
        <w:tc>
          <w:tcPr>
            <w:tcW w:w="901" w:type="dxa"/>
            <w:vAlign w:val="center"/>
          </w:tcPr>
          <w:p w14:paraId="26F287F3" w14:textId="7AC739B1" w:rsidR="00832C70" w:rsidRPr="00B47F5D" w:rsidRDefault="00832C70" w:rsidP="00FD1A34">
            <w:pPr>
              <w:pStyle w:val="PhDCorpo"/>
              <w:spacing w:after="0"/>
              <w:contextualSpacing/>
              <w:jc w:val="center"/>
            </w:pPr>
            <w:r w:rsidRPr="00B47F5D">
              <w:t>2</w:t>
            </w:r>
          </w:p>
        </w:tc>
        <w:tc>
          <w:tcPr>
            <w:tcW w:w="732" w:type="dxa"/>
            <w:vAlign w:val="center"/>
          </w:tcPr>
          <w:p w14:paraId="41564BBF" w14:textId="47FD2F97" w:rsidR="00832C70" w:rsidRPr="00B47F5D" w:rsidRDefault="00832C70" w:rsidP="00FD1A34">
            <w:pPr>
              <w:pStyle w:val="PhDCorpo"/>
              <w:tabs>
                <w:tab w:val="clear" w:pos="567"/>
              </w:tabs>
              <w:spacing w:after="0"/>
              <w:contextualSpacing/>
              <w:jc w:val="center"/>
            </w:pPr>
            <w:r w:rsidRPr="00B47F5D">
              <w:t xml:space="preserve">1,69 </w:t>
            </w:r>
            <w:r w:rsidRPr="00B47F5D">
              <w:rPr>
                <w:rFonts w:ascii="Times New Roman" w:hAnsi="Times New Roman"/>
              </w:rPr>
              <w:t>€</w:t>
            </w:r>
          </w:p>
        </w:tc>
        <w:tc>
          <w:tcPr>
            <w:tcW w:w="794" w:type="dxa"/>
            <w:vAlign w:val="center"/>
          </w:tcPr>
          <w:p w14:paraId="26A4A964" w14:textId="57178A19" w:rsidR="00832C70" w:rsidRPr="00B47F5D" w:rsidRDefault="00832C70" w:rsidP="00FD1A34">
            <w:pPr>
              <w:pStyle w:val="PhDCorpo"/>
              <w:tabs>
                <w:tab w:val="clear" w:pos="567"/>
              </w:tabs>
              <w:spacing w:after="0"/>
              <w:contextualSpacing/>
              <w:jc w:val="center"/>
            </w:pPr>
            <w:r w:rsidRPr="00B47F5D">
              <w:t xml:space="preserve">3,38 </w:t>
            </w:r>
            <w:r w:rsidRPr="00B47F5D">
              <w:rPr>
                <w:rFonts w:ascii="Times New Roman" w:hAnsi="Times New Roman"/>
              </w:rPr>
              <w:t>€</w:t>
            </w:r>
          </w:p>
        </w:tc>
      </w:tr>
      <w:tr w:rsidR="00832C70" w:rsidRPr="00B47F5D" w14:paraId="27EE76C7"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3D4EAF79" w14:textId="77777777" w:rsidR="00832C70" w:rsidRPr="00B47F5D" w:rsidRDefault="00832C70" w:rsidP="00FD1A34">
            <w:pPr>
              <w:pStyle w:val="PhDCorpo"/>
              <w:jc w:val="center"/>
            </w:pPr>
          </w:p>
        </w:tc>
        <w:tc>
          <w:tcPr>
            <w:tcW w:w="1198" w:type="dxa"/>
            <w:vAlign w:val="center"/>
          </w:tcPr>
          <w:p w14:paraId="12315F39" w14:textId="272E7BC3" w:rsidR="00832C70" w:rsidRPr="00B47F5D" w:rsidRDefault="00832C70" w:rsidP="00FD1A34">
            <w:pPr>
              <w:pStyle w:val="PhDCorpo"/>
              <w:jc w:val="center"/>
            </w:pPr>
            <w:r w:rsidRPr="00B47F5D">
              <w:t xml:space="preserve">Placa </w:t>
            </w:r>
            <w:r w:rsidRPr="00B47F5D">
              <w:rPr>
                <w:i/>
                <w:iCs/>
              </w:rPr>
              <w:t>driver</w:t>
            </w:r>
            <w:r w:rsidRPr="00B47F5D">
              <w:t xml:space="preserve"> de motores L298N</w:t>
            </w:r>
          </w:p>
        </w:tc>
        <w:tc>
          <w:tcPr>
            <w:tcW w:w="1643" w:type="dxa"/>
            <w:vAlign w:val="center"/>
          </w:tcPr>
          <w:p w14:paraId="0B1ED0FF" w14:textId="77777777" w:rsidR="00832C70" w:rsidRPr="00B47F5D" w:rsidRDefault="00832C70" w:rsidP="00FD1A34">
            <w:pPr>
              <w:pStyle w:val="PhDCorpo"/>
              <w:spacing w:after="0"/>
              <w:contextualSpacing/>
              <w:jc w:val="center"/>
            </w:pPr>
            <w:r w:rsidRPr="00B47F5D">
              <w:rPr>
                <w:noProof/>
                <w:lang w:eastAsia="pt-PT"/>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38447E76" w14:textId="0CB88455"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36B434B5" w14:textId="77777777" w:rsidR="00832C70" w:rsidRPr="00B47F5D" w:rsidRDefault="00832C70" w:rsidP="00FD1A34">
            <w:pPr>
              <w:pStyle w:val="PhDCorpo"/>
              <w:spacing w:after="0"/>
              <w:contextualSpacing/>
              <w:jc w:val="center"/>
            </w:pPr>
            <w:r w:rsidRPr="00B47F5D">
              <w:t>1</w:t>
            </w:r>
          </w:p>
        </w:tc>
        <w:tc>
          <w:tcPr>
            <w:tcW w:w="732" w:type="dxa"/>
            <w:vAlign w:val="center"/>
          </w:tcPr>
          <w:p w14:paraId="3A56D44D" w14:textId="52390BD9" w:rsidR="00832C70" w:rsidRPr="00B47F5D" w:rsidRDefault="00832C70"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c>
          <w:tcPr>
            <w:tcW w:w="794" w:type="dxa"/>
            <w:vAlign w:val="center"/>
          </w:tcPr>
          <w:p w14:paraId="301B71EE" w14:textId="71885A99" w:rsidR="00832C70" w:rsidRPr="00B47F5D" w:rsidRDefault="00832C70"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r>
      <w:tr w:rsidR="00832C70" w:rsidRPr="00B47F5D" w14:paraId="63AFEB31" w14:textId="77777777" w:rsidTr="009507BF">
        <w:trPr>
          <w:trHeight w:val="2835"/>
        </w:trPr>
        <w:tc>
          <w:tcPr>
            <w:tcW w:w="680" w:type="dxa"/>
          </w:tcPr>
          <w:p w14:paraId="57A3910F" w14:textId="77777777" w:rsidR="00832C70" w:rsidRPr="00B47F5D" w:rsidRDefault="00832C70" w:rsidP="00FD1A34">
            <w:pPr>
              <w:pStyle w:val="PhDCorpo"/>
              <w:jc w:val="center"/>
            </w:pPr>
          </w:p>
        </w:tc>
        <w:tc>
          <w:tcPr>
            <w:tcW w:w="1198" w:type="dxa"/>
            <w:vAlign w:val="center"/>
          </w:tcPr>
          <w:p w14:paraId="024F766E" w14:textId="0EAE8150" w:rsidR="00832C70" w:rsidRPr="00B47F5D" w:rsidRDefault="00832C70" w:rsidP="00FD1A34">
            <w:pPr>
              <w:pStyle w:val="PhDCorpo"/>
              <w:jc w:val="center"/>
            </w:pPr>
            <w:r w:rsidRPr="00B47F5D">
              <w:t>QTR-8A</w:t>
            </w:r>
          </w:p>
        </w:tc>
        <w:tc>
          <w:tcPr>
            <w:tcW w:w="1643" w:type="dxa"/>
            <w:vAlign w:val="center"/>
          </w:tcPr>
          <w:p w14:paraId="3D7F0E09" w14:textId="77777777" w:rsidR="00832C70" w:rsidRPr="00B47F5D" w:rsidRDefault="00832C70" w:rsidP="00FD1A34">
            <w:pPr>
              <w:pStyle w:val="PhDCorpo"/>
              <w:spacing w:after="0"/>
              <w:contextualSpacing/>
              <w:jc w:val="center"/>
            </w:pPr>
            <w:r w:rsidRPr="00B47F5D">
              <w:rPr>
                <w:noProof/>
                <w:lang w:eastAsia="pt-PT"/>
              </w:rPr>
              <w:drawing>
                <wp:inline distT="0" distB="0" distL="0" distR="0" wp14:anchorId="03C7A14A" wp14:editId="7AE807C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37" w:type="dxa"/>
            <w:vAlign w:val="center"/>
          </w:tcPr>
          <w:p w14:paraId="4E4A5254" w14:textId="6DCFD745"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14452FF1" w14:textId="77777777" w:rsidR="00832C70" w:rsidRPr="00B47F5D" w:rsidRDefault="00832C70" w:rsidP="00FD1A34">
            <w:pPr>
              <w:pStyle w:val="PhDCorpo"/>
              <w:spacing w:after="0"/>
              <w:contextualSpacing/>
              <w:jc w:val="center"/>
            </w:pPr>
            <w:r w:rsidRPr="00B47F5D">
              <w:t>1</w:t>
            </w:r>
          </w:p>
        </w:tc>
        <w:tc>
          <w:tcPr>
            <w:tcW w:w="732" w:type="dxa"/>
            <w:vAlign w:val="center"/>
          </w:tcPr>
          <w:p w14:paraId="3D4CF8B5" w14:textId="655D9564" w:rsidR="00832C70" w:rsidRPr="00B47F5D" w:rsidRDefault="00832C70"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c>
          <w:tcPr>
            <w:tcW w:w="794" w:type="dxa"/>
            <w:vAlign w:val="center"/>
          </w:tcPr>
          <w:p w14:paraId="4CEE0E85" w14:textId="7AD8AC79" w:rsidR="00832C70" w:rsidRPr="00B47F5D" w:rsidRDefault="00832C70"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r>
      <w:tr w:rsidR="00832C70" w:rsidRPr="00B47F5D" w14:paraId="57806EE1"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6FA10115" w14:textId="77777777" w:rsidR="00832C70" w:rsidRPr="00B47F5D" w:rsidRDefault="00832C70" w:rsidP="00FD1A34">
            <w:pPr>
              <w:pStyle w:val="PhDCorpo"/>
              <w:jc w:val="center"/>
            </w:pPr>
          </w:p>
        </w:tc>
        <w:tc>
          <w:tcPr>
            <w:tcW w:w="1198" w:type="dxa"/>
            <w:vAlign w:val="center"/>
          </w:tcPr>
          <w:p w14:paraId="6EDE9FB3" w14:textId="3900D2BA" w:rsidR="00832C70" w:rsidRPr="00B47F5D" w:rsidRDefault="00832C70" w:rsidP="00FD1A34">
            <w:pPr>
              <w:pStyle w:val="PhDCorpo"/>
              <w:jc w:val="center"/>
            </w:pPr>
            <w:r w:rsidRPr="00B47F5D">
              <w:t>Suporte para uma pilha 18650 c/fios</w:t>
            </w:r>
          </w:p>
        </w:tc>
        <w:tc>
          <w:tcPr>
            <w:tcW w:w="1643" w:type="dxa"/>
            <w:vAlign w:val="center"/>
          </w:tcPr>
          <w:p w14:paraId="6DA17B41" w14:textId="77777777" w:rsidR="00832C70" w:rsidRPr="00B47F5D" w:rsidRDefault="00832C70" w:rsidP="00FD1A34">
            <w:pPr>
              <w:pStyle w:val="PhDCorpo"/>
              <w:spacing w:after="0"/>
              <w:contextualSpacing/>
              <w:jc w:val="center"/>
            </w:pPr>
            <w:r w:rsidRPr="00B47F5D">
              <w:rPr>
                <w:noProof/>
                <w:lang w:eastAsia="pt-PT"/>
              </w:rPr>
              <w:drawing>
                <wp:inline distT="0" distB="0" distL="0" distR="0" wp14:anchorId="71BD3875" wp14:editId="327FCE57">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37" w:type="dxa"/>
            <w:vAlign w:val="center"/>
          </w:tcPr>
          <w:p w14:paraId="670255BC" w14:textId="797294BF"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5FA00781" w14:textId="77777777" w:rsidR="00832C70" w:rsidRPr="00B47F5D" w:rsidRDefault="00832C70" w:rsidP="00FD1A34">
            <w:pPr>
              <w:pStyle w:val="PhDCorpo"/>
              <w:spacing w:after="0"/>
              <w:contextualSpacing/>
              <w:jc w:val="center"/>
            </w:pPr>
            <w:r w:rsidRPr="00B47F5D">
              <w:t>6</w:t>
            </w:r>
          </w:p>
        </w:tc>
        <w:tc>
          <w:tcPr>
            <w:tcW w:w="732" w:type="dxa"/>
            <w:vAlign w:val="center"/>
          </w:tcPr>
          <w:p w14:paraId="194CC385" w14:textId="77777777" w:rsidR="00832C70" w:rsidRPr="00B47F5D" w:rsidRDefault="00832C70" w:rsidP="00FD1A34">
            <w:pPr>
              <w:pStyle w:val="PhDCorpo"/>
              <w:tabs>
                <w:tab w:val="clear" w:pos="567"/>
              </w:tabs>
              <w:spacing w:after="0"/>
              <w:contextualSpacing/>
              <w:jc w:val="center"/>
            </w:pPr>
            <w:r w:rsidRPr="00B47F5D">
              <w:t xml:space="preserve">0,85 </w:t>
            </w:r>
            <w:r w:rsidRPr="00B47F5D">
              <w:rPr>
                <w:rFonts w:ascii="Times New Roman" w:hAnsi="Times New Roman"/>
              </w:rPr>
              <w:t>€</w:t>
            </w:r>
          </w:p>
        </w:tc>
        <w:tc>
          <w:tcPr>
            <w:tcW w:w="794" w:type="dxa"/>
            <w:vAlign w:val="center"/>
          </w:tcPr>
          <w:p w14:paraId="30F58F1F" w14:textId="03DAC588" w:rsidR="00832C70" w:rsidRPr="00B47F5D" w:rsidRDefault="00832C70" w:rsidP="00FD1A34">
            <w:pPr>
              <w:pStyle w:val="PhDCorpo"/>
              <w:tabs>
                <w:tab w:val="clear" w:pos="567"/>
              </w:tabs>
              <w:spacing w:after="0"/>
              <w:contextualSpacing/>
              <w:jc w:val="center"/>
            </w:pPr>
            <w:r w:rsidRPr="00B47F5D">
              <w:t xml:space="preserve">5,10 </w:t>
            </w:r>
            <w:r w:rsidRPr="00B47F5D">
              <w:rPr>
                <w:rFonts w:ascii="Times New Roman" w:hAnsi="Times New Roman"/>
              </w:rPr>
              <w:t>€</w:t>
            </w:r>
          </w:p>
        </w:tc>
      </w:tr>
      <w:tr w:rsidR="00832C70" w:rsidRPr="00B47F5D" w14:paraId="569B82C9" w14:textId="77777777" w:rsidTr="009507BF">
        <w:trPr>
          <w:trHeight w:val="2835"/>
        </w:trPr>
        <w:tc>
          <w:tcPr>
            <w:tcW w:w="680" w:type="dxa"/>
          </w:tcPr>
          <w:p w14:paraId="1894ECC8" w14:textId="77777777" w:rsidR="00832C70" w:rsidRPr="00B47F5D" w:rsidRDefault="00832C70" w:rsidP="00FD1A34">
            <w:pPr>
              <w:pStyle w:val="PhDCorpo"/>
              <w:jc w:val="center"/>
            </w:pPr>
          </w:p>
        </w:tc>
        <w:tc>
          <w:tcPr>
            <w:tcW w:w="1198" w:type="dxa"/>
            <w:vAlign w:val="center"/>
          </w:tcPr>
          <w:p w14:paraId="752A86AD" w14:textId="0EB388D4" w:rsidR="00832C70" w:rsidRPr="00B47F5D" w:rsidRDefault="00832C70" w:rsidP="00FD1A34">
            <w:pPr>
              <w:pStyle w:val="PhDCorpo"/>
              <w:jc w:val="center"/>
            </w:pPr>
            <w:r w:rsidRPr="00B47F5D">
              <w:t>BMS para proteção baterias 18650 3S 12,6V 20A</w:t>
            </w:r>
          </w:p>
        </w:tc>
        <w:tc>
          <w:tcPr>
            <w:tcW w:w="1643" w:type="dxa"/>
            <w:vAlign w:val="center"/>
          </w:tcPr>
          <w:p w14:paraId="7B7D8BFC" w14:textId="77777777" w:rsidR="00832C70" w:rsidRPr="00B47F5D" w:rsidRDefault="00832C70" w:rsidP="00FD1A34">
            <w:pPr>
              <w:pStyle w:val="PhDCorpo"/>
              <w:spacing w:after="0"/>
              <w:contextualSpacing/>
              <w:jc w:val="center"/>
            </w:pPr>
            <w:r w:rsidRPr="00B47F5D">
              <w:rPr>
                <w:noProof/>
                <w:lang w:eastAsia="pt-PT"/>
              </w:rPr>
              <w:drawing>
                <wp:inline distT="0" distB="0" distL="0" distR="0" wp14:anchorId="40FD03AE" wp14:editId="6C1BA01E">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37" w:type="dxa"/>
            <w:vAlign w:val="center"/>
          </w:tcPr>
          <w:p w14:paraId="1A704D8B" w14:textId="0677F9C6"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615B7EDF" w14:textId="77777777" w:rsidR="00832C70" w:rsidRPr="00B47F5D" w:rsidRDefault="00832C70" w:rsidP="00FD1A34">
            <w:pPr>
              <w:pStyle w:val="PhDCorpo"/>
              <w:spacing w:after="0"/>
              <w:contextualSpacing/>
              <w:jc w:val="center"/>
            </w:pPr>
            <w:r w:rsidRPr="00B47F5D">
              <w:t>2</w:t>
            </w:r>
          </w:p>
        </w:tc>
        <w:tc>
          <w:tcPr>
            <w:tcW w:w="732" w:type="dxa"/>
            <w:vAlign w:val="center"/>
          </w:tcPr>
          <w:p w14:paraId="0E1F25C1" w14:textId="05DC175F" w:rsidR="00832C70" w:rsidRPr="00B47F5D" w:rsidRDefault="00832C70" w:rsidP="00FD1A34">
            <w:pPr>
              <w:pStyle w:val="PhDCorpo"/>
              <w:tabs>
                <w:tab w:val="clear" w:pos="567"/>
              </w:tabs>
              <w:spacing w:after="0"/>
              <w:contextualSpacing/>
              <w:jc w:val="center"/>
            </w:pPr>
            <w:r w:rsidRPr="00B47F5D">
              <w:t xml:space="preserve">5,50 </w:t>
            </w:r>
            <w:r w:rsidRPr="00B47F5D">
              <w:rPr>
                <w:rFonts w:ascii="Times New Roman" w:hAnsi="Times New Roman"/>
              </w:rPr>
              <w:t>€</w:t>
            </w:r>
          </w:p>
        </w:tc>
        <w:tc>
          <w:tcPr>
            <w:tcW w:w="794" w:type="dxa"/>
            <w:vAlign w:val="center"/>
          </w:tcPr>
          <w:p w14:paraId="5BF81070" w14:textId="567FE757" w:rsidR="00832C70" w:rsidRPr="00B47F5D" w:rsidRDefault="00832C70" w:rsidP="00FD1A34">
            <w:pPr>
              <w:pStyle w:val="PhDCorpo"/>
              <w:tabs>
                <w:tab w:val="clear" w:pos="567"/>
              </w:tabs>
              <w:spacing w:after="0"/>
              <w:contextualSpacing/>
              <w:jc w:val="center"/>
            </w:pPr>
            <w:r w:rsidRPr="00B47F5D">
              <w:t xml:space="preserve">11,00 </w:t>
            </w:r>
            <w:r w:rsidRPr="00B47F5D">
              <w:rPr>
                <w:rFonts w:ascii="Times New Roman" w:hAnsi="Times New Roman"/>
              </w:rPr>
              <w:t>€</w:t>
            </w:r>
          </w:p>
        </w:tc>
      </w:tr>
      <w:tr w:rsidR="00832C70" w:rsidRPr="00B47F5D" w14:paraId="6FD1CFCA"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593ABE0" w14:textId="77777777" w:rsidR="00832C70" w:rsidRPr="00B47F5D" w:rsidRDefault="00832C70" w:rsidP="00FD1A34">
            <w:pPr>
              <w:pStyle w:val="PhDCorpo"/>
              <w:jc w:val="center"/>
            </w:pPr>
          </w:p>
        </w:tc>
        <w:tc>
          <w:tcPr>
            <w:tcW w:w="1198" w:type="dxa"/>
            <w:vAlign w:val="center"/>
          </w:tcPr>
          <w:p w14:paraId="26F53AA7" w14:textId="244C7E3D" w:rsidR="00832C70" w:rsidRPr="00B47F5D" w:rsidRDefault="00832C70" w:rsidP="00FD1A34">
            <w:pPr>
              <w:pStyle w:val="PhDCorpo"/>
              <w:jc w:val="center"/>
            </w:pPr>
            <w:r w:rsidRPr="00B47F5D">
              <w:t>Pilha LI-ION 18650 3,7V 2200mAh 18X65mm - 22A MAX</w:t>
            </w:r>
          </w:p>
        </w:tc>
        <w:tc>
          <w:tcPr>
            <w:tcW w:w="1643" w:type="dxa"/>
            <w:vAlign w:val="center"/>
          </w:tcPr>
          <w:p w14:paraId="28D7E625" w14:textId="77777777" w:rsidR="00832C70" w:rsidRPr="00B47F5D" w:rsidRDefault="00832C70" w:rsidP="00FD1A34">
            <w:pPr>
              <w:pStyle w:val="PhDCorpo"/>
              <w:spacing w:after="0"/>
              <w:contextualSpacing/>
              <w:jc w:val="center"/>
            </w:pPr>
            <w:r w:rsidRPr="00B47F5D">
              <w:rPr>
                <w:noProof/>
                <w:lang w:eastAsia="pt-PT"/>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2" cstate="print">
                            <a:clrChange>
                              <a:clrFrom>
                                <a:srgbClr val="FFFFFF"/>
                              </a:clrFrom>
                              <a:clrTo>
                                <a:srgbClr val="FFFFFF">
                                  <a:alpha val="0"/>
                                </a:srgbClr>
                              </a:clrTo>
                            </a:clrChange>
                            <a:extLst>
                              <a:ext uri="{BEBA8EAE-BF5A-486C-A8C5-ECC9F3942E4B}">
                                <a14:imgProps xmlns:a14="http://schemas.microsoft.com/office/drawing/2010/main">
                                  <a14:imgLayer r:embed="rId143">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7DA4EC3C" w14:textId="326E8246"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3B07AEFC" w14:textId="77777777" w:rsidR="00832C70" w:rsidRPr="00B47F5D" w:rsidRDefault="00832C70" w:rsidP="00FD1A34">
            <w:pPr>
              <w:pStyle w:val="PhDCorpo"/>
              <w:spacing w:after="0"/>
              <w:contextualSpacing/>
              <w:jc w:val="center"/>
            </w:pPr>
            <w:r w:rsidRPr="00B47F5D">
              <w:t>6</w:t>
            </w:r>
          </w:p>
        </w:tc>
        <w:tc>
          <w:tcPr>
            <w:tcW w:w="732" w:type="dxa"/>
            <w:vAlign w:val="center"/>
          </w:tcPr>
          <w:p w14:paraId="30D0D6AF" w14:textId="20C06A0F" w:rsidR="00832C70" w:rsidRPr="00B47F5D" w:rsidRDefault="00832C70"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c>
          <w:tcPr>
            <w:tcW w:w="794" w:type="dxa"/>
            <w:vAlign w:val="center"/>
          </w:tcPr>
          <w:p w14:paraId="56C8C8F2" w14:textId="10B188DC" w:rsidR="00832C70" w:rsidRPr="00B47F5D" w:rsidRDefault="00832C70" w:rsidP="00FD1A34">
            <w:pPr>
              <w:pStyle w:val="PhDCorpo"/>
              <w:tabs>
                <w:tab w:val="clear" w:pos="567"/>
              </w:tabs>
              <w:spacing w:after="0"/>
              <w:contextualSpacing/>
              <w:jc w:val="center"/>
            </w:pPr>
            <w:r w:rsidRPr="00B47F5D">
              <w:t xml:space="preserve">23,40 </w:t>
            </w:r>
            <w:r w:rsidRPr="00B47F5D">
              <w:rPr>
                <w:rFonts w:ascii="Times New Roman" w:hAnsi="Times New Roman"/>
              </w:rPr>
              <w:t>€</w:t>
            </w:r>
          </w:p>
        </w:tc>
      </w:tr>
      <w:tr w:rsidR="00832C70" w:rsidRPr="00B47F5D" w14:paraId="031F3ED6" w14:textId="77777777" w:rsidTr="009507BF">
        <w:trPr>
          <w:trHeight w:val="2835"/>
        </w:trPr>
        <w:tc>
          <w:tcPr>
            <w:tcW w:w="680" w:type="dxa"/>
          </w:tcPr>
          <w:p w14:paraId="75FC4014" w14:textId="77777777" w:rsidR="00832C70" w:rsidRPr="00B47F5D" w:rsidRDefault="00832C70" w:rsidP="00FD1A34">
            <w:pPr>
              <w:pStyle w:val="PhDCorpo"/>
              <w:jc w:val="center"/>
            </w:pPr>
          </w:p>
        </w:tc>
        <w:tc>
          <w:tcPr>
            <w:tcW w:w="1198" w:type="dxa"/>
            <w:vAlign w:val="center"/>
          </w:tcPr>
          <w:p w14:paraId="4B392C57" w14:textId="2D356F51" w:rsidR="00832C70" w:rsidRPr="00B47F5D" w:rsidRDefault="00832C70" w:rsidP="00FD1A34">
            <w:pPr>
              <w:pStyle w:val="PhDCorpo"/>
              <w:jc w:val="center"/>
            </w:pPr>
            <w:r w:rsidRPr="00B47F5D">
              <w:t>LM7805</w:t>
            </w:r>
          </w:p>
        </w:tc>
        <w:tc>
          <w:tcPr>
            <w:tcW w:w="1643" w:type="dxa"/>
            <w:vAlign w:val="center"/>
          </w:tcPr>
          <w:p w14:paraId="6B66F433" w14:textId="192943EB"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4E411C9C" wp14:editId="2C988257">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37" w:type="dxa"/>
            <w:vAlign w:val="center"/>
          </w:tcPr>
          <w:p w14:paraId="67B32643" w14:textId="128DE008" w:rsidR="00832C70" w:rsidRPr="00B47F5D" w:rsidRDefault="00832C70" w:rsidP="00FD1A34">
            <w:pPr>
              <w:pStyle w:val="PhDCorpo"/>
              <w:spacing w:after="0"/>
              <w:contextualSpacing/>
              <w:jc w:val="center"/>
              <w:rPr>
                <w:u w:val="single"/>
                <w:lang w:val="en-GB"/>
              </w:rPr>
            </w:pPr>
            <w:r w:rsidRPr="00B47F5D">
              <w:rPr>
                <w:lang w:val="en-GB"/>
              </w:rPr>
              <w:t>Bot'n Roll</w:t>
            </w:r>
          </w:p>
        </w:tc>
        <w:tc>
          <w:tcPr>
            <w:tcW w:w="901" w:type="dxa"/>
            <w:vAlign w:val="center"/>
          </w:tcPr>
          <w:p w14:paraId="5ECFBB2B" w14:textId="60C1843F" w:rsidR="00832C70" w:rsidRPr="00B47F5D" w:rsidRDefault="00832C70" w:rsidP="00FD1A34">
            <w:pPr>
              <w:pStyle w:val="PhDCorpo"/>
              <w:spacing w:after="0"/>
              <w:contextualSpacing/>
              <w:jc w:val="center"/>
            </w:pPr>
            <w:r w:rsidRPr="00B47F5D">
              <w:t>1</w:t>
            </w:r>
          </w:p>
        </w:tc>
        <w:tc>
          <w:tcPr>
            <w:tcW w:w="732" w:type="dxa"/>
            <w:vAlign w:val="center"/>
          </w:tcPr>
          <w:p w14:paraId="624C50DD" w14:textId="723817C9" w:rsidR="00832C70" w:rsidRPr="00B47F5D" w:rsidRDefault="00832C70"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c>
          <w:tcPr>
            <w:tcW w:w="794" w:type="dxa"/>
            <w:vAlign w:val="center"/>
          </w:tcPr>
          <w:p w14:paraId="24C70BDF" w14:textId="6CF57CC4" w:rsidR="00832C70" w:rsidRPr="00B47F5D" w:rsidRDefault="00832C70"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r>
      <w:tr w:rsidR="00832C70" w:rsidRPr="00B47F5D" w14:paraId="1F8C43DD"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6B846E07" w14:textId="77777777" w:rsidR="00832C70" w:rsidRPr="00B47F5D" w:rsidRDefault="00832C70" w:rsidP="00FD1A34">
            <w:pPr>
              <w:pStyle w:val="PhDCorpo"/>
              <w:spacing w:after="0"/>
              <w:contextualSpacing/>
              <w:jc w:val="center"/>
            </w:pPr>
          </w:p>
        </w:tc>
        <w:tc>
          <w:tcPr>
            <w:tcW w:w="1198" w:type="dxa"/>
            <w:vAlign w:val="center"/>
          </w:tcPr>
          <w:p w14:paraId="0962BBC3" w14:textId="69332E4F" w:rsidR="00832C70" w:rsidRPr="00B47F5D" w:rsidRDefault="00832C70" w:rsidP="00FD1A34">
            <w:pPr>
              <w:pStyle w:val="PhDCorpo"/>
              <w:spacing w:after="0"/>
              <w:contextualSpacing/>
              <w:jc w:val="center"/>
            </w:pPr>
            <w:r w:rsidRPr="00B47F5D">
              <w:t>TL494</w:t>
            </w:r>
          </w:p>
        </w:tc>
        <w:tc>
          <w:tcPr>
            <w:tcW w:w="1643" w:type="dxa"/>
            <w:vAlign w:val="center"/>
          </w:tcPr>
          <w:p w14:paraId="2BC9DB8B" w14:textId="6FE21F5E" w:rsidR="00832C70" w:rsidRPr="00B47F5D" w:rsidRDefault="00832C70" w:rsidP="00FD1A34">
            <w:pPr>
              <w:pStyle w:val="PhDCorpo"/>
              <w:spacing w:after="0"/>
              <w:contextualSpacing/>
              <w:jc w:val="center"/>
            </w:pPr>
            <w:r w:rsidRPr="00B47F5D">
              <w:rPr>
                <w:noProof/>
                <w:lang w:eastAsia="pt-PT"/>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6"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79F823B5" w14:textId="25467636" w:rsidR="00832C70" w:rsidRPr="00B47F5D" w:rsidRDefault="00832C70" w:rsidP="00FD1A34">
            <w:pPr>
              <w:pStyle w:val="PhDCorpo"/>
              <w:spacing w:after="0"/>
              <w:contextualSpacing/>
              <w:jc w:val="center"/>
            </w:pPr>
            <w:r w:rsidRPr="00B47F5D">
              <w:t>Aquário</w:t>
            </w:r>
          </w:p>
        </w:tc>
        <w:tc>
          <w:tcPr>
            <w:tcW w:w="901" w:type="dxa"/>
            <w:vAlign w:val="center"/>
          </w:tcPr>
          <w:p w14:paraId="3F7ECA25" w14:textId="1B31AA72" w:rsidR="00832C70" w:rsidRPr="00B47F5D" w:rsidRDefault="00832C70" w:rsidP="00FD1A34">
            <w:pPr>
              <w:pStyle w:val="PhDCorpo"/>
              <w:spacing w:after="0"/>
              <w:contextualSpacing/>
              <w:jc w:val="center"/>
            </w:pPr>
            <w:r w:rsidRPr="00B47F5D">
              <w:t>2</w:t>
            </w:r>
          </w:p>
        </w:tc>
        <w:tc>
          <w:tcPr>
            <w:tcW w:w="732" w:type="dxa"/>
            <w:vAlign w:val="center"/>
          </w:tcPr>
          <w:p w14:paraId="7E1DBCC9" w14:textId="5B648D10" w:rsidR="00832C70" w:rsidRPr="00B47F5D" w:rsidRDefault="00832C70"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c>
          <w:tcPr>
            <w:tcW w:w="794" w:type="dxa"/>
            <w:vAlign w:val="center"/>
          </w:tcPr>
          <w:p w14:paraId="55E078EF" w14:textId="3B847AC0" w:rsidR="00832C70" w:rsidRPr="00B47F5D" w:rsidRDefault="00832C70" w:rsidP="00FD1A34">
            <w:pPr>
              <w:pStyle w:val="PhDCorpo"/>
              <w:tabs>
                <w:tab w:val="clear" w:pos="567"/>
              </w:tabs>
              <w:spacing w:after="0"/>
              <w:contextualSpacing/>
              <w:jc w:val="center"/>
            </w:pPr>
            <w:r w:rsidRPr="00B47F5D">
              <w:t xml:space="preserve">3,40 </w:t>
            </w:r>
            <w:r w:rsidRPr="00B47F5D">
              <w:rPr>
                <w:rFonts w:ascii="Times New Roman" w:hAnsi="Times New Roman"/>
              </w:rPr>
              <w:t>€</w:t>
            </w:r>
          </w:p>
        </w:tc>
      </w:tr>
      <w:tr w:rsidR="00832C70" w:rsidRPr="00B47F5D" w14:paraId="78FEEA1E" w14:textId="77777777" w:rsidTr="009507BF">
        <w:trPr>
          <w:trHeight w:val="2835"/>
        </w:trPr>
        <w:tc>
          <w:tcPr>
            <w:tcW w:w="680" w:type="dxa"/>
          </w:tcPr>
          <w:p w14:paraId="46F44E71" w14:textId="77777777" w:rsidR="00832C70" w:rsidRPr="00B47F5D" w:rsidRDefault="00832C70" w:rsidP="00FD1A34">
            <w:pPr>
              <w:pStyle w:val="PhDCorpo"/>
              <w:spacing w:after="0"/>
              <w:contextualSpacing/>
              <w:jc w:val="center"/>
            </w:pPr>
          </w:p>
        </w:tc>
        <w:tc>
          <w:tcPr>
            <w:tcW w:w="1198" w:type="dxa"/>
            <w:vAlign w:val="center"/>
          </w:tcPr>
          <w:p w14:paraId="6314435C" w14:textId="527E00DF" w:rsidR="00832C70" w:rsidRPr="00B47F5D" w:rsidRDefault="00832C70" w:rsidP="00FD1A34">
            <w:pPr>
              <w:pStyle w:val="PhDCorpo"/>
              <w:spacing w:after="0"/>
              <w:contextualSpacing/>
              <w:jc w:val="center"/>
              <w:rPr>
                <w:rFonts w:cs="Helvetica"/>
                <w:color w:val="DCDDDE"/>
              </w:rPr>
            </w:pPr>
            <w:r w:rsidRPr="00B47F5D">
              <w:t>LM324</w:t>
            </w:r>
          </w:p>
        </w:tc>
        <w:tc>
          <w:tcPr>
            <w:tcW w:w="1643" w:type="dxa"/>
            <w:vAlign w:val="center"/>
          </w:tcPr>
          <w:p w14:paraId="1B69049B" w14:textId="6AC34047" w:rsidR="00832C70" w:rsidRPr="00B47F5D" w:rsidRDefault="00832C70" w:rsidP="00FD1A34">
            <w:pPr>
              <w:pStyle w:val="PhDCorpo"/>
              <w:spacing w:after="0"/>
              <w:contextualSpacing/>
              <w:jc w:val="center"/>
            </w:pPr>
            <w:r w:rsidRPr="00B47F5D">
              <w:rPr>
                <w:noProof/>
                <w:lang w:eastAsia="pt-PT"/>
              </w:rPr>
              <w:drawing>
                <wp:inline distT="0" distB="0" distL="0" distR="0" wp14:anchorId="5F85DB3A" wp14:editId="2D382E71">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7" w:type="dxa"/>
            <w:vAlign w:val="center"/>
          </w:tcPr>
          <w:p w14:paraId="26E25C2B" w14:textId="5F5A6DE1" w:rsidR="00832C70" w:rsidRPr="00B47F5D" w:rsidRDefault="00832C70" w:rsidP="00FD1A34">
            <w:pPr>
              <w:pStyle w:val="PhDCorpo"/>
              <w:spacing w:after="0"/>
              <w:contextualSpacing/>
              <w:jc w:val="center"/>
            </w:pPr>
            <w:r w:rsidRPr="00B47F5D">
              <w:t>Aquário</w:t>
            </w:r>
          </w:p>
        </w:tc>
        <w:tc>
          <w:tcPr>
            <w:tcW w:w="901" w:type="dxa"/>
            <w:vAlign w:val="center"/>
          </w:tcPr>
          <w:p w14:paraId="54F69764" w14:textId="2B363FDC" w:rsidR="00832C70" w:rsidRPr="00B47F5D" w:rsidRDefault="00832C70" w:rsidP="00FD1A34">
            <w:pPr>
              <w:pStyle w:val="PhDCorpo"/>
              <w:spacing w:after="0"/>
              <w:contextualSpacing/>
              <w:jc w:val="center"/>
            </w:pPr>
            <w:r w:rsidRPr="00B47F5D">
              <w:t>2</w:t>
            </w:r>
          </w:p>
        </w:tc>
        <w:tc>
          <w:tcPr>
            <w:tcW w:w="732" w:type="dxa"/>
            <w:vAlign w:val="center"/>
          </w:tcPr>
          <w:p w14:paraId="131AB2E5" w14:textId="5B3C9CB5" w:rsidR="00832C70" w:rsidRPr="00B47F5D" w:rsidRDefault="00832C70" w:rsidP="00FD1A34">
            <w:pPr>
              <w:pStyle w:val="PhDCorpo"/>
              <w:tabs>
                <w:tab w:val="clear" w:pos="567"/>
              </w:tabs>
              <w:spacing w:after="0"/>
              <w:contextualSpacing/>
              <w:jc w:val="center"/>
            </w:pPr>
            <w:r w:rsidRPr="00B47F5D">
              <w:t xml:space="preserve">1,95 </w:t>
            </w:r>
            <w:r w:rsidRPr="00B47F5D">
              <w:rPr>
                <w:rFonts w:ascii="Times New Roman" w:hAnsi="Times New Roman"/>
              </w:rPr>
              <w:t>€</w:t>
            </w:r>
          </w:p>
        </w:tc>
        <w:tc>
          <w:tcPr>
            <w:tcW w:w="794" w:type="dxa"/>
            <w:vAlign w:val="center"/>
          </w:tcPr>
          <w:p w14:paraId="024DAD53" w14:textId="3F54B807" w:rsidR="00832C70" w:rsidRPr="00B47F5D" w:rsidRDefault="00832C70"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r>
      <w:tr w:rsidR="00832C70" w:rsidRPr="00B47F5D" w14:paraId="7A45722D"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64E800B" w14:textId="77777777" w:rsidR="00832C70" w:rsidRPr="00B47F5D" w:rsidRDefault="00832C70" w:rsidP="00FD1A34">
            <w:pPr>
              <w:pStyle w:val="PhDCorpo"/>
              <w:spacing w:after="0"/>
              <w:contextualSpacing/>
              <w:jc w:val="center"/>
            </w:pPr>
          </w:p>
        </w:tc>
        <w:tc>
          <w:tcPr>
            <w:tcW w:w="1198" w:type="dxa"/>
            <w:vAlign w:val="center"/>
          </w:tcPr>
          <w:p w14:paraId="66687E1B" w14:textId="25722051" w:rsidR="00832C70" w:rsidRPr="00B47F5D" w:rsidRDefault="00832C70" w:rsidP="00FD1A34">
            <w:pPr>
              <w:pStyle w:val="PhDCorpo"/>
              <w:spacing w:after="0"/>
              <w:contextualSpacing/>
              <w:jc w:val="center"/>
              <w:rPr>
                <w:rFonts w:cs="Helvetica"/>
                <w:color w:val="DCDDDE"/>
              </w:rPr>
            </w:pPr>
            <w:r w:rsidRPr="00B47F5D">
              <w:t>LM358</w:t>
            </w:r>
          </w:p>
        </w:tc>
        <w:tc>
          <w:tcPr>
            <w:tcW w:w="1643" w:type="dxa"/>
            <w:vAlign w:val="center"/>
          </w:tcPr>
          <w:p w14:paraId="51BAB04B" w14:textId="75C3825B" w:rsidR="00832C70" w:rsidRPr="00B47F5D" w:rsidRDefault="00832C70" w:rsidP="00FD1A34">
            <w:pPr>
              <w:pStyle w:val="PhDCorpo"/>
              <w:spacing w:after="0"/>
              <w:contextualSpacing/>
              <w:jc w:val="center"/>
            </w:pPr>
            <w:r w:rsidRPr="00B47F5D">
              <w:rPr>
                <w:noProof/>
                <w:lang w:eastAsia="pt-PT"/>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020A08F6" w14:textId="51CB25F4" w:rsidR="00832C70" w:rsidRPr="00B47F5D" w:rsidRDefault="00832C70" w:rsidP="00FD1A34">
            <w:pPr>
              <w:pStyle w:val="PhDCorpo"/>
              <w:spacing w:after="0"/>
              <w:contextualSpacing/>
              <w:jc w:val="center"/>
            </w:pPr>
            <w:r w:rsidRPr="00B47F5D">
              <w:t>Aquário</w:t>
            </w:r>
          </w:p>
        </w:tc>
        <w:tc>
          <w:tcPr>
            <w:tcW w:w="901" w:type="dxa"/>
            <w:vAlign w:val="center"/>
          </w:tcPr>
          <w:p w14:paraId="5606856E" w14:textId="797BE49E" w:rsidR="00832C70" w:rsidRPr="00B47F5D" w:rsidRDefault="00832C70" w:rsidP="00FD1A34">
            <w:pPr>
              <w:pStyle w:val="PhDCorpo"/>
              <w:spacing w:after="0"/>
              <w:contextualSpacing/>
              <w:jc w:val="center"/>
            </w:pPr>
            <w:r w:rsidRPr="00B47F5D">
              <w:t>5</w:t>
            </w:r>
          </w:p>
        </w:tc>
        <w:tc>
          <w:tcPr>
            <w:tcW w:w="732" w:type="dxa"/>
            <w:vAlign w:val="center"/>
          </w:tcPr>
          <w:p w14:paraId="5339B26A" w14:textId="20FE7F94" w:rsidR="00832C70" w:rsidRPr="00B47F5D" w:rsidRDefault="00832C70" w:rsidP="00FD1A34">
            <w:pPr>
              <w:pStyle w:val="PhDCorpo"/>
              <w:tabs>
                <w:tab w:val="clear" w:pos="567"/>
              </w:tabs>
              <w:spacing w:after="0"/>
              <w:contextualSpacing/>
              <w:jc w:val="center"/>
            </w:pPr>
            <w:r w:rsidRPr="00B47F5D">
              <w:t xml:space="preserve">0,74 </w:t>
            </w:r>
            <w:r w:rsidRPr="00B47F5D">
              <w:rPr>
                <w:rFonts w:ascii="Times New Roman" w:hAnsi="Times New Roman"/>
              </w:rPr>
              <w:t>€</w:t>
            </w:r>
          </w:p>
        </w:tc>
        <w:tc>
          <w:tcPr>
            <w:tcW w:w="794" w:type="dxa"/>
            <w:vAlign w:val="center"/>
          </w:tcPr>
          <w:p w14:paraId="677E7B1A" w14:textId="5E71261B" w:rsidR="00832C70" w:rsidRPr="00B47F5D" w:rsidRDefault="00832C70" w:rsidP="00FD1A34">
            <w:pPr>
              <w:pStyle w:val="PhDCorpo"/>
              <w:tabs>
                <w:tab w:val="clear" w:pos="567"/>
              </w:tabs>
              <w:spacing w:after="0"/>
              <w:contextualSpacing/>
              <w:jc w:val="center"/>
            </w:pPr>
            <w:r w:rsidRPr="00B47F5D">
              <w:t xml:space="preserve">3,70 </w:t>
            </w:r>
            <w:r w:rsidRPr="00B47F5D">
              <w:rPr>
                <w:rFonts w:ascii="Times New Roman" w:hAnsi="Times New Roman"/>
              </w:rPr>
              <w:t>€</w:t>
            </w:r>
          </w:p>
        </w:tc>
      </w:tr>
      <w:tr w:rsidR="00832C70" w:rsidRPr="00B47F5D" w14:paraId="626CD019" w14:textId="77777777" w:rsidTr="009507BF">
        <w:trPr>
          <w:trHeight w:val="2835"/>
        </w:trPr>
        <w:tc>
          <w:tcPr>
            <w:tcW w:w="680" w:type="dxa"/>
          </w:tcPr>
          <w:p w14:paraId="1E1FE9E9" w14:textId="77777777" w:rsidR="00832C70" w:rsidRPr="00B47F5D" w:rsidRDefault="00832C70" w:rsidP="00FD1A34">
            <w:pPr>
              <w:pStyle w:val="PhDCorpo"/>
              <w:spacing w:after="0"/>
              <w:contextualSpacing/>
              <w:jc w:val="center"/>
            </w:pPr>
          </w:p>
        </w:tc>
        <w:tc>
          <w:tcPr>
            <w:tcW w:w="1198" w:type="dxa"/>
            <w:vAlign w:val="center"/>
          </w:tcPr>
          <w:p w14:paraId="553A3177" w14:textId="2C92FDD0" w:rsidR="00832C70" w:rsidRPr="00B47F5D" w:rsidRDefault="00832C70" w:rsidP="00FD1A34">
            <w:pPr>
              <w:pStyle w:val="PhDCorpo"/>
              <w:spacing w:after="0"/>
              <w:contextualSpacing/>
              <w:jc w:val="center"/>
            </w:pPr>
            <w:r w:rsidRPr="00B47F5D">
              <w:t>74HCT04</w:t>
            </w:r>
          </w:p>
        </w:tc>
        <w:tc>
          <w:tcPr>
            <w:tcW w:w="1643" w:type="dxa"/>
            <w:vAlign w:val="center"/>
          </w:tcPr>
          <w:p w14:paraId="34888BA8" w14:textId="54654AD0" w:rsidR="00832C70" w:rsidRPr="00B47F5D" w:rsidRDefault="00832C70" w:rsidP="00FD1A34">
            <w:pPr>
              <w:pStyle w:val="PhDCorpo"/>
              <w:spacing w:after="0"/>
              <w:contextualSpacing/>
              <w:jc w:val="center"/>
            </w:pPr>
            <w:r w:rsidRPr="00B47F5D">
              <w:rPr>
                <w:noProof/>
                <w:lang w:eastAsia="pt-PT"/>
              </w:rPr>
              <w:drawing>
                <wp:inline distT="0" distB="0" distL="0" distR="0" wp14:anchorId="4CF3DEEF" wp14:editId="42BC5AB4">
                  <wp:extent cx="1223010" cy="1223010"/>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37" w:type="dxa"/>
            <w:vAlign w:val="center"/>
          </w:tcPr>
          <w:p w14:paraId="7562754F" w14:textId="4EF08A19" w:rsidR="00832C70" w:rsidRPr="00B47F5D" w:rsidRDefault="00832C70" w:rsidP="00FD1A34">
            <w:pPr>
              <w:pStyle w:val="PhDCorpo"/>
              <w:spacing w:after="0"/>
              <w:contextualSpacing/>
              <w:jc w:val="center"/>
            </w:pPr>
            <w:r w:rsidRPr="00B47F5D">
              <w:rPr>
                <w:lang w:val="en-GB"/>
              </w:rPr>
              <w:t>Mauser</w:t>
            </w:r>
          </w:p>
        </w:tc>
        <w:tc>
          <w:tcPr>
            <w:tcW w:w="901" w:type="dxa"/>
            <w:vAlign w:val="center"/>
          </w:tcPr>
          <w:p w14:paraId="5D3B4A43" w14:textId="7CEED1B2" w:rsidR="00832C70" w:rsidRPr="00B47F5D" w:rsidRDefault="00832C70" w:rsidP="00FD1A34">
            <w:pPr>
              <w:pStyle w:val="PhDCorpo"/>
              <w:spacing w:after="0"/>
              <w:contextualSpacing/>
              <w:jc w:val="center"/>
            </w:pPr>
            <w:r w:rsidRPr="00B47F5D">
              <w:t>1</w:t>
            </w:r>
          </w:p>
        </w:tc>
        <w:tc>
          <w:tcPr>
            <w:tcW w:w="732" w:type="dxa"/>
            <w:vAlign w:val="center"/>
          </w:tcPr>
          <w:p w14:paraId="469CE234" w14:textId="70EF9A17" w:rsidR="00832C70" w:rsidRPr="00B47F5D" w:rsidRDefault="00832C70"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c>
          <w:tcPr>
            <w:tcW w:w="794" w:type="dxa"/>
            <w:vAlign w:val="center"/>
          </w:tcPr>
          <w:p w14:paraId="0B9EB405" w14:textId="32F74B15" w:rsidR="00832C70" w:rsidRPr="00B47F5D" w:rsidRDefault="00832C70"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r>
      <w:tr w:rsidR="00832C70" w:rsidRPr="00B47F5D" w14:paraId="6F29928E"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1940F54F" w14:textId="77777777" w:rsidR="00832C70" w:rsidRPr="00B47F5D" w:rsidRDefault="00832C70" w:rsidP="00FD1A34">
            <w:pPr>
              <w:pStyle w:val="PhDCorpo"/>
              <w:spacing w:after="0"/>
              <w:contextualSpacing/>
              <w:jc w:val="center"/>
            </w:pPr>
          </w:p>
        </w:tc>
        <w:tc>
          <w:tcPr>
            <w:tcW w:w="1198" w:type="dxa"/>
            <w:vAlign w:val="center"/>
          </w:tcPr>
          <w:p w14:paraId="5906A46F" w14:textId="495D3ED9" w:rsidR="00832C70" w:rsidRPr="00B47F5D" w:rsidRDefault="00832C70" w:rsidP="00FD1A34">
            <w:pPr>
              <w:pStyle w:val="PhDCorpo"/>
              <w:spacing w:after="0"/>
              <w:contextualSpacing/>
              <w:jc w:val="center"/>
            </w:pPr>
            <w:r w:rsidRPr="00B47F5D">
              <w:t>74HCT08</w:t>
            </w:r>
          </w:p>
        </w:tc>
        <w:tc>
          <w:tcPr>
            <w:tcW w:w="1643" w:type="dxa"/>
            <w:vAlign w:val="center"/>
          </w:tcPr>
          <w:p w14:paraId="6EDF2404" w14:textId="2EAF9DB3"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2241A802" wp14:editId="4BD70F3F">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37" w:type="dxa"/>
            <w:vAlign w:val="center"/>
          </w:tcPr>
          <w:p w14:paraId="0175AAAA" w14:textId="1470B869"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
          <w:p w14:paraId="1A20DCF4" w14:textId="435F436D" w:rsidR="00832C70" w:rsidRPr="00B47F5D" w:rsidRDefault="00832C70" w:rsidP="00FD1A34">
            <w:pPr>
              <w:pStyle w:val="PhDCorpo"/>
              <w:spacing w:after="0"/>
              <w:contextualSpacing/>
              <w:jc w:val="center"/>
            </w:pPr>
            <w:r w:rsidRPr="00B47F5D">
              <w:t>2</w:t>
            </w:r>
          </w:p>
        </w:tc>
        <w:tc>
          <w:tcPr>
            <w:tcW w:w="732" w:type="dxa"/>
            <w:vAlign w:val="center"/>
          </w:tcPr>
          <w:p w14:paraId="79C94206" w14:textId="38AA77AD" w:rsidR="00832C70" w:rsidRPr="00B47F5D" w:rsidRDefault="00832C70" w:rsidP="00FD1A34">
            <w:pPr>
              <w:pStyle w:val="PhDCorpo"/>
              <w:tabs>
                <w:tab w:val="clear" w:pos="567"/>
              </w:tabs>
              <w:spacing w:after="0"/>
              <w:contextualSpacing/>
              <w:jc w:val="center"/>
            </w:pPr>
            <w:r w:rsidRPr="00B47F5D">
              <w:t xml:space="preserve">0,90 </w:t>
            </w:r>
            <w:r w:rsidRPr="00B47F5D">
              <w:rPr>
                <w:rFonts w:ascii="Times New Roman" w:hAnsi="Times New Roman"/>
              </w:rPr>
              <w:t>€</w:t>
            </w:r>
          </w:p>
        </w:tc>
        <w:tc>
          <w:tcPr>
            <w:tcW w:w="794" w:type="dxa"/>
            <w:vAlign w:val="center"/>
          </w:tcPr>
          <w:p w14:paraId="38F6CD2A" w14:textId="7EBE01D5" w:rsidR="00832C70" w:rsidRPr="00B47F5D" w:rsidRDefault="00832C70" w:rsidP="00FD1A34">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832C70" w:rsidRPr="00B47F5D" w14:paraId="0502FF28" w14:textId="77777777" w:rsidTr="009507BF">
        <w:trPr>
          <w:trHeight w:val="2835"/>
        </w:trPr>
        <w:tc>
          <w:tcPr>
            <w:tcW w:w="680" w:type="dxa"/>
          </w:tcPr>
          <w:p w14:paraId="2BFEE7A6" w14:textId="77777777" w:rsidR="00832C70" w:rsidRPr="00B47F5D" w:rsidRDefault="00832C70" w:rsidP="00FD1A34">
            <w:pPr>
              <w:pStyle w:val="PhDCorpo"/>
              <w:spacing w:after="0"/>
              <w:contextualSpacing/>
              <w:jc w:val="center"/>
            </w:pPr>
          </w:p>
        </w:tc>
        <w:tc>
          <w:tcPr>
            <w:tcW w:w="1198" w:type="dxa"/>
            <w:vAlign w:val="center"/>
          </w:tcPr>
          <w:p w14:paraId="3CCE76B4" w14:textId="6C0F8F72" w:rsidR="00832C70" w:rsidRPr="00B47F5D" w:rsidRDefault="00832C70" w:rsidP="00FD1A34">
            <w:pPr>
              <w:pStyle w:val="PhDCorpo"/>
              <w:spacing w:after="0"/>
              <w:contextualSpacing/>
              <w:jc w:val="center"/>
            </w:pPr>
            <w:r w:rsidRPr="00B47F5D">
              <w:t>74HCT14</w:t>
            </w:r>
          </w:p>
        </w:tc>
        <w:tc>
          <w:tcPr>
            <w:tcW w:w="1643" w:type="dxa"/>
            <w:vAlign w:val="center"/>
          </w:tcPr>
          <w:p w14:paraId="57ACBC05" w14:textId="7CFA55CB"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2ABA5903" wp14:editId="49F5A321">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37" w:type="dxa"/>
            <w:vAlign w:val="center"/>
          </w:tcPr>
          <w:p w14:paraId="18B5E37C" w14:textId="6F7FF710"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
          <w:p w14:paraId="14E4D375" w14:textId="1B3604FF" w:rsidR="00832C70" w:rsidRPr="00B47F5D" w:rsidRDefault="00832C70" w:rsidP="00FD1A34">
            <w:pPr>
              <w:pStyle w:val="PhDCorpo"/>
              <w:spacing w:after="0"/>
              <w:contextualSpacing/>
              <w:jc w:val="center"/>
            </w:pPr>
            <w:r w:rsidRPr="00B47F5D">
              <w:t>1</w:t>
            </w:r>
          </w:p>
        </w:tc>
        <w:tc>
          <w:tcPr>
            <w:tcW w:w="732" w:type="dxa"/>
            <w:vAlign w:val="center"/>
          </w:tcPr>
          <w:p w14:paraId="2990E6F4" w14:textId="026A5892" w:rsidR="00832C70" w:rsidRPr="00B47F5D" w:rsidRDefault="00832C70"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c>
          <w:tcPr>
            <w:tcW w:w="794" w:type="dxa"/>
            <w:vAlign w:val="center"/>
          </w:tcPr>
          <w:p w14:paraId="36F8E201" w14:textId="44D499C7" w:rsidR="00832C70" w:rsidRPr="00B47F5D" w:rsidRDefault="00832C70"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r>
      <w:tr w:rsidR="00832C70" w:rsidRPr="00B47F5D" w14:paraId="3961F0EC"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54DD6E9" w14:textId="77777777" w:rsidR="00832C70" w:rsidRPr="00B47F5D" w:rsidRDefault="00832C70" w:rsidP="00FD1A34">
            <w:pPr>
              <w:pStyle w:val="PhDCorpo"/>
              <w:spacing w:after="0"/>
              <w:contextualSpacing/>
              <w:jc w:val="center"/>
            </w:pPr>
          </w:p>
        </w:tc>
        <w:tc>
          <w:tcPr>
            <w:tcW w:w="1198" w:type="dxa"/>
            <w:vAlign w:val="center"/>
          </w:tcPr>
          <w:p w14:paraId="4D2C866E" w14:textId="6D09A00C" w:rsidR="00832C70" w:rsidRPr="00B47F5D" w:rsidRDefault="00832C70" w:rsidP="00FD1A34">
            <w:pPr>
              <w:pStyle w:val="PhDCorpo"/>
              <w:spacing w:after="0"/>
              <w:contextualSpacing/>
              <w:jc w:val="center"/>
            </w:pPr>
            <w:r w:rsidRPr="00B47F5D">
              <w:t>74HCT32</w:t>
            </w:r>
          </w:p>
        </w:tc>
        <w:tc>
          <w:tcPr>
            <w:tcW w:w="1643" w:type="dxa"/>
            <w:vAlign w:val="center"/>
          </w:tcPr>
          <w:p w14:paraId="402E121D" w14:textId="5C7BF5CD"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1A918F58" wp14:editId="5D34DC96">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37" w:type="dxa"/>
            <w:vAlign w:val="center"/>
          </w:tcPr>
          <w:p w14:paraId="4279A872" w14:textId="4FFF5A7B"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
          <w:p w14:paraId="503FE2F2" w14:textId="123F016B" w:rsidR="00832C70" w:rsidRPr="00B47F5D" w:rsidRDefault="00832C70" w:rsidP="00FD1A34">
            <w:pPr>
              <w:pStyle w:val="PhDCorpo"/>
              <w:spacing w:after="0"/>
              <w:contextualSpacing/>
              <w:jc w:val="center"/>
            </w:pPr>
            <w:r w:rsidRPr="00B47F5D">
              <w:t>1</w:t>
            </w:r>
          </w:p>
        </w:tc>
        <w:tc>
          <w:tcPr>
            <w:tcW w:w="732" w:type="dxa"/>
            <w:vAlign w:val="center"/>
          </w:tcPr>
          <w:p w14:paraId="3DF24D55" w14:textId="16262C75" w:rsidR="00832C70" w:rsidRPr="00B47F5D" w:rsidRDefault="00832C70"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c>
          <w:tcPr>
            <w:tcW w:w="794" w:type="dxa"/>
            <w:vAlign w:val="center"/>
          </w:tcPr>
          <w:p w14:paraId="138D938B" w14:textId="51843C06" w:rsidR="00832C70" w:rsidRPr="00B47F5D" w:rsidRDefault="00832C70"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r>
      <w:tr w:rsidR="00832C70" w:rsidRPr="00B47F5D" w14:paraId="13131579" w14:textId="77777777" w:rsidTr="009507BF">
        <w:trPr>
          <w:trHeight w:val="2835"/>
        </w:trPr>
        <w:tc>
          <w:tcPr>
            <w:tcW w:w="680" w:type="dxa"/>
          </w:tcPr>
          <w:p w14:paraId="79A1CF46" w14:textId="77777777" w:rsidR="00832C70" w:rsidRPr="00B47F5D" w:rsidRDefault="00832C70" w:rsidP="00FD1A34">
            <w:pPr>
              <w:pStyle w:val="PhDCorpo"/>
              <w:spacing w:after="0"/>
              <w:contextualSpacing/>
              <w:jc w:val="center"/>
            </w:pPr>
          </w:p>
        </w:tc>
        <w:tc>
          <w:tcPr>
            <w:tcW w:w="1198" w:type="dxa"/>
            <w:vAlign w:val="center"/>
          </w:tcPr>
          <w:p w14:paraId="5CDDB3EB" w14:textId="363A6783" w:rsidR="00832C70" w:rsidRPr="00B47F5D" w:rsidRDefault="00832C70" w:rsidP="00FD1A34">
            <w:pPr>
              <w:pStyle w:val="PhDCorpo"/>
              <w:spacing w:after="0"/>
              <w:contextualSpacing/>
              <w:jc w:val="center"/>
            </w:pPr>
            <w:r w:rsidRPr="00B47F5D">
              <w:t>74HCT112</w:t>
            </w:r>
          </w:p>
        </w:tc>
        <w:tc>
          <w:tcPr>
            <w:tcW w:w="1643" w:type="dxa"/>
            <w:vAlign w:val="center"/>
          </w:tcPr>
          <w:p w14:paraId="404C1A3C" w14:textId="3F04DC90"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388E50B6" wp14:editId="46BB2C23">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130750" cy="1130750"/>
                          </a:xfrm>
                          <a:prstGeom prst="rect">
                            <a:avLst/>
                          </a:prstGeom>
                          <a:noFill/>
                          <a:ln>
                            <a:noFill/>
                          </a:ln>
                        </pic:spPr>
                      </pic:pic>
                    </a:graphicData>
                  </a:graphic>
                </wp:inline>
              </w:drawing>
            </w:r>
          </w:p>
        </w:tc>
        <w:tc>
          <w:tcPr>
            <w:tcW w:w="1037" w:type="dxa"/>
            <w:vAlign w:val="center"/>
          </w:tcPr>
          <w:p w14:paraId="42973DCC" w14:textId="15990246"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
          <w:p w14:paraId="3F2A9852" w14:textId="29F8FCD1" w:rsidR="00832C70" w:rsidRPr="00B47F5D" w:rsidRDefault="00832C70" w:rsidP="00FD1A34">
            <w:pPr>
              <w:pStyle w:val="PhDCorpo"/>
              <w:spacing w:after="0"/>
              <w:contextualSpacing/>
              <w:jc w:val="center"/>
            </w:pPr>
            <w:r w:rsidRPr="00B47F5D">
              <w:t>1</w:t>
            </w:r>
          </w:p>
        </w:tc>
        <w:tc>
          <w:tcPr>
            <w:tcW w:w="732" w:type="dxa"/>
            <w:vAlign w:val="center"/>
          </w:tcPr>
          <w:p w14:paraId="60225A21" w14:textId="5007990B" w:rsidR="00832C70" w:rsidRPr="00B47F5D" w:rsidRDefault="00832C70"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c>
          <w:tcPr>
            <w:tcW w:w="794" w:type="dxa"/>
            <w:vAlign w:val="center"/>
          </w:tcPr>
          <w:p w14:paraId="20E883C0" w14:textId="4E8720E6" w:rsidR="00832C70" w:rsidRPr="00B47F5D" w:rsidRDefault="00832C70"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r>
      <w:tr w:rsidR="00832C70" w:rsidRPr="00B47F5D" w14:paraId="37D33742"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5425DF1A" w14:textId="77777777" w:rsidR="00832C70" w:rsidRPr="00B47F5D" w:rsidRDefault="00832C70" w:rsidP="00FD1A34">
            <w:pPr>
              <w:pStyle w:val="PhDCorpo"/>
              <w:spacing w:after="0"/>
              <w:contextualSpacing/>
              <w:jc w:val="center"/>
            </w:pPr>
          </w:p>
        </w:tc>
        <w:tc>
          <w:tcPr>
            <w:tcW w:w="1198" w:type="dxa"/>
            <w:vAlign w:val="center"/>
          </w:tcPr>
          <w:p w14:paraId="39CBB0C8" w14:textId="4F99A398" w:rsidR="00832C70" w:rsidRPr="00B47F5D" w:rsidRDefault="00832C70" w:rsidP="00FD1A34">
            <w:pPr>
              <w:pStyle w:val="PhDCorpo"/>
              <w:spacing w:after="0"/>
              <w:contextualSpacing/>
              <w:jc w:val="center"/>
            </w:pPr>
            <w:r w:rsidRPr="00B47F5D">
              <w:t>NE555P</w:t>
            </w:r>
          </w:p>
        </w:tc>
        <w:tc>
          <w:tcPr>
            <w:tcW w:w="1643" w:type="dxa"/>
            <w:vAlign w:val="center"/>
          </w:tcPr>
          <w:p w14:paraId="5649BEBF" w14:textId="4C387F4B"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2E78446D" wp14:editId="56E5DDD1">
                  <wp:extent cx="705124" cy="788632"/>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BEBA8EAE-BF5A-486C-A8C5-ECC9F3942E4B}">
                                <a14:imgProps xmlns:a14="http://schemas.microsoft.com/office/drawing/2010/main">
                                  <a14:imgLayer r:embed="rId155">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66279A46" w14:textId="7113DCFD" w:rsidR="00832C70" w:rsidRPr="00B47F5D" w:rsidRDefault="00832C70" w:rsidP="00FD1A34">
            <w:pPr>
              <w:pStyle w:val="PhDCorpo"/>
              <w:spacing w:after="0"/>
              <w:contextualSpacing/>
              <w:jc w:val="center"/>
              <w:rPr>
                <w:lang w:val="en-GB"/>
              </w:rPr>
            </w:pPr>
            <w:r w:rsidRPr="00B47F5D">
              <w:t>Aquário</w:t>
            </w:r>
          </w:p>
        </w:tc>
        <w:tc>
          <w:tcPr>
            <w:tcW w:w="901" w:type="dxa"/>
            <w:vAlign w:val="center"/>
          </w:tcPr>
          <w:p w14:paraId="1856570F" w14:textId="5B2CCA03" w:rsidR="00832C70" w:rsidRPr="00B47F5D" w:rsidRDefault="00832C70" w:rsidP="00FD1A34">
            <w:pPr>
              <w:pStyle w:val="PhDCorpo"/>
              <w:spacing w:after="0"/>
              <w:contextualSpacing/>
              <w:jc w:val="center"/>
            </w:pPr>
            <w:r w:rsidRPr="00B47F5D">
              <w:t>1</w:t>
            </w:r>
          </w:p>
        </w:tc>
        <w:tc>
          <w:tcPr>
            <w:tcW w:w="732" w:type="dxa"/>
            <w:vAlign w:val="center"/>
          </w:tcPr>
          <w:p w14:paraId="435695F1" w14:textId="604EAD94" w:rsidR="00832C70" w:rsidRPr="00B47F5D" w:rsidRDefault="00832C70"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c>
          <w:tcPr>
            <w:tcW w:w="794" w:type="dxa"/>
            <w:vAlign w:val="center"/>
          </w:tcPr>
          <w:p w14:paraId="6BC320EE" w14:textId="4565F476" w:rsidR="00832C70" w:rsidRPr="00B47F5D" w:rsidRDefault="00832C70"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r>
      <w:tr w:rsidR="00832C70" w:rsidRPr="00B47F5D" w14:paraId="05ED22F2" w14:textId="77777777" w:rsidTr="009507BF">
        <w:trPr>
          <w:trHeight w:val="2835"/>
        </w:trPr>
        <w:tc>
          <w:tcPr>
            <w:tcW w:w="680" w:type="dxa"/>
          </w:tcPr>
          <w:p w14:paraId="541A255F" w14:textId="77777777" w:rsidR="00832C70" w:rsidRPr="00B47F5D" w:rsidRDefault="00832C70" w:rsidP="00FD1A34">
            <w:pPr>
              <w:pStyle w:val="PhDCorpo"/>
              <w:spacing w:after="0"/>
              <w:contextualSpacing/>
              <w:jc w:val="center"/>
            </w:pPr>
          </w:p>
        </w:tc>
        <w:tc>
          <w:tcPr>
            <w:tcW w:w="1198" w:type="dxa"/>
            <w:vAlign w:val="center"/>
          </w:tcPr>
          <w:p w14:paraId="03783656" w14:textId="4BECBCF7" w:rsidR="00832C70" w:rsidRPr="00B47F5D" w:rsidRDefault="00832C70" w:rsidP="00FD1A34">
            <w:pPr>
              <w:pStyle w:val="PhDCorpo"/>
              <w:spacing w:after="0"/>
              <w:contextualSpacing/>
              <w:jc w:val="center"/>
              <w:rPr>
                <w:rFonts w:cs="Helvetica"/>
                <w:color w:val="DCDDDE"/>
              </w:rPr>
            </w:pPr>
            <w:r w:rsidRPr="00B47F5D">
              <w:t>Bloco Terminal 2 Pinos</w:t>
            </w:r>
          </w:p>
        </w:tc>
        <w:tc>
          <w:tcPr>
            <w:tcW w:w="1643" w:type="dxa"/>
            <w:vAlign w:val="center"/>
          </w:tcPr>
          <w:p w14:paraId="35C94042" w14:textId="644BE9F5" w:rsidR="00832C70" w:rsidRPr="00B47F5D" w:rsidRDefault="00832C70" w:rsidP="00FD1A34">
            <w:pPr>
              <w:pStyle w:val="PhDCorpo"/>
              <w:spacing w:after="0"/>
              <w:contextualSpacing/>
              <w:jc w:val="center"/>
            </w:pPr>
            <w:r w:rsidRPr="00B47F5D">
              <w:rPr>
                <w:noProof/>
                <w:lang w:eastAsia="pt-PT"/>
              </w:rPr>
              <w:drawing>
                <wp:inline distT="0" distB="0" distL="0" distR="0" wp14:anchorId="3677D71C" wp14:editId="09EBECE7">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clrChange>
                              <a:clrFrom>
                                <a:srgbClr val="FFFFFF"/>
                              </a:clrFrom>
                              <a:clrTo>
                                <a:srgbClr val="FFFFFF">
                                  <a:alpha val="0"/>
                                </a:srgbClr>
                              </a:clrTo>
                            </a:clrChange>
                            <a:extLst>
                              <a:ext uri="{BEBA8EAE-BF5A-486C-A8C5-ECC9F3942E4B}">
                                <a14:imgProps xmlns:a14="http://schemas.microsoft.com/office/drawing/2010/main">
                                  <a14:imgLayer r:embed="rId15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37" w:type="dxa"/>
            <w:vAlign w:val="center"/>
          </w:tcPr>
          <w:p w14:paraId="04B2F49A" w14:textId="16625C39" w:rsidR="00832C70" w:rsidRPr="00B47F5D" w:rsidRDefault="00832C70" w:rsidP="00FD1A34">
            <w:pPr>
              <w:pStyle w:val="PhDCorpo"/>
              <w:spacing w:after="0"/>
              <w:contextualSpacing/>
              <w:jc w:val="center"/>
            </w:pPr>
            <w:r w:rsidRPr="00B47F5D">
              <w:t>Aquário</w:t>
            </w:r>
          </w:p>
        </w:tc>
        <w:tc>
          <w:tcPr>
            <w:tcW w:w="901" w:type="dxa"/>
            <w:vAlign w:val="center"/>
          </w:tcPr>
          <w:p w14:paraId="605E7C81" w14:textId="0B0374FA" w:rsidR="00832C70" w:rsidRPr="00B47F5D" w:rsidRDefault="00832C70" w:rsidP="00FD1A34">
            <w:pPr>
              <w:pStyle w:val="PhDCorpo"/>
              <w:spacing w:after="0"/>
              <w:contextualSpacing/>
              <w:jc w:val="center"/>
            </w:pPr>
            <w:r w:rsidRPr="00B47F5D">
              <w:t>17</w:t>
            </w:r>
          </w:p>
        </w:tc>
        <w:tc>
          <w:tcPr>
            <w:tcW w:w="732" w:type="dxa"/>
            <w:vAlign w:val="center"/>
          </w:tcPr>
          <w:p w14:paraId="23DB426C" w14:textId="2BDF172E" w:rsidR="00832C70" w:rsidRPr="00B47F5D" w:rsidRDefault="00832C70" w:rsidP="00FD1A34">
            <w:pPr>
              <w:pStyle w:val="PhDCorpo"/>
              <w:tabs>
                <w:tab w:val="clear" w:pos="567"/>
              </w:tabs>
              <w:spacing w:after="0"/>
              <w:contextualSpacing/>
              <w:jc w:val="center"/>
            </w:pPr>
            <w:r w:rsidRPr="00B47F5D">
              <w:t xml:space="preserve">0,80 </w:t>
            </w:r>
            <w:r w:rsidRPr="00B47F5D">
              <w:rPr>
                <w:rFonts w:ascii="Times New Roman" w:hAnsi="Times New Roman"/>
              </w:rPr>
              <w:t>€</w:t>
            </w:r>
          </w:p>
        </w:tc>
        <w:tc>
          <w:tcPr>
            <w:tcW w:w="794" w:type="dxa"/>
            <w:vAlign w:val="center"/>
          </w:tcPr>
          <w:p w14:paraId="2D8FEFBE" w14:textId="6F3D4392" w:rsidR="00832C70" w:rsidRPr="00B47F5D" w:rsidRDefault="00832C70" w:rsidP="00FD1A34">
            <w:pPr>
              <w:pStyle w:val="PhDCorpo"/>
              <w:tabs>
                <w:tab w:val="clear" w:pos="567"/>
              </w:tabs>
              <w:spacing w:after="0"/>
              <w:contextualSpacing/>
              <w:jc w:val="center"/>
            </w:pPr>
            <w:r w:rsidRPr="00B47F5D">
              <w:t xml:space="preserve">13,60 </w:t>
            </w:r>
            <w:r w:rsidRPr="00B47F5D">
              <w:rPr>
                <w:rFonts w:ascii="Times New Roman" w:hAnsi="Times New Roman"/>
              </w:rPr>
              <w:t>€</w:t>
            </w:r>
          </w:p>
        </w:tc>
      </w:tr>
      <w:tr w:rsidR="00832C70" w:rsidRPr="00B47F5D" w14:paraId="5FA3A100"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6D96D0A1" w14:textId="77777777" w:rsidR="00832C70" w:rsidRPr="00B47F5D" w:rsidRDefault="00832C70" w:rsidP="00FD1A34">
            <w:pPr>
              <w:pStyle w:val="PhDCorpo"/>
              <w:spacing w:after="0"/>
              <w:contextualSpacing/>
              <w:jc w:val="center"/>
            </w:pPr>
          </w:p>
        </w:tc>
        <w:tc>
          <w:tcPr>
            <w:tcW w:w="1198" w:type="dxa"/>
            <w:vAlign w:val="center"/>
          </w:tcPr>
          <w:p w14:paraId="0298773B" w14:textId="0A189EF5" w:rsidR="00832C70" w:rsidRPr="00B47F5D" w:rsidRDefault="00832C70" w:rsidP="00FD1A34">
            <w:pPr>
              <w:pStyle w:val="PhDCorpo"/>
              <w:spacing w:after="0"/>
              <w:contextualSpacing/>
              <w:jc w:val="center"/>
            </w:pPr>
            <w:r w:rsidRPr="00B47F5D">
              <w:t>Bloco Terminal 3 Pinos</w:t>
            </w:r>
          </w:p>
        </w:tc>
        <w:tc>
          <w:tcPr>
            <w:tcW w:w="1643" w:type="dxa"/>
            <w:vAlign w:val="center"/>
          </w:tcPr>
          <w:p w14:paraId="2E22BD12" w14:textId="490CF2BC"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0826503A" wp14:editId="0E1CF6A3">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8">
                            <a:extLst>
                              <a:ext uri="{BEBA8EAE-BF5A-486C-A8C5-ECC9F3942E4B}">
                                <a14:imgProps xmlns:a14="http://schemas.microsoft.com/office/drawing/2010/main">
                                  <a14:imgLayer r:embed="rId159">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2541" cy="1202541"/>
                          </a:xfrm>
                          <a:prstGeom prst="rect">
                            <a:avLst/>
                          </a:prstGeom>
                          <a:noFill/>
                          <a:ln>
                            <a:noFill/>
                          </a:ln>
                        </pic:spPr>
                      </pic:pic>
                    </a:graphicData>
                  </a:graphic>
                </wp:inline>
              </w:drawing>
            </w:r>
          </w:p>
        </w:tc>
        <w:tc>
          <w:tcPr>
            <w:tcW w:w="1037" w:type="dxa"/>
            <w:vAlign w:val="center"/>
          </w:tcPr>
          <w:p w14:paraId="05BC1C95" w14:textId="6C0578F4" w:rsidR="00832C70" w:rsidRPr="00B47F5D" w:rsidRDefault="00832C70" w:rsidP="00FD1A34">
            <w:pPr>
              <w:pStyle w:val="PhDCorpo"/>
              <w:spacing w:after="0"/>
              <w:contextualSpacing/>
              <w:jc w:val="center"/>
            </w:pPr>
            <w:r w:rsidRPr="00B47F5D">
              <w:t>Aquário</w:t>
            </w:r>
          </w:p>
        </w:tc>
        <w:tc>
          <w:tcPr>
            <w:tcW w:w="901" w:type="dxa"/>
            <w:vAlign w:val="center"/>
          </w:tcPr>
          <w:p w14:paraId="1CA13DB9" w14:textId="334DC99D" w:rsidR="00832C70" w:rsidRPr="00B47F5D" w:rsidRDefault="00832C70" w:rsidP="00FD1A34">
            <w:pPr>
              <w:pStyle w:val="PhDCorpo"/>
              <w:spacing w:after="0"/>
              <w:contextualSpacing/>
              <w:jc w:val="center"/>
            </w:pPr>
            <w:r w:rsidRPr="00B47F5D">
              <w:t>1</w:t>
            </w:r>
          </w:p>
        </w:tc>
        <w:tc>
          <w:tcPr>
            <w:tcW w:w="732" w:type="dxa"/>
            <w:vAlign w:val="center"/>
          </w:tcPr>
          <w:p w14:paraId="70C9A185" w14:textId="7D87340B" w:rsidR="00832C70" w:rsidRPr="00B47F5D" w:rsidRDefault="00832C70"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c>
          <w:tcPr>
            <w:tcW w:w="794" w:type="dxa"/>
            <w:vAlign w:val="center"/>
          </w:tcPr>
          <w:p w14:paraId="024657D1" w14:textId="7CEC8A1A" w:rsidR="00832C70" w:rsidRPr="00B47F5D" w:rsidRDefault="00832C70"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832C70" w:rsidRPr="00B47F5D" w14:paraId="7671D245" w14:textId="77777777" w:rsidTr="009507BF">
        <w:trPr>
          <w:trHeight w:val="2835"/>
        </w:trPr>
        <w:tc>
          <w:tcPr>
            <w:tcW w:w="680" w:type="dxa"/>
          </w:tcPr>
          <w:p w14:paraId="087AE03C" w14:textId="77777777" w:rsidR="00832C70" w:rsidRPr="00B47F5D" w:rsidRDefault="00832C70" w:rsidP="00FD1A34">
            <w:pPr>
              <w:pStyle w:val="PhDCorpo"/>
              <w:spacing w:after="0"/>
              <w:contextualSpacing/>
              <w:jc w:val="center"/>
            </w:pPr>
          </w:p>
        </w:tc>
        <w:tc>
          <w:tcPr>
            <w:tcW w:w="1198" w:type="dxa"/>
            <w:vAlign w:val="center"/>
          </w:tcPr>
          <w:p w14:paraId="756245FF" w14:textId="4DCE9019" w:rsidR="00832C70" w:rsidRPr="00B47F5D" w:rsidRDefault="00832C70" w:rsidP="00FD1A34">
            <w:pPr>
              <w:pStyle w:val="PhDCorpo"/>
              <w:spacing w:after="0"/>
              <w:contextualSpacing/>
              <w:jc w:val="center"/>
              <w:rPr>
                <w:rFonts w:cs="Helvetica"/>
                <w:color w:val="DCDDDE"/>
              </w:rPr>
            </w:pPr>
            <w:r w:rsidRPr="00B47F5D">
              <w:t xml:space="preserve">Potenciómetro </w:t>
            </w:r>
            <w:r w:rsidRPr="00B47F5D">
              <w:rPr>
                <w:i/>
                <w:iCs/>
              </w:rPr>
              <w:t xml:space="preserve">trimmer </w:t>
            </w:r>
            <w:r w:rsidRPr="00B47F5D">
              <w:t>multivolta</w:t>
            </w:r>
            <w:r w:rsidRPr="00B47F5D">
              <w:rPr>
                <w:rFonts w:cs="Helvetica"/>
                <w:color w:val="DCDDDE"/>
              </w:rPr>
              <w:t xml:space="preserve"> </w:t>
            </w:r>
          </w:p>
        </w:tc>
        <w:tc>
          <w:tcPr>
            <w:tcW w:w="1643" w:type="dxa"/>
            <w:vAlign w:val="center"/>
          </w:tcPr>
          <w:p w14:paraId="56244EA8" w14:textId="06726D81" w:rsidR="00832C70" w:rsidRPr="00B47F5D" w:rsidRDefault="00832C70" w:rsidP="00FD1A34">
            <w:pPr>
              <w:pStyle w:val="PhDCorpo"/>
              <w:spacing w:after="0"/>
              <w:contextualSpacing/>
              <w:jc w:val="center"/>
            </w:pPr>
            <w:r w:rsidRPr="00B47F5D">
              <w:rPr>
                <w:noProof/>
                <w:lang w:eastAsia="pt-PT"/>
              </w:rPr>
              <w:drawing>
                <wp:inline distT="0" distB="0" distL="0" distR="0" wp14:anchorId="2F9BEB69" wp14:editId="54CB0328">
                  <wp:extent cx="831850" cy="1317884"/>
                  <wp:effectExtent l="0" t="0" r="635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37" w:type="dxa"/>
            <w:vAlign w:val="center"/>
          </w:tcPr>
          <w:p w14:paraId="49EA6929" w14:textId="1DD06734" w:rsidR="00832C70" w:rsidRPr="00B47F5D" w:rsidRDefault="00832C70" w:rsidP="00FD1A34">
            <w:pPr>
              <w:pStyle w:val="PhDCorpo"/>
              <w:spacing w:after="0"/>
              <w:contextualSpacing/>
              <w:jc w:val="center"/>
            </w:pPr>
            <w:r w:rsidRPr="00B47F5D">
              <w:t>Aquário</w:t>
            </w:r>
          </w:p>
        </w:tc>
        <w:tc>
          <w:tcPr>
            <w:tcW w:w="901" w:type="dxa"/>
            <w:vAlign w:val="center"/>
          </w:tcPr>
          <w:p w14:paraId="40D11379" w14:textId="4D38C824" w:rsidR="00832C70" w:rsidRPr="00B47F5D" w:rsidRDefault="00832C70" w:rsidP="00FD1A34">
            <w:pPr>
              <w:pStyle w:val="PhDCorpo"/>
              <w:spacing w:after="0"/>
              <w:contextualSpacing/>
              <w:jc w:val="center"/>
            </w:pPr>
            <w:r w:rsidRPr="00B47F5D">
              <w:t>2</w:t>
            </w:r>
          </w:p>
        </w:tc>
        <w:tc>
          <w:tcPr>
            <w:tcW w:w="732" w:type="dxa"/>
            <w:vAlign w:val="center"/>
          </w:tcPr>
          <w:p w14:paraId="2FE4F109" w14:textId="0D4BA002" w:rsidR="00832C70" w:rsidRPr="00B47F5D" w:rsidRDefault="00832C70" w:rsidP="00FD1A34">
            <w:pPr>
              <w:pStyle w:val="PhDCorpo"/>
              <w:tabs>
                <w:tab w:val="clear" w:pos="567"/>
              </w:tabs>
              <w:spacing w:after="0"/>
              <w:contextualSpacing/>
              <w:jc w:val="center"/>
            </w:pPr>
            <w:r w:rsidRPr="00B47F5D">
              <w:t xml:space="preserve">2,20 </w:t>
            </w:r>
            <w:r w:rsidRPr="00B47F5D">
              <w:rPr>
                <w:rFonts w:ascii="Times New Roman" w:hAnsi="Times New Roman"/>
              </w:rPr>
              <w:t>€</w:t>
            </w:r>
          </w:p>
        </w:tc>
        <w:tc>
          <w:tcPr>
            <w:tcW w:w="794" w:type="dxa"/>
            <w:vAlign w:val="center"/>
          </w:tcPr>
          <w:p w14:paraId="7CFFA535" w14:textId="294627B2" w:rsidR="00832C70" w:rsidRPr="00B47F5D" w:rsidRDefault="00832C70" w:rsidP="00FD1A34">
            <w:pPr>
              <w:pStyle w:val="PhDCorpo"/>
              <w:tabs>
                <w:tab w:val="clear" w:pos="567"/>
              </w:tabs>
              <w:spacing w:after="0"/>
              <w:contextualSpacing/>
              <w:jc w:val="center"/>
            </w:pPr>
            <w:r w:rsidRPr="00B47F5D">
              <w:t xml:space="preserve">4,40 </w:t>
            </w:r>
            <w:r w:rsidRPr="00B47F5D">
              <w:rPr>
                <w:rFonts w:ascii="Times New Roman" w:hAnsi="Times New Roman"/>
              </w:rPr>
              <w:t>€</w:t>
            </w:r>
          </w:p>
        </w:tc>
      </w:tr>
      <w:tr w:rsidR="00832C70" w:rsidRPr="00B47F5D" w14:paraId="45C3D85D"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877AEDB" w14:textId="77777777" w:rsidR="00832C70" w:rsidRPr="00B47F5D" w:rsidRDefault="00832C70" w:rsidP="00FD1A34">
            <w:pPr>
              <w:pStyle w:val="PhDCorpo"/>
              <w:spacing w:after="0"/>
              <w:contextualSpacing/>
              <w:jc w:val="center"/>
            </w:pPr>
          </w:p>
        </w:tc>
        <w:tc>
          <w:tcPr>
            <w:tcW w:w="1198" w:type="dxa"/>
            <w:vAlign w:val="center"/>
          </w:tcPr>
          <w:p w14:paraId="565AC9C1" w14:textId="6CF90668" w:rsidR="00832C70" w:rsidRPr="00B47F5D" w:rsidRDefault="00832C70" w:rsidP="00FD1A34">
            <w:pPr>
              <w:pStyle w:val="PhDCorpo"/>
              <w:spacing w:after="0"/>
              <w:contextualSpacing/>
              <w:jc w:val="center"/>
            </w:pPr>
            <w:r w:rsidRPr="00B47F5D">
              <w:t>Resistência</w:t>
            </w:r>
          </w:p>
        </w:tc>
        <w:tc>
          <w:tcPr>
            <w:tcW w:w="1643" w:type="dxa"/>
            <w:vAlign w:val="center"/>
          </w:tcPr>
          <w:p w14:paraId="73FADD3B" w14:textId="47A1B044"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20F3EFD4" wp14:editId="39D5068C">
                  <wp:extent cx="1273126" cy="669545"/>
                  <wp:effectExtent l="0" t="0" r="381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292820" cy="679902"/>
                          </a:xfrm>
                          <a:prstGeom prst="rect">
                            <a:avLst/>
                          </a:prstGeom>
                          <a:noFill/>
                          <a:ln>
                            <a:noFill/>
                          </a:ln>
                        </pic:spPr>
                      </pic:pic>
                    </a:graphicData>
                  </a:graphic>
                </wp:inline>
              </w:drawing>
            </w:r>
          </w:p>
        </w:tc>
        <w:tc>
          <w:tcPr>
            <w:tcW w:w="1037" w:type="dxa"/>
            <w:vAlign w:val="center"/>
          </w:tcPr>
          <w:p w14:paraId="7A0624C1" w14:textId="4892D88F"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58BCF7EC" w14:textId="448ACB41" w:rsidR="00832C70" w:rsidRPr="00B47F5D" w:rsidRDefault="00832C70" w:rsidP="00FD1A34">
            <w:pPr>
              <w:pStyle w:val="PhDCorpo"/>
              <w:spacing w:after="0"/>
              <w:contextualSpacing/>
              <w:jc w:val="center"/>
            </w:pPr>
            <w:r w:rsidRPr="00B47F5D">
              <w:t>34</w:t>
            </w:r>
          </w:p>
        </w:tc>
        <w:tc>
          <w:tcPr>
            <w:tcW w:w="732" w:type="dxa"/>
            <w:vAlign w:val="center"/>
          </w:tcPr>
          <w:p w14:paraId="648003A8" w14:textId="20F8BCF7" w:rsidR="00832C70" w:rsidRPr="00B47F5D" w:rsidRDefault="00832C70" w:rsidP="00FD1A34">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794" w:type="dxa"/>
            <w:vAlign w:val="center"/>
          </w:tcPr>
          <w:p w14:paraId="1E192597" w14:textId="08288DC0" w:rsidR="00832C70" w:rsidRPr="00B47F5D" w:rsidRDefault="00832C70"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r>
      <w:tr w:rsidR="00832C70" w:rsidRPr="00B47F5D" w14:paraId="1BEB0610" w14:textId="77777777" w:rsidTr="009507BF">
        <w:trPr>
          <w:trHeight w:val="2835"/>
        </w:trPr>
        <w:tc>
          <w:tcPr>
            <w:tcW w:w="680" w:type="dxa"/>
          </w:tcPr>
          <w:p w14:paraId="3304B470" w14:textId="77777777" w:rsidR="00832C70" w:rsidRPr="00B47F5D" w:rsidRDefault="00832C70" w:rsidP="00FD1A34">
            <w:pPr>
              <w:pStyle w:val="PhDCorpo"/>
              <w:spacing w:after="0"/>
              <w:contextualSpacing/>
              <w:jc w:val="center"/>
            </w:pPr>
          </w:p>
        </w:tc>
        <w:tc>
          <w:tcPr>
            <w:tcW w:w="1198" w:type="dxa"/>
            <w:vAlign w:val="center"/>
          </w:tcPr>
          <w:p w14:paraId="079C9030" w14:textId="127BD0C4" w:rsidR="00832C70" w:rsidRPr="00B47F5D" w:rsidRDefault="00832C70" w:rsidP="00FD1A34">
            <w:pPr>
              <w:pStyle w:val="PhDCorpo"/>
              <w:spacing w:after="0"/>
              <w:contextualSpacing/>
              <w:jc w:val="center"/>
              <w:rPr>
                <w:rFonts w:cs="Helvetica"/>
                <w:color w:val="DCDDDE"/>
              </w:rPr>
            </w:pPr>
            <w:r w:rsidRPr="00B47F5D">
              <w:t>Condensador Cerâmico</w:t>
            </w:r>
          </w:p>
        </w:tc>
        <w:tc>
          <w:tcPr>
            <w:tcW w:w="1643" w:type="dxa"/>
            <w:vAlign w:val="center"/>
          </w:tcPr>
          <w:p w14:paraId="1C54434D" w14:textId="1A59AFEE" w:rsidR="00832C70" w:rsidRPr="00B47F5D" w:rsidRDefault="00832C70" w:rsidP="00FD1A34">
            <w:pPr>
              <w:pStyle w:val="PhDCorpo"/>
              <w:spacing w:after="0"/>
              <w:contextualSpacing/>
              <w:jc w:val="center"/>
            </w:pPr>
            <w:r w:rsidRPr="00B47F5D">
              <w:rPr>
                <w:noProof/>
                <w:lang w:eastAsia="pt-PT"/>
              </w:rPr>
              <w:drawing>
                <wp:inline distT="0" distB="0" distL="0" distR="0" wp14:anchorId="7DBF071D" wp14:editId="2480D295">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37" w:type="dxa"/>
            <w:vAlign w:val="center"/>
          </w:tcPr>
          <w:p w14:paraId="67A6ADD9" w14:textId="7D1B5918" w:rsidR="00832C70" w:rsidRPr="00B47F5D" w:rsidRDefault="00832C70" w:rsidP="00FD1A34">
            <w:pPr>
              <w:pStyle w:val="PhDCorpo"/>
              <w:spacing w:after="0"/>
              <w:contextualSpacing/>
              <w:jc w:val="center"/>
            </w:pPr>
            <w:r w:rsidRPr="00B47F5D">
              <w:t>Aquário</w:t>
            </w:r>
          </w:p>
        </w:tc>
        <w:tc>
          <w:tcPr>
            <w:tcW w:w="901" w:type="dxa"/>
            <w:vAlign w:val="center"/>
          </w:tcPr>
          <w:p w14:paraId="0068459D" w14:textId="1D35EC0D" w:rsidR="00832C70" w:rsidRPr="00B47F5D" w:rsidRDefault="00832C70" w:rsidP="00FD1A34">
            <w:pPr>
              <w:pStyle w:val="PhDCorpo"/>
              <w:spacing w:after="0"/>
              <w:contextualSpacing/>
              <w:jc w:val="center"/>
            </w:pPr>
            <w:r w:rsidRPr="00B47F5D">
              <w:t>28</w:t>
            </w:r>
          </w:p>
        </w:tc>
        <w:tc>
          <w:tcPr>
            <w:tcW w:w="732" w:type="dxa"/>
            <w:vAlign w:val="center"/>
          </w:tcPr>
          <w:p w14:paraId="3B433B1A" w14:textId="38AD6BCA" w:rsidR="00832C70" w:rsidRPr="00B47F5D" w:rsidRDefault="00832C70" w:rsidP="00FD1A34">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
          <w:p w14:paraId="1D3F2E97" w14:textId="700CFFA5" w:rsidR="00832C70" w:rsidRPr="00B47F5D" w:rsidRDefault="00832C70" w:rsidP="00FD1A34">
            <w:pPr>
              <w:pStyle w:val="PhDCorpo"/>
              <w:tabs>
                <w:tab w:val="clear" w:pos="567"/>
              </w:tabs>
              <w:spacing w:after="0"/>
              <w:contextualSpacing/>
              <w:jc w:val="center"/>
            </w:pPr>
            <w:r w:rsidRPr="00B47F5D">
              <w:t xml:space="preserve">2,80 </w:t>
            </w:r>
            <w:r w:rsidRPr="00B47F5D">
              <w:rPr>
                <w:rFonts w:ascii="Times New Roman" w:hAnsi="Times New Roman"/>
              </w:rPr>
              <w:t>€</w:t>
            </w:r>
          </w:p>
        </w:tc>
      </w:tr>
      <w:tr w:rsidR="00832C70" w:rsidRPr="00B47F5D" w14:paraId="04FD9F2F"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D94C594" w14:textId="77777777" w:rsidR="00832C70" w:rsidRPr="00B47F5D" w:rsidRDefault="00832C70" w:rsidP="00FD1A34">
            <w:pPr>
              <w:pStyle w:val="PhDCorpo"/>
              <w:spacing w:after="0"/>
              <w:contextualSpacing/>
              <w:jc w:val="center"/>
            </w:pPr>
          </w:p>
        </w:tc>
        <w:tc>
          <w:tcPr>
            <w:tcW w:w="1198" w:type="dxa"/>
            <w:vAlign w:val="center"/>
          </w:tcPr>
          <w:p w14:paraId="23F721EF" w14:textId="568B003B" w:rsidR="00832C70" w:rsidRPr="00B47F5D" w:rsidRDefault="00832C70" w:rsidP="00FD1A34">
            <w:pPr>
              <w:pStyle w:val="PhDCorpo"/>
              <w:spacing w:after="0"/>
              <w:contextualSpacing/>
              <w:jc w:val="center"/>
            </w:pPr>
            <w:r w:rsidRPr="00B47F5D">
              <w:t>Condensador eletrolítico</w:t>
            </w:r>
          </w:p>
        </w:tc>
        <w:tc>
          <w:tcPr>
            <w:tcW w:w="1643" w:type="dxa"/>
            <w:vAlign w:val="center"/>
          </w:tcPr>
          <w:p w14:paraId="5ADD814C" w14:textId="7A015CA8"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347AF1E5" wp14:editId="2710A926">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37" w:type="dxa"/>
            <w:vAlign w:val="center"/>
          </w:tcPr>
          <w:p w14:paraId="7EB638A4" w14:textId="02CF3BD0" w:rsidR="00832C70" w:rsidRPr="00B47F5D" w:rsidRDefault="00832C70" w:rsidP="00FD1A34">
            <w:pPr>
              <w:pStyle w:val="PhDCorpo"/>
              <w:spacing w:after="0"/>
              <w:contextualSpacing/>
              <w:jc w:val="center"/>
            </w:pPr>
            <w:r w:rsidRPr="00B47F5D">
              <w:t>Aquário</w:t>
            </w:r>
          </w:p>
        </w:tc>
        <w:tc>
          <w:tcPr>
            <w:tcW w:w="901" w:type="dxa"/>
            <w:vAlign w:val="center"/>
          </w:tcPr>
          <w:p w14:paraId="2FA7EB55" w14:textId="3BAC38C1" w:rsidR="00832C70" w:rsidRPr="00B47F5D" w:rsidRDefault="00832C70" w:rsidP="00FD1A34">
            <w:pPr>
              <w:pStyle w:val="PhDCorpo"/>
              <w:spacing w:after="0"/>
              <w:contextualSpacing/>
              <w:jc w:val="center"/>
              <w:rPr>
                <w:highlight w:val="yellow"/>
              </w:rPr>
            </w:pPr>
            <w:r w:rsidRPr="00B47F5D">
              <w:t>4</w:t>
            </w:r>
          </w:p>
        </w:tc>
        <w:tc>
          <w:tcPr>
            <w:tcW w:w="732" w:type="dxa"/>
            <w:vAlign w:val="center"/>
          </w:tcPr>
          <w:p w14:paraId="57FBEA2E" w14:textId="67636F9A" w:rsidR="00832C70" w:rsidRPr="00B47F5D" w:rsidRDefault="00832C70" w:rsidP="00FD1A34">
            <w:pPr>
              <w:pStyle w:val="PhDCorpo"/>
              <w:tabs>
                <w:tab w:val="clear" w:pos="567"/>
              </w:tabs>
              <w:spacing w:after="0"/>
              <w:contextualSpacing/>
              <w:jc w:val="center"/>
            </w:pPr>
            <w:r w:rsidRPr="00B47F5D">
              <w:t xml:space="preserve">0,25 </w:t>
            </w:r>
            <w:r w:rsidRPr="00B47F5D">
              <w:rPr>
                <w:rFonts w:ascii="Times New Roman" w:hAnsi="Times New Roman"/>
              </w:rPr>
              <w:t>€</w:t>
            </w:r>
          </w:p>
        </w:tc>
        <w:tc>
          <w:tcPr>
            <w:tcW w:w="794" w:type="dxa"/>
            <w:vAlign w:val="center"/>
          </w:tcPr>
          <w:p w14:paraId="7653B96E" w14:textId="1641412F" w:rsidR="00832C70" w:rsidRPr="00B47F5D" w:rsidRDefault="00832C70"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832C70" w:rsidRPr="00B47F5D" w14:paraId="1737F85A" w14:textId="77777777" w:rsidTr="009507BF">
        <w:trPr>
          <w:trHeight w:val="2835"/>
        </w:trPr>
        <w:tc>
          <w:tcPr>
            <w:tcW w:w="680" w:type="dxa"/>
          </w:tcPr>
          <w:p w14:paraId="44388334" w14:textId="77777777" w:rsidR="00832C70" w:rsidRPr="00B47F5D" w:rsidRDefault="00832C70" w:rsidP="00FD1A34">
            <w:pPr>
              <w:pStyle w:val="PhDCorpo"/>
              <w:spacing w:after="0"/>
              <w:contextualSpacing/>
              <w:jc w:val="center"/>
            </w:pPr>
          </w:p>
        </w:tc>
        <w:tc>
          <w:tcPr>
            <w:tcW w:w="1198" w:type="dxa"/>
            <w:vAlign w:val="center"/>
          </w:tcPr>
          <w:p w14:paraId="7DC35775" w14:textId="3F6C990E" w:rsidR="00832C70" w:rsidRPr="00B47F5D" w:rsidRDefault="00832C70" w:rsidP="00FD1A34">
            <w:pPr>
              <w:pStyle w:val="PhDCorpo"/>
              <w:spacing w:after="0"/>
              <w:contextualSpacing/>
              <w:jc w:val="center"/>
            </w:pPr>
            <w:r w:rsidRPr="00B47F5D">
              <w:t>Botão de pressão</w:t>
            </w:r>
          </w:p>
        </w:tc>
        <w:tc>
          <w:tcPr>
            <w:tcW w:w="1643" w:type="dxa"/>
            <w:vAlign w:val="center"/>
          </w:tcPr>
          <w:p w14:paraId="49FF2248" w14:textId="74E4110A"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0AD2A8D0" wp14:editId="448CBA9B">
                  <wp:extent cx="891340" cy="949306"/>
                  <wp:effectExtent l="0" t="0" r="0" b="381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7"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5BD30AE2" w14:textId="278B829E" w:rsidR="00832C70" w:rsidRPr="00B47F5D" w:rsidRDefault="00832C70" w:rsidP="00FD1A34">
            <w:pPr>
              <w:pStyle w:val="PhDCorpo"/>
              <w:spacing w:after="0"/>
              <w:contextualSpacing/>
              <w:jc w:val="center"/>
            </w:pPr>
            <w:r w:rsidRPr="00B47F5D">
              <w:rPr>
                <w:lang w:val="en-GB"/>
              </w:rPr>
              <w:t>Bot'n Roll</w:t>
            </w:r>
          </w:p>
        </w:tc>
        <w:tc>
          <w:tcPr>
            <w:tcW w:w="901" w:type="dxa"/>
            <w:vAlign w:val="center"/>
          </w:tcPr>
          <w:p w14:paraId="4A555B10" w14:textId="55F6F7A5" w:rsidR="00832C70" w:rsidRPr="00B47F5D" w:rsidRDefault="00832C70" w:rsidP="00FD1A34">
            <w:pPr>
              <w:pStyle w:val="PhDCorpo"/>
              <w:spacing w:after="0"/>
              <w:contextualSpacing/>
              <w:jc w:val="center"/>
              <w:rPr>
                <w:highlight w:val="yellow"/>
              </w:rPr>
            </w:pPr>
            <w:r w:rsidRPr="00B47F5D">
              <w:t>2</w:t>
            </w:r>
          </w:p>
        </w:tc>
        <w:tc>
          <w:tcPr>
            <w:tcW w:w="732" w:type="dxa"/>
            <w:vAlign w:val="center"/>
          </w:tcPr>
          <w:p w14:paraId="47936248" w14:textId="18BAB0C1" w:rsidR="00832C70" w:rsidRPr="00B47F5D" w:rsidRDefault="00832C70" w:rsidP="00FD1A34">
            <w:pPr>
              <w:pStyle w:val="PhDCorpo"/>
              <w:tabs>
                <w:tab w:val="clear" w:pos="567"/>
              </w:tabs>
              <w:spacing w:after="0"/>
              <w:contextualSpacing/>
              <w:jc w:val="center"/>
            </w:pPr>
            <w:r w:rsidRPr="00B47F5D">
              <w:t xml:space="preserve">0,15 </w:t>
            </w:r>
            <w:r w:rsidRPr="00B47F5D">
              <w:rPr>
                <w:rFonts w:ascii="Times New Roman" w:hAnsi="Times New Roman"/>
              </w:rPr>
              <w:t>€</w:t>
            </w:r>
          </w:p>
        </w:tc>
        <w:tc>
          <w:tcPr>
            <w:tcW w:w="794" w:type="dxa"/>
            <w:vAlign w:val="center"/>
          </w:tcPr>
          <w:p w14:paraId="7C2E4C74" w14:textId="710944FC" w:rsidR="00832C70" w:rsidRPr="00B47F5D" w:rsidRDefault="00832C70" w:rsidP="00FD1A34">
            <w:pPr>
              <w:pStyle w:val="PhDCorpo"/>
              <w:tabs>
                <w:tab w:val="clear" w:pos="567"/>
              </w:tabs>
              <w:spacing w:after="0"/>
              <w:contextualSpacing/>
              <w:jc w:val="center"/>
            </w:pPr>
            <w:r w:rsidRPr="00B47F5D">
              <w:t xml:space="preserve">0,30 </w:t>
            </w:r>
            <w:r w:rsidRPr="00B47F5D">
              <w:rPr>
                <w:rFonts w:ascii="Times New Roman" w:hAnsi="Times New Roman"/>
              </w:rPr>
              <w:t>€</w:t>
            </w:r>
          </w:p>
        </w:tc>
      </w:tr>
      <w:tr w:rsidR="00832C70" w:rsidRPr="00B47F5D" w14:paraId="3CC7E49F"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0A102FD9" w14:textId="77777777" w:rsidR="00832C70" w:rsidRPr="00B47F5D" w:rsidRDefault="00832C70" w:rsidP="00FC3EC0">
            <w:pPr>
              <w:pStyle w:val="PhDCorpo"/>
              <w:spacing w:after="0"/>
              <w:contextualSpacing/>
              <w:jc w:val="center"/>
            </w:pPr>
          </w:p>
        </w:tc>
        <w:tc>
          <w:tcPr>
            <w:tcW w:w="1198" w:type="dxa"/>
            <w:vAlign w:val="center"/>
          </w:tcPr>
          <w:p w14:paraId="7C426EA3" w14:textId="470E48EB" w:rsidR="00832C70" w:rsidRPr="00B47F5D" w:rsidRDefault="00832C70" w:rsidP="00FC3EC0">
            <w:pPr>
              <w:pStyle w:val="PhDCorpo"/>
              <w:spacing w:after="0"/>
              <w:contextualSpacing/>
              <w:jc w:val="center"/>
            </w:pPr>
            <w:r w:rsidRPr="00B47F5D">
              <w:t>Botão de painel</w:t>
            </w:r>
          </w:p>
        </w:tc>
        <w:tc>
          <w:tcPr>
            <w:tcW w:w="1643" w:type="dxa"/>
            <w:vAlign w:val="center"/>
          </w:tcPr>
          <w:p w14:paraId="1B9B6345" w14:textId="58386C06"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27182B71" wp14:editId="2F3844E4">
                  <wp:extent cx="1356995" cy="13569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72716" cy="1372716"/>
                          </a:xfrm>
                          <a:prstGeom prst="rect">
                            <a:avLst/>
                          </a:prstGeom>
                          <a:noFill/>
                          <a:ln>
                            <a:noFill/>
                          </a:ln>
                        </pic:spPr>
                      </pic:pic>
                    </a:graphicData>
                  </a:graphic>
                </wp:inline>
              </w:drawing>
            </w:r>
          </w:p>
        </w:tc>
        <w:tc>
          <w:tcPr>
            <w:tcW w:w="1037" w:type="dxa"/>
            <w:vAlign w:val="center"/>
          </w:tcPr>
          <w:p w14:paraId="333C11E1" w14:textId="0190B071" w:rsidR="00832C70" w:rsidRPr="00B47F5D" w:rsidRDefault="00832C70" w:rsidP="00FC3EC0">
            <w:pPr>
              <w:pStyle w:val="PhDCorpo"/>
              <w:spacing w:after="0"/>
              <w:contextualSpacing/>
              <w:jc w:val="center"/>
              <w:rPr>
                <w:lang w:val="en-GB"/>
              </w:rPr>
            </w:pPr>
            <w:r w:rsidRPr="00B47F5D">
              <w:rPr>
                <w:lang w:val="en-GB"/>
              </w:rPr>
              <w:t>Bot'n Roll</w:t>
            </w:r>
          </w:p>
        </w:tc>
        <w:tc>
          <w:tcPr>
            <w:tcW w:w="901" w:type="dxa"/>
            <w:vAlign w:val="center"/>
          </w:tcPr>
          <w:p w14:paraId="2286A6FA" w14:textId="7E874CAE" w:rsidR="00832C70" w:rsidRPr="00B47F5D" w:rsidRDefault="00832C70" w:rsidP="00FC3EC0">
            <w:pPr>
              <w:pStyle w:val="PhDCorpo"/>
              <w:spacing w:after="0"/>
              <w:contextualSpacing/>
              <w:jc w:val="center"/>
              <w:rPr>
                <w:highlight w:val="yellow"/>
              </w:rPr>
            </w:pPr>
            <w:r w:rsidRPr="00B47F5D">
              <w:t>1</w:t>
            </w:r>
          </w:p>
        </w:tc>
        <w:tc>
          <w:tcPr>
            <w:tcW w:w="732" w:type="dxa"/>
            <w:vAlign w:val="center"/>
          </w:tcPr>
          <w:p w14:paraId="22C08E2D" w14:textId="6E974638" w:rsidR="00832C70" w:rsidRPr="00B47F5D" w:rsidRDefault="00832C70" w:rsidP="00FC3EC0">
            <w:pPr>
              <w:pStyle w:val="PhDCorpo"/>
              <w:tabs>
                <w:tab w:val="clear" w:pos="567"/>
              </w:tabs>
              <w:spacing w:after="0"/>
              <w:contextualSpacing/>
              <w:jc w:val="center"/>
            </w:pPr>
            <w:r w:rsidRPr="00B47F5D">
              <w:t xml:space="preserve">0,60 </w:t>
            </w:r>
            <w:r w:rsidRPr="00B47F5D">
              <w:rPr>
                <w:rFonts w:ascii="Times New Roman" w:hAnsi="Times New Roman"/>
              </w:rPr>
              <w:t>€</w:t>
            </w:r>
          </w:p>
        </w:tc>
        <w:tc>
          <w:tcPr>
            <w:tcW w:w="794" w:type="dxa"/>
            <w:vAlign w:val="center"/>
          </w:tcPr>
          <w:p w14:paraId="501B2784" w14:textId="76A72900" w:rsidR="00832C70" w:rsidRPr="00B47F5D" w:rsidRDefault="00832C70" w:rsidP="00FC3EC0">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832C70" w:rsidRPr="00B47F5D" w14:paraId="38F2A08E" w14:textId="77777777" w:rsidTr="009507BF">
        <w:trPr>
          <w:trHeight w:val="2835"/>
        </w:trPr>
        <w:tc>
          <w:tcPr>
            <w:tcW w:w="680" w:type="dxa"/>
          </w:tcPr>
          <w:p w14:paraId="1BB6A1F1" w14:textId="77777777" w:rsidR="00832C70" w:rsidRPr="00B47F5D" w:rsidRDefault="00832C70" w:rsidP="00FC3EC0">
            <w:pPr>
              <w:pStyle w:val="PhDCorpo"/>
              <w:spacing w:after="0"/>
              <w:contextualSpacing/>
              <w:jc w:val="center"/>
            </w:pPr>
          </w:p>
        </w:tc>
        <w:tc>
          <w:tcPr>
            <w:tcW w:w="1198" w:type="dxa"/>
            <w:vAlign w:val="center"/>
          </w:tcPr>
          <w:p w14:paraId="21811824" w14:textId="2A084E75" w:rsidR="00832C70" w:rsidRPr="00B47F5D" w:rsidRDefault="00832C70" w:rsidP="00FC3EC0">
            <w:pPr>
              <w:pStyle w:val="PhDCorpo"/>
              <w:spacing w:after="0"/>
              <w:contextualSpacing/>
              <w:jc w:val="center"/>
            </w:pPr>
            <w:r w:rsidRPr="00B47F5D">
              <w:t>Bloco terminal 12 conetores</w:t>
            </w:r>
          </w:p>
        </w:tc>
        <w:tc>
          <w:tcPr>
            <w:tcW w:w="1643" w:type="dxa"/>
            <w:vAlign w:val="center"/>
          </w:tcPr>
          <w:p w14:paraId="7087F1F8" w14:textId="4F726BBA"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739B9077" wp14:editId="447340E3">
                  <wp:extent cx="1230924" cy="1230924"/>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7531" cy="1237531"/>
                          </a:xfrm>
                          <a:prstGeom prst="rect">
                            <a:avLst/>
                          </a:prstGeom>
                          <a:noFill/>
                          <a:ln>
                            <a:noFill/>
                          </a:ln>
                        </pic:spPr>
                      </pic:pic>
                    </a:graphicData>
                  </a:graphic>
                </wp:inline>
              </w:drawing>
            </w:r>
          </w:p>
        </w:tc>
        <w:tc>
          <w:tcPr>
            <w:tcW w:w="1037" w:type="dxa"/>
            <w:vAlign w:val="center"/>
          </w:tcPr>
          <w:p w14:paraId="2A5AAF95" w14:textId="4D3AA206" w:rsidR="00832C70" w:rsidRPr="00B47F5D" w:rsidRDefault="00832C70" w:rsidP="00FC3EC0">
            <w:pPr>
              <w:pStyle w:val="PhDCorpo"/>
              <w:spacing w:after="0"/>
              <w:contextualSpacing/>
              <w:jc w:val="center"/>
              <w:rPr>
                <w:lang w:val="en-GB"/>
              </w:rPr>
            </w:pPr>
            <w:r w:rsidRPr="00B47F5D">
              <w:rPr>
                <w:lang w:val="en-GB"/>
              </w:rPr>
              <w:t>Gmlux</w:t>
            </w:r>
          </w:p>
        </w:tc>
        <w:tc>
          <w:tcPr>
            <w:tcW w:w="901" w:type="dxa"/>
            <w:vAlign w:val="center"/>
          </w:tcPr>
          <w:p w14:paraId="740E9D99" w14:textId="03355A81" w:rsidR="00832C70" w:rsidRPr="00B47F5D" w:rsidRDefault="00832C70" w:rsidP="00FC3EC0">
            <w:pPr>
              <w:pStyle w:val="PhDCorpo"/>
              <w:spacing w:after="0"/>
              <w:contextualSpacing/>
              <w:jc w:val="center"/>
              <w:rPr>
                <w:highlight w:val="yellow"/>
              </w:rPr>
            </w:pPr>
            <w:r w:rsidRPr="00B47F5D">
              <w:t>3</w:t>
            </w:r>
          </w:p>
        </w:tc>
        <w:tc>
          <w:tcPr>
            <w:tcW w:w="732" w:type="dxa"/>
            <w:vAlign w:val="center"/>
          </w:tcPr>
          <w:p w14:paraId="6FC0F8CE" w14:textId="58E7CCEA" w:rsidR="00832C70" w:rsidRPr="00B47F5D" w:rsidRDefault="00832C70" w:rsidP="00FC3EC0">
            <w:pPr>
              <w:pStyle w:val="PhDCorpo"/>
              <w:tabs>
                <w:tab w:val="clear" w:pos="567"/>
              </w:tabs>
              <w:spacing w:after="0"/>
              <w:contextualSpacing/>
              <w:jc w:val="center"/>
            </w:pPr>
            <w:r w:rsidRPr="00B47F5D">
              <w:t xml:space="preserve">0,40 </w:t>
            </w:r>
            <w:r w:rsidRPr="00B47F5D">
              <w:rPr>
                <w:rFonts w:ascii="Times New Roman" w:hAnsi="Times New Roman"/>
              </w:rPr>
              <w:t>€</w:t>
            </w:r>
          </w:p>
        </w:tc>
        <w:tc>
          <w:tcPr>
            <w:tcW w:w="794" w:type="dxa"/>
            <w:vAlign w:val="center"/>
          </w:tcPr>
          <w:p w14:paraId="5915EB59" w14:textId="65C1700A" w:rsidR="00832C70" w:rsidRPr="00B47F5D" w:rsidRDefault="00832C70" w:rsidP="00FC3EC0">
            <w:pPr>
              <w:pStyle w:val="PhDCorpo"/>
              <w:tabs>
                <w:tab w:val="clear" w:pos="567"/>
              </w:tabs>
              <w:spacing w:after="0"/>
              <w:contextualSpacing/>
              <w:jc w:val="center"/>
            </w:pPr>
            <w:r w:rsidRPr="00B47F5D">
              <w:t xml:space="preserve">1,20 </w:t>
            </w:r>
            <w:r w:rsidRPr="00B47F5D">
              <w:rPr>
                <w:rFonts w:ascii="Times New Roman" w:hAnsi="Times New Roman"/>
              </w:rPr>
              <w:t>€</w:t>
            </w:r>
          </w:p>
        </w:tc>
      </w:tr>
      <w:tr w:rsidR="00832C70" w:rsidRPr="00B47F5D" w14:paraId="0A0F205E"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73CE94A8" w14:textId="77777777" w:rsidR="00832C70" w:rsidRPr="00B47F5D" w:rsidRDefault="00832C70" w:rsidP="00FC3EC0">
            <w:pPr>
              <w:pStyle w:val="PhDCorpo"/>
              <w:spacing w:after="0"/>
              <w:contextualSpacing/>
              <w:jc w:val="center"/>
            </w:pPr>
          </w:p>
        </w:tc>
        <w:tc>
          <w:tcPr>
            <w:tcW w:w="1198" w:type="dxa"/>
            <w:vAlign w:val="center"/>
          </w:tcPr>
          <w:p w14:paraId="09F10264" w14:textId="486F604F" w:rsidR="00832C70" w:rsidRPr="00B47F5D" w:rsidRDefault="00832C70" w:rsidP="00FC3EC0">
            <w:pPr>
              <w:pStyle w:val="PhDCorpo"/>
              <w:spacing w:after="0"/>
              <w:contextualSpacing/>
              <w:jc w:val="center"/>
            </w:pPr>
            <w:r w:rsidRPr="00B47F5D">
              <w:t>Alumínio 2 mm</w:t>
            </w:r>
          </w:p>
        </w:tc>
        <w:tc>
          <w:tcPr>
            <w:tcW w:w="1643" w:type="dxa"/>
            <w:vAlign w:val="center"/>
          </w:tcPr>
          <w:p w14:paraId="7DF57976" w14:textId="3B4B0DAD"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2F9EF2E7" wp14:editId="36224CB1">
                  <wp:extent cx="1399735" cy="933278"/>
                  <wp:effectExtent l="0" t="0" r="0" b="635"/>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31919" cy="954737"/>
                          </a:xfrm>
                          <a:prstGeom prst="rect">
                            <a:avLst/>
                          </a:prstGeom>
                          <a:noFill/>
                          <a:ln>
                            <a:noFill/>
                          </a:ln>
                        </pic:spPr>
                      </pic:pic>
                    </a:graphicData>
                  </a:graphic>
                </wp:inline>
              </w:drawing>
            </w:r>
          </w:p>
        </w:tc>
        <w:tc>
          <w:tcPr>
            <w:tcW w:w="1037" w:type="dxa"/>
            <w:vAlign w:val="center"/>
          </w:tcPr>
          <w:p w14:paraId="4D419A7A" w14:textId="5CE4E37D" w:rsidR="00832C70" w:rsidRPr="00B47F5D" w:rsidRDefault="00832C70" w:rsidP="00FC3EC0">
            <w:pPr>
              <w:pStyle w:val="PhDCorpo"/>
              <w:spacing w:after="0"/>
              <w:contextualSpacing/>
              <w:jc w:val="center"/>
              <w:rPr>
                <w:b/>
                <w:bCs/>
                <w:lang w:val="en-GB"/>
              </w:rPr>
            </w:pPr>
            <w:r w:rsidRPr="00B47F5D">
              <w:rPr>
                <w:b/>
                <w:bCs/>
                <w:lang w:val="en-GB"/>
              </w:rPr>
              <w:t>-</w:t>
            </w:r>
          </w:p>
        </w:tc>
        <w:tc>
          <w:tcPr>
            <w:tcW w:w="901" w:type="dxa"/>
            <w:vAlign w:val="center"/>
          </w:tcPr>
          <w:p w14:paraId="68D028D6" w14:textId="7EF4FA66" w:rsidR="00832C70" w:rsidRPr="00B47F5D" w:rsidRDefault="00832C70" w:rsidP="00FC3EC0">
            <w:pPr>
              <w:pStyle w:val="PhDCorpo"/>
              <w:spacing w:after="0"/>
              <w:contextualSpacing/>
              <w:jc w:val="center"/>
              <w:rPr>
                <w:b/>
                <w:bCs/>
                <w:highlight w:val="yellow"/>
              </w:rPr>
            </w:pPr>
            <w:r w:rsidRPr="00B47F5D">
              <w:rPr>
                <w:b/>
                <w:bCs/>
              </w:rPr>
              <w:t>-</w:t>
            </w:r>
          </w:p>
        </w:tc>
        <w:tc>
          <w:tcPr>
            <w:tcW w:w="732" w:type="dxa"/>
            <w:vAlign w:val="center"/>
          </w:tcPr>
          <w:p w14:paraId="14BB96E0" w14:textId="6E23031C" w:rsidR="00832C70" w:rsidRPr="00B47F5D" w:rsidRDefault="00832C70" w:rsidP="00FC3EC0">
            <w:pPr>
              <w:pStyle w:val="PhDCorpo"/>
              <w:tabs>
                <w:tab w:val="clear" w:pos="567"/>
              </w:tabs>
              <w:spacing w:after="0"/>
              <w:contextualSpacing/>
              <w:jc w:val="center"/>
              <w:rPr>
                <w:b/>
                <w:bCs/>
              </w:rPr>
            </w:pPr>
            <w:r w:rsidRPr="00B47F5D">
              <w:rPr>
                <w:b/>
                <w:bCs/>
              </w:rPr>
              <w:t>-</w:t>
            </w:r>
          </w:p>
        </w:tc>
        <w:tc>
          <w:tcPr>
            <w:tcW w:w="794" w:type="dxa"/>
            <w:vAlign w:val="center"/>
          </w:tcPr>
          <w:p w14:paraId="7B97CFE3" w14:textId="42323AD4" w:rsidR="00832C70" w:rsidRPr="00B47F5D" w:rsidRDefault="00832C70" w:rsidP="00FC3EC0">
            <w:pPr>
              <w:pStyle w:val="PhDCorpo"/>
              <w:tabs>
                <w:tab w:val="clear" w:pos="567"/>
              </w:tabs>
              <w:spacing w:after="0"/>
              <w:contextualSpacing/>
              <w:jc w:val="center"/>
            </w:pPr>
            <w:r w:rsidRPr="00B47F5D">
              <w:t xml:space="preserve">35,00 </w:t>
            </w:r>
            <w:r w:rsidRPr="00B47F5D">
              <w:rPr>
                <w:rFonts w:ascii="Times New Roman" w:hAnsi="Times New Roman"/>
              </w:rPr>
              <w:t>€</w:t>
            </w:r>
          </w:p>
        </w:tc>
      </w:tr>
      <w:tr w:rsidR="00832C70" w:rsidRPr="00B47F5D" w14:paraId="784F3373" w14:textId="77777777" w:rsidTr="009507BF">
        <w:trPr>
          <w:trHeight w:val="2835"/>
        </w:trPr>
        <w:tc>
          <w:tcPr>
            <w:tcW w:w="680" w:type="dxa"/>
          </w:tcPr>
          <w:p w14:paraId="7DD0AB49" w14:textId="77777777" w:rsidR="00832C70" w:rsidRPr="00B47F5D" w:rsidRDefault="00832C70" w:rsidP="00FC3EC0">
            <w:pPr>
              <w:pStyle w:val="PhDCorpo"/>
              <w:spacing w:after="0"/>
              <w:contextualSpacing/>
              <w:jc w:val="center"/>
            </w:pPr>
          </w:p>
        </w:tc>
        <w:tc>
          <w:tcPr>
            <w:tcW w:w="1198" w:type="dxa"/>
            <w:vAlign w:val="center"/>
          </w:tcPr>
          <w:p w14:paraId="1D34C6BC" w14:textId="5729E8B1" w:rsidR="00832C70" w:rsidRPr="00B47F5D" w:rsidRDefault="00832C70" w:rsidP="00FC3EC0">
            <w:pPr>
              <w:pStyle w:val="PhDCorpo"/>
              <w:spacing w:after="0"/>
              <w:contextualSpacing/>
              <w:jc w:val="center"/>
            </w:pPr>
            <w:r w:rsidRPr="00B47F5D">
              <w:t>Placa madeira</w:t>
            </w:r>
          </w:p>
        </w:tc>
        <w:tc>
          <w:tcPr>
            <w:tcW w:w="1643" w:type="dxa"/>
            <w:vAlign w:val="center"/>
          </w:tcPr>
          <w:p w14:paraId="0CB8EDB2" w14:textId="1B0A944F"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552D0C96" wp14:editId="71E98052">
                  <wp:extent cx="1377950" cy="1377950"/>
                  <wp:effectExtent l="0" t="0" r="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inline>
              </w:drawing>
            </w:r>
          </w:p>
        </w:tc>
        <w:tc>
          <w:tcPr>
            <w:tcW w:w="1037" w:type="dxa"/>
            <w:vAlign w:val="center"/>
          </w:tcPr>
          <w:p w14:paraId="2D837F83" w14:textId="25ECAD85" w:rsidR="00832C70" w:rsidRPr="00B47F5D" w:rsidRDefault="00832C70" w:rsidP="00FC3EC0">
            <w:pPr>
              <w:pStyle w:val="PhDCorpo"/>
              <w:spacing w:after="0"/>
              <w:contextualSpacing/>
              <w:jc w:val="center"/>
              <w:rPr>
                <w:b/>
                <w:bCs/>
                <w:lang w:val="en-GB"/>
              </w:rPr>
            </w:pPr>
            <w:r w:rsidRPr="00B47F5D">
              <w:rPr>
                <w:b/>
                <w:bCs/>
                <w:lang w:val="en-GB"/>
              </w:rPr>
              <w:t>-</w:t>
            </w:r>
          </w:p>
        </w:tc>
        <w:tc>
          <w:tcPr>
            <w:tcW w:w="901" w:type="dxa"/>
            <w:vAlign w:val="center"/>
          </w:tcPr>
          <w:p w14:paraId="28BF80C2" w14:textId="03C9982B" w:rsidR="00832C70" w:rsidRPr="00B47F5D" w:rsidRDefault="00832C70" w:rsidP="00FC3EC0">
            <w:pPr>
              <w:pStyle w:val="PhDCorpo"/>
              <w:spacing w:after="0"/>
              <w:contextualSpacing/>
              <w:jc w:val="center"/>
            </w:pPr>
            <w:r w:rsidRPr="00B47F5D">
              <w:t>1</w:t>
            </w:r>
          </w:p>
        </w:tc>
        <w:tc>
          <w:tcPr>
            <w:tcW w:w="732" w:type="dxa"/>
            <w:vAlign w:val="center"/>
          </w:tcPr>
          <w:p w14:paraId="55BB66D8" w14:textId="1737090D" w:rsidR="00832C70" w:rsidRPr="00B47F5D" w:rsidRDefault="00832C70" w:rsidP="00FC3EC0">
            <w:pPr>
              <w:pStyle w:val="PhDCorpo"/>
              <w:tabs>
                <w:tab w:val="clear" w:pos="567"/>
              </w:tabs>
              <w:spacing w:after="0"/>
              <w:contextualSpacing/>
              <w:jc w:val="center"/>
              <w:rPr>
                <w:b/>
                <w:bCs/>
              </w:rPr>
            </w:pPr>
            <w:r w:rsidRPr="00B47F5D">
              <w:rPr>
                <w:b/>
                <w:bCs/>
              </w:rPr>
              <w:t>-</w:t>
            </w:r>
          </w:p>
        </w:tc>
        <w:tc>
          <w:tcPr>
            <w:tcW w:w="794" w:type="dxa"/>
            <w:vAlign w:val="center"/>
          </w:tcPr>
          <w:p w14:paraId="11655A8B" w14:textId="63EF5DD8" w:rsidR="00832C70" w:rsidRPr="00B47F5D" w:rsidRDefault="00832C70" w:rsidP="00FC3EC0">
            <w:pPr>
              <w:pStyle w:val="PhDCorpo"/>
              <w:tabs>
                <w:tab w:val="clear" w:pos="567"/>
              </w:tabs>
              <w:spacing w:after="0"/>
              <w:contextualSpacing/>
              <w:jc w:val="center"/>
            </w:pPr>
            <w:r w:rsidRPr="00B47F5D">
              <w:t xml:space="preserve">5,00 </w:t>
            </w:r>
            <w:r w:rsidRPr="00B47F5D">
              <w:rPr>
                <w:rFonts w:ascii="Times New Roman" w:hAnsi="Times New Roman"/>
              </w:rPr>
              <w:t>€</w:t>
            </w:r>
          </w:p>
        </w:tc>
      </w:tr>
      <w:tr w:rsidR="00832C70" w:rsidRPr="00B47F5D" w14:paraId="223235CE"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6934848C" w14:textId="77777777" w:rsidR="00832C70" w:rsidRPr="00B47F5D" w:rsidRDefault="00832C70" w:rsidP="00FC3EC0">
            <w:pPr>
              <w:pStyle w:val="PhDCorpo"/>
              <w:spacing w:after="0"/>
              <w:contextualSpacing/>
              <w:jc w:val="center"/>
            </w:pPr>
          </w:p>
        </w:tc>
        <w:tc>
          <w:tcPr>
            <w:tcW w:w="1198" w:type="dxa"/>
            <w:vAlign w:val="center"/>
          </w:tcPr>
          <w:p w14:paraId="434BA356" w14:textId="4947F951" w:rsidR="00832C70" w:rsidRPr="00B47F5D" w:rsidRDefault="00832C70" w:rsidP="00FC3EC0">
            <w:pPr>
              <w:pStyle w:val="PhDCorpo"/>
              <w:spacing w:after="0"/>
              <w:contextualSpacing/>
              <w:jc w:val="center"/>
            </w:pPr>
            <w:r w:rsidRPr="00B47F5D">
              <w:t>Placa de acrílico policarbonato</w:t>
            </w:r>
          </w:p>
        </w:tc>
        <w:tc>
          <w:tcPr>
            <w:tcW w:w="1643" w:type="dxa"/>
            <w:vAlign w:val="center"/>
          </w:tcPr>
          <w:p w14:paraId="47C5EC97" w14:textId="6B82E083"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
          <w:p w14:paraId="0F12283D" w14:textId="2392A336" w:rsidR="00832C70" w:rsidRPr="00B47F5D" w:rsidRDefault="00832C70" w:rsidP="00FC3EC0">
            <w:pPr>
              <w:pStyle w:val="PhDCorpo"/>
              <w:spacing w:after="0"/>
              <w:contextualSpacing/>
              <w:jc w:val="center"/>
              <w:rPr>
                <w:b/>
                <w:bCs/>
                <w:lang w:val="en-GB"/>
              </w:rPr>
            </w:pPr>
            <w:r w:rsidRPr="00B47F5D">
              <w:rPr>
                <w:b/>
                <w:bCs/>
                <w:lang w:val="en-GB"/>
              </w:rPr>
              <w:t>-</w:t>
            </w:r>
          </w:p>
        </w:tc>
        <w:tc>
          <w:tcPr>
            <w:tcW w:w="901" w:type="dxa"/>
            <w:vAlign w:val="center"/>
          </w:tcPr>
          <w:p w14:paraId="469E554C" w14:textId="6058A8E4" w:rsidR="00832C70" w:rsidRPr="00B47F5D" w:rsidRDefault="00832C70" w:rsidP="00FC3EC0">
            <w:pPr>
              <w:pStyle w:val="PhDCorpo"/>
              <w:spacing w:after="0"/>
              <w:contextualSpacing/>
              <w:jc w:val="center"/>
            </w:pPr>
            <w:r w:rsidRPr="00B47F5D">
              <w:t>1</w:t>
            </w:r>
          </w:p>
        </w:tc>
        <w:tc>
          <w:tcPr>
            <w:tcW w:w="732" w:type="dxa"/>
            <w:vAlign w:val="center"/>
          </w:tcPr>
          <w:p w14:paraId="433B13BC" w14:textId="35630413" w:rsidR="00832C70" w:rsidRPr="00B47F5D" w:rsidRDefault="00832C70" w:rsidP="00FC3EC0">
            <w:pPr>
              <w:pStyle w:val="PhDCorpo"/>
              <w:tabs>
                <w:tab w:val="clear" w:pos="567"/>
              </w:tabs>
              <w:spacing w:after="0"/>
              <w:contextualSpacing/>
              <w:jc w:val="center"/>
            </w:pPr>
            <w:r w:rsidRPr="00B47F5D">
              <w:t>-</w:t>
            </w:r>
          </w:p>
        </w:tc>
        <w:tc>
          <w:tcPr>
            <w:tcW w:w="794" w:type="dxa"/>
            <w:vAlign w:val="center"/>
          </w:tcPr>
          <w:p w14:paraId="4C70E5F1" w14:textId="77EC50EE" w:rsidR="00832C70" w:rsidRPr="00B47F5D" w:rsidRDefault="00832C70" w:rsidP="00FC3EC0">
            <w:pPr>
              <w:pStyle w:val="PhDCorpo"/>
              <w:tabs>
                <w:tab w:val="clear" w:pos="567"/>
              </w:tabs>
              <w:spacing w:after="0"/>
              <w:contextualSpacing/>
              <w:jc w:val="center"/>
            </w:pPr>
            <w:r w:rsidRPr="00B47F5D">
              <w:t xml:space="preserve">10,00 </w:t>
            </w:r>
            <w:r w:rsidRPr="00B47F5D">
              <w:rPr>
                <w:rFonts w:ascii="Times New Roman" w:hAnsi="Times New Roman"/>
              </w:rPr>
              <w:t>€</w:t>
            </w:r>
          </w:p>
        </w:tc>
      </w:tr>
      <w:tr w:rsidR="00832C70" w:rsidRPr="00B47F5D" w14:paraId="15BEC8BD" w14:textId="77777777" w:rsidTr="009507BF">
        <w:trPr>
          <w:trHeight w:val="2835"/>
        </w:trPr>
        <w:tc>
          <w:tcPr>
            <w:tcW w:w="680" w:type="dxa"/>
          </w:tcPr>
          <w:p w14:paraId="58376596" w14:textId="77777777" w:rsidR="00832C70" w:rsidRPr="00B47F5D" w:rsidRDefault="00832C70" w:rsidP="00FC3EC0">
            <w:pPr>
              <w:pStyle w:val="PhDCorpo"/>
              <w:spacing w:after="0"/>
              <w:contextualSpacing/>
              <w:jc w:val="center"/>
            </w:pPr>
          </w:p>
        </w:tc>
        <w:tc>
          <w:tcPr>
            <w:tcW w:w="1198" w:type="dxa"/>
            <w:vAlign w:val="center"/>
          </w:tcPr>
          <w:p w14:paraId="37E301DA" w14:textId="1ECDCCD2" w:rsidR="00832C70" w:rsidRPr="00B47F5D" w:rsidRDefault="00832C70" w:rsidP="00FC3EC0">
            <w:pPr>
              <w:pStyle w:val="PhDCorpo"/>
              <w:spacing w:after="0"/>
              <w:contextualSpacing/>
              <w:jc w:val="center"/>
            </w:pPr>
            <w:r w:rsidRPr="00B47F5D">
              <w:t>Parafuso 5 mm</w:t>
            </w:r>
          </w:p>
        </w:tc>
        <w:tc>
          <w:tcPr>
            <w:tcW w:w="1643" w:type="dxa"/>
            <w:vAlign w:val="center"/>
          </w:tcPr>
          <w:p w14:paraId="1ACAE5A2" w14:textId="0DF7CDB4" w:rsidR="00832C70" w:rsidRPr="00B47F5D" w:rsidRDefault="00832C70" w:rsidP="00FC3EC0">
            <w:pPr>
              <w:pStyle w:val="PhDCorpo"/>
              <w:spacing w:after="0"/>
              <w:contextualSpacing/>
              <w:jc w:val="center"/>
              <w:rPr>
                <w:noProof/>
              </w:rPr>
            </w:pPr>
            <w:r w:rsidRPr="00B47F5D">
              <w:rPr>
                <w:noProof/>
                <w:lang w:eastAsia="pt-PT"/>
              </w:rPr>
              <w:drawing>
                <wp:inline distT="0" distB="0" distL="0" distR="0" wp14:anchorId="5D39C5B3" wp14:editId="62171BB6">
                  <wp:extent cx="1384300" cy="13843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037" w:type="dxa"/>
            <w:vAlign w:val="center"/>
          </w:tcPr>
          <w:p w14:paraId="74D83EBB" w14:textId="7C13BC7B" w:rsidR="00832C70" w:rsidRPr="00B47F5D" w:rsidRDefault="00832C70" w:rsidP="00FC3EC0">
            <w:pPr>
              <w:pStyle w:val="PhDCorpo"/>
              <w:spacing w:after="0"/>
              <w:contextualSpacing/>
              <w:jc w:val="center"/>
              <w:rPr>
                <w:lang w:val="en-GB"/>
              </w:rPr>
            </w:pPr>
            <w:r w:rsidRPr="00B47F5D">
              <w:rPr>
                <w:lang w:val="en-GB"/>
              </w:rPr>
              <w:t>Ferritrofa</w:t>
            </w:r>
          </w:p>
        </w:tc>
        <w:tc>
          <w:tcPr>
            <w:tcW w:w="901" w:type="dxa"/>
            <w:vAlign w:val="center"/>
          </w:tcPr>
          <w:p w14:paraId="26EB85B2" w14:textId="4012497E" w:rsidR="00832C70" w:rsidRPr="00B47F5D" w:rsidRDefault="00832C70" w:rsidP="00FC3EC0">
            <w:pPr>
              <w:pStyle w:val="PhDCorpo"/>
              <w:spacing w:after="0"/>
              <w:contextualSpacing/>
              <w:jc w:val="center"/>
            </w:pPr>
            <w:r w:rsidRPr="00B47F5D">
              <w:t>28</w:t>
            </w:r>
          </w:p>
        </w:tc>
        <w:tc>
          <w:tcPr>
            <w:tcW w:w="732" w:type="dxa"/>
            <w:vAlign w:val="center"/>
          </w:tcPr>
          <w:p w14:paraId="3474B796" w14:textId="0E0E1040" w:rsidR="00832C70" w:rsidRPr="00B47F5D" w:rsidRDefault="00832C70" w:rsidP="00FC3EC0">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794" w:type="dxa"/>
            <w:vAlign w:val="center"/>
          </w:tcPr>
          <w:p w14:paraId="7CB3B8A0" w14:textId="45DD7D48" w:rsidR="00832C70" w:rsidRPr="00B47F5D" w:rsidRDefault="00832C70" w:rsidP="00FC3EC0">
            <w:pPr>
              <w:pStyle w:val="PhDCorpo"/>
              <w:tabs>
                <w:tab w:val="clear" w:pos="567"/>
              </w:tabs>
              <w:spacing w:after="0"/>
              <w:contextualSpacing/>
              <w:jc w:val="center"/>
            </w:pPr>
            <w:r w:rsidRPr="00B47F5D">
              <w:t xml:space="preserve">1,40 </w:t>
            </w:r>
            <w:r w:rsidRPr="00B47F5D">
              <w:rPr>
                <w:rFonts w:ascii="Times New Roman" w:hAnsi="Times New Roman"/>
              </w:rPr>
              <w:t>€</w:t>
            </w:r>
          </w:p>
        </w:tc>
      </w:tr>
      <w:tr w:rsidR="00832C70" w:rsidRPr="00B47F5D" w14:paraId="3071C5F6"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39EC3A40" w14:textId="77777777" w:rsidR="00832C70" w:rsidRPr="00B47F5D" w:rsidRDefault="00832C70" w:rsidP="00040FEF">
            <w:pPr>
              <w:pStyle w:val="PhDCorpo"/>
              <w:spacing w:after="0"/>
              <w:contextualSpacing/>
              <w:jc w:val="center"/>
            </w:pPr>
          </w:p>
        </w:tc>
        <w:tc>
          <w:tcPr>
            <w:tcW w:w="1198" w:type="dxa"/>
            <w:vAlign w:val="center"/>
          </w:tcPr>
          <w:p w14:paraId="625F4307" w14:textId="60410867" w:rsidR="00832C70" w:rsidRPr="00B47F5D" w:rsidRDefault="00832C70" w:rsidP="00040FEF">
            <w:pPr>
              <w:pStyle w:val="PhDCorpo"/>
              <w:spacing w:after="0"/>
              <w:contextualSpacing/>
              <w:jc w:val="center"/>
            </w:pPr>
            <w:r w:rsidRPr="00B47F5D">
              <w:t>Parafuso 3 mm</w:t>
            </w:r>
          </w:p>
        </w:tc>
        <w:tc>
          <w:tcPr>
            <w:tcW w:w="1643" w:type="dxa"/>
            <w:vAlign w:val="center"/>
          </w:tcPr>
          <w:p w14:paraId="7B9B4E03" w14:textId="1E4627E2" w:rsidR="00832C70" w:rsidRPr="00B47F5D" w:rsidRDefault="00832C70" w:rsidP="00040FEF">
            <w:pPr>
              <w:pStyle w:val="PhDCorpo"/>
              <w:spacing w:after="0"/>
              <w:contextualSpacing/>
              <w:jc w:val="center"/>
              <w:rPr>
                <w:noProof/>
              </w:rPr>
            </w:pPr>
            <w:r w:rsidRPr="00B47F5D">
              <w:rPr>
                <w:noProof/>
                <w:lang w:eastAsia="pt-PT"/>
              </w:rPr>
              <w:drawing>
                <wp:inline distT="0" distB="0" distL="0" distR="0" wp14:anchorId="74943BA7" wp14:editId="69444B83">
                  <wp:extent cx="1301750" cy="13017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tc>
        <w:tc>
          <w:tcPr>
            <w:tcW w:w="1037" w:type="dxa"/>
            <w:vAlign w:val="center"/>
          </w:tcPr>
          <w:p w14:paraId="100CCD91" w14:textId="36F995C2"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
          <w:p w14:paraId="5636EC8C" w14:textId="01B8A107" w:rsidR="00832C70" w:rsidRPr="00B47F5D" w:rsidRDefault="00832C70" w:rsidP="00040FEF">
            <w:pPr>
              <w:pStyle w:val="PhDCorpo"/>
              <w:spacing w:after="0"/>
              <w:contextualSpacing/>
              <w:jc w:val="center"/>
            </w:pPr>
            <w:r w:rsidRPr="00B47F5D">
              <w:t>12</w:t>
            </w:r>
          </w:p>
        </w:tc>
        <w:tc>
          <w:tcPr>
            <w:tcW w:w="732" w:type="dxa"/>
            <w:vAlign w:val="center"/>
          </w:tcPr>
          <w:p w14:paraId="141D8B88" w14:textId="6E51D831" w:rsidR="00832C70" w:rsidRPr="00B47F5D" w:rsidRDefault="00832C70" w:rsidP="00040FEF">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794" w:type="dxa"/>
            <w:vAlign w:val="center"/>
          </w:tcPr>
          <w:p w14:paraId="4C7E9D9F" w14:textId="1DE6F8F2" w:rsidR="00832C70" w:rsidRPr="00B47F5D" w:rsidRDefault="00832C70" w:rsidP="00040FEF">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832C70" w:rsidRPr="00B47F5D" w14:paraId="50C48CF2" w14:textId="77777777" w:rsidTr="009507BF">
        <w:trPr>
          <w:trHeight w:val="2835"/>
        </w:trPr>
        <w:tc>
          <w:tcPr>
            <w:tcW w:w="680" w:type="dxa"/>
          </w:tcPr>
          <w:p w14:paraId="6BE49692" w14:textId="77777777" w:rsidR="00832C70" w:rsidRPr="00B47F5D" w:rsidRDefault="00832C70" w:rsidP="00040FEF">
            <w:pPr>
              <w:pStyle w:val="PhDCorpo"/>
              <w:spacing w:after="0"/>
              <w:contextualSpacing/>
              <w:jc w:val="center"/>
            </w:pPr>
          </w:p>
        </w:tc>
        <w:tc>
          <w:tcPr>
            <w:tcW w:w="1198" w:type="dxa"/>
            <w:vAlign w:val="center"/>
          </w:tcPr>
          <w:p w14:paraId="0684F756" w14:textId="36837321" w:rsidR="00832C70" w:rsidRPr="00B47F5D" w:rsidRDefault="00832C70" w:rsidP="00040FEF">
            <w:pPr>
              <w:pStyle w:val="PhDCorpo"/>
              <w:spacing w:after="0"/>
              <w:contextualSpacing/>
              <w:jc w:val="center"/>
            </w:pPr>
            <w:r w:rsidRPr="00B47F5D">
              <w:t>Porca com asas</w:t>
            </w:r>
          </w:p>
        </w:tc>
        <w:tc>
          <w:tcPr>
            <w:tcW w:w="1643" w:type="dxa"/>
            <w:vAlign w:val="center"/>
          </w:tcPr>
          <w:p w14:paraId="361162A7" w14:textId="1B0D3C82" w:rsidR="00832C70" w:rsidRPr="00B47F5D" w:rsidRDefault="00832C70" w:rsidP="00040FEF">
            <w:pPr>
              <w:pStyle w:val="PhDCorpo"/>
              <w:spacing w:after="0"/>
              <w:contextualSpacing/>
              <w:jc w:val="center"/>
              <w:rPr>
                <w:noProof/>
              </w:rPr>
            </w:pPr>
            <w:r w:rsidRPr="00B47F5D">
              <w:rPr>
                <w:noProof/>
                <w:lang w:eastAsia="pt-PT"/>
              </w:rPr>
              <w:drawing>
                <wp:inline distT="0" distB="0" distL="0" distR="0" wp14:anchorId="65D6FB86" wp14:editId="4FA2AC39">
                  <wp:extent cx="1358900" cy="1358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clrChange>
                              <a:clrFrom>
                                <a:srgbClr val="FFFFFF"/>
                              </a:clrFrom>
                              <a:clrTo>
                                <a:srgbClr val="FFFFFF">
                                  <a:alpha val="0"/>
                                </a:srgbClr>
                              </a:clrTo>
                            </a:clrChange>
                            <a:extLst>
                              <a:ext uri="{BEBA8EAE-BF5A-486C-A8C5-ECC9F3942E4B}">
                                <a14:imgProps xmlns:a14="http://schemas.microsoft.com/office/drawing/2010/main">
                                  <a14:imgLayer r:embed="rId178">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358900" cy="1358900"/>
                          </a:xfrm>
                          <a:prstGeom prst="rect">
                            <a:avLst/>
                          </a:prstGeom>
                          <a:noFill/>
                          <a:ln>
                            <a:noFill/>
                          </a:ln>
                        </pic:spPr>
                      </pic:pic>
                    </a:graphicData>
                  </a:graphic>
                </wp:inline>
              </w:drawing>
            </w:r>
          </w:p>
        </w:tc>
        <w:tc>
          <w:tcPr>
            <w:tcW w:w="1037" w:type="dxa"/>
            <w:vAlign w:val="center"/>
          </w:tcPr>
          <w:p w14:paraId="54027449" w14:textId="20BF8C52"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
          <w:p w14:paraId="7D3409A1" w14:textId="0BBEC93F" w:rsidR="00832C70" w:rsidRPr="00B47F5D" w:rsidRDefault="00832C70" w:rsidP="00040FEF">
            <w:pPr>
              <w:pStyle w:val="PhDCorpo"/>
              <w:spacing w:after="0"/>
              <w:contextualSpacing/>
              <w:jc w:val="center"/>
            </w:pPr>
            <w:r w:rsidRPr="00B47F5D">
              <w:t>6</w:t>
            </w:r>
          </w:p>
        </w:tc>
        <w:tc>
          <w:tcPr>
            <w:tcW w:w="732" w:type="dxa"/>
            <w:vAlign w:val="center"/>
          </w:tcPr>
          <w:p w14:paraId="50626205" w14:textId="1F35741E" w:rsidR="00832C70" w:rsidRPr="00B47F5D" w:rsidRDefault="00832C70"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
          <w:p w14:paraId="69572F75" w14:textId="023A08DA" w:rsidR="00832C70" w:rsidRPr="00B47F5D" w:rsidRDefault="00832C70" w:rsidP="00040FEF">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832C70" w:rsidRPr="00B47F5D" w14:paraId="71AD39B3"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069F07DD" w14:textId="77777777" w:rsidR="00832C70" w:rsidRPr="00B47F5D" w:rsidRDefault="00832C70" w:rsidP="00040FEF">
            <w:pPr>
              <w:pStyle w:val="PhDCorpo"/>
              <w:spacing w:after="0"/>
              <w:contextualSpacing/>
              <w:jc w:val="center"/>
            </w:pPr>
          </w:p>
        </w:tc>
        <w:tc>
          <w:tcPr>
            <w:tcW w:w="1198" w:type="dxa"/>
            <w:vAlign w:val="center"/>
          </w:tcPr>
          <w:p w14:paraId="4E49BE93" w14:textId="3B715A39" w:rsidR="00832C70" w:rsidRPr="00B47F5D" w:rsidRDefault="00832C70" w:rsidP="00040FEF">
            <w:pPr>
              <w:pStyle w:val="PhDCorpo"/>
              <w:spacing w:after="0"/>
              <w:contextualSpacing/>
              <w:jc w:val="center"/>
            </w:pPr>
            <w:r w:rsidRPr="00B47F5D">
              <w:t>Porca 5 mm</w:t>
            </w:r>
          </w:p>
        </w:tc>
        <w:tc>
          <w:tcPr>
            <w:tcW w:w="1643" w:type="dxa"/>
            <w:vAlign w:val="center"/>
          </w:tcPr>
          <w:p w14:paraId="7E20F579" w14:textId="2833A295" w:rsidR="00832C70" w:rsidRPr="00B47F5D" w:rsidRDefault="00832C70" w:rsidP="00040FEF">
            <w:pPr>
              <w:pStyle w:val="PhDCorpo"/>
              <w:spacing w:after="0"/>
              <w:contextualSpacing/>
              <w:jc w:val="center"/>
              <w:rPr>
                <w:noProof/>
              </w:rPr>
            </w:pPr>
            <w:r w:rsidRPr="00B47F5D">
              <w:rPr>
                <w:noProof/>
                <w:lang w:eastAsia="pt-PT"/>
              </w:rPr>
              <w:drawing>
                <wp:inline distT="0" distB="0" distL="0" distR="0" wp14:anchorId="64852418" wp14:editId="1D3D58F4">
                  <wp:extent cx="1365250" cy="13652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365250" cy="1365250"/>
                          </a:xfrm>
                          <a:prstGeom prst="rect">
                            <a:avLst/>
                          </a:prstGeom>
                          <a:noFill/>
                          <a:ln>
                            <a:noFill/>
                          </a:ln>
                        </pic:spPr>
                      </pic:pic>
                    </a:graphicData>
                  </a:graphic>
                </wp:inline>
              </w:drawing>
            </w:r>
          </w:p>
        </w:tc>
        <w:tc>
          <w:tcPr>
            <w:tcW w:w="1037" w:type="dxa"/>
            <w:vAlign w:val="center"/>
          </w:tcPr>
          <w:p w14:paraId="51762E9F" w14:textId="6557F311"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
          <w:p w14:paraId="3DE779C8" w14:textId="3E24EFCE" w:rsidR="00832C70" w:rsidRPr="00B47F5D" w:rsidRDefault="00832C70" w:rsidP="00040FEF">
            <w:pPr>
              <w:pStyle w:val="PhDCorpo"/>
              <w:spacing w:after="0"/>
              <w:contextualSpacing/>
              <w:jc w:val="center"/>
            </w:pPr>
            <w:r w:rsidRPr="00B47F5D">
              <w:t>22</w:t>
            </w:r>
          </w:p>
        </w:tc>
        <w:tc>
          <w:tcPr>
            <w:tcW w:w="732" w:type="dxa"/>
            <w:vAlign w:val="center"/>
          </w:tcPr>
          <w:p w14:paraId="7437B655" w14:textId="337A4FA8" w:rsidR="00832C70" w:rsidRPr="00B47F5D" w:rsidRDefault="00832C70" w:rsidP="00040FEF">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794" w:type="dxa"/>
            <w:vAlign w:val="center"/>
          </w:tcPr>
          <w:p w14:paraId="185AE26D" w14:textId="549CA00F" w:rsidR="00832C70" w:rsidRPr="00B47F5D" w:rsidRDefault="00832C70" w:rsidP="00040FEF">
            <w:pPr>
              <w:pStyle w:val="PhDCorpo"/>
              <w:tabs>
                <w:tab w:val="clear" w:pos="567"/>
              </w:tabs>
              <w:spacing w:after="0"/>
              <w:contextualSpacing/>
              <w:jc w:val="center"/>
            </w:pPr>
            <w:r w:rsidRPr="00B47F5D">
              <w:t xml:space="preserve">1,10 </w:t>
            </w:r>
            <w:r w:rsidRPr="00B47F5D">
              <w:rPr>
                <w:rFonts w:ascii="Times New Roman" w:hAnsi="Times New Roman"/>
              </w:rPr>
              <w:t>€</w:t>
            </w:r>
          </w:p>
        </w:tc>
      </w:tr>
      <w:tr w:rsidR="00832C70" w:rsidRPr="00B47F5D" w14:paraId="7701A938" w14:textId="77777777" w:rsidTr="009507BF">
        <w:trPr>
          <w:trHeight w:val="2835"/>
        </w:trPr>
        <w:tc>
          <w:tcPr>
            <w:tcW w:w="680" w:type="dxa"/>
          </w:tcPr>
          <w:p w14:paraId="1CED8A3A" w14:textId="77777777" w:rsidR="00832C70" w:rsidRPr="00B47F5D" w:rsidRDefault="00832C70" w:rsidP="00040FEF">
            <w:pPr>
              <w:pStyle w:val="PhDCorpo"/>
              <w:spacing w:after="0"/>
              <w:contextualSpacing/>
              <w:jc w:val="center"/>
            </w:pPr>
          </w:p>
        </w:tc>
        <w:tc>
          <w:tcPr>
            <w:tcW w:w="1198" w:type="dxa"/>
            <w:vAlign w:val="center"/>
          </w:tcPr>
          <w:p w14:paraId="594A2C66" w14:textId="1DFD63E2" w:rsidR="00832C70" w:rsidRPr="00B47F5D" w:rsidRDefault="00832C70" w:rsidP="00040FEF">
            <w:pPr>
              <w:pStyle w:val="PhDCorpo"/>
              <w:spacing w:after="0"/>
              <w:contextualSpacing/>
              <w:jc w:val="center"/>
            </w:pPr>
            <w:r w:rsidRPr="00B47F5D">
              <w:t>Rebites</w:t>
            </w:r>
          </w:p>
        </w:tc>
        <w:tc>
          <w:tcPr>
            <w:tcW w:w="1643" w:type="dxa"/>
            <w:vAlign w:val="center"/>
          </w:tcPr>
          <w:p w14:paraId="0D962857" w14:textId="1C0F1602" w:rsidR="00832C70" w:rsidRPr="00B47F5D" w:rsidRDefault="00832C70" w:rsidP="00040FEF">
            <w:pPr>
              <w:pStyle w:val="PhDCorpo"/>
              <w:spacing w:after="0"/>
              <w:contextualSpacing/>
              <w:jc w:val="center"/>
              <w:rPr>
                <w:noProof/>
              </w:rPr>
            </w:pPr>
            <w:r w:rsidRPr="00B47F5D">
              <w:rPr>
                <w:noProof/>
                <w:lang w:eastAsia="pt-PT"/>
              </w:rPr>
              <w:drawing>
                <wp:inline distT="0" distB="0" distL="0" distR="0" wp14:anchorId="54BD4487" wp14:editId="7B033B4D">
                  <wp:extent cx="1339850" cy="13398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p>
        </w:tc>
        <w:tc>
          <w:tcPr>
            <w:tcW w:w="1037" w:type="dxa"/>
            <w:vAlign w:val="center"/>
          </w:tcPr>
          <w:p w14:paraId="54963891" w14:textId="7A14AD50"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
          <w:p w14:paraId="2204FDE6" w14:textId="56EB079B" w:rsidR="00832C70" w:rsidRPr="00B47F5D" w:rsidRDefault="00832C70" w:rsidP="00040FEF">
            <w:pPr>
              <w:pStyle w:val="PhDCorpo"/>
              <w:spacing w:after="0"/>
              <w:contextualSpacing/>
              <w:jc w:val="center"/>
            </w:pPr>
            <w:r w:rsidRPr="00B47F5D">
              <w:t>18</w:t>
            </w:r>
          </w:p>
        </w:tc>
        <w:tc>
          <w:tcPr>
            <w:tcW w:w="732" w:type="dxa"/>
            <w:vAlign w:val="center"/>
          </w:tcPr>
          <w:p w14:paraId="348D379F" w14:textId="21DC6ECC" w:rsidR="00832C70" w:rsidRPr="00B47F5D" w:rsidRDefault="00832C70"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
          <w:p w14:paraId="289BAB26" w14:textId="1A11DD85" w:rsidR="00832C70" w:rsidRPr="00B47F5D" w:rsidRDefault="00832C70" w:rsidP="00040FEF">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832C70" w:rsidRPr="00B47F5D" w14:paraId="4E82A78D" w14:textId="77777777" w:rsidTr="009507BF">
        <w:trPr>
          <w:cnfStyle w:val="000000100000" w:firstRow="0" w:lastRow="0" w:firstColumn="0" w:lastColumn="0" w:oddVBand="0" w:evenVBand="0" w:oddHBand="1" w:evenHBand="0" w:firstRowFirstColumn="0" w:firstRowLastColumn="0" w:lastRowFirstColumn="0" w:lastRowLastColumn="0"/>
          <w:trHeight w:val="2835"/>
        </w:trPr>
        <w:tc>
          <w:tcPr>
            <w:tcW w:w="680" w:type="dxa"/>
          </w:tcPr>
          <w:p w14:paraId="2EA326AC" w14:textId="77777777" w:rsidR="00832C70" w:rsidRPr="00B47F5D" w:rsidRDefault="00832C70" w:rsidP="00040FEF">
            <w:pPr>
              <w:pStyle w:val="PhDCorpo"/>
              <w:spacing w:after="0"/>
              <w:contextualSpacing/>
              <w:jc w:val="center"/>
              <w:rPr>
                <w:i/>
                <w:iCs/>
              </w:rPr>
            </w:pPr>
          </w:p>
        </w:tc>
        <w:tc>
          <w:tcPr>
            <w:tcW w:w="1198" w:type="dxa"/>
            <w:vAlign w:val="center"/>
          </w:tcPr>
          <w:p w14:paraId="6806F504" w14:textId="5FDCA497" w:rsidR="00832C70" w:rsidRPr="00B47F5D" w:rsidRDefault="00832C70" w:rsidP="00040FEF">
            <w:pPr>
              <w:pStyle w:val="PhDCorpo"/>
              <w:spacing w:after="0"/>
              <w:contextualSpacing/>
              <w:jc w:val="center"/>
              <w:rPr>
                <w:i/>
                <w:iCs/>
              </w:rPr>
            </w:pPr>
            <w:r w:rsidRPr="00B47F5D">
              <w:rPr>
                <w:i/>
                <w:iCs/>
              </w:rPr>
              <w:t>Jumpers</w:t>
            </w:r>
          </w:p>
        </w:tc>
        <w:tc>
          <w:tcPr>
            <w:tcW w:w="1643" w:type="dxa"/>
            <w:vAlign w:val="center"/>
          </w:tcPr>
          <w:p w14:paraId="6DF28DFD" w14:textId="2AC293C0" w:rsidR="00832C70" w:rsidRPr="00B47F5D" w:rsidRDefault="00832C70" w:rsidP="00040FEF">
            <w:pPr>
              <w:pStyle w:val="PhDCorpo"/>
              <w:spacing w:after="0"/>
              <w:contextualSpacing/>
              <w:jc w:val="center"/>
              <w:rPr>
                <w:noProof/>
              </w:rPr>
            </w:pPr>
            <w:r w:rsidRPr="00B47F5D">
              <w:rPr>
                <w:noProof/>
                <w:lang w:eastAsia="pt-PT"/>
              </w:rPr>
              <w:drawing>
                <wp:inline distT="0" distB="0" distL="0" distR="0" wp14:anchorId="5F8D5879" wp14:editId="30359996">
                  <wp:extent cx="1320800" cy="13208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clrChange>
                              <a:clrFrom>
                                <a:srgbClr val="FFFFFF"/>
                              </a:clrFrom>
                              <a:clrTo>
                                <a:srgbClr val="FFFFFF">
                                  <a:alpha val="0"/>
                                </a:srgbClr>
                              </a:clrTo>
                            </a:clrChange>
                            <a:extLst>
                              <a:ext uri="{BEBA8EAE-BF5A-486C-A8C5-ECC9F3942E4B}">
                                <a14:imgProps xmlns:a14="http://schemas.microsoft.com/office/drawing/2010/main">
                                  <a14:imgLayer r:embed="rId18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tc>
        <w:tc>
          <w:tcPr>
            <w:tcW w:w="1037" w:type="dxa"/>
            <w:vAlign w:val="center"/>
          </w:tcPr>
          <w:p w14:paraId="0D3E2690" w14:textId="0C604621" w:rsidR="00832C70" w:rsidRPr="00B47F5D" w:rsidRDefault="00832C70" w:rsidP="00040FEF">
            <w:pPr>
              <w:pStyle w:val="PhDCorpo"/>
              <w:spacing w:after="0"/>
              <w:contextualSpacing/>
              <w:jc w:val="center"/>
              <w:rPr>
                <w:lang w:val="en-GB"/>
              </w:rPr>
            </w:pPr>
            <w:r w:rsidRPr="00B47F5D">
              <w:rPr>
                <w:lang w:val="en-GB"/>
              </w:rPr>
              <w:t>Bot'n Roll</w:t>
            </w:r>
          </w:p>
        </w:tc>
        <w:tc>
          <w:tcPr>
            <w:tcW w:w="901" w:type="dxa"/>
            <w:vAlign w:val="center"/>
          </w:tcPr>
          <w:p w14:paraId="245A1B56" w14:textId="4DB47E22" w:rsidR="00832C70" w:rsidRPr="00B47F5D" w:rsidRDefault="00832C70" w:rsidP="00040FEF">
            <w:pPr>
              <w:pStyle w:val="PhDCorpo"/>
              <w:spacing w:after="0"/>
              <w:contextualSpacing/>
              <w:jc w:val="center"/>
              <w:rPr>
                <w:i/>
                <w:iCs/>
              </w:rPr>
            </w:pPr>
            <w:r w:rsidRPr="00B47F5D">
              <w:rPr>
                <w:i/>
                <w:iCs/>
              </w:rPr>
              <w:t>pack</w:t>
            </w:r>
          </w:p>
        </w:tc>
        <w:tc>
          <w:tcPr>
            <w:tcW w:w="732" w:type="dxa"/>
            <w:vAlign w:val="center"/>
          </w:tcPr>
          <w:p w14:paraId="2FD76E7C" w14:textId="3BF2F30C" w:rsidR="00832C70" w:rsidRPr="00B47F5D" w:rsidRDefault="00832C70"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c>
          <w:tcPr>
            <w:tcW w:w="794" w:type="dxa"/>
            <w:vAlign w:val="center"/>
          </w:tcPr>
          <w:p w14:paraId="76B66662" w14:textId="452F8357" w:rsidR="00832C70" w:rsidRPr="00B47F5D" w:rsidRDefault="00832C70"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r>
    </w:tbl>
    <w:p w14:paraId="22A2555F" w14:textId="77777777" w:rsidR="00487750" w:rsidRDefault="00487750" w:rsidP="00D161D0">
      <w:pPr>
        <w:pStyle w:val="PhDCorpo"/>
        <w:rPr>
          <w:ins w:id="1769" w:author="duarte miguel" w:date="2021-02-06T18:50:00Z"/>
        </w:rPr>
        <w:sectPr w:rsidR="00487750" w:rsidSect="003E73BF">
          <w:headerReference w:type="default" r:id="rId184"/>
          <w:headerReference w:type="first" r:id="rId185"/>
          <w:pgSz w:w="11907" w:h="16840" w:code="9"/>
          <w:pgMar w:top="1134" w:right="1418" w:bottom="1134" w:left="1418" w:header="567" w:footer="57" w:gutter="0"/>
          <w:pgNumType w:chapSep="emDash"/>
          <w:cols w:space="720"/>
          <w:docGrid w:linePitch="272"/>
        </w:sectPr>
      </w:pPr>
    </w:p>
    <w:p w14:paraId="3F81B204" w14:textId="0EB1B19F" w:rsidR="00D161D0" w:rsidDel="009507BF" w:rsidRDefault="00D161D0" w:rsidP="009507BF">
      <w:pPr>
        <w:pStyle w:val="PhDCorpo"/>
        <w:rPr>
          <w:del w:id="1770" w:author="duarte miguel" w:date="2021-02-06T19:52:00Z"/>
        </w:rPr>
      </w:pPr>
      <w:bookmarkStart w:id="1771" w:name="_Toc63533981"/>
      <w:bookmarkStart w:id="1772" w:name="_Toc63534035"/>
      <w:bookmarkStart w:id="1773" w:name="_Toc63534065"/>
      <w:bookmarkStart w:id="1774" w:name="_Toc63534223"/>
      <w:bookmarkStart w:id="1775" w:name="_Toc63534419"/>
      <w:bookmarkStart w:id="1776" w:name="_Toc63534700"/>
      <w:bookmarkStart w:id="1777" w:name="_Toc63534837"/>
      <w:bookmarkStart w:id="1778" w:name="_Toc63534873"/>
      <w:bookmarkStart w:id="1779" w:name="_Toc63534903"/>
      <w:bookmarkStart w:id="1780" w:name="_Toc63535211"/>
      <w:bookmarkStart w:id="1781" w:name="_Toc63535653"/>
      <w:bookmarkStart w:id="1782" w:name="_Toc63535683"/>
      <w:bookmarkStart w:id="1783" w:name="_Toc63535826"/>
      <w:bookmarkStart w:id="1784" w:name="_Toc63536065"/>
      <w:bookmarkStart w:id="1785" w:name="_Toc63536095"/>
      <w:bookmarkStart w:id="1786" w:name="_Toc63536294"/>
      <w:bookmarkStart w:id="1787" w:name="_Toc63536340"/>
      <w:bookmarkStart w:id="1788" w:name="_Toc63536403"/>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6DC6877F" w14:textId="039E9249" w:rsidR="008A43C9" w:rsidRDefault="008A43C9" w:rsidP="009507BF">
      <w:pPr>
        <w:pStyle w:val="PhDCabealho1"/>
      </w:pPr>
      <w:del w:id="1789" w:author="duarte miguel" w:date="2021-02-06T19:52:00Z">
        <w:r w:rsidRPr="00382DFF" w:rsidDel="009507BF">
          <w:br/>
        </w:r>
      </w:del>
      <w:r w:rsidRPr="00382DFF">
        <w:br/>
      </w:r>
      <w:bookmarkStart w:id="1790" w:name="_Toc63535827"/>
      <w:bookmarkStart w:id="1791" w:name="_Toc63536404"/>
      <w:r w:rsidR="00832C70">
        <w:t>Sistema mecânico implementado</w:t>
      </w:r>
      <w:bookmarkEnd w:id="1790"/>
      <w:bookmarkEnd w:id="1791"/>
    </w:p>
    <w:p w14:paraId="5A3D821B" w14:textId="77777777" w:rsidR="00BE19AB" w:rsidRDefault="00BE19AB" w:rsidP="00BE19AB">
      <w:pPr>
        <w:pStyle w:val="PhDCorpo"/>
        <w:keepNext/>
        <w:rPr>
          <w:noProof/>
        </w:rPr>
      </w:pPr>
      <w:r>
        <w:rPr>
          <w:noProof/>
        </w:rPr>
        <w:tab/>
        <w:t>Mecanicamente o robô é composto por:</w:t>
      </w:r>
    </w:p>
    <w:p w14:paraId="04B51A42" w14:textId="77777777" w:rsidR="00BE19AB" w:rsidRDefault="00BE19AB" w:rsidP="00BE19AB">
      <w:pPr>
        <w:pStyle w:val="PhDCorpo"/>
        <w:keepNext/>
        <w:numPr>
          <w:ilvl w:val="0"/>
          <w:numId w:val="21"/>
        </w:numPr>
        <w:rPr>
          <w:noProof/>
        </w:rPr>
      </w:pPr>
      <w:r>
        <w:rPr>
          <w:noProof/>
        </w:rPr>
        <w:t>Duas rodas motoras na sua parte central;</w:t>
      </w:r>
    </w:p>
    <w:p w14:paraId="32BCFE4A" w14:textId="77777777" w:rsidR="00BE19AB" w:rsidRDefault="00BE19AB" w:rsidP="00BE19AB">
      <w:pPr>
        <w:pStyle w:val="PhDCorpo"/>
        <w:keepNext/>
        <w:numPr>
          <w:ilvl w:val="0"/>
          <w:numId w:val="21"/>
        </w:numPr>
        <w:rPr>
          <w:noProof/>
        </w:rPr>
      </w:pPr>
      <w:r>
        <w:rPr>
          <w:noProof/>
        </w:rPr>
        <w:t>Duas rodas livres com altura ajustável nas partes frontal e traseira;</w:t>
      </w:r>
    </w:p>
    <w:p w14:paraId="17742C16" w14:textId="77777777" w:rsidR="00BE19AB" w:rsidRDefault="00BE19AB" w:rsidP="00BE19AB">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14:paraId="5ECBFB3E" w14:textId="77777777" w:rsidR="00BE19AB" w:rsidRDefault="00BE19AB" w:rsidP="00BE19AB">
      <w:pPr>
        <w:pStyle w:val="PhDCorpo"/>
        <w:keepNext/>
        <w:numPr>
          <w:ilvl w:val="0"/>
          <w:numId w:val="21"/>
        </w:numPr>
        <w:rPr>
          <w:noProof/>
        </w:rPr>
      </w:pPr>
      <w:r>
        <w:rPr>
          <w:noProof/>
        </w:rPr>
        <w:t>Botão de painel de interface com utilizador na parte lateral;</w:t>
      </w:r>
    </w:p>
    <w:p w14:paraId="7ADB3029" w14:textId="0C4D6A3D" w:rsidR="00BE19AB" w:rsidRDefault="00BE19AB" w:rsidP="00BE19AB">
      <w:pPr>
        <w:pStyle w:val="PhDCorpo"/>
        <w:keepNext/>
        <w:numPr>
          <w:ilvl w:val="0"/>
          <w:numId w:val="21"/>
        </w:numPr>
        <w:rPr>
          <w:noProof/>
        </w:rPr>
      </w:pPr>
      <w:r>
        <w:rPr>
          <w:noProof/>
        </w:rPr>
        <w:t>Placa de acrílico policarbonato removível na parte superior;</w:t>
      </w:r>
    </w:p>
    <w:p w14:paraId="10F15C1D" w14:textId="55C0594D" w:rsidR="00BE19AB" w:rsidRPr="00B66544" w:rsidRDefault="00BE19AB" w:rsidP="00BE19AB">
      <w:pPr>
        <w:pStyle w:val="PhDCorpo"/>
        <w:keepNext/>
        <w:numPr>
          <w:ilvl w:val="0"/>
          <w:numId w:val="21"/>
        </w:numPr>
        <w:rPr>
          <w:noProof/>
        </w:rPr>
      </w:pPr>
      <w:r>
        <w:rPr>
          <w:noProof/>
        </w:rPr>
        <w:t>Placa de madeira isoladora elétrica para suporte dos circuitos.</w:t>
      </w:r>
    </w:p>
    <w:p w14:paraId="44BBA1C5" w14:textId="77777777" w:rsidR="00B61DF0" w:rsidRDefault="005734C4" w:rsidP="00B61DF0">
      <w:pPr>
        <w:pStyle w:val="PhDCorpo"/>
        <w:keepNext/>
        <w:jc w:val="center"/>
      </w:pPr>
      <w:r>
        <w:rPr>
          <w:noProof/>
          <w:lang w:eastAsia="pt-PT"/>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7EE7FF9F" w:rsidR="005734C4" w:rsidRPr="00B61DF0" w:rsidRDefault="00B61DF0">
      <w:pPr>
        <w:pStyle w:val="PhDLegendaFiguras"/>
        <w:pPrChange w:id="1792" w:author="duarte miguel" w:date="2021-02-06T19:57:00Z">
          <w:pPr>
            <w:pStyle w:val="Legenda"/>
            <w:jc w:val="center"/>
          </w:pPr>
        </w:pPrChange>
      </w:pPr>
      <w:bookmarkStart w:id="1793" w:name="_Toc63536521"/>
      <w:r w:rsidRPr="00B61DF0">
        <w:t xml:space="preserve">Figura </w:t>
      </w:r>
      <w:ins w:id="1794" w:author="duarte miguel" w:date="2021-02-06T20:55:00Z">
        <w:r w:rsidR="00A31924">
          <w:fldChar w:fldCharType="begin"/>
        </w:r>
        <w:r w:rsidR="00A31924">
          <w:instrText xml:space="preserve"> STYLEREF 1 \s </w:instrText>
        </w:r>
      </w:ins>
      <w:r w:rsidR="00A31924">
        <w:fldChar w:fldCharType="separate"/>
      </w:r>
      <w:r w:rsidR="00A31924">
        <w:rPr>
          <w:noProof/>
        </w:rPr>
        <w:t>4</w:t>
      </w:r>
      <w:ins w:id="1795"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796" w:author="duarte miguel" w:date="2021-02-06T20:55:00Z">
        <w:r w:rsidR="00A31924">
          <w:rPr>
            <w:noProof/>
          </w:rPr>
          <w:t>15</w:t>
        </w:r>
        <w:r w:rsidR="00A31924">
          <w:fldChar w:fldCharType="end"/>
        </w:r>
      </w:ins>
      <w:del w:id="1797"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5</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1</w:delText>
        </w:r>
        <w:r w:rsidR="0043770B" w:rsidDel="009507BF">
          <w:fldChar w:fldCharType="end"/>
        </w:r>
      </w:del>
      <w:r w:rsidRPr="00B61DF0">
        <w:t xml:space="preserve"> - Vista superior do robô</w:t>
      </w:r>
      <w:bookmarkEnd w:id="1793"/>
    </w:p>
    <w:p w14:paraId="12255AE6" w14:textId="4D10EEEF" w:rsidR="005734C4" w:rsidRDefault="005734C4">
      <w:pPr>
        <w:pStyle w:val="PhDCorpo"/>
        <w:jc w:val="center"/>
        <w:pPrChange w:id="1798" w:author="duarte miguel" w:date="2021-02-06T20:20:00Z">
          <w:pPr>
            <w:pStyle w:val="Legenda"/>
            <w:keepNext/>
            <w:jc w:val="center"/>
          </w:pPr>
        </w:pPrChange>
      </w:pPr>
      <w:r>
        <w:rPr>
          <w:noProof/>
        </w:rPr>
        <w:lastRenderedPageBreak/>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339839D6" w:rsidR="005734C4" w:rsidRPr="005734C4" w:rsidRDefault="005734C4">
      <w:pPr>
        <w:pStyle w:val="PhDLegendaFiguras"/>
        <w:pPrChange w:id="1799" w:author="duarte miguel" w:date="2021-02-06T19:57:00Z">
          <w:pPr>
            <w:pStyle w:val="Legenda"/>
            <w:jc w:val="center"/>
          </w:pPr>
        </w:pPrChange>
      </w:pPr>
      <w:bookmarkStart w:id="1800" w:name="_Toc63536522"/>
      <w:r w:rsidRPr="005734C4">
        <w:t xml:space="preserve">Figura </w:t>
      </w:r>
      <w:ins w:id="1801" w:author="duarte miguel" w:date="2021-02-06T20:55:00Z">
        <w:r w:rsidR="00A31924">
          <w:fldChar w:fldCharType="begin"/>
        </w:r>
        <w:r w:rsidR="00A31924">
          <w:instrText xml:space="preserve"> STYLEREF 1 \s </w:instrText>
        </w:r>
      </w:ins>
      <w:r w:rsidR="00A31924">
        <w:fldChar w:fldCharType="separate"/>
      </w:r>
      <w:r w:rsidR="00A31924">
        <w:rPr>
          <w:noProof/>
        </w:rPr>
        <w:t>4</w:t>
      </w:r>
      <w:ins w:id="1802"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803" w:author="duarte miguel" w:date="2021-02-06T20:55:00Z">
        <w:r w:rsidR="00A31924">
          <w:rPr>
            <w:noProof/>
          </w:rPr>
          <w:t>16</w:t>
        </w:r>
        <w:r w:rsidR="00A31924">
          <w:fldChar w:fldCharType="end"/>
        </w:r>
      </w:ins>
      <w:del w:id="1804"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5</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2</w:delText>
        </w:r>
        <w:r w:rsidR="0043770B" w:rsidDel="009507BF">
          <w:fldChar w:fldCharType="end"/>
        </w:r>
      </w:del>
      <w:r w:rsidRPr="005734C4">
        <w:t xml:space="preserve"> - Vista inferior do robô</w:t>
      </w:r>
      <w:bookmarkEnd w:id="1800"/>
    </w:p>
    <w:p w14:paraId="629B05B0" w14:textId="77777777" w:rsidR="005734C4" w:rsidRDefault="005734C4" w:rsidP="005734C4">
      <w:pPr>
        <w:pStyle w:val="PhDCorpo"/>
        <w:keepNext/>
        <w:jc w:val="center"/>
      </w:pPr>
      <w:r>
        <w:rPr>
          <w:noProof/>
          <w:lang w:eastAsia="pt-PT"/>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4CABAF2C" w:rsidR="005734C4" w:rsidRPr="005734C4" w:rsidRDefault="005734C4">
      <w:pPr>
        <w:pStyle w:val="PhDLegendaFiguras"/>
        <w:pPrChange w:id="1805" w:author="duarte miguel" w:date="2021-02-06T19:57:00Z">
          <w:pPr>
            <w:pStyle w:val="Legenda"/>
            <w:jc w:val="center"/>
          </w:pPr>
        </w:pPrChange>
      </w:pPr>
      <w:bookmarkStart w:id="1806" w:name="_Toc63536523"/>
      <w:r w:rsidRPr="005734C4">
        <w:t xml:space="preserve">Figura </w:t>
      </w:r>
      <w:ins w:id="1807" w:author="duarte miguel" w:date="2021-02-06T20:55:00Z">
        <w:r w:rsidR="00A31924">
          <w:fldChar w:fldCharType="begin"/>
        </w:r>
        <w:r w:rsidR="00A31924">
          <w:instrText xml:space="preserve"> STYLEREF 1 \s </w:instrText>
        </w:r>
      </w:ins>
      <w:r w:rsidR="00A31924">
        <w:fldChar w:fldCharType="separate"/>
      </w:r>
      <w:r w:rsidR="00A31924">
        <w:rPr>
          <w:noProof/>
        </w:rPr>
        <w:t>4</w:t>
      </w:r>
      <w:ins w:id="1808"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809" w:author="duarte miguel" w:date="2021-02-06T20:55:00Z">
        <w:r w:rsidR="00A31924">
          <w:rPr>
            <w:noProof/>
          </w:rPr>
          <w:t>17</w:t>
        </w:r>
        <w:r w:rsidR="00A31924">
          <w:fldChar w:fldCharType="end"/>
        </w:r>
      </w:ins>
      <w:del w:id="1810"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5</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3</w:delText>
        </w:r>
        <w:r w:rsidR="0043770B" w:rsidDel="009507BF">
          <w:fldChar w:fldCharType="end"/>
        </w:r>
      </w:del>
      <w:r w:rsidRPr="005734C4">
        <w:t xml:space="preserve"> - Vista lateral do robô</w:t>
      </w:r>
      <w:bookmarkEnd w:id="1806"/>
    </w:p>
    <w:p w14:paraId="3BC2FE1A" w14:textId="77777777" w:rsidR="005734C4" w:rsidRDefault="005734C4" w:rsidP="005734C4">
      <w:pPr>
        <w:pStyle w:val="PhDCorpo"/>
        <w:keepNext/>
        <w:jc w:val="center"/>
      </w:pPr>
      <w:r>
        <w:rPr>
          <w:noProof/>
          <w:lang w:eastAsia="pt-PT"/>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7BC5F7FA" w:rsidR="005734C4" w:rsidRPr="005734C4" w:rsidRDefault="005734C4">
      <w:pPr>
        <w:pStyle w:val="PhDLegendaFiguras"/>
        <w:pPrChange w:id="1811" w:author="duarte miguel" w:date="2021-02-06T19:57:00Z">
          <w:pPr>
            <w:pStyle w:val="Legenda"/>
            <w:jc w:val="center"/>
          </w:pPr>
        </w:pPrChange>
      </w:pPr>
      <w:bookmarkStart w:id="1812" w:name="_Toc63536524"/>
      <w:r w:rsidRPr="005734C4">
        <w:t xml:space="preserve">Figura </w:t>
      </w:r>
      <w:ins w:id="1813" w:author="duarte miguel" w:date="2021-02-06T20:55:00Z">
        <w:r w:rsidR="00A31924">
          <w:fldChar w:fldCharType="begin"/>
        </w:r>
        <w:r w:rsidR="00A31924">
          <w:instrText xml:space="preserve"> STYLEREF 1 \s </w:instrText>
        </w:r>
      </w:ins>
      <w:r w:rsidR="00A31924">
        <w:fldChar w:fldCharType="separate"/>
      </w:r>
      <w:r w:rsidR="00A31924">
        <w:rPr>
          <w:noProof/>
        </w:rPr>
        <w:t>4</w:t>
      </w:r>
      <w:ins w:id="1814"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815" w:author="duarte miguel" w:date="2021-02-06T20:55:00Z">
        <w:r w:rsidR="00A31924">
          <w:rPr>
            <w:noProof/>
          </w:rPr>
          <w:t>18</w:t>
        </w:r>
        <w:r w:rsidR="00A31924">
          <w:fldChar w:fldCharType="end"/>
        </w:r>
      </w:ins>
      <w:del w:id="1816"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5</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4</w:delText>
        </w:r>
        <w:r w:rsidR="0043770B" w:rsidDel="009507BF">
          <w:fldChar w:fldCharType="end"/>
        </w:r>
      </w:del>
      <w:r w:rsidRPr="005734C4">
        <w:t xml:space="preserve"> - Vista traseira do robô</w:t>
      </w:r>
      <w:bookmarkEnd w:id="1812"/>
    </w:p>
    <w:p w14:paraId="00337ABA" w14:textId="77777777" w:rsidR="005734C4" w:rsidRDefault="005734C4" w:rsidP="005734C4">
      <w:pPr>
        <w:pStyle w:val="PhDCorpo"/>
        <w:keepNext/>
        <w:jc w:val="center"/>
      </w:pPr>
      <w:r>
        <w:rPr>
          <w:noProof/>
          <w:lang w:eastAsia="pt-PT"/>
        </w:rPr>
        <w:lastRenderedPageBreak/>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90">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17AD1772" w:rsidR="005734C4" w:rsidRPr="005734C4" w:rsidRDefault="005734C4">
      <w:pPr>
        <w:pStyle w:val="PhDLegendaFiguras"/>
        <w:pPrChange w:id="1817" w:author="duarte miguel" w:date="2021-02-06T19:57:00Z">
          <w:pPr>
            <w:pStyle w:val="Legenda"/>
            <w:jc w:val="center"/>
          </w:pPr>
        </w:pPrChange>
      </w:pPr>
      <w:bookmarkStart w:id="1818" w:name="_Toc63536525"/>
      <w:r w:rsidRPr="005734C4">
        <w:t xml:space="preserve">Figura </w:t>
      </w:r>
      <w:ins w:id="1819" w:author="duarte miguel" w:date="2021-02-06T20:55:00Z">
        <w:r w:rsidR="00A31924">
          <w:fldChar w:fldCharType="begin"/>
        </w:r>
        <w:r w:rsidR="00A31924">
          <w:instrText xml:space="preserve"> STYLEREF 1 \s </w:instrText>
        </w:r>
      </w:ins>
      <w:r w:rsidR="00A31924">
        <w:fldChar w:fldCharType="separate"/>
      </w:r>
      <w:r w:rsidR="00A31924">
        <w:rPr>
          <w:noProof/>
        </w:rPr>
        <w:t>4</w:t>
      </w:r>
      <w:ins w:id="1820" w:author="duarte miguel" w:date="2021-02-06T20:55:00Z">
        <w:r w:rsidR="00A31924">
          <w:fldChar w:fldCharType="end"/>
        </w:r>
        <w:r w:rsidR="00A31924">
          <w:t>.</w:t>
        </w:r>
        <w:r w:rsidR="00A31924">
          <w:fldChar w:fldCharType="begin"/>
        </w:r>
        <w:r w:rsidR="00A31924">
          <w:instrText xml:space="preserve"> SEQ Figura \* ARABIC \s 1 </w:instrText>
        </w:r>
      </w:ins>
      <w:r w:rsidR="00A31924">
        <w:fldChar w:fldCharType="separate"/>
      </w:r>
      <w:ins w:id="1821" w:author="duarte miguel" w:date="2021-02-06T20:55:00Z">
        <w:r w:rsidR="00A31924">
          <w:rPr>
            <w:noProof/>
          </w:rPr>
          <w:t>19</w:t>
        </w:r>
        <w:r w:rsidR="00A31924">
          <w:fldChar w:fldCharType="end"/>
        </w:r>
      </w:ins>
      <w:del w:id="1822" w:author="duarte miguel" w:date="2021-02-06T20:06:00Z">
        <w:r w:rsidR="0043770B" w:rsidDel="009507BF">
          <w:fldChar w:fldCharType="begin"/>
        </w:r>
        <w:r w:rsidR="0043770B" w:rsidDel="009507BF">
          <w:delInstrText xml:space="preserve"> STYLEREF 1 \s </w:delInstrText>
        </w:r>
        <w:r w:rsidR="0043770B" w:rsidDel="009507BF">
          <w:fldChar w:fldCharType="separate"/>
        </w:r>
        <w:r w:rsidR="0043770B" w:rsidDel="009507BF">
          <w:rPr>
            <w:noProof/>
          </w:rPr>
          <w:delText>5</w:delText>
        </w:r>
        <w:r w:rsidR="0043770B" w:rsidDel="009507BF">
          <w:fldChar w:fldCharType="end"/>
        </w:r>
        <w:r w:rsidR="0043770B" w:rsidDel="009507BF">
          <w:delText>.</w:delText>
        </w:r>
        <w:r w:rsidR="0043770B" w:rsidDel="009507BF">
          <w:fldChar w:fldCharType="begin"/>
        </w:r>
        <w:r w:rsidR="0043770B" w:rsidDel="009507BF">
          <w:delInstrText xml:space="preserve"> SEQ Figura \* ARABIC \s 1 </w:delInstrText>
        </w:r>
        <w:r w:rsidR="0043770B" w:rsidDel="009507BF">
          <w:fldChar w:fldCharType="separate"/>
        </w:r>
        <w:r w:rsidR="0043770B" w:rsidDel="009507BF">
          <w:rPr>
            <w:noProof/>
          </w:rPr>
          <w:delText>5</w:delText>
        </w:r>
        <w:r w:rsidR="0043770B" w:rsidDel="009507BF">
          <w:fldChar w:fldCharType="end"/>
        </w:r>
      </w:del>
      <w:r w:rsidRPr="005734C4">
        <w:t xml:space="preserve"> - Vista frontal do robô</w:t>
      </w:r>
      <w:bookmarkEnd w:id="1818"/>
    </w:p>
    <w:p w14:paraId="77DFC503" w14:textId="2EC2F59F" w:rsidR="00BE19AB" w:rsidRPr="00D359A1" w:rsidRDefault="009B1C9C" w:rsidP="00BE19AB">
      <w:pPr>
        <w:pStyle w:val="PhDCorpo"/>
        <w:keepNext/>
        <w:rPr>
          <w:noProof/>
          <w:sz w:val="56"/>
          <w:szCs w:val="52"/>
        </w:rPr>
      </w:pPr>
      <w:r w:rsidRPr="00D359A1">
        <w:rPr>
          <w:noProof/>
          <w:sz w:val="56"/>
          <w:szCs w:val="52"/>
        </w:rPr>
        <w:t xml:space="preserve"> </w:t>
      </w:r>
      <w:r w:rsidR="00D359A1" w:rsidRPr="00D359A1">
        <w:rPr>
          <w:noProof/>
          <w:sz w:val="56"/>
          <w:szCs w:val="52"/>
          <w:highlight w:val="yellow"/>
        </w:rPr>
        <w:t>Fotos Reais</w:t>
      </w:r>
    </w:p>
    <w:p w14:paraId="1F672DF4" w14:textId="77777777" w:rsidR="003E73BF" w:rsidRDefault="003E73BF" w:rsidP="005734C4">
      <w:pPr>
        <w:rPr>
          <w:rFonts w:ascii="NewsGotT" w:hAnsi="NewsGotT"/>
          <w:b/>
          <w:sz w:val="36"/>
        </w:rPr>
      </w:pPr>
    </w:p>
    <w:p w14:paraId="72AE042B" w14:textId="06A913BF" w:rsidR="00C54555" w:rsidRDefault="00C54555" w:rsidP="005734C4">
      <w:pPr>
        <w:rPr>
          <w:rFonts w:ascii="NewsGotT" w:hAnsi="NewsGotT"/>
          <w:b/>
          <w:sz w:val="36"/>
        </w:rPr>
        <w:sectPr w:rsidR="00C54555" w:rsidSect="003E73BF">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pPr>
        <w:pStyle w:val="Ttulo1"/>
        <w:pPrChange w:id="1823" w:author="duarte miguel" w:date="2021-02-06T19:48:00Z">
          <w:pPr>
            <w:pStyle w:val="PhDCabealho1"/>
          </w:pPr>
        </w:pPrChange>
      </w:pPr>
      <w:r w:rsidRPr="00ED26D7">
        <w:lastRenderedPageBreak/>
        <w:br/>
      </w:r>
      <w:r w:rsidRPr="00ED26D7">
        <w:br/>
      </w:r>
      <w:bookmarkStart w:id="1824" w:name="_Toc63535828"/>
      <w:bookmarkStart w:id="1825" w:name="_Toc63536405"/>
      <w:r>
        <w:t>Possíveis opções alternativas para o desenho dos circuitos</w:t>
      </w:r>
      <w:bookmarkEnd w:id="1824"/>
      <w:bookmarkEnd w:id="1825"/>
    </w:p>
    <w:p w14:paraId="4E03A7CC" w14:textId="1F0D1538" w:rsidR="00ED26D7" w:rsidRDefault="00D359A1" w:rsidP="00325C01">
      <w:pPr>
        <w:pStyle w:val="PhDCorpo"/>
        <w:tabs>
          <w:tab w:val="left" w:pos="6100"/>
        </w:tabs>
      </w:pPr>
      <w:r>
        <w:tab/>
      </w:r>
      <w:r w:rsidR="00BC4A9E">
        <w:t xml:space="preserve">Todos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14:paraId="3CEED0F4" w14:textId="5D1F1727" w:rsidR="00B47F5D" w:rsidRDefault="00BC4A9E" w:rsidP="00B47F5D">
      <w:pPr>
        <w:pStyle w:val="PhDCorpo"/>
        <w:tabs>
          <w:tab w:val="left" w:pos="6100"/>
        </w:tabs>
      </w:pPr>
      <w:r>
        <w:tab/>
        <w:t xml:space="preserve">Tal como implementado, caso </w:t>
      </w:r>
      <w:r w:rsidR="00B47F5D">
        <w:t xml:space="preserve">o robô </w:t>
      </w:r>
      <w:r>
        <w:t xml:space="preserve">saia fora da rota, não existe nenhum mecanismo de deteção do sucedido. </w:t>
      </w:r>
      <w:r w:rsidR="00B6279C">
        <w:t xml:space="preserve">Uma possível melhoria para a resolução deste problema seria usar um ou dois dos sensores centrais do </w:t>
      </w:r>
      <w:r w:rsidR="00B6279C">
        <w:rPr>
          <w:i/>
          <w:iCs/>
        </w:rPr>
        <w:t>array</w:t>
      </w:r>
      <w:r w:rsidR="00B6279C">
        <w:t xml:space="preserve"> de sensores para deteção da linha. Caso esta não fosse detetada, o robô teria de parar</w:t>
      </w:r>
      <w:r w:rsidR="00B47F5D">
        <w:t>, evitando que este ande indefinidamente</w:t>
      </w:r>
      <w:r w:rsidR="00B6279C">
        <w:t>.</w:t>
      </w:r>
    </w:p>
    <w:p w14:paraId="7895A3A4" w14:textId="36C2EEC8" w:rsidR="00BD66CC" w:rsidRDefault="00B47F5D" w:rsidP="00834865">
      <w:pPr>
        <w:pStyle w:val="PhDCorpo"/>
        <w:tabs>
          <w:tab w:val="left" w:pos="6100"/>
        </w:tabs>
      </w:pPr>
      <w:r>
        <w:tab/>
        <w:t>Outro aspeto a melhorar seria a implementação de</w:t>
      </w:r>
      <w:r w:rsidR="00D97D48">
        <w:t xml:space="preserve"> um mecanismo de deteção de obstáculos. Caso o robô se encontre sobre a linha e um objeto obstrua a sua passagem, este deve parar de forma a evitar a colisão e possíveis danos materiais de ambas as partes.</w:t>
      </w:r>
      <w:r w:rsidR="00307615">
        <w:t xml:space="preserve"> Além disso, o robô deve emitir um som intermitente de forma a alertar o responsável pelo sucedido.</w:t>
      </w:r>
      <w:r>
        <w:t xml:space="preserve"> </w:t>
      </w:r>
      <w:r w:rsidR="00D97D48">
        <w:t>Este mecanismo poderia ser implementado através de um sensor de proximidade colocado na dianteira do robô. Sem este sistema, o robô embaterá no objeto, provocando um comportamento indefinido.</w:t>
      </w:r>
    </w:p>
    <w:p w14:paraId="4DC62108" w14:textId="77777777" w:rsidR="00834865" w:rsidRDefault="00BD66CC" w:rsidP="00834865">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w:t>
      </w:r>
      <w:r w:rsidR="00800D79">
        <w:t xml:space="preserve">com alimentos </w:t>
      </w:r>
      <w:r>
        <w:t>sobre o robô. Assim que o utilizador o</w:t>
      </w:r>
      <w:r w:rsidR="00800D79">
        <w:t>u</w:t>
      </w:r>
      <w:r>
        <w:t xml:space="preserve"> operador colocassem o tabuleiro sobre o robô, este </w:t>
      </w:r>
      <w:r w:rsidR="00800D79">
        <w:t>iria iniciar a marcha, minimizando os contactos com a armadura do robô.</w:t>
      </w:r>
      <w:r w:rsidR="00834865">
        <w:t xml:space="preserve"> Além disso, poderia ser desenvolvido um sistema automático de desinfeção das superfícies do robô, que deverá ser acionado após finalizar o seu percurso (ida e volta).</w:t>
      </w:r>
    </w:p>
    <w:p w14:paraId="60ADD117" w14:textId="3164D18B" w:rsidR="00B47F5D" w:rsidRDefault="00834865" w:rsidP="00834865">
      <w:pPr>
        <w:pStyle w:val="PhDCorpo"/>
        <w:tabs>
          <w:tab w:val="left" w:pos="9071"/>
        </w:tabs>
      </w:pPr>
      <w:r>
        <w:tab/>
      </w:r>
      <w:r w:rsidR="00307615">
        <w:t xml:space="preserve">Como o robô funciona à base de baterias, estas deveriam ser carregadas numa estação de carregamento. Deste modo, colocar-se-ia o robô na sua estação de carregamento sempre que não estivesse </w:t>
      </w:r>
      <w:r w:rsidR="0055062E">
        <w:t>em utilização</w:t>
      </w:r>
      <w:r w:rsidR="00307615">
        <w:t>.</w:t>
      </w:r>
    </w:p>
    <w:p w14:paraId="4E806E9C" w14:textId="2A45FEFC" w:rsidR="00307615" w:rsidRDefault="008D0238" w:rsidP="008D0238">
      <w:pPr>
        <w:pStyle w:val="PhDCorpo"/>
        <w:tabs>
          <w:tab w:val="left" w:pos="9071"/>
        </w:tabs>
        <w:ind w:firstLine="567"/>
      </w:pPr>
      <w:r>
        <w:lastRenderedPageBreak/>
        <w:t xml:space="preserve">Tal como foi visto, apontaram-se apenas algumas formas de melhorar o trabalho desenvolvido. </w:t>
      </w:r>
      <w:r w:rsidRPr="0055062E">
        <w:t>Possivelmente, existirão outras melhorias que poderiam ser aplicadas</w:t>
      </w:r>
      <w:r>
        <w:t xml:space="preserve"> </w:t>
      </w:r>
      <w:r w:rsidR="0055062E">
        <w:t>e que não foram abordadas neste capítulo. No entanto, algumas seriam descartadas por não justificarem o trabalho</w:t>
      </w:r>
      <w:r w:rsidR="00B10B36">
        <w:t>, terem uma execução complexa para o efeito</w:t>
      </w:r>
      <w:r w:rsidR="0055062E">
        <w:t xml:space="preserve"> ou não serem economicamente viáveis</w:t>
      </w:r>
      <w:r w:rsidR="00B10B36">
        <w:t>.</w:t>
      </w:r>
    </w:p>
    <w:p w14:paraId="0616A474" w14:textId="77777777" w:rsidR="00B47F5D" w:rsidRDefault="00B47F5D" w:rsidP="00B47F5D">
      <w:pPr>
        <w:pStyle w:val="PhDCorpo"/>
        <w:tabs>
          <w:tab w:val="left" w:pos="6100"/>
        </w:tabs>
      </w:pPr>
    </w:p>
    <w:p w14:paraId="787814A5" w14:textId="073B396C" w:rsidR="00B47F5D" w:rsidRDefault="00B47F5D" w:rsidP="00B47F5D">
      <w:pPr>
        <w:pStyle w:val="PhDCorpo"/>
        <w:tabs>
          <w:tab w:val="left" w:pos="6100"/>
        </w:tabs>
        <w:sectPr w:rsidR="00B47F5D" w:rsidSect="008D0238">
          <w:headerReference w:type="default" r:id="rId191"/>
          <w:headerReference w:type="first" r:id="rId192"/>
          <w:pgSz w:w="11907" w:h="16840" w:code="9"/>
          <w:pgMar w:top="1134" w:right="1418" w:bottom="1134" w:left="1418" w:header="567" w:footer="57" w:gutter="0"/>
          <w:pgNumType w:chapSep="emDash"/>
          <w:cols w:space="720"/>
          <w:docGrid w:linePitch="272"/>
        </w:sectPr>
      </w:pPr>
    </w:p>
    <w:p w14:paraId="26F508D9" w14:textId="3F01EE00" w:rsidR="00ED26D7" w:rsidRPr="00B66544" w:rsidRDefault="00ED26D7">
      <w:pPr>
        <w:pStyle w:val="Ttulo1"/>
        <w:pPrChange w:id="1826" w:author="duarte miguel" w:date="2021-02-06T19:48:00Z">
          <w:pPr>
            <w:pStyle w:val="PhDCabealho1"/>
          </w:pPr>
        </w:pPrChange>
      </w:pPr>
      <w:r w:rsidRPr="00ED26D7">
        <w:lastRenderedPageBreak/>
        <w:br/>
      </w:r>
      <w:r w:rsidRPr="00ED26D7">
        <w:br/>
      </w:r>
      <w:bookmarkStart w:id="1827" w:name="_Toc63535829"/>
      <w:bookmarkStart w:id="1828" w:name="_Toc63536406"/>
      <w:r>
        <w:t>Evolução do atual desenho para um sistema baseado em microcomputador</w:t>
      </w:r>
      <w:bookmarkEnd w:id="1827"/>
      <w:bookmarkEnd w:id="1828"/>
    </w:p>
    <w:p w14:paraId="45BB91F3" w14:textId="0D6C7600" w:rsidR="00ED26D7" w:rsidRDefault="00211309" w:rsidP="00211309">
      <w:pPr>
        <w:pStyle w:val="PhDCorpo"/>
        <w:ind w:firstLine="567"/>
      </w:pPr>
      <w:r>
        <w:t xml:space="preserve">O atual desenho do robô poderia ser implementado num sistema baseado em microcomputador, tal como irá ser </w:t>
      </w:r>
      <w:r w:rsidR="00F060E8">
        <w:t>visto</w:t>
      </w:r>
      <w:r>
        <w:t xml:space="preserve"> na unidade curricular</w:t>
      </w:r>
      <w:r w:rsidR="00F060E8">
        <w:t xml:space="preserve"> de Laboratórios e Práticas Integradas II</w:t>
      </w:r>
      <w:r>
        <w:t xml:space="preserve"> </w:t>
      </w:r>
      <w:r w:rsidR="00F060E8">
        <w:t>(</w:t>
      </w:r>
      <w:r>
        <w:t>LPI II</w:t>
      </w:r>
      <w:r w:rsidR="00F060E8">
        <w:t>)</w:t>
      </w:r>
      <w:r>
        <w:t xml:space="preserve">. </w:t>
      </w:r>
    </w:p>
    <w:p w14:paraId="289A98D7" w14:textId="0AB0677D" w:rsidR="00211309" w:rsidRDefault="00F060E8" w:rsidP="00211309">
      <w:pPr>
        <w:pStyle w:val="PhDCorpo"/>
        <w:ind w:firstLine="567"/>
      </w:pPr>
      <w:r>
        <w:t>Como o objetivo do robô é fazer chegar alimentos a alguém que se encontre numa situação de isolamento, o seu aspeto</w:t>
      </w:r>
      <w:r w:rsidR="007428D4">
        <w:t xml:space="preserve"> físico</w:t>
      </w:r>
      <w:r>
        <w:t xml:space="preserve"> será idêntico</w:t>
      </w:r>
      <w:r w:rsidR="007428D4">
        <w:t xml:space="preserve"> ao implementado. Deverão diferir apenas no posicionamento e suporte para o microcomputador e novos sensores.</w:t>
      </w:r>
    </w:p>
    <w:p w14:paraId="369BB7DE" w14:textId="5AE5DCF1" w:rsidR="000A5049" w:rsidRDefault="007428D4" w:rsidP="000A5049">
      <w:pPr>
        <w:pStyle w:val="PhDCorpo"/>
        <w:ind w:firstLine="567"/>
      </w:pPr>
      <w:r>
        <w:t xml:space="preserve">Através do uso de um microcomputador, existirão múltiplas possibilidades de implementação. Uma delas seria </w:t>
      </w:r>
      <w:r w:rsidR="00C32F8B">
        <w:t xml:space="preserve">o uso do controlo remoto, em que uma pessoa responsável </w:t>
      </w:r>
      <w:r w:rsidR="00E6086C">
        <w:t xml:space="preserve">controla o percurso do robô até ao local pretendido. Ao robô teria de ser adicionada uma câmara e a sua imagem deveria ser transmitida para o comando que o utilizador </w:t>
      </w:r>
      <w:r w:rsidR="002B36ED">
        <w:t>estivesse a utilizar. Este sistema poderia ser implementado através d</w:t>
      </w:r>
      <w:r w:rsidR="000A5049">
        <w:t>a</w:t>
      </w:r>
      <w:r w:rsidR="002B36ED">
        <w:t xml:space="preserve"> tecnologia </w:t>
      </w:r>
      <w:r w:rsidR="002B36ED" w:rsidRPr="002B36ED">
        <w:rPr>
          <w:i/>
          <w:iCs/>
        </w:rPr>
        <w:t>Bluetooth</w:t>
      </w:r>
      <w:r w:rsidR="002B36ED">
        <w:t xml:space="preserve">, em que o robô seria controlado por um </w:t>
      </w:r>
      <w:r w:rsidR="002B36ED" w:rsidRPr="002B36ED">
        <w:rPr>
          <w:i/>
          <w:iCs/>
        </w:rPr>
        <w:t>smartphone</w:t>
      </w:r>
      <w:r w:rsidR="002B36ED">
        <w:t xml:space="preserve">. Outra possibilidade, seria a criação de rotas pré-definidas para o robô seguir. Fazendo uso de sensores </w:t>
      </w:r>
      <w:r w:rsidR="002B36ED" w:rsidRPr="002B36ED">
        <w:t>de distância</w:t>
      </w:r>
      <w:r w:rsidR="002B36ED">
        <w:t xml:space="preserve">, o robô poderia desviar-se de obstáculos que se encontrassem na sua rota. </w:t>
      </w:r>
      <w:r w:rsidR="000A5049">
        <w:t xml:space="preserve">A solução que mais se assemelha à implementação atual, seria fazer o uso do microcomputador para seguir uma linha preta, através do </w:t>
      </w:r>
      <w:r w:rsidR="000A5049" w:rsidRPr="0055062E">
        <w:rPr>
          <w:i/>
          <w:iCs/>
        </w:rPr>
        <w:t>array</w:t>
      </w:r>
      <w:r w:rsidR="000A5049">
        <w:t xml:space="preserve"> de sensores </w:t>
      </w:r>
      <w:sdt>
        <w:sdtPr>
          <w:id w:val="-1188524976"/>
          <w:citation/>
        </w:sdtPr>
        <w:sdtContent>
          <w:r w:rsidR="001537F4" w:rsidRPr="001537F4">
            <w:fldChar w:fldCharType="begin"/>
          </w:r>
          <w:r w:rsidR="001537F4" w:rsidRPr="001537F4">
            <w:instrText xml:space="preserve"> CITATION Pol14 \l 2070 </w:instrText>
          </w:r>
          <w:r w:rsidR="001537F4" w:rsidRPr="001537F4">
            <w:fldChar w:fldCharType="separate"/>
          </w:r>
          <w:r w:rsidR="004E4B05" w:rsidRPr="004E4B05">
            <w:rPr>
              <w:noProof/>
            </w:rPr>
            <w:t>[7]</w:t>
          </w:r>
          <w:r w:rsidR="001537F4" w:rsidRPr="001537F4">
            <w:fldChar w:fldCharType="end"/>
          </w:r>
        </w:sdtContent>
      </w:sdt>
      <w:r w:rsidR="000A5049">
        <w:t xml:space="preserve"> e implementar as funcionalidades referidas no capítulo anterior.</w:t>
      </w:r>
    </w:p>
    <w:p w14:paraId="15F67929" w14:textId="56022FF8" w:rsidR="0009661F" w:rsidRDefault="000A5049" w:rsidP="0055062E">
      <w:pPr>
        <w:pStyle w:val="PhDCorpo"/>
        <w:ind w:firstLine="567"/>
      </w:pPr>
      <w:r>
        <w:t>Neste capítulo apenas foram apresentadas</w:t>
      </w:r>
      <w:r w:rsidR="0055062E">
        <w:t xml:space="preserve"> algumas</w:t>
      </w:r>
      <w:r>
        <w:t xml:space="preserve"> possibilidades</w:t>
      </w:r>
      <w:r w:rsidR="0055062E">
        <w:t>, sem idealizar a sua implementação ou grau de complexidade. Assim, no próximo semestre, na unidade curricular de LPI II, será avaliada a viabilidade de todas as ideias acima referidas.</w:t>
      </w:r>
    </w:p>
    <w:p w14:paraId="06037DEA" w14:textId="77777777" w:rsidR="001537F4" w:rsidRDefault="001537F4" w:rsidP="0055062E">
      <w:pPr>
        <w:pStyle w:val="PhDCorpo"/>
        <w:ind w:firstLine="567"/>
      </w:pPr>
    </w:p>
    <w:p w14:paraId="3DCDFBAA" w14:textId="223C7FE7" w:rsidR="001537F4" w:rsidRDefault="001537F4" w:rsidP="001537F4">
      <w:pPr>
        <w:pStyle w:val="PhDCorpo"/>
        <w:sectPr w:rsidR="001537F4" w:rsidSect="00CB754E">
          <w:headerReference w:type="first" r:id="rId193"/>
          <w:pgSz w:w="11907" w:h="16840" w:code="9"/>
          <w:pgMar w:top="1134" w:right="1418" w:bottom="1134" w:left="1418" w:header="567" w:footer="57" w:gutter="0"/>
          <w:pgNumType w:chapSep="emDash"/>
          <w:cols w:space="720"/>
          <w:titlePg/>
          <w:docGrid w:linePitch="272"/>
        </w:sectPr>
      </w:pPr>
    </w:p>
    <w:p w14:paraId="381ECF49" w14:textId="4BE359DE" w:rsidR="00DB2A42" w:rsidRPr="00DB2A42" w:rsidRDefault="00DB2A42" w:rsidP="009507BF">
      <w:pPr>
        <w:pStyle w:val="Ttulo1"/>
      </w:pPr>
      <w:r w:rsidRPr="00ED26D7">
        <w:lastRenderedPageBreak/>
        <w:br/>
      </w:r>
      <w:r w:rsidRPr="00ED26D7">
        <w:br/>
      </w:r>
      <w:bookmarkStart w:id="1829" w:name="_Toc63535830"/>
      <w:bookmarkStart w:id="1830" w:name="_Toc63536407"/>
      <w:r>
        <w:t>Conclusão</w:t>
      </w:r>
      <w:bookmarkEnd w:id="1829"/>
      <w:bookmarkEnd w:id="1830"/>
    </w:p>
    <w:p w14:paraId="24DE7707" w14:textId="78013315" w:rsidR="00C03C81" w:rsidRDefault="007F0E3E" w:rsidP="00CE2F4B">
      <w:pPr>
        <w:pStyle w:val="PhDCorpo"/>
        <w:ind w:firstLine="567"/>
      </w:pPr>
      <w:r>
        <w:t>O projeto integrador da unidade curricular de LPI I pôs à prova algu</w:t>
      </w:r>
      <w:r w:rsidR="00D95233">
        <w:t xml:space="preserve">mas competências </w:t>
      </w:r>
      <w:r>
        <w:t>adquiri</w:t>
      </w:r>
      <w:r w:rsidR="00D95233">
        <w:t>a</w:t>
      </w:r>
      <w:r>
        <w:t xml:space="preserve">s ao longo do curso. </w:t>
      </w:r>
      <w:r w:rsidR="00CE2F4B">
        <w:t>A</w:t>
      </w:r>
      <w:r>
        <w:t>pli</w:t>
      </w:r>
      <w:r w:rsidR="00CE2F4B">
        <w:t>caram-se</w:t>
      </w:r>
      <w:r>
        <w:t xml:space="preserve"> conhecimento</w:t>
      </w:r>
      <w:r w:rsidR="00CE2F4B">
        <w:t>s</w:t>
      </w:r>
      <w:r>
        <w:t xml:space="preserve"> da</w:t>
      </w:r>
      <w:r w:rsidR="00CE2F4B">
        <w:t>s</w:t>
      </w:r>
      <w:r>
        <w:t xml:space="preserve"> UC</w:t>
      </w:r>
      <w:r w:rsidR="00CE2F4B">
        <w:t>s</w:t>
      </w:r>
      <w:r>
        <w:t xml:space="preserve"> de</w:t>
      </w:r>
      <w:r w:rsidR="00CE2F4B">
        <w:t xml:space="preserve"> S</w:t>
      </w:r>
      <w:r>
        <w:t xml:space="preserve">istemas </w:t>
      </w:r>
      <w:r w:rsidR="00CE2F4B">
        <w:t>D</w:t>
      </w:r>
      <w:r>
        <w:t>igitais,</w:t>
      </w:r>
      <w:r w:rsidR="00CE2F4B">
        <w:t xml:space="preserve"> Eletrónica I e II, Instrumentação e Sensores, Controlo Automático, Máquinas Elétricas, entre outras. Foi um projeto ímpar comparativamente a projetos já realizados no âmbito de outras UCs, porque envolveu um maior conhecimento de várias áreas e requereu muito trabalho autónomo.</w:t>
      </w:r>
    </w:p>
    <w:p w14:paraId="4B104ECE" w14:textId="66BD6EEA" w:rsidR="007F0E3E" w:rsidRDefault="008D2B4B" w:rsidP="00611C57">
      <w:pPr>
        <w:pStyle w:val="PhDCorpo"/>
        <w:ind w:firstLine="567"/>
      </w:pPr>
      <w:r>
        <w:t xml:space="preserve">Ao longo do design e testes do robô foram encontrados vários problemas, que provocaram alterações na forma como se abordou o desenvolvimento do projeto. Inicialmente usou-se o sensor de linha no centro do </w:t>
      </w:r>
      <w:r w:rsidR="00880C79">
        <w:t xml:space="preserve">robô de forma a facilitar a inversão do sentido de marcha no final do seu trajeto, evitando assim que o robô necessitasse de efetuar uma volta de 180 </w:t>
      </w:r>
      <w:r w:rsidR="00880C79">
        <w:rPr>
          <w:rFonts w:ascii="Times New Roman" w:hAnsi="Times New Roman"/>
        </w:rPr>
        <w:t xml:space="preserve">° </w:t>
      </w:r>
      <w:r w:rsidR="00880C79">
        <w:t xml:space="preserve">sobre o seu eixo. Assim, os motores teriam de rodar num sentido quando o robô fosse na direção do paciente, e no sentido contrário quando tivesse de voltar ao ponto de partida, simplificando a lógica que controla o estado de funcionamento do robô. </w:t>
      </w:r>
      <w:r w:rsidR="00611C57">
        <w:t>Para isso, foram implementadas e testadas diversas soluções que não cumpriram o seu propósito. D</w:t>
      </w:r>
      <w:r w:rsidR="00880C79">
        <w:t xml:space="preserve">urante a realização de testes, verificou-se que esta abordagem </w:t>
      </w:r>
      <w:r w:rsidR="005F139B">
        <w:t>revela</w:t>
      </w:r>
      <w:r w:rsidR="00880C79">
        <w:t xml:space="preserve"> problemas mecânicos, visto que o sensor se encontrava no eixo das rodas motoras</w:t>
      </w:r>
      <w:r w:rsidR="005F139B">
        <w:t>. Esta abordagem faz com que o ponto central</w:t>
      </w:r>
      <w:r w:rsidR="00611C57">
        <w:t xml:space="preserve"> do robô</w:t>
      </w:r>
      <w:r w:rsidR="005F139B">
        <w:t xml:space="preserve"> (posição do sensor) seja menos sensível a alterações d</w:t>
      </w:r>
      <w:r w:rsidR="00611C57">
        <w:t>e</w:t>
      </w:r>
      <w:r w:rsidR="005F139B">
        <w:t xml:space="preserve"> direção, aumentando o </w:t>
      </w:r>
      <w:r w:rsidR="00611C57">
        <w:t xml:space="preserve">seu </w:t>
      </w:r>
      <w:r w:rsidR="005F139B">
        <w:t>tempo de resposta, impedindo</w:t>
      </w:r>
      <w:r w:rsidR="00611C57">
        <w:t xml:space="preserve">-o de seguir </w:t>
      </w:r>
      <w:r w:rsidR="005F139B">
        <w:t>a linha</w:t>
      </w:r>
      <w:r w:rsidR="00611C57">
        <w:t xml:space="preserve"> corretamente</w:t>
      </w:r>
      <w:r w:rsidR="005F139B">
        <w:t>.</w:t>
      </w:r>
      <w:r w:rsidR="00611C57">
        <w:t xml:space="preserve"> Após a alteração da posição do sensor para a dianteira do robô, estes problemas resolveram-se.</w:t>
      </w:r>
    </w:p>
    <w:p w14:paraId="0C54F41B" w14:textId="58DA979A" w:rsidR="00174058" w:rsidRDefault="00174058" w:rsidP="00611C57">
      <w:pPr>
        <w:pStyle w:val="PhDCorpo"/>
        <w:ind w:firstLine="567"/>
        <w:rPr>
          <w:rFonts w:cs="Arial"/>
          <w:noProof/>
          <w:szCs w:val="24"/>
        </w:rPr>
      </w:pPr>
      <w:r>
        <w:t>Relativamente ao desenho e implementação da máquina de estados, também se encontraram dificuldades. Primitivamente, não houve a preocupação de selecionar integrados da mesma família</w:t>
      </w:r>
      <w:r w:rsidR="00172C49">
        <w:t xml:space="preserve"> lógica</w:t>
      </w:r>
      <w:r>
        <w:t>,</w:t>
      </w:r>
      <w:r w:rsidR="00172C49">
        <w:t xml:space="preserve"> para implementar a máquina de estados,</w:t>
      </w:r>
      <w:r>
        <w:t xml:space="preserve"> o que originou </w:t>
      </w:r>
      <w:r w:rsidR="00172C49">
        <w:t xml:space="preserve">resultados indefinidos. </w:t>
      </w:r>
      <w:r>
        <w:t xml:space="preserve">Verificou-se que todos os integrados devem ser da mesma família </w:t>
      </w:r>
      <w:r w:rsidR="00172C49">
        <w:t xml:space="preserve">lógica </w:t>
      </w:r>
      <w:r>
        <w:t>e</w:t>
      </w:r>
      <w:r w:rsidR="00172C49">
        <w:t xml:space="preserve"> que</w:t>
      </w:r>
      <w:r>
        <w:t xml:space="preserv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4E4B05" w:rsidRPr="004E4B05">
            <w:rPr>
              <w:rFonts w:cs="Arial"/>
              <w:noProof/>
              <w:szCs w:val="24"/>
            </w:rPr>
            <w:t>[5]</w:t>
          </w:r>
          <w:r>
            <w:rPr>
              <w:rFonts w:cs="Arial"/>
              <w:noProof/>
              <w:szCs w:val="24"/>
            </w:rPr>
            <w:fldChar w:fldCharType="end"/>
          </w:r>
        </w:sdtContent>
      </w:sdt>
      <w:r>
        <w:rPr>
          <w:rFonts w:cs="Arial"/>
          <w:noProof/>
          <w:szCs w:val="24"/>
        </w:rPr>
        <w:t>.</w:t>
      </w:r>
      <w:r w:rsidR="00172C49">
        <w:rPr>
          <w:rFonts w:cs="Arial"/>
          <w:noProof/>
          <w:szCs w:val="24"/>
        </w:rPr>
        <w:t xml:space="preserve"> </w:t>
      </w:r>
    </w:p>
    <w:p w14:paraId="743248CD" w14:textId="03B8D7CC" w:rsidR="00142598" w:rsidRDefault="00172C49" w:rsidP="007F0E3E">
      <w:pPr>
        <w:pStyle w:val="PhDCorpo"/>
        <w:ind w:firstLine="567"/>
      </w:pPr>
      <w:r>
        <w:rPr>
          <w:rFonts w:cs="Arial"/>
          <w:noProof/>
          <w:szCs w:val="24"/>
        </w:rPr>
        <w:t>Infelizmente, não foi possível aprofundar nem testar todas as funcionalidade previstas para o projeto, devido a</w:t>
      </w:r>
      <w:r w:rsidR="0001418F">
        <w:rPr>
          <w:rFonts w:cs="Arial"/>
          <w:noProof/>
          <w:szCs w:val="24"/>
        </w:rPr>
        <w:t xml:space="preserve">o </w:t>
      </w:r>
      <w:r w:rsidR="0001418F" w:rsidRPr="0001418F">
        <w:rPr>
          <w:rFonts w:cs="Arial"/>
          <w:noProof/>
          <w:szCs w:val="24"/>
        </w:rPr>
        <w:t xml:space="preserve">confinamento geral </w:t>
      </w:r>
      <w:sdt>
        <w:sdtPr>
          <w:rPr>
            <w:rFonts w:cs="Arial"/>
            <w:noProof/>
            <w:szCs w:val="24"/>
          </w:rPr>
          <w:id w:val="2023822433"/>
          <w:citation/>
        </w:sdtPr>
        <w:sdtContent>
          <w:r w:rsidR="0001418F" w:rsidRPr="0001418F">
            <w:rPr>
              <w:rFonts w:cs="Arial"/>
              <w:noProof/>
              <w:szCs w:val="24"/>
            </w:rPr>
            <w:fldChar w:fldCharType="begin"/>
          </w:r>
          <w:r w:rsidR="0001418F" w:rsidRPr="0001418F">
            <w:rPr>
              <w:rFonts w:cs="Arial"/>
              <w:noProof/>
              <w:szCs w:val="24"/>
            </w:rPr>
            <w:instrText xml:space="preserve"> CITATION Ana21 \l 2070 </w:instrText>
          </w:r>
          <w:r w:rsidR="0001418F" w:rsidRPr="0001418F">
            <w:rPr>
              <w:rFonts w:cs="Arial"/>
              <w:noProof/>
              <w:szCs w:val="24"/>
            </w:rPr>
            <w:fldChar w:fldCharType="separate"/>
          </w:r>
          <w:r w:rsidR="004E4B05" w:rsidRPr="004E4B05">
            <w:rPr>
              <w:rFonts w:cs="Arial"/>
              <w:noProof/>
              <w:szCs w:val="24"/>
            </w:rPr>
            <w:t>[8]</w:t>
          </w:r>
          <w:r w:rsidR="0001418F" w:rsidRPr="0001418F">
            <w:rPr>
              <w:rFonts w:cs="Arial"/>
              <w:noProof/>
              <w:szCs w:val="24"/>
            </w:rPr>
            <w:fldChar w:fldCharType="end"/>
          </w:r>
        </w:sdtContent>
      </w:sdt>
      <w:r w:rsidR="0001418F" w:rsidRPr="0001418F">
        <w:rPr>
          <w:rFonts w:cs="Arial"/>
          <w:noProof/>
          <w:szCs w:val="24"/>
        </w:rPr>
        <w:t>.</w:t>
      </w:r>
      <w:r w:rsidR="0001418F">
        <w:rPr>
          <w:rFonts w:cs="Arial"/>
          <w:noProof/>
          <w:szCs w:val="24"/>
        </w:rPr>
        <w:t xml:space="preserve"> </w:t>
      </w:r>
      <w:r w:rsidR="0016597E">
        <w:rPr>
          <w:rFonts w:cs="Arial"/>
          <w:noProof/>
          <w:szCs w:val="24"/>
        </w:rPr>
        <w:t xml:space="preserve">O </w:t>
      </w:r>
      <w:r w:rsidR="0016597E">
        <w:t>planeamento</w:t>
      </w:r>
      <w:r w:rsidR="007F0E3E">
        <w:t xml:space="preserve"> </w:t>
      </w:r>
      <w:r w:rsidR="0016597E">
        <w:t xml:space="preserve">inicial vinha a ser cumprido até que as circunstâncias mudaram e alguns dos objetivos propostos não puderam ser realizados. </w:t>
      </w:r>
    </w:p>
    <w:p w14:paraId="43721937" w14:textId="282F704C" w:rsidR="007428D4" w:rsidRDefault="00B011C1" w:rsidP="003543C1">
      <w:pPr>
        <w:pStyle w:val="PhDCorpo"/>
        <w:ind w:firstLine="567"/>
      </w:pPr>
      <w:r>
        <w:lastRenderedPageBreak/>
        <w:t>No que concebe ao tempo despendido no desenvolvimento do projeto, visto que todo o grupo se juntou para trabalhar em horários definidos, todos os elementos do grupo</w:t>
      </w:r>
      <w:r w:rsidR="003543C1">
        <w:t xml:space="preserve">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180 horas.</w:t>
      </w:r>
    </w:p>
    <w:p w14:paraId="3EF3E116" w14:textId="57C32DEB" w:rsidR="003543C1" w:rsidRDefault="003543C1" w:rsidP="003543C1">
      <w:pPr>
        <w:pStyle w:val="PhDCorpo"/>
        <w:ind w:firstLine="567"/>
      </w:pPr>
      <w:r>
        <w:t>Em suma, este projeto foi desafiante, revela</w:t>
      </w:r>
      <w:r w:rsidR="001537F4">
        <w:t>ndo</w:t>
      </w:r>
      <w:r>
        <w:t xml:space="preserve"> a sua importância na formação enquanto futuros engenheiros. </w:t>
      </w:r>
    </w:p>
    <w:p w14:paraId="4F71A049" w14:textId="77777777" w:rsidR="003543C1" w:rsidRDefault="003543C1" w:rsidP="003543C1">
      <w:pPr>
        <w:pStyle w:val="PhDCorpo"/>
      </w:pPr>
    </w:p>
    <w:p w14:paraId="634F670A" w14:textId="7A029095" w:rsidR="003543C1" w:rsidRDefault="003543C1" w:rsidP="003543C1">
      <w:pPr>
        <w:pStyle w:val="PhDCorpo"/>
        <w:ind w:firstLine="567"/>
        <w:sectPr w:rsidR="003543C1" w:rsidSect="004E4B05">
          <w:headerReference w:type="default" r:id="rId194"/>
          <w:pgSz w:w="11907" w:h="16840" w:code="9"/>
          <w:pgMar w:top="1134" w:right="1418" w:bottom="1134" w:left="1418" w:header="567" w:footer="57" w:gutter="0"/>
          <w:pgNumType w:chapSep="emDash"/>
          <w:cols w:space="720"/>
          <w:docGrid w:linePitch="272"/>
        </w:sectPr>
      </w:pPr>
    </w:p>
    <w:p w14:paraId="211126E9" w14:textId="4414D380" w:rsidR="002424C3" w:rsidRDefault="00F17418">
      <w:pPr>
        <w:pStyle w:val="PhDcapitulosemnumero"/>
        <w:rPr>
          <w:noProof/>
        </w:rPr>
        <w:pPrChange w:id="1831" w:author="duarte miguel" w:date="2021-02-06T19:48:00Z">
          <w:pPr>
            <w:pStyle w:val="PhDCabealho1"/>
            <w:numPr>
              <w:numId w:val="0"/>
            </w:numPr>
            <w:ind w:left="0"/>
          </w:pPr>
        </w:pPrChange>
      </w:pPr>
      <w:bookmarkStart w:id="1832" w:name="_Toc63535831"/>
      <w:bookmarkStart w:id="1833" w:name="_Toc63536408"/>
      <w:bookmarkEnd w:id="484"/>
      <w:bookmarkEnd w:id="839"/>
      <w:r>
        <w:rPr>
          <w:noProof/>
        </w:rPr>
        <w:lastRenderedPageBreak/>
        <w:t>Referências</w:t>
      </w:r>
      <w:bookmarkEnd w:id="1832"/>
      <w:bookmarkEnd w:id="1833"/>
    </w:p>
    <w:p w14:paraId="58E0A236" w14:textId="0C291878" w:rsidR="00C21DF8" w:rsidRPr="00F56F55" w:rsidRDefault="00B65D64" w:rsidP="00B65D64">
      <w:pPr>
        <w:spacing w:line="360" w:lineRule="auto"/>
        <w:jc w:val="both"/>
        <w:rPr>
          <w:rFonts w:ascii="NewsGotT" w:eastAsiaTheme="minorHAnsi" w:hAnsi="NewsGotT"/>
          <w:noProof/>
          <w:sz w:val="24"/>
          <w:szCs w:val="22"/>
          <w:lang w:val="en-US"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F56F55">
        <w:rPr>
          <w:rFonts w:ascii="NewsGotT" w:eastAsiaTheme="minorHAnsi" w:hAnsi="NewsGotT"/>
          <w:noProof/>
          <w:sz w:val="24"/>
          <w:szCs w:val="22"/>
          <w:lang w:val="en-US" w:eastAsia="en-US"/>
        </w:rPr>
        <w:t>[Online]. Available: https://www.sns.gov.pt/noticias/2020/03/11/covid-19-pandemia/. [Acedido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[3]</w:t>
      </w:r>
      <w:r w:rsidRPr="00CF624D">
        <w:rPr>
          <w:rFonts w:ascii="NewsGotT" w:eastAsiaTheme="minorHAnsi" w:hAnsi="NewsGotT"/>
          <w:noProof/>
          <w:sz w:val="24"/>
          <w:szCs w:val="22"/>
          <w:lang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CF624D" w:rsidRDefault="00B65D64" w:rsidP="00B65D64">
      <w:pPr>
        <w:spacing w:line="360" w:lineRule="auto"/>
        <w:jc w:val="both"/>
        <w:rPr>
          <w:rFonts w:ascii="NewsGotT" w:eastAsiaTheme="minorHAnsi" w:hAnsi="NewsGotT"/>
          <w:noProof/>
          <w:sz w:val="24"/>
          <w:szCs w:val="22"/>
          <w:lang w:val="en-GB"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CF624D">
        <w:rPr>
          <w:rFonts w:ascii="NewsGotT" w:eastAsiaTheme="minorHAnsi" w:hAnsi="NewsGotT"/>
          <w:noProof/>
          <w:sz w:val="24"/>
          <w:szCs w:val="22"/>
          <w:lang w:val="en-GB"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387032C1" w:rsid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[6]</w:t>
      </w:r>
      <w:r w:rsidRPr="00CF624D">
        <w:rPr>
          <w:rFonts w:ascii="NewsGotT" w:eastAsiaTheme="minorHAnsi" w:hAnsi="NewsGotT"/>
          <w:noProof/>
          <w:sz w:val="24"/>
          <w:szCs w:val="22"/>
          <w:lang w:eastAsia="en-US"/>
        </w:rPr>
        <w:tab/>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p w14:paraId="4357F57F" w14:textId="746479A2" w:rsidR="004E4B05" w:rsidRDefault="004E4B05" w:rsidP="00B65D64">
      <w:pPr>
        <w:spacing w:line="360" w:lineRule="auto"/>
        <w:jc w:val="both"/>
        <w:rPr>
          <w:rFonts w:ascii="NewsGotT" w:eastAsiaTheme="minorHAnsi" w:hAnsi="NewsGotT"/>
          <w:noProof/>
          <w:sz w:val="24"/>
          <w:szCs w:val="22"/>
          <w:lang w:eastAsia="en-US"/>
        </w:rPr>
      </w:pPr>
      <w:r w:rsidRPr="004E4B05">
        <w:rPr>
          <w:rFonts w:ascii="NewsGotT" w:eastAsiaTheme="minorHAnsi" w:hAnsi="NewsGotT"/>
          <w:noProof/>
          <w:sz w:val="24"/>
          <w:szCs w:val="22"/>
          <w:lang w:val="en-GB" w:eastAsia="en-US"/>
        </w:rPr>
        <w:t xml:space="preserve">[7] </w:t>
      </w:r>
      <w:r w:rsidRPr="004E4B05">
        <w:rPr>
          <w:rFonts w:ascii="NewsGotT" w:eastAsiaTheme="minorHAnsi" w:hAnsi="NewsGotT"/>
          <w:noProof/>
          <w:sz w:val="24"/>
          <w:szCs w:val="22"/>
          <w:lang w:val="en-GB" w:eastAsia="en-US"/>
        </w:rPr>
        <w:tab/>
        <w:t xml:space="preserve">P. Corporation, “pololu.com,” 2001-2014. [Online]. </w:t>
      </w:r>
      <w:r w:rsidRPr="004E4B05">
        <w:rPr>
          <w:rFonts w:ascii="NewsGotT" w:eastAsiaTheme="minorHAnsi" w:hAnsi="NewsGotT"/>
          <w:noProof/>
          <w:sz w:val="24"/>
          <w:szCs w:val="22"/>
          <w:lang w:eastAsia="en-US"/>
        </w:rPr>
        <w:t>Available: https://www.pololu.com/docs/pdf/0J12/QTR-8x.pdf. [Acedido em 3 fevereiro 2021].</w:t>
      </w:r>
    </w:p>
    <w:p w14:paraId="70CEF7E5" w14:textId="586FAA6B" w:rsidR="0001418F" w:rsidRDefault="0001418F" w:rsidP="00B65D64">
      <w:pPr>
        <w:spacing w:line="360" w:lineRule="auto"/>
        <w:jc w:val="both"/>
        <w:rPr>
          <w:rFonts w:ascii="NewsGotT" w:eastAsiaTheme="minorHAnsi" w:hAnsi="NewsGotT"/>
          <w:noProof/>
          <w:sz w:val="24"/>
          <w:szCs w:val="22"/>
          <w:lang w:eastAsia="en-US"/>
        </w:rPr>
      </w:pPr>
      <w:r w:rsidRPr="0001418F">
        <w:rPr>
          <w:rFonts w:ascii="NewsGotT" w:eastAsiaTheme="minorHAnsi" w:hAnsi="NewsGotT"/>
          <w:noProof/>
          <w:sz w:val="24"/>
          <w:szCs w:val="22"/>
          <w:lang w:eastAsia="en-US"/>
        </w:rPr>
        <w:t>[</w:t>
      </w:r>
      <w:r w:rsidR="004E4B05">
        <w:rPr>
          <w:rFonts w:ascii="NewsGotT" w:eastAsiaTheme="minorHAnsi" w:hAnsi="NewsGotT"/>
          <w:noProof/>
          <w:sz w:val="24"/>
          <w:szCs w:val="22"/>
          <w:lang w:eastAsia="en-US"/>
        </w:rPr>
        <w:t>8</w:t>
      </w:r>
      <w:r w:rsidRPr="0001418F">
        <w:rPr>
          <w:rFonts w:ascii="NewsGotT" w:eastAsiaTheme="minorHAnsi" w:hAnsi="NewsGotT"/>
          <w:noProof/>
          <w:sz w:val="24"/>
          <w:szCs w:val="22"/>
          <w:lang w:eastAsia="en-US"/>
        </w:rPr>
        <w:t xml:space="preserve">] </w:t>
      </w:r>
      <w:r w:rsidRPr="0001418F">
        <w:rPr>
          <w:rFonts w:ascii="NewsGotT" w:eastAsiaTheme="minorHAnsi" w:hAnsi="NewsGotT"/>
          <w:noProof/>
          <w:sz w:val="24"/>
          <w:szCs w:val="22"/>
          <w:lang w:eastAsia="en-US"/>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56A99B8C" w14:textId="77777777" w:rsidR="0001418F" w:rsidRPr="006C79F5" w:rsidRDefault="0001418F" w:rsidP="00B65D64">
      <w:pPr>
        <w:spacing w:line="360" w:lineRule="auto"/>
        <w:jc w:val="both"/>
        <w:rPr>
          <w:rFonts w:ascii="NewsGotT" w:eastAsiaTheme="minorHAnsi" w:hAnsi="NewsGotT"/>
          <w:noProof/>
          <w:sz w:val="24"/>
          <w:szCs w:val="22"/>
          <w:lang w:eastAsia="en-US"/>
        </w:rPr>
      </w:pPr>
    </w:p>
    <w:sectPr w:rsidR="0001418F" w:rsidRPr="006C79F5" w:rsidSect="004E4B05">
      <w:headerReference w:type="default" r:id="rId195"/>
      <w:headerReference w:type="first" r:id="rId196"/>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71" w:author="luis barros" w:date="2021-02-06T10:26:00Z" w:initials="lb">
    <w:p w14:paraId="32BE8248" w14:textId="6903AB62" w:rsidR="00A31924" w:rsidRDefault="00A31924">
      <w:pPr>
        <w:pStyle w:val="Textodecomentrio"/>
      </w:pPr>
      <w:r>
        <w:rPr>
          <w:rStyle w:val="Refdecomentrio"/>
        </w:rPr>
        <w:annotationRef/>
      </w:r>
      <w:r>
        <w:t xml:space="preserve">Metam uma ref de um ou dois robôs para desinfetar </w:t>
      </w:r>
    </w:p>
  </w:comment>
  <w:comment w:id="673" w:author="luis barros" w:date="2021-02-06T10:31:00Z" w:initials="lb">
    <w:p w14:paraId="1879EAA0" w14:textId="2686A583" w:rsidR="00A31924" w:rsidRPr="00F56F55" w:rsidRDefault="00A31924">
      <w:pPr>
        <w:pStyle w:val="Textodecomentrio"/>
        <w:rPr>
          <w:rFonts w:ascii="Times New Roman" w:hAnsi="Times New Roman"/>
        </w:rPr>
      </w:pPr>
      <w:r>
        <w:rPr>
          <w:rStyle w:val="Refdecomentrio"/>
        </w:rPr>
        <w:annotationRef/>
      </w:r>
      <w:r>
        <w:t>Acho que convém indicar uma margem de utilização do vosso produto mais confortável…</w:t>
      </w:r>
      <w:r>
        <w:br/>
        <w:t>se custar 50mil</w:t>
      </w:r>
      <w:r>
        <w:rPr>
          <w:rFonts w:ascii="Times New Roman" w:hAnsi="Times New Roman"/>
        </w:rPr>
        <w:t>€ e acabar a pandemia, é lixo o robô??</w:t>
      </w:r>
      <w:r>
        <w:rPr>
          <w:rFonts w:ascii="Times New Roman" w:hAnsi="Times New Roman"/>
        </w:rPr>
        <w:br/>
        <w:t xml:space="preserve">não podem utilizar para outras tarefas? Mrdicação? Comida auxiliar o transporte na comida? </w:t>
      </w:r>
      <w:r>
        <w:rPr>
          <w:rFonts w:ascii="Times New Roman" w:hAnsi="Times New Roman"/>
        </w:rPr>
        <w:br/>
        <w:t xml:space="preserve">e em casa? Nem que seja para trazer uma mini à sala!? É que já têm conhecimentos e competências para desenvolver uma versão 2.0 low cost para outras aplicações </w:t>
      </w:r>
    </w:p>
  </w:comment>
  <w:comment w:id="683" w:author="luis barros" w:date="2021-02-06T10:38:00Z" w:initials="lb">
    <w:p w14:paraId="2C828103" w14:textId="77777777" w:rsidR="00A31924" w:rsidRDefault="00A31924">
      <w:pPr>
        <w:pStyle w:val="Textodecomentrio"/>
        <w:rPr>
          <w:rStyle w:val="Refdecomentrio"/>
        </w:rPr>
      </w:pPr>
      <w:r>
        <w:rPr>
          <w:rStyle w:val="Refdecomentrio"/>
        </w:rPr>
        <w:t xml:space="preserve">Possível </w:t>
      </w:r>
      <w:r>
        <w:rPr>
          <w:rStyle w:val="Refdecomentrio"/>
        </w:rPr>
        <w:annotationRef/>
      </w:r>
      <w:r>
        <w:rPr>
          <w:rStyle w:val="Refdecomentrio"/>
        </w:rPr>
        <w:t>questão de apresentação:</w:t>
      </w:r>
    </w:p>
    <w:p w14:paraId="259C1015" w14:textId="77777777" w:rsidR="00A31924" w:rsidRDefault="00A31924">
      <w:pPr>
        <w:pStyle w:val="Textodecomentrio"/>
        <w:rPr>
          <w:rStyle w:val="Refdecomentrio"/>
        </w:rPr>
      </w:pPr>
    </w:p>
    <w:p w14:paraId="038D7BCB" w14:textId="7EDCD10A" w:rsidR="00A31924" w:rsidRDefault="00A31924">
      <w:pPr>
        <w:pStyle w:val="Textodecomentrio"/>
      </w:pPr>
      <w:r>
        <w:rPr>
          <w:rStyle w:val="Refdecomentrio"/>
        </w:rPr>
        <w:t>Só dá dois pontos? Um hospital tem vários quartos, terei de ter uma linha para cada quarto??</w:t>
      </w:r>
      <w:r>
        <w:rPr>
          <w:rStyle w:val="Refdecomentrio"/>
        </w:rPr>
        <w:br/>
      </w:r>
      <w:r>
        <w:rPr>
          <w:rStyle w:val="Refdecomentrio"/>
        </w:rPr>
        <w:br/>
        <w:t>têm que fundamentar a nível académico essencialmente :</w:t>
      </w:r>
      <w:r>
        <w:rPr>
          <w:rStyle w:val="Refdecomentrio"/>
        </w:rPr>
        <w:br/>
        <w:t>os dois pontos foi uma escolha do grupo para validar o conceito. Mas o sistema pode ter vários destinos ao longo da linha (varias cruzes ao longo da linha) em que ele ia parando em cada ponto. Na maquina de estados em vez de inverter, segue em frente em todos os pontos e teria um circuito circular (mais fácil de implementação talvez)</w:t>
      </w:r>
      <w:r>
        <w:rPr>
          <w:rStyle w:val="Refdecomentrio"/>
        </w:rPr>
        <w:br/>
        <w:t>contudo, a implementação real do conceito teria como base o controlo digital o que permite não só baixar os custos de implementação e replicação (acima de tudo isto porque a mao de obra vai abatendo ao nr de robôs vendidos, mas o nr de componentes não. Em analogic tens de pagar muitos componentes) mas também permite a implementação de novas funcionalidades e mais robustas. Bem como interface mais amigável e digital</w:t>
      </w:r>
    </w:p>
  </w:comment>
  <w:comment w:id="684" w:author="luis barros" w:date="2021-02-06T10:46:00Z" w:initials="lb">
    <w:p w14:paraId="70FC78F3" w14:textId="6BD8B0B4" w:rsidR="00A31924" w:rsidRDefault="00A31924">
      <w:pPr>
        <w:pStyle w:val="Textodecomentrio"/>
      </w:pPr>
      <w:r>
        <w:rPr>
          <w:rStyle w:val="Refdecomentrio"/>
        </w:rPr>
        <w:annotationRef/>
      </w:r>
      <w:r>
        <w:t>Faz o 180º antes de parar?</w:t>
      </w:r>
      <w:r>
        <w:br/>
        <w:t>ou para, o paciente recolhe e só depois faz os 180? Confirmar retificar o texto anterior que posso ter induzido em erro</w:t>
      </w:r>
    </w:p>
  </w:comment>
  <w:comment w:id="685" w:author="duarte miguel" w:date="2021-02-06T15:04:00Z" w:initials="dm">
    <w:p w14:paraId="3434E00E" w14:textId="75EED44D" w:rsidR="00A31924" w:rsidRDefault="00A31924">
      <w:pPr>
        <w:pStyle w:val="Textodecomentrio"/>
      </w:pPr>
      <w:r>
        <w:rPr>
          <w:rStyle w:val="Refdecomentrio"/>
        </w:rPr>
        <w:annotationRef/>
      </w:r>
      <w:r>
        <w:t>Sim faz 180 antes de parar. A máquina foi alterada depois da estapa 0</w:t>
      </w:r>
    </w:p>
  </w:comment>
  <w:comment w:id="689" w:author="luis barros" w:date="2021-02-06T10:54:00Z" w:initials="lb">
    <w:p w14:paraId="27AF1DB7" w14:textId="2E06A0CE" w:rsidR="00A31924" w:rsidRDefault="00A31924">
      <w:pPr>
        <w:pStyle w:val="Textodecomentrio"/>
      </w:pPr>
      <w:r>
        <w:rPr>
          <w:rStyle w:val="Refdecomentrio"/>
        </w:rPr>
        <w:annotationRef/>
      </w:r>
      <w:r>
        <w:t>Não acho que faça sentido a maneira como está escrito este tópico</w:t>
      </w:r>
      <w:r>
        <w:br/>
      </w:r>
      <w:r>
        <w:br/>
        <w:t>testes previstos de um sistema já implementado!??? Isso faz sentido nas primeiras etapas, não aqui</w:t>
      </w:r>
      <w:r>
        <w:br/>
      </w:r>
      <w:r>
        <w:br/>
        <w:t>qual tal Ensaios experimentais realizados e escrever no passado? Acho que é melhor</w:t>
      </w:r>
      <w:r>
        <w:br/>
        <w:t>quem começa a ler ainda pensa que vocês não fizeram ensaios nenhuns….</w:t>
      </w:r>
    </w:p>
  </w:comment>
  <w:comment w:id="697" w:author="luis barros" w:date="2021-02-06T10:56:00Z" w:initials="lb">
    <w:p w14:paraId="4F53CB0A" w14:textId="1AFD0832" w:rsidR="00A31924" w:rsidRDefault="00A31924">
      <w:pPr>
        <w:pStyle w:val="Textodecomentrio"/>
      </w:pPr>
      <w:r>
        <w:rPr>
          <w:rStyle w:val="Refdecomentrio"/>
        </w:rPr>
        <w:annotationRef/>
      </w:r>
      <w:r>
        <w:t>No presente</w:t>
      </w:r>
    </w:p>
  </w:comment>
  <w:comment w:id="700" w:author="luis barros" w:date="2021-02-06T10:57:00Z" w:initials="lb">
    <w:p w14:paraId="78302507" w14:textId="2680FBDD" w:rsidR="00A31924" w:rsidRDefault="00A31924">
      <w:pPr>
        <w:pStyle w:val="Textodecomentrio"/>
      </w:pPr>
      <w:r>
        <w:rPr>
          <w:rStyle w:val="Refdecomentrio"/>
        </w:rPr>
        <w:annotationRef/>
      </w:r>
      <w:r>
        <w:t>Aqui dá mesmo a entender que a maq de estados ainda vai ser feia…</w:t>
      </w:r>
    </w:p>
  </w:comment>
  <w:comment w:id="706" w:author="luis barros" w:date="2021-02-06T11:19:00Z" w:initials="lb">
    <w:p w14:paraId="0F57F68E" w14:textId="09587600" w:rsidR="00A31924" w:rsidRDefault="00A31924">
      <w:pPr>
        <w:pStyle w:val="Textodecomentrio"/>
      </w:pPr>
      <w:r>
        <w:rPr>
          <w:rStyle w:val="Refdecomentrio"/>
        </w:rPr>
        <w:annotationRef/>
      </w:r>
      <w:r>
        <w:t>Isto parece algo muito específico</w:t>
      </w:r>
    </w:p>
    <w:p w14:paraId="21B396B9" w14:textId="68EEE720" w:rsidR="00A31924" w:rsidRDefault="00A31924">
      <w:pPr>
        <w:pStyle w:val="Textodecomentrio"/>
      </w:pPr>
      <w:r>
        <w:t>Quem for a ler de fora, ainda não sabe ao certo a constituição do vosso sistema</w:t>
      </w:r>
      <w:r>
        <w:br/>
        <w:t>talvez seja melhor apresentar isto para o final</w:t>
      </w:r>
      <w:r>
        <w:br/>
        <w:t>cap dos ensaios experimentais, ultimo topico</w:t>
      </w:r>
    </w:p>
  </w:comment>
  <w:comment w:id="710" w:author="luis barros" w:date="2021-02-06T11:01:00Z" w:initials="lb">
    <w:p w14:paraId="1706AE4B" w14:textId="69023CE3" w:rsidR="00A31924" w:rsidRDefault="00A31924">
      <w:pPr>
        <w:pStyle w:val="Textodecomentrio"/>
      </w:pPr>
      <w:r>
        <w:rPr>
          <w:rStyle w:val="Refdecomentrio"/>
        </w:rPr>
        <w:annotationRef/>
      </w:r>
      <w:r>
        <w:t>Preparem-se para questões relacionadas com um sistema de deteção de obstáculos. Se aparecer uma pessoa à frente, bate? Claro que bate, mas….</w:t>
      </w:r>
      <w:r>
        <w:br/>
        <w:t>projeto académico, queriam isto o mais simples e funcional possível</w:t>
      </w:r>
      <w:r>
        <w:br/>
        <w:t>num sistema digital certamente que terá</w:t>
      </w:r>
      <w:r>
        <w:br/>
        <w:t>uc com 5 ects…</w:t>
      </w:r>
    </w:p>
  </w:comment>
  <w:comment w:id="715" w:author="luis barros" w:date="2021-02-06T11:07:00Z" w:initials="lb">
    <w:p w14:paraId="33A570B1" w14:textId="6EB9F600" w:rsidR="00A31924" w:rsidRDefault="00A31924">
      <w:pPr>
        <w:pStyle w:val="Textodecomentrio"/>
      </w:pPr>
      <w:r>
        <w:rPr>
          <w:rStyle w:val="Refdecomentrio"/>
        </w:rPr>
        <w:annotationRef/>
      </w:r>
      <w:r>
        <w:t>Meter sempre assim antes de apresentar as imagens</w:t>
      </w:r>
    </w:p>
  </w:comment>
  <w:comment w:id="718" w:author="luis barros" w:date="2021-02-06T11:06:00Z" w:initials="lb">
    <w:p w14:paraId="101A6BAC" w14:textId="77777777" w:rsidR="00A31924" w:rsidRDefault="00A31924">
      <w:pPr>
        <w:pStyle w:val="Textodecomentrio"/>
      </w:pPr>
      <w:r>
        <w:rPr>
          <w:rStyle w:val="Refdecomentrio"/>
        </w:rPr>
        <w:annotationRef/>
      </w:r>
      <w:r>
        <w:t>O que já andaram a inventar??</w:t>
      </w:r>
      <w:r>
        <w:br/>
        <w:t>as imagens são sempre justificadas ao texto. Não quero ver imagens com o texto à volta</w:t>
      </w:r>
      <w:r>
        <w:br/>
        <w:t>depois as imagens devem ser sempre mencionadas no texto anterior</w:t>
      </w:r>
      <w:r>
        <w:br/>
        <w:t>que já andaram a fazer às figuras que ele começa a contar como figura 1.2 esta??? Onde anda a 1.1??</w:t>
      </w:r>
    </w:p>
    <w:p w14:paraId="7B816D81" w14:textId="4469C994" w:rsidR="00A31924" w:rsidRDefault="00A31924">
      <w:pPr>
        <w:pStyle w:val="Textodecomentrio"/>
      </w:pPr>
      <w:r>
        <w:t>Inserir a numeração sempre com o nr do capitulo</w:t>
      </w:r>
    </w:p>
  </w:comment>
  <w:comment w:id="738" w:author="luis barros" w:date="2021-02-06T11:15:00Z" w:initials="lb">
    <w:p w14:paraId="68E25111" w14:textId="77777777" w:rsidR="00A31924" w:rsidRDefault="00A31924">
      <w:pPr>
        <w:pStyle w:val="Textodecomentrio"/>
      </w:pPr>
      <w:r>
        <w:rPr>
          <w:rStyle w:val="Refdecomentrio"/>
        </w:rPr>
        <w:annotationRef/>
      </w:r>
      <w:r>
        <w:t>Associar o texto às figuras</w:t>
      </w:r>
      <w:r>
        <w:br/>
        <w:t>toxico fig (a)</w:t>
      </w:r>
      <w:r>
        <w:br/>
        <w:t>nocivo fig(b)</w:t>
      </w:r>
    </w:p>
    <w:p w14:paraId="7B14EA7E" w14:textId="77777777" w:rsidR="00A31924" w:rsidRDefault="00A31924">
      <w:pPr>
        <w:pStyle w:val="Textodecomentrio"/>
      </w:pPr>
      <w:r>
        <w:t>…</w:t>
      </w:r>
    </w:p>
    <w:p w14:paraId="596BB27F" w14:textId="77777777" w:rsidR="00A31924" w:rsidRDefault="00A31924">
      <w:pPr>
        <w:pStyle w:val="Textodecomentrio"/>
      </w:pPr>
      <w:r>
        <w:t>….</w:t>
      </w:r>
    </w:p>
    <w:p w14:paraId="585E3600" w14:textId="13AB9844" w:rsidR="00A31924" w:rsidRDefault="00A31924">
      <w:pPr>
        <w:pStyle w:val="Textodecomentrio"/>
      </w:pPr>
    </w:p>
  </w:comment>
  <w:comment w:id="739" w:author="luis barros" w:date="2021-02-06T11:16:00Z" w:initials="lb">
    <w:p w14:paraId="38FD3249" w14:textId="19C243B3" w:rsidR="00A31924" w:rsidRDefault="00A31924">
      <w:pPr>
        <w:pStyle w:val="Textodecomentrio"/>
      </w:pPr>
      <w:r>
        <w:rPr>
          <w:rStyle w:val="Refdecomentrio"/>
        </w:rPr>
        <w:annotationRef/>
      </w:r>
      <w:r>
        <w:t>Fig (h)</w:t>
      </w:r>
    </w:p>
  </w:comment>
  <w:comment w:id="735" w:author="luis barros" w:date="2021-02-06T11:17:00Z" w:initials="lb">
    <w:p w14:paraId="573C8A21" w14:textId="77777777" w:rsidR="00A31924" w:rsidRDefault="00A31924">
      <w:pPr>
        <w:pStyle w:val="Textodecomentrio"/>
      </w:pPr>
      <w:r>
        <w:rPr>
          <w:rStyle w:val="Refdecomentrio"/>
        </w:rPr>
        <w:annotationRef/>
      </w:r>
      <w:r>
        <w:t>Eu arranjei-vos um template com as coisas todas organizas e já com alguns exemplos</w:t>
      </w:r>
    </w:p>
    <w:p w14:paraId="3A1BBC1A" w14:textId="77777777" w:rsidR="00A31924" w:rsidRDefault="00A31924">
      <w:pPr>
        <w:pStyle w:val="Textodecomentrio"/>
      </w:pPr>
    </w:p>
    <w:p w14:paraId="36E33849" w14:textId="3CBF3B6F" w:rsidR="00A31924" w:rsidRDefault="00A31924">
      <w:pPr>
        <w:pStyle w:val="Textodecomentrio"/>
      </w:pPr>
      <w:r>
        <w:t>Em lado nenhum viram imagens colocas como vocês estão a colocar!!</w:t>
      </w:r>
      <w:r>
        <w:br/>
      </w:r>
      <w:r>
        <w:br/>
        <w:t>nem que peguem no template original e colem para la excertos de cada vez, mas esta formatação não….</w:t>
      </w:r>
      <w:r>
        <w:br/>
        <w:t>a numeração das figuras ficava melhor como no template com o nr do capitulo</w:t>
      </w:r>
    </w:p>
  </w:comment>
  <w:comment w:id="827" w:author="luis barros" w:date="2021-02-06T11:22:00Z" w:initials="lb">
    <w:p w14:paraId="690F5355" w14:textId="77777777" w:rsidR="00A31924" w:rsidRDefault="00A31924">
      <w:pPr>
        <w:pStyle w:val="Textodecomentrio"/>
      </w:pPr>
      <w:r>
        <w:rPr>
          <w:rStyle w:val="Refdecomentrio"/>
        </w:rPr>
        <w:annotationRef/>
      </w:r>
      <w:r>
        <w:t>Eu já li isto!!!</w:t>
      </w:r>
      <w:r>
        <w:br/>
      </w:r>
      <w:r>
        <w:br/>
        <w:t>Copy past do texto anterior? Isto nunca!!!</w:t>
      </w:r>
      <w:r>
        <w:br/>
      </w:r>
      <w:r>
        <w:br/>
        <w:t>apagar tudo</w:t>
      </w:r>
      <w:r>
        <w:br/>
        <w:t>Escrever por outras palavras de uma forma mais simples</w:t>
      </w:r>
    </w:p>
    <w:p w14:paraId="0BFCCB35" w14:textId="77777777" w:rsidR="00A31924" w:rsidRDefault="00A31924">
      <w:pPr>
        <w:pStyle w:val="Textodecomentrio"/>
      </w:pPr>
    </w:p>
    <w:p w14:paraId="75DDF306" w14:textId="26164F19" w:rsidR="00A31924" w:rsidRDefault="00A31924">
      <w:pPr>
        <w:pStyle w:val="Textodecomentrio"/>
      </w:pPr>
      <w:r>
        <w:t>Um erro vocês tem de aprender é a escrita do relatório</w:t>
      </w:r>
    </w:p>
    <w:p w14:paraId="708CEEC7" w14:textId="77777777" w:rsidR="00A31924" w:rsidRDefault="00A31924">
      <w:pPr>
        <w:pStyle w:val="Textodecomentrio"/>
      </w:pPr>
      <w:r>
        <w:t>Nunca na vida vocês vao documentar as coisas no final de implementar.</w:t>
      </w:r>
    </w:p>
    <w:p w14:paraId="3FF8740C" w14:textId="51BFDD95" w:rsidR="00A31924" w:rsidRDefault="00A31924">
      <w:pPr>
        <w:pStyle w:val="Textodecomentrio"/>
      </w:pPr>
      <w:r>
        <w:t>A correta documentação deve acompanhar a tarefa a ser desenvolvida. A escrita do relatório deve ser paralela a todas as tarefas e não no fim em 9 dias…</w:t>
      </w:r>
    </w:p>
  </w:comment>
  <w:comment w:id="962" w:author="luis barros" w:date="2021-02-06T11:30:00Z" w:initials="lb">
    <w:p w14:paraId="0C7FA90D" w14:textId="2E7C16EA" w:rsidR="00A31924" w:rsidRDefault="00A31924">
      <w:pPr>
        <w:pStyle w:val="Textodecomentrio"/>
      </w:pPr>
      <w:r>
        <w:rPr>
          <w:rStyle w:val="Refdecomentrio"/>
        </w:rPr>
        <w:annotationRef/>
      </w:r>
      <w:r>
        <w:t>Inserir nos respectivos topicos</w:t>
      </w:r>
    </w:p>
  </w:comment>
  <w:comment w:id="999" w:author="luis barros" w:date="2021-02-06T11:31:00Z" w:initials="lb">
    <w:p w14:paraId="409131F6" w14:textId="77777777" w:rsidR="00A31924" w:rsidRDefault="00A31924">
      <w:pPr>
        <w:pStyle w:val="Textodecomentrio"/>
      </w:pPr>
      <w:r>
        <w:rPr>
          <w:rStyle w:val="Refdecomentrio"/>
        </w:rPr>
        <w:annotationRef/>
      </w:r>
      <w:r>
        <w:t>Que????</w:t>
      </w:r>
      <w:r>
        <w:br/>
        <w:t>quem escreveu isto? Toda a gente leu???</w:t>
      </w:r>
    </w:p>
    <w:p w14:paraId="1D367AFE" w14:textId="77777777" w:rsidR="00A31924" w:rsidRDefault="00A31924">
      <w:pPr>
        <w:pStyle w:val="Textodecomentrio"/>
      </w:pPr>
    </w:p>
    <w:p w14:paraId="3E68A8C3" w14:textId="099E2714" w:rsidR="00A31924" w:rsidRDefault="00A31924">
      <w:pPr>
        <w:pStyle w:val="Textodecomentrio"/>
      </w:pPr>
      <w:r>
        <w:t>Quando ambos os sensores QUE estoa fora da linha, têm de ter velocidade quase maxima? Os sensores?</w:t>
      </w:r>
    </w:p>
  </w:comment>
  <w:comment w:id="1001" w:author="luis barros" w:date="2021-02-06T11:33:00Z" w:initials="lb">
    <w:p w14:paraId="21C2F2A4" w14:textId="77777777" w:rsidR="00A31924" w:rsidRDefault="00A31924">
      <w:pPr>
        <w:pStyle w:val="Textodecomentrio"/>
      </w:pPr>
      <w:r>
        <w:rPr>
          <w:rStyle w:val="Refdecomentrio"/>
        </w:rPr>
        <w:annotationRef/>
      </w:r>
      <w:r>
        <w:t>Mete esta imagem no power point</w:t>
      </w:r>
      <w:r>
        <w:br/>
        <w:t>mete por cima de cada sensor uma lable</w:t>
      </w:r>
    </w:p>
    <w:p w14:paraId="134DE490" w14:textId="75DF7678" w:rsidR="00A31924" w:rsidRDefault="00A31924">
      <w:pPr>
        <w:pStyle w:val="Textodecomentrio"/>
      </w:pPr>
      <w:r>
        <w:t>S1, s2 s3 ….</w:t>
      </w:r>
      <w:r>
        <w:br/>
        <w:t>depois copias tudo e colas aqui</w:t>
      </w:r>
      <w:r>
        <w:br/>
        <w:t>no texto, fazer referência que é o sensor s3 e s6 utilizados para o controlo do seguidor de linha</w:t>
      </w:r>
      <w:r>
        <w:br/>
      </w:r>
      <w:r>
        <w:br/>
        <w:t>nunca devem colocar imagens iguais assim</w:t>
      </w:r>
      <w:r>
        <w:br/>
        <w:t>ou fig 6 ou f7. Faz a alteração que te disse em cima e mete so esta</w:t>
      </w:r>
    </w:p>
  </w:comment>
  <w:comment w:id="1009" w:author="luis barros" w:date="2021-02-06T11:36:00Z" w:initials="lb">
    <w:p w14:paraId="6641F22A" w14:textId="77777777" w:rsidR="00A31924" w:rsidRDefault="00A31924">
      <w:pPr>
        <w:pStyle w:val="Textodecomentrio"/>
      </w:pPr>
      <w:r>
        <w:rPr>
          <w:rStyle w:val="Refdecomentrio"/>
        </w:rPr>
        <w:annotationRef/>
      </w:r>
      <w:r>
        <w:t>Que confusão….</w:t>
      </w:r>
    </w:p>
    <w:p w14:paraId="42A95C01" w14:textId="06F9399C" w:rsidR="00A31924" w:rsidRDefault="00A31924">
      <w:pPr>
        <w:pStyle w:val="Textodecomentrio"/>
      </w:pPr>
      <w:r>
        <w:t>Comecem pelas entradas, terminam nas saídas</w:t>
      </w:r>
    </w:p>
    <w:p w14:paraId="0B9B561A" w14:textId="77777777" w:rsidR="00A31924" w:rsidRDefault="00A31924">
      <w:pPr>
        <w:pStyle w:val="Textodecomentrio"/>
      </w:pPr>
      <w:r>
        <w:t>Não comecem a falar de sensor de linha e no paragrafo seguinte falar de motores</w:t>
      </w:r>
      <w:r>
        <w:br/>
        <w:t>façam a divisão que vos disse</w:t>
      </w:r>
    </w:p>
    <w:p w14:paraId="5CC5E732" w14:textId="77777777" w:rsidR="00A31924" w:rsidRDefault="00A31924">
      <w:pPr>
        <w:pStyle w:val="Textodecomentrio"/>
      </w:pPr>
    </w:p>
    <w:p w14:paraId="18D0DA2C" w14:textId="6142DA84" w:rsidR="00A31924" w:rsidRDefault="00A31924">
      <w:pPr>
        <w:pStyle w:val="Textodecomentrio"/>
      </w:pPr>
    </w:p>
  </w:comment>
  <w:comment w:id="1010" w:author="luis barros" w:date="2021-02-06T11:39:00Z" w:initials="lb">
    <w:p w14:paraId="376D57B8" w14:textId="5D1D8E86" w:rsidR="00A31924" w:rsidRDefault="00A31924">
      <w:pPr>
        <w:pStyle w:val="Textodecomentrio"/>
      </w:pPr>
      <w:r>
        <w:rPr>
          <w:rStyle w:val="Refdecomentrio"/>
        </w:rPr>
        <w:annotationRef/>
      </w:r>
      <w:r>
        <w:t>O tipo de texto que nunca se deve colocar….</w:t>
      </w:r>
    </w:p>
  </w:comment>
  <w:comment w:id="1013" w:author="luis barros" w:date="2021-02-06T11:46:00Z" w:initials="lb">
    <w:p w14:paraId="2F6A4A61" w14:textId="3370D63E" w:rsidR="00A31924" w:rsidRDefault="00A31924">
      <w:pPr>
        <w:pStyle w:val="Textodecomentrio"/>
      </w:pPr>
      <w:r>
        <w:rPr>
          <w:rStyle w:val="Refdecomentrio"/>
        </w:rPr>
        <w:annotationRef/>
      </w:r>
      <w:r>
        <w:t>É on off??</w:t>
      </w:r>
      <w:r>
        <w:br/>
        <w:t xml:space="preserve">se gera um pwm consoante a tensão de entrada parece que </w:t>
      </w:r>
    </w:p>
    <w:p w14:paraId="16BB8883" w14:textId="706A9A38" w:rsidR="00A31924" w:rsidRDefault="00A31924">
      <w:pPr>
        <w:pStyle w:val="Textodecomentrio"/>
      </w:pPr>
      <w:r>
        <w:t>Se tensão entrada; pwm on</w:t>
      </w:r>
    </w:p>
    <w:p w14:paraId="63167A9C" w14:textId="23A3AFF8" w:rsidR="00A31924" w:rsidRDefault="00A31924">
      <w:pPr>
        <w:pStyle w:val="Textodecomentrio"/>
      </w:pPr>
      <w:r>
        <w:t>Senão; pwm off</w:t>
      </w:r>
    </w:p>
    <w:p w14:paraId="212500FD" w14:textId="77777777" w:rsidR="00A31924" w:rsidRDefault="00A31924">
      <w:pPr>
        <w:pStyle w:val="Textodecomentrio"/>
      </w:pPr>
    </w:p>
    <w:p w14:paraId="59A29090" w14:textId="1F9AE338" w:rsidR="00A31924" w:rsidRDefault="00A31924">
      <w:pPr>
        <w:pStyle w:val="Textodecomentrio"/>
      </w:pPr>
      <w:r>
        <w:t>A tensão de entrada serpa proporcional ao valor do DC do sinal pwm gerado. A explicação deve começar por ai</w:t>
      </w:r>
    </w:p>
    <w:p w14:paraId="140BB08A" w14:textId="77777777" w:rsidR="00A31924" w:rsidRDefault="00A31924">
      <w:pPr>
        <w:pStyle w:val="Textodecomentrio"/>
      </w:pPr>
    </w:p>
    <w:p w14:paraId="1F8065C4" w14:textId="0945253F" w:rsidR="00A31924" w:rsidRDefault="00A31924">
      <w:pPr>
        <w:pStyle w:val="Textodecomentrio"/>
      </w:pPr>
      <w:r>
        <w:t>Uma confusão….</w:t>
      </w:r>
    </w:p>
    <w:p w14:paraId="3F505E79" w14:textId="77777777" w:rsidR="00A31924" w:rsidRDefault="00A31924">
      <w:pPr>
        <w:pStyle w:val="Textodecomentrio"/>
      </w:pPr>
    </w:p>
    <w:p w14:paraId="3CB29AD5" w14:textId="00DAF9AF" w:rsidR="00A31924" w:rsidRDefault="00A31924">
      <w:pPr>
        <w:pStyle w:val="Textodecomentrio"/>
      </w:pPr>
      <w:r>
        <w:t>Comecem logo por identificar o que usar e para que</w:t>
      </w:r>
    </w:p>
    <w:p w14:paraId="7BBF9C45" w14:textId="0289D779" w:rsidR="00A31924" w:rsidRDefault="00A31924">
      <w:pPr>
        <w:pStyle w:val="Textodecomentrio"/>
      </w:pPr>
      <w:r>
        <w:t>Para o controlo dos sinais de pwm que atuam os motres, foi utilizado o IC tl494. Este circuito possui um oscilador interno cuja freq é dada pela malha rt ct.Com auxilia da eq X (apresentar equação) é possível determinar os valores de Rc e Rt e, assim, originar uma onda portadora interna dente de serra com a frequência pretendida. Esta onda é posteriormente comparada com um sinal de entrada no pino 3. Variando o valor de entrada é possível variar o ponto de comparação e, consequentemente, o valor de duty-cyle do sinal de PWM resultante. O sinal de pwm é posteriormente utilizado para o controlo dos motores…</w:t>
      </w:r>
    </w:p>
  </w:comment>
  <w:comment w:id="1018" w:author="luis barros" w:date="2021-02-06T11:52:00Z" w:initials="lb">
    <w:p w14:paraId="7D1BE2A4" w14:textId="772BB450" w:rsidR="00A31924" w:rsidRDefault="00A31924">
      <w:pPr>
        <w:pStyle w:val="Textodecomentrio"/>
      </w:pPr>
      <w:r>
        <w:rPr>
          <w:rStyle w:val="Refdecomentrio"/>
        </w:rPr>
        <w:annotationRef/>
      </w:r>
      <w:r>
        <w:t>É relevante isto?</w:t>
      </w:r>
    </w:p>
  </w:comment>
  <w:comment w:id="1029" w:author="luis barros" w:date="2021-02-06T11:42:00Z" w:initials="lb">
    <w:p w14:paraId="3B69DD7C" w14:textId="316AB0F6" w:rsidR="00A31924" w:rsidRDefault="00A31924">
      <w:pPr>
        <w:pStyle w:val="Textodecomentrio"/>
      </w:pPr>
      <w:r>
        <w:rPr>
          <w:rStyle w:val="Refdecomentrio"/>
        </w:rPr>
        <w:annotationRef/>
      </w:r>
      <w:r>
        <w:t>Vocês dimensionaram bem as coisas?</w:t>
      </w:r>
      <w:r>
        <w:br/>
        <w:t>é aquele R de 150ohm?</w:t>
      </w:r>
      <w:r>
        <w:br/>
        <w:t xml:space="preserve">olha calculem a potencia dela. As resistências que usaram suporta essa potência? Se fazem testes mais prolongados, caput </w:t>
      </w:r>
    </w:p>
  </w:comment>
  <w:comment w:id="1032" w:author="luis barros" w:date="2021-02-06T11:45:00Z" w:initials="lb">
    <w:p w14:paraId="04989C82" w14:textId="5A0CC45E" w:rsidR="00A31924" w:rsidRDefault="00A31924">
      <w:pPr>
        <w:pStyle w:val="Textodecomentrio"/>
      </w:pPr>
      <w:r>
        <w:rPr>
          <w:rStyle w:val="Refdecomentrio"/>
        </w:rPr>
        <w:annotationRef/>
      </w:r>
      <w:r>
        <w:t>Opah…. Não leio mais assim…</w:t>
      </w:r>
      <w:r>
        <w:br/>
        <w:t>corrigem as coisas</w:t>
      </w:r>
      <w:r>
        <w:br/>
        <w:t>um grupo de 6, todos a ler, o pt-pt tem de vir 5estrelas e uniforme</w:t>
      </w:r>
      <w:r>
        <w:br/>
        <w:t>não ao ponto de conseguir identificar pessoas diferentes a escrever…</w:t>
      </w:r>
    </w:p>
  </w:comment>
  <w:comment w:id="1031" w:author="luis barros" w:date="2021-02-06T12:05:00Z" w:initials="lb">
    <w:p w14:paraId="70C5E1BB" w14:textId="69D13CFD" w:rsidR="00A31924" w:rsidRDefault="00A31924">
      <w:pPr>
        <w:pStyle w:val="Textodecomentrio"/>
      </w:pPr>
      <w:r>
        <w:rPr>
          <w:rStyle w:val="Refdecomentrio"/>
        </w:rPr>
        <w:annotationRef/>
      </w:r>
      <w:r>
        <w:t>Como é que no mesmo paragrafo, conseguem falar de pwm e depois de circuito de controlo de entrada?</w:t>
      </w:r>
      <w:r>
        <w:br/>
      </w:r>
      <w:r>
        <w:br/>
        <w:t>é que reparem na sequencia que ta em capitulo em duas paginas!!!</w:t>
      </w:r>
      <w:r>
        <w:br/>
        <w:t>sensor,pwm, motor, pwm, sensor</w:t>
      </w:r>
    </w:p>
    <w:p w14:paraId="1B1D9346" w14:textId="77777777" w:rsidR="00A31924" w:rsidRDefault="00A31924">
      <w:pPr>
        <w:pStyle w:val="Textodecomentrio"/>
      </w:pPr>
    </w:p>
    <w:p w14:paraId="58A7A458" w14:textId="1A99F78B" w:rsidR="00A31924" w:rsidRDefault="00A31924">
      <w:pPr>
        <w:pStyle w:val="Textodecomentrio"/>
      </w:pPr>
      <w:r>
        <w:t>Falem tudo do que tem a falar de sensores</w:t>
      </w:r>
    </w:p>
    <w:p w14:paraId="1E115942" w14:textId="0D77BA8D" w:rsidR="00A31924" w:rsidRDefault="00A31924">
      <w:pPr>
        <w:pStyle w:val="Textodecomentrio"/>
      </w:pPr>
      <w:r>
        <w:t>Tudo de pwm e turdo de motores</w:t>
      </w:r>
    </w:p>
    <w:p w14:paraId="453C766F" w14:textId="782F2029" w:rsidR="00A31924" w:rsidRDefault="00A31924">
      <w:pPr>
        <w:pStyle w:val="Textodecomentrio"/>
      </w:pPr>
      <w:r>
        <w:t>Que mistela…</w:t>
      </w:r>
    </w:p>
  </w:comment>
  <w:comment w:id="1033" w:author="luis barros" w:date="2021-02-06T12:07:00Z" w:initials="lb">
    <w:p w14:paraId="0A9DD5E9" w14:textId="51B4C580" w:rsidR="00A31924" w:rsidRDefault="00A31924">
      <w:pPr>
        <w:pStyle w:val="Textodecomentrio"/>
      </w:pPr>
      <w:r>
        <w:rPr>
          <w:rStyle w:val="Refdecomentrio"/>
        </w:rPr>
        <w:annotationRef/>
      </w:r>
      <w:r>
        <w:t>O esquema elétrico encontra-se representado na figura X</w:t>
      </w:r>
    </w:p>
    <w:p w14:paraId="1F099F09" w14:textId="77777777" w:rsidR="00A31924" w:rsidRDefault="00A31924">
      <w:pPr>
        <w:pStyle w:val="Textodecomentrio"/>
      </w:pPr>
    </w:p>
    <w:p w14:paraId="4F26E673" w14:textId="204BB4A6" w:rsidR="00A31924" w:rsidRDefault="00A31924">
      <w:pPr>
        <w:pStyle w:val="Textodecomentrio"/>
      </w:pPr>
      <w:r>
        <w:t>As figuras têm nome, chamem pelo nome delas</w:t>
      </w:r>
    </w:p>
    <w:p w14:paraId="3F32F0C6" w14:textId="77777777" w:rsidR="00A31924" w:rsidRDefault="00A31924">
      <w:pPr>
        <w:pStyle w:val="Textodecomentrio"/>
      </w:pPr>
    </w:p>
    <w:p w14:paraId="135DFA2E" w14:textId="3E11D65A" w:rsidR="00A31924" w:rsidRDefault="00A31924">
      <w:pPr>
        <w:pStyle w:val="Textodecomentrio"/>
      </w:pPr>
      <w:r>
        <w:t>Evitar fig seguinte, tabela seguinte, figura de cima e afins…</w:t>
      </w:r>
    </w:p>
  </w:comment>
  <w:comment w:id="1035" w:author="luis barros" w:date="2021-02-06T12:00:00Z" w:initials="lb">
    <w:p w14:paraId="48170049" w14:textId="77777777" w:rsidR="00A31924" w:rsidRDefault="00A31924">
      <w:pPr>
        <w:pStyle w:val="Textodecomentrio"/>
      </w:pPr>
      <w:r>
        <w:rPr>
          <w:rStyle w:val="Refdecomentrio"/>
        </w:rPr>
        <w:annotationRef/>
      </w:r>
      <w:r>
        <w:t>Porquê só o circuito de cima tem as caixinhas?</w:t>
      </w:r>
      <w:r>
        <w:br/>
        <w:t>ou coloquem so um esquema e fazer com entradas genéricas (entrada1 e entrada2) e depois no texto explicam</w:t>
      </w:r>
      <w:r>
        <w:br/>
        <w:t>ou colocavam isto esteticamente mais bonito. Essas caixas não fica muito bem. Uma pessoa so olha para isso e por momentos esquece o de baixo</w:t>
      </w:r>
    </w:p>
    <w:p w14:paraId="10C6F1B7" w14:textId="77777777" w:rsidR="00A31924" w:rsidRDefault="00A31924">
      <w:pPr>
        <w:pStyle w:val="Textodecomentrio"/>
      </w:pPr>
    </w:p>
    <w:p w14:paraId="241A7754" w14:textId="77777777" w:rsidR="00A31924" w:rsidRDefault="00A31924">
      <w:pPr>
        <w:pStyle w:val="Textodecomentrio"/>
      </w:pPr>
      <w:r>
        <w:t>Olha uma sugestão na imagem que coloquei</w:t>
      </w:r>
    </w:p>
    <w:p w14:paraId="153DD771" w14:textId="18707EC5" w:rsidR="00A31924" w:rsidRDefault="00A31924">
      <w:pPr>
        <w:pStyle w:val="Textodecomentrio"/>
      </w:pPr>
      <w:r>
        <w:t>Colcar o esquema no power point, meter umas caixas com umas cores bem soft a delimitar os estágios</w:t>
      </w:r>
    </w:p>
    <w:p w14:paraId="2EBC1287" w14:textId="77777777" w:rsidR="00A31924" w:rsidRDefault="00A31924">
      <w:pPr>
        <w:pStyle w:val="Textodecomentrio"/>
      </w:pPr>
    </w:p>
    <w:p w14:paraId="146E5BCC" w14:textId="77777777" w:rsidR="00A31924" w:rsidRDefault="00A31924">
      <w:pPr>
        <w:pStyle w:val="Textodecomentrio"/>
      </w:pPr>
      <w:r>
        <w:t>Se arranjarem o esquema sem fundo, tanto melhor</w:t>
      </w:r>
      <w:r>
        <w:br/>
        <w:t>caso contrário, colem uns rectangulos por cima e aumentem a transparência. Foi com fiz</w:t>
      </w:r>
    </w:p>
    <w:p w14:paraId="5018C2B7" w14:textId="77777777" w:rsidR="00A31924" w:rsidRDefault="00A31924">
      <w:pPr>
        <w:pStyle w:val="Textodecomentrio"/>
      </w:pPr>
    </w:p>
    <w:p w14:paraId="16D1D896" w14:textId="5783A7B6" w:rsidR="00A31924" w:rsidRDefault="00A31924">
      <w:pPr>
        <w:pStyle w:val="Textodecomentrio"/>
      </w:pPr>
      <w:r>
        <w:t>Depois umas setas por baixo a identificar essas areas</w:t>
      </w:r>
    </w:p>
  </w:comment>
  <w:comment w:id="1043" w:author="luis barros" w:date="2021-02-06T12:07:00Z" w:initials="lb">
    <w:p w14:paraId="0675670A" w14:textId="77777777" w:rsidR="00A31924" w:rsidRDefault="00A31924">
      <w:pPr>
        <w:pStyle w:val="Textodecomentrio"/>
      </w:pPr>
      <w:r>
        <w:rPr>
          <w:rStyle w:val="Refdecomentrio"/>
        </w:rPr>
        <w:annotationRef/>
      </w:r>
      <w:r>
        <w:t>As equações tem numeração e devem ser identificadas no texto</w:t>
      </w:r>
    </w:p>
    <w:p w14:paraId="5E1B7CC8" w14:textId="77777777" w:rsidR="00A31924" w:rsidRDefault="00A31924">
      <w:pPr>
        <w:pStyle w:val="Textodecomentrio"/>
      </w:pPr>
      <w:r>
        <w:t>Equação 2</w:t>
      </w:r>
      <w:r>
        <w:br/>
        <w:t>equação 5</w:t>
      </w:r>
    </w:p>
    <w:p w14:paraId="1CCB6870" w14:textId="5F8EF6C5" w:rsidR="00A31924" w:rsidRDefault="00A31924">
      <w:pPr>
        <w:pStyle w:val="Textodecomentrio"/>
      </w:pPr>
    </w:p>
  </w:comment>
  <w:comment w:id="1046" w:author="luis barros" w:date="2021-02-06T12:09:00Z" w:initials="lb">
    <w:p w14:paraId="4D5912BC" w14:textId="1E7A8C47" w:rsidR="00A31924" w:rsidRDefault="00A31924">
      <w:pPr>
        <w:pStyle w:val="Textodecomentrio"/>
      </w:pPr>
      <w:r>
        <w:rPr>
          <w:rStyle w:val="Refdecomentrio"/>
        </w:rPr>
        <w:annotationRef/>
      </w:r>
      <w:r>
        <w:t>Isolamento de que? Acham que tem?</w:t>
      </w:r>
      <w:r>
        <w:br/>
      </w:r>
      <w:r>
        <w:br/>
        <w:t>isto devia estar no inicio como circuito de condicionamento de sinal</w:t>
      </w:r>
    </w:p>
  </w:comment>
  <w:comment w:id="1047" w:author="luis barros" w:date="2021-02-06T12:10:00Z" w:initials="lb">
    <w:p w14:paraId="6F560990" w14:textId="77777777" w:rsidR="00A31924" w:rsidRDefault="00A31924">
      <w:pPr>
        <w:pStyle w:val="Textodecomentrio"/>
      </w:pPr>
      <w:r>
        <w:rPr>
          <w:rStyle w:val="Refdecomentrio"/>
        </w:rPr>
        <w:annotationRef/>
      </w:r>
      <w:r>
        <w:t>Isolar… achas que estão isolados?</w:t>
      </w:r>
      <w:r>
        <w:br/>
      </w:r>
      <w:r>
        <w:br/>
        <w:t>isolamento de um circuito elétrico</w:t>
      </w:r>
    </w:p>
    <w:p w14:paraId="41EEE5DD" w14:textId="77777777" w:rsidR="00A31924" w:rsidRDefault="00A31924">
      <w:pPr>
        <w:pStyle w:val="Textodecomentrio"/>
      </w:pPr>
      <w:r>
        <w:t>Quando falam em circuitos, é algo que esta fechado: existe um sinal de envio e outro de retorno</w:t>
      </w:r>
    </w:p>
    <w:p w14:paraId="496EA25F" w14:textId="77777777" w:rsidR="00A31924" w:rsidRDefault="00A31924">
      <w:pPr>
        <w:pStyle w:val="Textodecomentrio"/>
      </w:pPr>
    </w:p>
    <w:p w14:paraId="01ED85DE" w14:textId="77777777" w:rsidR="00A31924" w:rsidRDefault="00A31924">
      <w:pPr>
        <w:pStyle w:val="Textodecomentrio"/>
      </w:pPr>
      <w:r>
        <w:t>Quando crias isolamento, as referencias do sinal, o teu gnd, são diferentes, criando assim isolamente</w:t>
      </w:r>
    </w:p>
    <w:p w14:paraId="5E644241" w14:textId="5C078BD2" w:rsidR="00A31924" w:rsidRDefault="00A31924">
      <w:pPr>
        <w:pStyle w:val="Textodecomentrio"/>
      </w:pPr>
      <w:r>
        <w:t>O que tens não é isso….apenas estão a criar um buffer para minimizar o efeito de carga do sensor de linha. O sinal não fica eletricamente isolado. Ainda para mais, usam a mesmo fonte…</w:t>
      </w:r>
    </w:p>
  </w:comment>
  <w:comment w:id="1049" w:author="luis barros" w:date="2021-02-06T12:13:00Z" w:initials="lb">
    <w:p w14:paraId="288BCDD5" w14:textId="3B43181A" w:rsidR="00A31924" w:rsidRDefault="00A31924">
      <w:pPr>
        <w:pStyle w:val="Textodecomentrio"/>
      </w:pPr>
      <w:r>
        <w:rPr>
          <w:rStyle w:val="Refdecomentrio"/>
        </w:rPr>
        <w:annotationRef/>
      </w:r>
      <w:r>
        <w:t>Apresentam duas figuras sem qualquer referencia à mesma no texto</w:t>
      </w:r>
    </w:p>
  </w:comment>
  <w:comment w:id="1063" w:author="luis barros" w:date="2021-02-06T12:13:00Z" w:initials="lb">
    <w:p w14:paraId="1800762A" w14:textId="000C5E22" w:rsidR="00A31924" w:rsidRDefault="00A31924">
      <w:pPr>
        <w:pStyle w:val="Textodecomentrio"/>
      </w:pPr>
      <w:r>
        <w:rPr>
          <w:rStyle w:val="Refdecomentrio"/>
        </w:rPr>
        <w:annotationRef/>
      </w:r>
      <w:r>
        <w:t>numeraçao</w:t>
      </w:r>
    </w:p>
  </w:comment>
  <w:comment w:id="1075" w:author="luis barros" w:date="2021-02-06T12:16:00Z" w:initials="lb">
    <w:p w14:paraId="6A6BE4CF" w14:textId="31D1F449" w:rsidR="00A31924" w:rsidRDefault="00A31924">
      <w:pPr>
        <w:pStyle w:val="Textodecomentrio"/>
      </w:pPr>
      <w:r>
        <w:rPr>
          <w:rStyle w:val="Refdecomentrio"/>
        </w:rPr>
        <w:annotationRef/>
      </w:r>
      <w:r>
        <w:t>não quero imagens assim… corrigir tudo</w:t>
      </w:r>
    </w:p>
  </w:comment>
  <w:comment w:id="1106" w:author="luis barros" w:date="2021-02-06T12:17:00Z" w:initials="lb">
    <w:p w14:paraId="5E955AF3" w14:textId="2349BACE" w:rsidR="00A31924" w:rsidRDefault="00A31924">
      <w:pPr>
        <w:pStyle w:val="Textodecomentrio"/>
      </w:pPr>
      <w:r>
        <w:rPr>
          <w:rStyle w:val="Refdecomentrio"/>
        </w:rPr>
        <w:annotationRef/>
      </w:r>
      <w:r>
        <w:t>já tou cansado de ver a mesma imagem…</w:t>
      </w:r>
      <w:r>
        <w:br/>
        <w:t>coloquem a imagem de forma genérica logo no inicio</w:t>
      </w:r>
      <w:r>
        <w:br/>
        <w:t>ate podem colocar uma tabela a dizer S1 e s8 usado para x</w:t>
      </w:r>
      <w:r>
        <w:br/>
        <w:t>s2 e s7 não usados</w:t>
      </w:r>
      <w:r>
        <w:br/>
        <w:t>s3 e s6 usados para y</w:t>
      </w:r>
      <w:r>
        <w:br/>
        <w:t>s4 e s5 não usados</w:t>
      </w:r>
    </w:p>
  </w:comment>
  <w:comment w:id="1173" w:author="luis barros" w:date="2021-02-06T12:19:00Z" w:initials="lb">
    <w:p w14:paraId="27D4A7D9" w14:textId="776CD19F" w:rsidR="00A31924" w:rsidRDefault="00A31924">
      <w:pPr>
        <w:pStyle w:val="Textodecomentrio"/>
      </w:pPr>
      <w:r>
        <w:rPr>
          <w:rStyle w:val="Refdecomentrio"/>
        </w:rPr>
        <w:annotationRef/>
      </w:r>
      <w:r>
        <w:t xml:space="preserve">qual? Identificar </w:t>
      </w:r>
    </w:p>
  </w:comment>
  <w:comment w:id="1182" w:author="luis barros" w:date="2021-02-06T12:23:00Z" w:initials="lb">
    <w:p w14:paraId="5149134B" w14:textId="04192B6C" w:rsidR="00A31924" w:rsidRDefault="00A31924">
      <w:pPr>
        <w:pStyle w:val="Textodecomentrio"/>
      </w:pPr>
      <w:r>
        <w:rPr>
          <w:rStyle w:val="Refdecomentrio"/>
        </w:rPr>
        <w:annotationRef/>
      </w:r>
      <w:r>
        <w:t>assim sim!!</w:t>
      </w:r>
      <w:r>
        <w:br/>
        <w:t>è fazer isto em tudo!!!</w:t>
      </w:r>
    </w:p>
  </w:comment>
  <w:comment w:id="1267" w:author="luis barros" w:date="2021-02-06T12:24:00Z" w:initials="lb">
    <w:p w14:paraId="2EF8F8B8" w14:textId="77777777" w:rsidR="00A31924" w:rsidRDefault="00A31924">
      <w:pPr>
        <w:pStyle w:val="Textodecomentrio"/>
      </w:pPr>
      <w:r>
        <w:rPr>
          <w:rStyle w:val="Refdecomentrio"/>
        </w:rPr>
        <w:annotationRef/>
      </w:r>
      <w:r>
        <w:t>Usem referencias cruzadas</w:t>
      </w:r>
    </w:p>
    <w:p w14:paraId="57EE9433" w14:textId="77777777" w:rsidR="00A31924" w:rsidRDefault="00A31924">
      <w:pPr>
        <w:pStyle w:val="Textodecomentrio"/>
      </w:pPr>
      <w:r>
        <w:t>Se tem um índice de figuras, usem!</w:t>
      </w:r>
    </w:p>
    <w:p w14:paraId="76B848BB" w14:textId="77777777" w:rsidR="00A31924" w:rsidRDefault="00A31924">
      <w:pPr>
        <w:pStyle w:val="Textodecomentrio"/>
      </w:pPr>
    </w:p>
    <w:p w14:paraId="54A37652" w14:textId="5E9E5128" w:rsidR="00A31924" w:rsidRDefault="00A31924">
      <w:pPr>
        <w:pStyle w:val="Textodecomentrio"/>
      </w:pPr>
      <w:r>
        <w:t>Não podes dizer que é a figura 10 se a anterior era a 28….</w:t>
      </w:r>
    </w:p>
  </w:comment>
  <w:comment w:id="1268" w:author="luis barros" w:date="2021-02-06T12:26:00Z" w:initials="lb">
    <w:p w14:paraId="7A9C673C" w14:textId="213FBB2E" w:rsidR="00A31924" w:rsidRDefault="00A31924">
      <w:pPr>
        <w:pStyle w:val="Textodecomentrio"/>
      </w:pPr>
      <w:r>
        <w:rPr>
          <w:rStyle w:val="Refdecomentrio"/>
        </w:rPr>
        <w:annotationRef/>
      </w:r>
      <w:r>
        <w:t>Os dois pinos do switch da esquerda estão shuntados</w:t>
      </w:r>
      <w:r>
        <w:br/>
        <w:t>assim como os dois da direta</w:t>
      </w:r>
      <w:r>
        <w:br/>
      </w:r>
      <w:r>
        <w:br/>
        <w:t>verifiquem este esquema</w:t>
      </w:r>
      <w:r>
        <w:br/>
        <w:t>aquele r3 não faz nada….</w:t>
      </w:r>
    </w:p>
  </w:comment>
  <w:comment w:id="1280" w:author="luis barros" w:date="2021-02-06T12:27:00Z" w:initials="lb">
    <w:p w14:paraId="364C8224" w14:textId="4F53F4FC" w:rsidR="00A31924" w:rsidRDefault="00A31924">
      <w:pPr>
        <w:pStyle w:val="Textodecomentrio"/>
      </w:pPr>
      <w:r>
        <w:rPr>
          <w:rStyle w:val="Refdecomentrio"/>
        </w:rPr>
        <w:annotationRef/>
      </w:r>
      <w:r>
        <w:t>Intro</w:t>
      </w:r>
    </w:p>
    <w:p w14:paraId="43343B9E" w14:textId="77777777" w:rsidR="00A31924" w:rsidRDefault="00A31924">
      <w:pPr>
        <w:pStyle w:val="Textodecomentrio"/>
      </w:pPr>
      <w:r>
        <w:t>Neste cap são apresentadas as simulações para a b e c</w:t>
      </w:r>
    </w:p>
    <w:p w14:paraId="24FC882A" w14:textId="67636D74" w:rsidR="00A31924" w:rsidRDefault="00A31924">
      <w:pPr>
        <w:pStyle w:val="Textodecomentrio"/>
      </w:pPr>
      <w:r>
        <w:t>Sendo a b c nomes explícitos dos circuitos e dos subtopicos</w:t>
      </w:r>
    </w:p>
  </w:comment>
  <w:comment w:id="1293" w:author="luis barros" w:date="2021-02-06T12:28:00Z" w:initials="lb">
    <w:p w14:paraId="3088518C" w14:textId="6E0084E4" w:rsidR="00A31924" w:rsidRDefault="00A31924">
      <w:pPr>
        <w:pStyle w:val="Textodecomentrio"/>
      </w:pPr>
      <w:r>
        <w:rPr>
          <w:rStyle w:val="Refdecomentrio"/>
        </w:rPr>
        <w:annotationRef/>
      </w:r>
      <w:r>
        <w:t>Meter figuras em condições</w:t>
      </w:r>
      <w:r>
        <w:br/>
        <w:t xml:space="preserve">colocar uma roda à volta da fonte do valor que mudam para realçar </w:t>
      </w:r>
    </w:p>
  </w:comment>
  <w:comment w:id="1318" w:author="luis barros" w:date="2021-02-06T12:30:00Z" w:initials="lb">
    <w:p w14:paraId="5722E8DB" w14:textId="77777777" w:rsidR="00A31924" w:rsidRDefault="00A31924">
      <w:pPr>
        <w:pStyle w:val="Textodecomentrio"/>
      </w:pPr>
      <w:r>
        <w:rPr>
          <w:rStyle w:val="Refdecomentrio"/>
        </w:rPr>
        <w:annotationRef/>
      </w:r>
      <w:r>
        <w:t>Eu é que vou decifrar as coisas?</w:t>
      </w:r>
      <w:r>
        <w:br/>
        <w:t>não podem simplesmente chapar assim as figuras…</w:t>
      </w:r>
    </w:p>
    <w:p w14:paraId="24F72075" w14:textId="24CD459D" w:rsidR="00A31924" w:rsidRDefault="00A31924">
      <w:pPr>
        <w:pStyle w:val="Textodecomentrio"/>
      </w:pPr>
      <w:r>
        <w:t>Texto explicativo das coisas antes de apresentar</w:t>
      </w:r>
    </w:p>
  </w:comment>
  <w:comment w:id="1466" w:author="luis barros" w:date="2021-02-06T12:39:00Z" w:initials="lb">
    <w:p w14:paraId="20F165C6" w14:textId="3336ABDC" w:rsidR="00A31924" w:rsidRDefault="00A31924">
      <w:pPr>
        <w:pStyle w:val="Textodecomentrio"/>
      </w:pPr>
      <w:r>
        <w:rPr>
          <w:rStyle w:val="Refdecomentrio"/>
        </w:rPr>
        <w:annotationRef/>
      </w:r>
      <w:r>
        <w:t>Colocar a mesma ordem dos subtópicos do cap 2…</w:t>
      </w:r>
      <w:r>
        <w:br/>
      </w:r>
      <w:r>
        <w:br/>
        <w:t>quer dizer, no cap2 identificam 3 topicos</w:t>
      </w:r>
      <w:r>
        <w:br/>
        <w:t xml:space="preserve">e aqui so fazem simulação de 2 </w:t>
      </w:r>
    </w:p>
  </w:comment>
  <w:comment w:id="1467" w:author="duarte miguel" w:date="2021-02-06T15:45:00Z" w:initials="dm">
    <w:p w14:paraId="7DF55073" w14:textId="54B1F582" w:rsidR="00A31924" w:rsidRDefault="00A31924">
      <w:pPr>
        <w:pStyle w:val="Textodecomentrio"/>
      </w:pPr>
      <w:r>
        <w:rPr>
          <w:rStyle w:val="Refdecomentrio"/>
        </w:rPr>
        <w:annotationRef/>
      </w:r>
      <w:r>
        <w:t>Falta simular comparador</w:t>
      </w:r>
    </w:p>
  </w:comment>
  <w:comment w:id="1571" w:author="luis barros" w:date="2021-02-06T12:41:00Z" w:initials="lb">
    <w:p w14:paraId="5FF5E3D3" w14:textId="77777777" w:rsidR="00A31924" w:rsidRDefault="00A31924">
      <w:pPr>
        <w:pStyle w:val="Textodecomentrio"/>
      </w:pPr>
      <w:r>
        <w:rPr>
          <w:rStyle w:val="Refdecomentrio"/>
        </w:rPr>
        <w:annotationRef/>
      </w:r>
      <w:r>
        <w:t>Não gostei em nada isto</w:t>
      </w:r>
      <w:r>
        <w:br/>
        <w:t>parece que chaparam aqui imagens so porque sim…</w:t>
      </w:r>
      <w:r>
        <w:br/>
        <w:t>parece um capítulo mas míudos, só imagens, para eles não lerem….</w:t>
      </w:r>
    </w:p>
    <w:p w14:paraId="52CD2A30" w14:textId="77777777" w:rsidR="00A31924" w:rsidRDefault="00A31924">
      <w:pPr>
        <w:pStyle w:val="Textodecomentrio"/>
      </w:pPr>
    </w:p>
    <w:p w14:paraId="71ED8CEB" w14:textId="77777777" w:rsidR="00A31924" w:rsidRDefault="00A31924">
      <w:pPr>
        <w:pStyle w:val="Textodecomentrio"/>
      </w:pPr>
      <w:r>
        <w:t>Texto explicativo de cada coisa e que imagem vai aparecer…</w:t>
      </w:r>
      <w:r>
        <w:br/>
        <w:t>apenas sch,layout sem preenchimento e 3d. tudo o resto apagar</w:t>
      </w:r>
    </w:p>
    <w:p w14:paraId="4143FF1E" w14:textId="77777777" w:rsidR="00A31924" w:rsidRDefault="00A31924">
      <w:pPr>
        <w:pStyle w:val="Textodecomentrio"/>
      </w:pPr>
    </w:p>
    <w:p w14:paraId="5DA163A1" w14:textId="745FA0EB" w:rsidR="00A31924" w:rsidRDefault="00A31924">
      <w:pPr>
        <w:pStyle w:val="Textodecomentrio"/>
      </w:pPr>
      <w:r>
        <w:t>Quando pensam que estão a apresentar muita informação, não estão a apresentar informação nenhuma</w:t>
      </w:r>
    </w:p>
  </w:comment>
  <w:comment w:id="1608" w:author="luis barros" w:date="2021-02-06T12:44:00Z" w:initials="lb">
    <w:p w14:paraId="797D7359" w14:textId="77777777" w:rsidR="00A31924" w:rsidRDefault="00A31924">
      <w:pPr>
        <w:pStyle w:val="Textodecomentrio"/>
      </w:pPr>
      <w:r>
        <w:rPr>
          <w:rStyle w:val="Refdecomentrio"/>
        </w:rPr>
        <w:annotationRef/>
      </w:r>
      <w:r>
        <w:t>Top é azul</w:t>
      </w:r>
    </w:p>
    <w:p w14:paraId="4B692666" w14:textId="77777777" w:rsidR="00A31924" w:rsidRDefault="00A31924">
      <w:pPr>
        <w:pStyle w:val="Textodecomentrio"/>
      </w:pPr>
      <w:r>
        <w:t>Bottom é vermelho</w:t>
      </w:r>
    </w:p>
    <w:p w14:paraId="13AD593A" w14:textId="592F063F" w:rsidR="00A31924" w:rsidRDefault="00A31924">
      <w:pPr>
        <w:pStyle w:val="Textodecomentrio"/>
      </w:pPr>
      <w:r>
        <w:t>Ta mal isto</w:t>
      </w:r>
    </w:p>
  </w:comment>
  <w:comment w:id="1766" w:author="luis barros" w:date="2021-02-06T12:56:00Z" w:initials="lb">
    <w:p w14:paraId="2F230299" w14:textId="69AF7767" w:rsidR="00A31924" w:rsidRDefault="00A31924">
      <w:pPr>
        <w:pStyle w:val="Textodecomentrio"/>
      </w:pPr>
      <w:r>
        <w:rPr>
          <w:rStyle w:val="Refdecomentrio"/>
        </w:rPr>
        <w:annotationRef/>
      </w:r>
      <w:r>
        <w:t>Fica mal aqui este conteúdo….noutro cap</w:t>
      </w:r>
    </w:p>
  </w:comment>
  <w:comment w:id="1768" w:author="luis barros" w:date="2021-02-06T12:47:00Z" w:initials="lb">
    <w:p w14:paraId="3D0BCDB0" w14:textId="77777777" w:rsidR="00A31924" w:rsidRDefault="00A31924">
      <w:pPr>
        <w:pStyle w:val="Textodecomentrio"/>
      </w:pPr>
      <w:r>
        <w:rPr>
          <w:rStyle w:val="Refdecomentrio"/>
        </w:rPr>
        <w:annotationRef/>
      </w:r>
      <w:r>
        <w:t>Esta gigante a tbela</w:t>
      </w:r>
    </w:p>
    <w:p w14:paraId="6148D993" w14:textId="4CE488C0" w:rsidR="00A31924" w:rsidRDefault="00A31924">
      <w:pPr>
        <w:pStyle w:val="Textodecomentrio"/>
      </w:pPr>
      <w:r>
        <w:t>Não precisam de colocar imagens tao grandes nem a altura de cada linha da tabela a 5cm…</w:t>
      </w:r>
      <w:r>
        <w:br/>
        <w:t>usar esta formatação com ref, fazer o mesmo para as restantes</w:t>
      </w:r>
      <w:r>
        <w:br/>
        <w:t>Adicionar uma coluna a esquerda para numerar o material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BE8248" w15:done="0"/>
  <w15:commentEx w15:paraId="1879EAA0" w15:done="0"/>
  <w15:commentEx w15:paraId="038D7BCB" w15:done="0"/>
  <w15:commentEx w15:paraId="70FC78F3" w15:done="0"/>
  <w15:commentEx w15:paraId="3434E00E" w15:paraIdParent="70FC78F3" w15:done="0"/>
  <w15:commentEx w15:paraId="27AF1DB7" w15:done="0"/>
  <w15:commentEx w15:paraId="4F53CB0A" w15:done="0"/>
  <w15:commentEx w15:paraId="78302507" w15:done="0"/>
  <w15:commentEx w15:paraId="21B396B9" w15:done="0"/>
  <w15:commentEx w15:paraId="1706AE4B" w15:done="0"/>
  <w15:commentEx w15:paraId="33A570B1" w15:done="0"/>
  <w15:commentEx w15:paraId="7B816D81" w15:done="0"/>
  <w15:commentEx w15:paraId="585E3600" w15:done="0"/>
  <w15:commentEx w15:paraId="38FD3249" w15:done="0"/>
  <w15:commentEx w15:paraId="36E33849" w15:done="0"/>
  <w15:commentEx w15:paraId="3FF8740C" w15:done="0"/>
  <w15:commentEx w15:paraId="0C7FA90D" w15:done="0"/>
  <w15:commentEx w15:paraId="3E68A8C3" w15:done="0"/>
  <w15:commentEx w15:paraId="134DE490" w15:done="0"/>
  <w15:commentEx w15:paraId="18D0DA2C" w15:done="0"/>
  <w15:commentEx w15:paraId="376D57B8" w15:done="0"/>
  <w15:commentEx w15:paraId="7BBF9C45" w15:done="0"/>
  <w15:commentEx w15:paraId="7D1BE2A4" w15:done="0"/>
  <w15:commentEx w15:paraId="3B69DD7C" w15:done="0"/>
  <w15:commentEx w15:paraId="04989C82" w15:done="0"/>
  <w15:commentEx w15:paraId="453C766F" w15:done="0"/>
  <w15:commentEx w15:paraId="135DFA2E" w15:done="0"/>
  <w15:commentEx w15:paraId="16D1D896" w15:done="0"/>
  <w15:commentEx w15:paraId="1CCB6870" w15:done="0"/>
  <w15:commentEx w15:paraId="4D5912BC" w15:done="0"/>
  <w15:commentEx w15:paraId="5E644241" w15:done="0"/>
  <w15:commentEx w15:paraId="288BCDD5" w15:done="0"/>
  <w15:commentEx w15:paraId="1800762A" w15:done="0"/>
  <w15:commentEx w15:paraId="6A6BE4CF" w15:done="0"/>
  <w15:commentEx w15:paraId="5E955AF3" w15:done="0"/>
  <w15:commentEx w15:paraId="27D4A7D9" w15:done="0"/>
  <w15:commentEx w15:paraId="5149134B" w15:done="0"/>
  <w15:commentEx w15:paraId="54A37652" w15:done="0"/>
  <w15:commentEx w15:paraId="7A9C673C" w15:done="0"/>
  <w15:commentEx w15:paraId="24FC882A" w15:done="0"/>
  <w15:commentEx w15:paraId="3088518C" w15:done="0"/>
  <w15:commentEx w15:paraId="24F72075" w15:done="0"/>
  <w15:commentEx w15:paraId="20F165C6" w15:done="0"/>
  <w15:commentEx w15:paraId="7DF55073" w15:paraIdParent="20F165C6" w15:done="0"/>
  <w15:commentEx w15:paraId="5DA163A1" w15:done="0"/>
  <w15:commentEx w15:paraId="13AD593A" w15:done="0"/>
  <w15:commentEx w15:paraId="2F230299" w15:done="0"/>
  <w15:commentEx w15:paraId="6148D9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92E91" w16cex:dateUtc="2021-02-06T15:04:00Z"/>
  <w16cex:commentExtensible w16cex:durableId="23C93820" w16cex:dateUtc="2021-02-0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BE8248" w16cid:durableId="23C921F7"/>
  <w16cid:commentId w16cid:paraId="1879EAA0" w16cid:durableId="23C921F8"/>
  <w16cid:commentId w16cid:paraId="038D7BCB" w16cid:durableId="23C921F9"/>
  <w16cid:commentId w16cid:paraId="70FC78F3" w16cid:durableId="23C921FA"/>
  <w16cid:commentId w16cid:paraId="3434E00E" w16cid:durableId="23C92E91"/>
  <w16cid:commentId w16cid:paraId="27AF1DB7" w16cid:durableId="23C921FB"/>
  <w16cid:commentId w16cid:paraId="4F53CB0A" w16cid:durableId="23C921FC"/>
  <w16cid:commentId w16cid:paraId="78302507" w16cid:durableId="23C921FD"/>
  <w16cid:commentId w16cid:paraId="21B396B9" w16cid:durableId="23C921FE"/>
  <w16cid:commentId w16cid:paraId="1706AE4B" w16cid:durableId="23C921FF"/>
  <w16cid:commentId w16cid:paraId="33A570B1" w16cid:durableId="23C92200"/>
  <w16cid:commentId w16cid:paraId="7B816D81" w16cid:durableId="23C92201"/>
  <w16cid:commentId w16cid:paraId="585E3600" w16cid:durableId="23C92202"/>
  <w16cid:commentId w16cid:paraId="38FD3249" w16cid:durableId="23C92203"/>
  <w16cid:commentId w16cid:paraId="36E33849" w16cid:durableId="23C92204"/>
  <w16cid:commentId w16cid:paraId="3FF8740C" w16cid:durableId="23C92205"/>
  <w16cid:commentId w16cid:paraId="0C7FA90D" w16cid:durableId="23C92206"/>
  <w16cid:commentId w16cid:paraId="3E68A8C3" w16cid:durableId="23C92207"/>
  <w16cid:commentId w16cid:paraId="134DE490" w16cid:durableId="23C92208"/>
  <w16cid:commentId w16cid:paraId="18D0DA2C" w16cid:durableId="23C92209"/>
  <w16cid:commentId w16cid:paraId="376D57B8" w16cid:durableId="23C9220A"/>
  <w16cid:commentId w16cid:paraId="7BBF9C45" w16cid:durableId="23C9220B"/>
  <w16cid:commentId w16cid:paraId="7D1BE2A4" w16cid:durableId="23C9220C"/>
  <w16cid:commentId w16cid:paraId="3B69DD7C" w16cid:durableId="23C9220D"/>
  <w16cid:commentId w16cid:paraId="04989C82" w16cid:durableId="23C9220E"/>
  <w16cid:commentId w16cid:paraId="453C766F" w16cid:durableId="23C9220F"/>
  <w16cid:commentId w16cid:paraId="135DFA2E" w16cid:durableId="23C92210"/>
  <w16cid:commentId w16cid:paraId="16D1D896" w16cid:durableId="23C92211"/>
  <w16cid:commentId w16cid:paraId="1CCB6870" w16cid:durableId="23C92212"/>
  <w16cid:commentId w16cid:paraId="4D5912BC" w16cid:durableId="23C92213"/>
  <w16cid:commentId w16cid:paraId="5E644241" w16cid:durableId="23C92214"/>
  <w16cid:commentId w16cid:paraId="288BCDD5" w16cid:durableId="23C92215"/>
  <w16cid:commentId w16cid:paraId="1800762A" w16cid:durableId="23C92216"/>
  <w16cid:commentId w16cid:paraId="6A6BE4CF" w16cid:durableId="23C92217"/>
  <w16cid:commentId w16cid:paraId="5E955AF3" w16cid:durableId="23C92218"/>
  <w16cid:commentId w16cid:paraId="27D4A7D9" w16cid:durableId="23C92219"/>
  <w16cid:commentId w16cid:paraId="5149134B" w16cid:durableId="23C9221B"/>
  <w16cid:commentId w16cid:paraId="54A37652" w16cid:durableId="23C9221C"/>
  <w16cid:commentId w16cid:paraId="7A9C673C" w16cid:durableId="23C9221D"/>
  <w16cid:commentId w16cid:paraId="24FC882A" w16cid:durableId="23C9221E"/>
  <w16cid:commentId w16cid:paraId="3088518C" w16cid:durableId="23C9221F"/>
  <w16cid:commentId w16cid:paraId="24F72075" w16cid:durableId="23C92220"/>
  <w16cid:commentId w16cid:paraId="20F165C6" w16cid:durableId="23C92221"/>
  <w16cid:commentId w16cid:paraId="7DF55073" w16cid:durableId="23C93820"/>
  <w16cid:commentId w16cid:paraId="5DA163A1" w16cid:durableId="23C92222"/>
  <w16cid:commentId w16cid:paraId="13AD593A" w16cid:durableId="23C92223"/>
  <w16cid:commentId w16cid:paraId="2F230299" w16cid:durableId="23C92224"/>
  <w16cid:commentId w16cid:paraId="6148D993" w16cid:durableId="23C922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DA280E" w14:textId="77777777" w:rsidR="00515882" w:rsidRDefault="00515882">
      <w:r>
        <w:separator/>
      </w:r>
    </w:p>
    <w:p w14:paraId="4A3F5A68" w14:textId="77777777" w:rsidR="00515882" w:rsidRDefault="00515882"/>
  </w:endnote>
  <w:endnote w:type="continuationSeparator" w:id="0">
    <w:p w14:paraId="63E08568" w14:textId="77777777" w:rsidR="00515882" w:rsidRDefault="00515882">
      <w:r>
        <w:continuationSeparator/>
      </w:r>
    </w:p>
    <w:p w14:paraId="376AD24E" w14:textId="77777777" w:rsidR="00515882" w:rsidRDefault="005158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A31924" w:rsidRPr="00211309" w14:paraId="62C8AC1F" w14:textId="77777777" w:rsidTr="000A42F3">
      <w:tc>
        <w:tcPr>
          <w:tcW w:w="4573" w:type="pct"/>
          <w:shd w:val="clear" w:color="auto" w:fill="auto"/>
          <w:noWrap/>
        </w:tcPr>
        <w:p w14:paraId="2E6BA787" w14:textId="77777777" w:rsidR="00A31924" w:rsidRPr="00211309" w:rsidRDefault="00A31924" w:rsidP="00D453A5">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306B131" w14:textId="77777777" w:rsidR="00A31924" w:rsidRPr="00211309" w:rsidRDefault="00A31924" w:rsidP="00D453A5">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Pr>
              <w:rStyle w:val="Nmerodepgina"/>
              <w:rFonts w:ascii="NewsGotT" w:hAnsi="NewsGotT"/>
              <w:noProof/>
              <w:sz w:val="16"/>
              <w:szCs w:val="16"/>
            </w:rPr>
            <w:t>67</w:t>
          </w:r>
          <w:r w:rsidRPr="00211309">
            <w:rPr>
              <w:rStyle w:val="Nmerodepgina"/>
              <w:rFonts w:ascii="NewsGotT" w:hAnsi="NewsGotT"/>
              <w:sz w:val="16"/>
              <w:szCs w:val="16"/>
            </w:rPr>
            <w:fldChar w:fldCharType="end"/>
          </w:r>
        </w:p>
      </w:tc>
    </w:tr>
    <w:tr w:rsidR="00A31924" w:rsidRPr="00211309" w14:paraId="26B2D3AA" w14:textId="77777777" w:rsidTr="000A42F3">
      <w:tc>
        <w:tcPr>
          <w:tcW w:w="4573" w:type="pct"/>
          <w:noWrap/>
        </w:tcPr>
        <w:p w14:paraId="477FFCE6" w14:textId="77777777" w:rsidR="00A31924" w:rsidRPr="00211309" w:rsidRDefault="00A31924" w:rsidP="00D453A5">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1415E304" w14:textId="77777777" w:rsidR="00A31924" w:rsidRPr="00211309" w:rsidRDefault="00A31924" w:rsidP="00D453A5">
          <w:pPr>
            <w:pStyle w:val="Rodap"/>
            <w:rPr>
              <w:rFonts w:ascii="NewsGotT" w:hAnsi="NewsGotT"/>
            </w:rPr>
          </w:pPr>
        </w:p>
      </w:tc>
    </w:tr>
  </w:tbl>
  <w:p w14:paraId="003F5DAB" w14:textId="77777777" w:rsidR="00A31924" w:rsidRDefault="00A3192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A31924" w14:paraId="415214A0" w14:textId="77777777" w:rsidTr="0010476B">
      <w:tc>
        <w:tcPr>
          <w:tcW w:w="4573" w:type="pct"/>
          <w:shd w:val="clear" w:color="auto" w:fill="auto"/>
          <w:noWrap/>
        </w:tcPr>
        <w:p w14:paraId="6E51493A" w14:textId="3FD657E3" w:rsidR="00A31924" w:rsidRPr="00211309" w:rsidRDefault="00A31924" w:rsidP="0010476B">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3F733201" w14:textId="77777777" w:rsidR="00A31924" w:rsidRPr="00211309" w:rsidRDefault="00A31924" w:rsidP="0010476B">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Pr>
              <w:rStyle w:val="Nmerodepgina"/>
              <w:rFonts w:ascii="NewsGotT" w:hAnsi="NewsGotT"/>
              <w:noProof/>
              <w:sz w:val="16"/>
              <w:szCs w:val="16"/>
            </w:rPr>
            <w:t>69</w:t>
          </w:r>
          <w:r w:rsidRPr="00211309">
            <w:rPr>
              <w:rStyle w:val="Nmerodepgina"/>
              <w:rFonts w:ascii="NewsGotT" w:hAnsi="NewsGotT"/>
              <w:sz w:val="16"/>
              <w:szCs w:val="16"/>
            </w:rPr>
            <w:fldChar w:fldCharType="end"/>
          </w:r>
        </w:p>
      </w:tc>
    </w:tr>
    <w:tr w:rsidR="00A31924" w14:paraId="50C27438" w14:textId="77777777" w:rsidTr="0010476B">
      <w:tc>
        <w:tcPr>
          <w:tcW w:w="4573" w:type="pct"/>
          <w:noWrap/>
        </w:tcPr>
        <w:p w14:paraId="04EE03D0" w14:textId="77777777" w:rsidR="00A31924" w:rsidRPr="00211309" w:rsidRDefault="00A31924" w:rsidP="0010476B">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3A14F331" w14:textId="77777777" w:rsidR="00A31924" w:rsidRDefault="00A31924" w:rsidP="0010476B">
          <w:pPr>
            <w:pStyle w:val="Rodap"/>
          </w:pPr>
        </w:p>
      </w:tc>
    </w:tr>
  </w:tbl>
  <w:p w14:paraId="4EF164E1" w14:textId="77777777" w:rsidR="00A31924" w:rsidRPr="00373F62" w:rsidRDefault="00A31924"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3D01B5" w14:textId="77777777" w:rsidR="00515882" w:rsidRDefault="00515882">
      <w:r>
        <w:separator/>
      </w:r>
    </w:p>
  </w:footnote>
  <w:footnote w:type="continuationSeparator" w:id="0">
    <w:p w14:paraId="66228F55" w14:textId="77777777" w:rsidR="00515882" w:rsidRDefault="00515882">
      <w:r>
        <w:continuationSeparator/>
      </w:r>
    </w:p>
    <w:p w14:paraId="56E194E2" w14:textId="77777777" w:rsidR="00515882" w:rsidRDefault="005158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A31924" w:rsidRDefault="00A31924"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A31924" w:rsidRPr="00ED26D7" w:rsidRDefault="00A31924"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A31924" w:rsidRPr="00D453A5" w:rsidRDefault="00A31924"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A31924" w:rsidRPr="00ED26D7" w:rsidRDefault="00A31924"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59716" w14:textId="77777777" w:rsidR="00A31924" w:rsidRPr="00211309" w:rsidRDefault="00A31924" w:rsidP="008D0238">
    <w:pPr>
      <w:pStyle w:val="Cabealho"/>
      <w:jc w:val="center"/>
      <w:rPr>
        <w:rFonts w:ascii="NewsGotT" w:hAnsi="NewsGotT"/>
      </w:rPr>
    </w:pPr>
    <w:r w:rsidRPr="00211309">
      <w:rPr>
        <w:rFonts w:ascii="NewsGotT" w:hAnsi="NewsGotT"/>
      </w:rPr>
      <w:t>Possíveis opções alternativas para o desenho dos circuitos</w:t>
    </w:r>
  </w:p>
  <w:p w14:paraId="7286EC4A" w14:textId="6FF9433E" w:rsidR="00A31924" w:rsidRPr="008D0238" w:rsidRDefault="00A31924" w:rsidP="008D0238">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A31924" w:rsidRPr="00ED26D7" w:rsidRDefault="00A31924" w:rsidP="00ED26D7">
    <w:pPr>
      <w:pStyle w:val="Cabealho"/>
      <w:jc w:val="center"/>
      <w:rPr>
        <w:rFonts w:ascii="NewsGotT" w:hAnsi="NewsGotT"/>
      </w:rPr>
    </w:pPr>
    <w:r>
      <w:t>. Desenho do encapsulamento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4076D" w14:textId="77777777" w:rsidR="00A31924" w:rsidRPr="00211309" w:rsidRDefault="00A31924" w:rsidP="008D0238">
    <w:pPr>
      <w:pStyle w:val="Cabealho"/>
      <w:jc w:val="center"/>
      <w:rPr>
        <w:rFonts w:ascii="NewsGotT" w:hAnsi="NewsGotT"/>
      </w:rPr>
    </w:pPr>
    <w:r w:rsidRPr="00211309">
      <w:rPr>
        <w:rFonts w:ascii="NewsGotT" w:hAnsi="NewsGotT"/>
      </w:rPr>
      <w:t>Possíveis opções alternativas para o desenho dos circuitos</w:t>
    </w:r>
  </w:p>
  <w:p w14:paraId="76FDE0B9" w14:textId="77777777" w:rsidR="00A31924" w:rsidRPr="00211309" w:rsidRDefault="00A31924" w:rsidP="008D0238">
    <w:pPr>
      <w:pStyle w:val="Cabealho"/>
      <w:rPr>
        <w:rFonts w:ascii="NewsGotT" w:hAnsi="NewsGot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A31924" w:rsidRPr="00ED26D7" w:rsidRDefault="00A31924" w:rsidP="00ED26D7">
    <w:pPr>
      <w:pStyle w:val="Cabealho"/>
      <w:jc w:val="center"/>
      <w:rPr>
        <w:rFonts w:ascii="NewsGotT" w:hAnsi="NewsGotT"/>
      </w:rPr>
    </w:pPr>
    <w:r>
      <w:t>Possíveis opções alternativas para o desenho dos circuitos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A31924" w:rsidRPr="00211309" w:rsidRDefault="00A31924" w:rsidP="00ED26D7">
    <w:pPr>
      <w:pStyle w:val="Cabealho"/>
      <w:jc w:val="center"/>
      <w:rPr>
        <w:rFonts w:ascii="NewsGotT" w:hAnsi="NewsGotT"/>
      </w:rPr>
    </w:pPr>
    <w:r w:rsidRPr="00211309">
      <w:rPr>
        <w:rFonts w:ascii="NewsGotT" w:hAnsi="NewsGotT"/>
      </w:rPr>
      <w:t>Evolução do atual desenho para um sistema baseado em microcomputador</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83F52" w14:textId="09AB5FEC" w:rsidR="00A31924" w:rsidRPr="00211309" w:rsidRDefault="00A31924" w:rsidP="008D0238">
    <w:pPr>
      <w:pStyle w:val="Cabealho"/>
      <w:jc w:val="center"/>
      <w:rPr>
        <w:rFonts w:ascii="NewsGotT" w:hAnsi="NewsGotT"/>
      </w:rPr>
    </w:pPr>
    <w:r>
      <w:rPr>
        <w:rFonts w:ascii="NewsGotT" w:hAnsi="NewsGotT"/>
      </w:rPr>
      <w:t>Conclusão</w:t>
    </w:r>
  </w:p>
  <w:p w14:paraId="0B720821" w14:textId="77777777" w:rsidR="00A31924" w:rsidRPr="00211309" w:rsidRDefault="00A31924" w:rsidP="008D0238">
    <w:pPr>
      <w:pStyle w:val="Cabealho"/>
      <w:rPr>
        <w:rFonts w:ascii="NewsGotT" w:hAnsi="NewsGot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5D8BB" w14:textId="635FB3E4" w:rsidR="00A31924" w:rsidRPr="00211309" w:rsidRDefault="00A31924" w:rsidP="004E4B05">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A31924" w:rsidRPr="009F2E98" w:rsidRDefault="00A31924" w:rsidP="009F2E98">
    <w:pPr>
      <w:pStyle w:val="Cabealho"/>
      <w:jc w:val="center"/>
    </w:pPr>
    <w:r>
      <w:t>Índice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A31924" w:rsidRPr="00ED26D7" w:rsidRDefault="00A31924" w:rsidP="00ED26D7">
    <w:pPr>
      <w:pStyle w:val="Cabealho"/>
      <w:jc w:val="center"/>
      <w:rPr>
        <w:rFonts w:ascii="NewsGotT" w:hAnsi="NewsGotT"/>
      </w:rPr>
    </w:pPr>
    <w:r>
      <w:rPr>
        <w:rFonts w:ascii="NewsGotT" w:hAnsi="NewsGotT"/>
      </w:rPr>
      <w:t>Referências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A31924" w:rsidRPr="009F2E98" w:rsidRDefault="00A31924"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A31924" w:rsidRPr="009F2E98" w:rsidRDefault="00A31924"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A31924" w:rsidRPr="009F2E98" w:rsidRDefault="00A31924"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31924" w:rsidRPr="00DD207E" w14:paraId="34F73AE2" w14:textId="77777777" w:rsidTr="00DD207E">
      <w:trPr>
        <w:jc w:val="center"/>
      </w:trPr>
      <w:tc>
        <w:tcPr>
          <w:tcW w:w="8645" w:type="dxa"/>
          <w:shd w:val="clear" w:color="auto" w:fill="auto"/>
        </w:tcPr>
        <w:p w14:paraId="36FA2200" w14:textId="77777777" w:rsidR="00A31924" w:rsidRPr="00271158" w:rsidRDefault="00A31924" w:rsidP="00DD207E">
          <w:pPr>
            <w:pStyle w:val="Cabealho"/>
            <w:jc w:val="center"/>
          </w:pPr>
          <w:r>
            <w:t>Referências</w:t>
          </w:r>
        </w:p>
      </w:tc>
    </w:tr>
  </w:tbl>
  <w:p w14:paraId="0B9AC4A0" w14:textId="77777777" w:rsidR="00A31924" w:rsidRDefault="00A3192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A31924" w:rsidRPr="00ED26D7" w:rsidRDefault="00A31924"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A31924" w:rsidRDefault="00A31924">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A31924" w:rsidRPr="00442A7D" w:rsidRDefault="00A31924" w:rsidP="00D453A5">
    <w:pPr>
      <w:pStyle w:val="Cabealho"/>
      <w:jc w:val="center"/>
      <w:rPr>
        <w:rFonts w:ascii="NewsGotT" w:hAnsi="NewsGotT"/>
      </w:rPr>
    </w:pPr>
    <w:r w:rsidRPr="00442A7D">
      <w:rPr>
        <w:rFonts w:ascii="NewsGotT" w:hAnsi="NewsGotT"/>
      </w:rP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98470F9"/>
    <w:multiLevelType w:val="hybridMultilevel"/>
    <w:tmpl w:val="C0A06180"/>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7" w15:restartNumberingAfterBreak="0">
    <w:nsid w:val="5BCA13BE"/>
    <w:multiLevelType w:val="hybridMultilevel"/>
    <w:tmpl w:val="2CCE32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E3675BC"/>
    <w:multiLevelType w:val="multilevel"/>
    <w:tmpl w:val="EB8AA03E"/>
    <w:styleLink w:val="Estilo8"/>
    <w:lvl w:ilvl="0">
      <w:start w:val="1"/>
      <w:numFmt w:val="decimal"/>
      <w:pStyle w:val="Ttulo1"/>
      <w:suff w:val="nothing"/>
      <w:lvlText w:val="Capítulo %1"/>
      <w:lvlJc w:val="left"/>
      <w:pPr>
        <w:ind w:left="3828"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10"/>
  </w:num>
  <w:num w:numId="6">
    <w:abstractNumId w:val="8"/>
  </w:num>
  <w:num w:numId="7">
    <w:abstractNumId w:val="11"/>
    <w:lvlOverride w:ilvl="0">
      <w:lvl w:ilvl="0">
        <w:start w:val="1"/>
        <w:numFmt w:val="decimal"/>
        <w:pStyle w:val="Ttulo1"/>
        <w:suff w:val="nothing"/>
        <w:lvlText w:val="Capítulo %1"/>
        <w:lvlJc w:val="left"/>
        <w:pPr>
          <w:ind w:left="3828"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Ttulo2"/>
        <w:lvlText w:val="%1.%2"/>
        <w:lvlJc w:val="left"/>
        <w:pPr>
          <w:ind w:left="2845" w:hanging="576"/>
        </w:pPr>
        <w:rPr>
          <w:rFonts w:hint="default"/>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8">
    <w:abstractNumId w:val="9"/>
  </w:num>
  <w:num w:numId="9">
    <w:abstractNumId w:val="9"/>
    <w:lvlOverride w:ilvl="0">
      <w:startOverride w:val="1"/>
    </w:lvlOverride>
  </w:num>
  <w:num w:numId="10">
    <w:abstractNumId w:val="0"/>
  </w:num>
  <w:num w:numId="11">
    <w:abstractNumId w:val="9"/>
    <w:lvlOverride w:ilvl="0">
      <w:startOverride w:val="1"/>
    </w:lvlOverride>
  </w:num>
  <w:num w:numId="12">
    <w:abstractNumId w:val="9"/>
  </w:num>
  <w:num w:numId="13">
    <w:abstractNumId w:val="11"/>
  </w:num>
  <w:num w:numId="14">
    <w:abstractNumId w:val="11"/>
  </w:num>
  <w:num w:numId="15">
    <w:abstractNumId w:val="11"/>
  </w:num>
  <w:num w:numId="16">
    <w:abstractNumId w:val="5"/>
  </w:num>
  <w:num w:numId="17">
    <w:abstractNumId w:val="11"/>
  </w:num>
  <w:num w:numId="18">
    <w:abstractNumId w:val="9"/>
  </w:num>
  <w:num w:numId="19">
    <w:abstractNumId w:val="11"/>
  </w:num>
  <w:num w:numId="20">
    <w:abstractNumId w:val="11"/>
  </w:num>
  <w:num w:numId="21">
    <w:abstractNumId w:val="7"/>
  </w:num>
  <w:num w:numId="22">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is barros">
    <w15:presenceInfo w15:providerId="None" w15:userId="luis barros"/>
  </w15:person>
  <w15:person w15:author="duarte miguel">
    <w15:presenceInfo w15:providerId="Windows Live" w15:userId="0889413b36e99b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BR" w:vendorID="64" w:dllVersion="6" w:nlCheck="1" w:checkStyle="0"/>
  <w:activeWritingStyle w:appName="MSWord" w:lang="en-US" w:vendorID="64" w:dllVersion="6" w:nlCheck="1" w:checkStyle="1"/>
  <w:activeWritingStyle w:appName="MSWord" w:lang="en-GB" w:vendorID="64" w:dllVersion="6" w:nlCheck="1" w:checkStyle="1"/>
  <w:activeWritingStyle w:appName="MSWord" w:lang="pt-PT" w:vendorID="64" w:dllVersion="0" w:nlCheck="1" w:checkStyle="0"/>
  <w:activeWritingStyle w:appName="MSWord" w:lang="en-US" w:vendorID="64" w:dllVersion="0" w:nlCheck="1" w:checkStyle="0"/>
  <w:activeWritingStyle w:appName="MSWord" w:lang="en-GB" w:vendorID="64" w:dllVersion="0" w:nlCheck="1" w:checkStyle="0"/>
  <w:activeWritingStyle w:appName="MSWord" w:lang="pt-PT" w:vendorID="13" w:dllVersion="513" w:checkStyle="1"/>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qgUAjlH/YC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02F"/>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18F"/>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15"/>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5CA"/>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1F"/>
    <w:rsid w:val="00096641"/>
    <w:rsid w:val="00096864"/>
    <w:rsid w:val="00096AB5"/>
    <w:rsid w:val="00096B32"/>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03"/>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04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56E"/>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598"/>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4"/>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97E"/>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C49"/>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058"/>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55"/>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309"/>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3F3"/>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0DC"/>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6ED"/>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6F7F"/>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1F6C"/>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41C"/>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5"/>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688"/>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3C1"/>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0C5"/>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0B"/>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A7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50"/>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B05"/>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3B"/>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882"/>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62E"/>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E1C"/>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A2"/>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39B"/>
    <w:rsid w:val="005F1696"/>
    <w:rsid w:val="005F16BB"/>
    <w:rsid w:val="005F1727"/>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C57"/>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EED"/>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5ED"/>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6E5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C4D"/>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6E13"/>
    <w:rsid w:val="0071731B"/>
    <w:rsid w:val="007173FF"/>
    <w:rsid w:val="00717447"/>
    <w:rsid w:val="00717627"/>
    <w:rsid w:val="00717675"/>
    <w:rsid w:val="007176AF"/>
    <w:rsid w:val="00717929"/>
    <w:rsid w:val="0071795C"/>
    <w:rsid w:val="00717BBB"/>
    <w:rsid w:val="00717D20"/>
    <w:rsid w:val="00717D71"/>
    <w:rsid w:val="00717DB4"/>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8D4"/>
    <w:rsid w:val="00742948"/>
    <w:rsid w:val="00742985"/>
    <w:rsid w:val="007429CD"/>
    <w:rsid w:val="00742C5E"/>
    <w:rsid w:val="00742D6D"/>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CEB"/>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B8F"/>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25"/>
    <w:rsid w:val="007E7CD4"/>
    <w:rsid w:val="007F0142"/>
    <w:rsid w:val="007F02EC"/>
    <w:rsid w:val="007F04D0"/>
    <w:rsid w:val="007F085E"/>
    <w:rsid w:val="007F0D94"/>
    <w:rsid w:val="007F0E3E"/>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D79"/>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38"/>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C70"/>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865"/>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AA3"/>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030"/>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C79"/>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D7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14"/>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38"/>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B4B"/>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D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82C"/>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7BF"/>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EF"/>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7AD"/>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31C"/>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13"/>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DEA"/>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924"/>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EBE"/>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1C1"/>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574"/>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B3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961"/>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5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0C"/>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5C"/>
    <w:rsid w:val="00BA4A7F"/>
    <w:rsid w:val="00BA4ACD"/>
    <w:rsid w:val="00BA4B00"/>
    <w:rsid w:val="00BA4B7B"/>
    <w:rsid w:val="00BA4DD5"/>
    <w:rsid w:val="00BA4E56"/>
    <w:rsid w:val="00BA5015"/>
    <w:rsid w:val="00BA5052"/>
    <w:rsid w:val="00BA523C"/>
    <w:rsid w:val="00BA5478"/>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1EB9"/>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6CC"/>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81"/>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8DA"/>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2F8B"/>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BD"/>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71E"/>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A85"/>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BE9"/>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C93"/>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2F4B"/>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309"/>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967"/>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23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48"/>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4F"/>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42"/>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3E8"/>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86C"/>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6EA"/>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393"/>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89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0C5"/>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0E8"/>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18"/>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D6A"/>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55"/>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997"/>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23E"/>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2D8"/>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9507BF"/>
    <w:pPr>
      <w:keepNext/>
      <w:numPr>
        <w:numId w:val="7"/>
      </w:numPr>
      <w:spacing w:before="600" w:after="600" w:line="360" w:lineRule="auto"/>
      <w:ind w:left="0"/>
      <w:jc w:val="center"/>
      <w:outlineLvl w:val="0"/>
      <w:pPrChange w:id="0" w:author="luis barros" w:date="2021-02-06T19:48:00Z">
        <w:pPr>
          <w:keepNext/>
          <w:numPr>
            <w:numId w:val="7"/>
          </w:numPr>
          <w:spacing w:before="600" w:after="600" w:line="360" w:lineRule="auto"/>
          <w:ind w:left="3828"/>
          <w:jc w:val="center"/>
          <w:outlineLvl w:val="0"/>
        </w:pPr>
      </w:pPrChange>
    </w:pPr>
    <w:rPr>
      <w:b/>
      <w:bCs/>
      <w:kern w:val="32"/>
      <w:sz w:val="40"/>
      <w:szCs w:val="40"/>
      <w:rPrChange w:id="0" w:author="luis barros" w:date="2021-02-06T19:48:00Z">
        <w:rPr>
          <w:b/>
          <w:bCs/>
          <w:kern w:val="32"/>
          <w:sz w:val="40"/>
          <w:szCs w:val="40"/>
          <w:lang w:val="pt-PT" w:eastAsia="pt-PT" w:bidi="ar-SA"/>
        </w:rPr>
      </w:rPrChange>
    </w:rPr>
  </w:style>
  <w:style w:type="paragraph" w:styleId="Ttulo2">
    <w:name w:val="heading 2"/>
    <w:basedOn w:val="Ttulo1"/>
    <w:next w:val="Normal"/>
    <w:link w:val="Ttulo2Carter"/>
    <w:autoRedefine/>
    <w:qFormat/>
    <w:rsid w:val="009507BF"/>
    <w:pPr>
      <w:numPr>
        <w:ilvl w:val="1"/>
      </w:numPr>
      <w:spacing w:before="480" w:after="240" w:line="240" w:lineRule="auto"/>
      <w:ind w:left="576"/>
      <w:jc w:val="left"/>
      <w:outlineLvl w:val="1"/>
      <w:pPrChange w:id="1" w:author="luis barros" w:date="2021-02-06T20:04:00Z">
        <w:pPr>
          <w:keepNext/>
          <w:numPr>
            <w:ilvl w:val="1"/>
            <w:numId w:val="7"/>
          </w:numPr>
          <w:spacing w:before="480" w:after="240"/>
          <w:ind w:left="2845" w:hanging="576"/>
          <w:outlineLvl w:val="1"/>
        </w:pPr>
      </w:pPrChange>
    </w:pPr>
    <w:rPr>
      <w:sz w:val="32"/>
      <w:szCs w:val="32"/>
      <w:rPrChange w:id="1" w:author="luis barros" w:date="2021-02-06T20:04:00Z">
        <w:rPr>
          <w:kern w:val="32"/>
          <w:sz w:val="32"/>
          <w:szCs w:val="32"/>
          <w:lang w:val="pt-PT" w:eastAsia="pt-PT" w:bidi="ar-SA"/>
        </w:rPr>
      </w:rPrChange>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C7571E"/>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C7571E"/>
    <w:pPr>
      <w:tabs>
        <w:tab w:val="right" w:leader="dot" w:pos="8494"/>
      </w:tabs>
      <w:spacing w:before="120" w:after="120"/>
      <w:pPrChange w:id="2" w:author="duarte miguel" w:date="2021-02-06T20:38:00Z">
        <w:pPr>
          <w:spacing w:before="120" w:after="120"/>
        </w:pPr>
      </w:pPrChange>
    </w:pPr>
    <w:rPr>
      <w:rFonts w:ascii="NewsGotT" w:hAnsi="NewsGotT"/>
      <w:bCs/>
      <w:rPrChange w:id="2" w:author="duarte miguel" w:date="2021-02-06T20:38:00Z">
        <w:rPr>
          <w:rFonts w:ascii="NewsGotT" w:hAnsi="NewsGotT"/>
          <w:bCs/>
          <w:lang w:val="pt-PT" w:eastAsia="pt-PT" w:bidi="ar-SA"/>
        </w:rPr>
      </w:rPrChange>
    </w:rPr>
  </w:style>
  <w:style w:type="paragraph" w:styleId="ndice2">
    <w:name w:val="toc 2"/>
    <w:basedOn w:val="Normal"/>
    <w:next w:val="Normal"/>
    <w:autoRedefine/>
    <w:uiPriority w:val="39"/>
    <w:rsid w:val="00C7571E"/>
    <w:pPr>
      <w:tabs>
        <w:tab w:val="left" w:pos="800"/>
        <w:tab w:val="right" w:leader="dot" w:pos="8494"/>
      </w:tabs>
      <w:ind w:left="200"/>
      <w:pPrChange w:id="3" w:author="duarte miguel" w:date="2021-02-06T20:38:00Z">
        <w:pPr>
          <w:ind w:left="200"/>
        </w:pPr>
      </w:pPrChange>
    </w:pPr>
    <w:rPr>
      <w:rFonts w:ascii="NewsGotT" w:hAnsi="NewsGotT"/>
      <w:rPrChange w:id="3" w:author="duarte miguel" w:date="2021-02-06T20:38:00Z">
        <w:rPr>
          <w:rFonts w:ascii="NewsGotT" w:hAnsi="NewsGotT"/>
          <w:lang w:val="pt-PT" w:eastAsia="pt-PT" w:bidi="ar-SA"/>
        </w:rPr>
      </w:rPrChange>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9507BF"/>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qFormat/>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DB2A42"/>
    <w:pPr>
      <w:pPrChange w:id="4" w:author="luis barros" w:date="2021-02-06T19:31:00Z">
        <w:pPr>
          <w:keepNext/>
          <w:numPr>
            <w:numId w:val="7"/>
          </w:numPr>
          <w:spacing w:before="600" w:after="600" w:line="360" w:lineRule="auto"/>
          <w:ind w:left="3828"/>
          <w:jc w:val="center"/>
          <w:outlineLvl w:val="0"/>
        </w:pPr>
      </w:pPrChange>
    </w:pPr>
    <w:rPr>
      <w:rFonts w:ascii="NewsGotT" w:hAnsi="NewsGotT"/>
      <w:rPrChange w:id="4" w:author="luis barros" w:date="2021-02-06T19:31:00Z">
        <w:rPr>
          <w:rFonts w:ascii="NewsGotT" w:hAnsi="NewsGotT"/>
          <w:kern w:val="32"/>
          <w:sz w:val="40"/>
          <w:szCs w:val="40"/>
          <w:lang w:val="pt-PT" w:eastAsia="pt-PT" w:bidi="ar-SA"/>
        </w:rPr>
      </w:rPrChange>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9507BF"/>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elha1Clara">
    <w:name w:val="Grid Table 1 Light"/>
    <w:basedOn w:val="Tabelanormal"/>
    <w:uiPriority w:val="46"/>
    <w:rsid w:val="00B47F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Nmerodelinha">
    <w:name w:val="line number"/>
    <w:basedOn w:val="Tipodeletrapredefinidodopargrafo"/>
    <w:rsid w:val="000A2503"/>
  </w:style>
  <w:style w:type="paragraph" w:styleId="Cabealhodondice">
    <w:name w:val="TOC Heading"/>
    <w:basedOn w:val="Ttulo1"/>
    <w:next w:val="Normal"/>
    <w:uiPriority w:val="39"/>
    <w:unhideWhenUsed/>
    <w:qFormat/>
    <w:rsid w:val="00C7571E"/>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153">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184197">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7283101">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8930569">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0058858">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392707">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6021722">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78728483">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284869">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017979">
      <w:bodyDiv w:val="1"/>
      <w:marLeft w:val="0"/>
      <w:marRight w:val="0"/>
      <w:marTop w:val="0"/>
      <w:marBottom w:val="0"/>
      <w:divBdr>
        <w:top w:val="none" w:sz="0" w:space="0" w:color="auto"/>
        <w:left w:val="none" w:sz="0" w:space="0" w:color="auto"/>
        <w:bottom w:val="none" w:sz="0" w:space="0" w:color="auto"/>
        <w:right w:val="none" w:sz="0" w:space="0" w:color="auto"/>
      </w:divBdr>
    </w:div>
    <w:div w:id="13040468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7780273">
      <w:bodyDiv w:val="1"/>
      <w:marLeft w:val="0"/>
      <w:marRight w:val="0"/>
      <w:marTop w:val="0"/>
      <w:marBottom w:val="0"/>
      <w:divBdr>
        <w:top w:val="none" w:sz="0" w:space="0" w:color="auto"/>
        <w:left w:val="none" w:sz="0" w:space="0" w:color="auto"/>
        <w:bottom w:val="none" w:sz="0" w:space="0" w:color="auto"/>
        <w:right w:val="none" w:sz="0" w:space="0" w:color="auto"/>
      </w:divBdr>
    </w:div>
    <w:div w:id="1404913884">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6469620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540303">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5791354">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1805876">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182951">
      <w:bodyDiv w:val="1"/>
      <w:marLeft w:val="0"/>
      <w:marRight w:val="0"/>
      <w:marTop w:val="0"/>
      <w:marBottom w:val="0"/>
      <w:divBdr>
        <w:top w:val="none" w:sz="0" w:space="0" w:color="auto"/>
        <w:left w:val="none" w:sz="0" w:space="0" w:color="auto"/>
        <w:bottom w:val="none" w:sz="0" w:space="0" w:color="auto"/>
        <w:right w:val="none" w:sz="0" w:space="0" w:color="auto"/>
      </w:divBdr>
    </w:div>
    <w:div w:id="1752923444">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3103723">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45768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7820480">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microsoft.com/office/2018/08/relationships/commentsExtensible" Target="commentsExtensible.xml"/><Relationship Id="rId42" Type="http://schemas.openxmlformats.org/officeDocument/2006/relationships/header" Target="header7.xml"/><Relationship Id="rId47" Type="http://schemas.openxmlformats.org/officeDocument/2006/relationships/image" Target="media/image15.jpg"/><Relationship Id="rId63" Type="http://schemas.openxmlformats.org/officeDocument/2006/relationships/image" Target="media/image31.emf"/><Relationship Id="rId68" Type="http://schemas.openxmlformats.org/officeDocument/2006/relationships/image" Target="media/image36.emf"/><Relationship Id="rId84" Type="http://schemas.openxmlformats.org/officeDocument/2006/relationships/image" Target="media/image50.png"/><Relationship Id="rId89" Type="http://schemas.openxmlformats.org/officeDocument/2006/relationships/image" Target="media/image55.png"/><Relationship Id="rId112" Type="http://schemas.microsoft.com/office/2007/relationships/hdphoto" Target="media/hdphoto2.wdp"/><Relationship Id="rId133" Type="http://schemas.openxmlformats.org/officeDocument/2006/relationships/image" Target="media/image84.png"/><Relationship Id="rId138" Type="http://schemas.openxmlformats.org/officeDocument/2006/relationships/image" Target="media/image95.png"/><Relationship Id="rId154" Type="http://schemas.openxmlformats.org/officeDocument/2006/relationships/image" Target="media/image106.png"/><Relationship Id="rId159" Type="http://schemas.microsoft.com/office/2007/relationships/hdphoto" Target="media/hdphoto12.wdp"/><Relationship Id="rId175" Type="http://schemas.openxmlformats.org/officeDocument/2006/relationships/image" Target="media/image119.png"/><Relationship Id="rId170" Type="http://schemas.openxmlformats.org/officeDocument/2006/relationships/image" Target="media/image115.png"/><Relationship Id="rId191" Type="http://schemas.openxmlformats.org/officeDocument/2006/relationships/header" Target="header15.xml"/><Relationship Id="rId196" Type="http://schemas.openxmlformats.org/officeDocument/2006/relationships/header" Target="header20.xml"/><Relationship Id="rId16" Type="http://schemas.openxmlformats.org/officeDocument/2006/relationships/header" Target="header4.xml"/><Relationship Id="rId107"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6.gif"/><Relationship Id="rId53" Type="http://schemas.openxmlformats.org/officeDocument/2006/relationships/image" Target="media/image21.emf"/><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image" Target="media/image91.png"/><Relationship Id="rId128" Type="http://schemas.openxmlformats.org/officeDocument/2006/relationships/image" Target="media/image80.png"/><Relationship Id="rId144" Type="http://schemas.openxmlformats.org/officeDocument/2006/relationships/image" Target="media/image100.png"/><Relationship Id="rId149" Type="http://schemas.microsoft.com/office/2007/relationships/hdphoto" Target="media/hdphoto7.wdp"/><Relationship Id="rId5" Type="http://schemas.openxmlformats.org/officeDocument/2006/relationships/numbering" Target="numbering.xml"/><Relationship Id="rId95" Type="http://schemas.openxmlformats.org/officeDocument/2006/relationships/image" Target="media/image59.png"/><Relationship Id="rId160" Type="http://schemas.openxmlformats.org/officeDocument/2006/relationships/image" Target="media/image109.png"/><Relationship Id="rId165" Type="http://schemas.openxmlformats.org/officeDocument/2006/relationships/image" Target="media/image112.png"/><Relationship Id="rId181" Type="http://schemas.openxmlformats.org/officeDocument/2006/relationships/image" Target="media/image123.png"/><Relationship Id="rId186" Type="http://schemas.openxmlformats.org/officeDocument/2006/relationships/image" Target="media/image125.png"/><Relationship Id="rId22" Type="http://schemas.openxmlformats.org/officeDocument/2006/relationships/image" Target="media/image2.png"/><Relationship Id="rId27" Type="http://schemas.openxmlformats.org/officeDocument/2006/relationships/image" Target="media/image6.gif"/><Relationship Id="rId43" Type="http://schemas.openxmlformats.org/officeDocument/2006/relationships/footer" Target="footer2.xml"/><Relationship Id="rId48" Type="http://schemas.openxmlformats.org/officeDocument/2006/relationships/image" Target="media/image16.jpeg"/><Relationship Id="rId64" Type="http://schemas.openxmlformats.org/officeDocument/2006/relationships/image" Target="media/image32.emf"/><Relationship Id="rId69" Type="http://schemas.openxmlformats.org/officeDocument/2006/relationships/image" Target="media/image37.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85.png"/><Relationship Id="rId139" Type="http://schemas.openxmlformats.org/officeDocument/2006/relationships/image" Target="media/image96.png"/><Relationship Id="rId80" Type="http://schemas.openxmlformats.org/officeDocument/2006/relationships/header" Target="header9.xml"/><Relationship Id="rId85" Type="http://schemas.openxmlformats.org/officeDocument/2006/relationships/image" Target="media/image51.png"/><Relationship Id="rId150" Type="http://schemas.openxmlformats.org/officeDocument/2006/relationships/image" Target="media/image104.png"/><Relationship Id="rId155" Type="http://schemas.microsoft.com/office/2007/relationships/hdphoto" Target="media/hdphoto10.wdp"/><Relationship Id="rId171" Type="http://schemas.openxmlformats.org/officeDocument/2006/relationships/image" Target="media/image116.jpeg"/><Relationship Id="rId176" Type="http://schemas.openxmlformats.org/officeDocument/2006/relationships/image" Target="media/image120.png"/><Relationship Id="rId192" Type="http://schemas.openxmlformats.org/officeDocument/2006/relationships/header" Target="header16.xml"/><Relationship Id="rId197"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2.gif"/><Relationship Id="rId38" Type="http://schemas.openxmlformats.org/officeDocument/2006/relationships/image" Target="media/image10.png"/><Relationship Id="rId59" Type="http://schemas.openxmlformats.org/officeDocument/2006/relationships/image" Target="media/image27.jpg"/><Relationship Id="rId103" Type="http://schemas.openxmlformats.org/officeDocument/2006/relationships/image" Target="media/image64.png"/><Relationship Id="rId108" Type="http://schemas.openxmlformats.org/officeDocument/2006/relationships/image" Target="media/image68.png"/><Relationship Id="rId124" Type="http://schemas.openxmlformats.org/officeDocument/2006/relationships/image" Target="media/image92.png"/><Relationship Id="rId129" Type="http://schemas.openxmlformats.org/officeDocument/2006/relationships/image" Target="media/image81.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97.png"/><Relationship Id="rId145" Type="http://schemas.microsoft.com/office/2007/relationships/hdphoto" Target="media/hdphoto6.wdp"/><Relationship Id="rId161" Type="http://schemas.microsoft.com/office/2007/relationships/hdphoto" Target="media/hdphoto13.wdp"/><Relationship Id="rId166" Type="http://schemas.microsoft.com/office/2007/relationships/hdphoto" Target="media/hdphoto15.wdp"/><Relationship Id="rId182" Type="http://schemas.openxmlformats.org/officeDocument/2006/relationships/image" Target="media/image124.png"/><Relationship Id="rId187"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image" Target="media/image5.png"/><Relationship Id="rId49" Type="http://schemas.openxmlformats.org/officeDocument/2006/relationships/image" Target="media/image17.jpe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header" Target="header8.xml"/><Relationship Id="rId60" Type="http://schemas.openxmlformats.org/officeDocument/2006/relationships/image" Target="media/image28.jpeg"/><Relationship Id="rId65" Type="http://schemas.openxmlformats.org/officeDocument/2006/relationships/image" Target="media/image33.emf"/><Relationship Id="rId81" Type="http://schemas.openxmlformats.org/officeDocument/2006/relationships/header" Target="header10.xml"/><Relationship Id="rId86" Type="http://schemas.openxmlformats.org/officeDocument/2006/relationships/image" Target="media/image52.png"/><Relationship Id="rId130" Type="http://schemas.openxmlformats.org/officeDocument/2006/relationships/image" Target="media/image82.png"/><Relationship Id="rId135" Type="http://schemas.openxmlformats.org/officeDocument/2006/relationships/image" Target="media/image86.png"/><Relationship Id="rId151" Type="http://schemas.microsoft.com/office/2007/relationships/hdphoto" Target="media/hdphoto8.wdp"/><Relationship Id="rId156" Type="http://schemas.openxmlformats.org/officeDocument/2006/relationships/image" Target="media/image107.png"/><Relationship Id="rId177" Type="http://schemas.openxmlformats.org/officeDocument/2006/relationships/image" Target="media/image121.png"/><Relationship Id="rId198" Type="http://schemas.microsoft.com/office/2011/relationships/people" Target="people.xml"/><Relationship Id="rId172" Type="http://schemas.openxmlformats.org/officeDocument/2006/relationships/image" Target="media/image117.jpeg"/><Relationship Id="rId193" Type="http://schemas.openxmlformats.org/officeDocument/2006/relationships/header" Target="header17.xml"/><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image" Target="media/image11.png"/><Relationship Id="rId109" Type="http://schemas.openxmlformats.org/officeDocument/2006/relationships/image" Target="media/image69.png"/><Relationship Id="rId34" Type="http://schemas.openxmlformats.org/officeDocument/2006/relationships/image" Target="media/image8.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image" Target="media/image65.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98.png"/><Relationship Id="rId146" Type="http://schemas.openxmlformats.org/officeDocument/2006/relationships/image" Target="media/image101.jpeg"/><Relationship Id="rId167" Type="http://schemas.openxmlformats.org/officeDocument/2006/relationships/image" Target="media/image113.jpeg"/><Relationship Id="rId188"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39.gif"/><Relationship Id="rId162" Type="http://schemas.openxmlformats.org/officeDocument/2006/relationships/image" Target="media/image110.png"/><Relationship Id="rId183" Type="http://schemas.microsoft.com/office/2007/relationships/hdphoto" Target="media/hdphoto20.wdp"/><Relationship Id="rId2" Type="http://schemas.openxmlformats.org/officeDocument/2006/relationships/customXml" Target="../customXml/item2.xml"/><Relationship Id="rId29" Type="http://schemas.openxmlformats.org/officeDocument/2006/relationships/image" Target="media/image8.gif"/><Relationship Id="rId40" Type="http://schemas.openxmlformats.org/officeDocument/2006/relationships/image" Target="media/image12.png"/><Relationship Id="rId45" Type="http://schemas.openxmlformats.org/officeDocument/2006/relationships/image" Target="media/image13.png"/><Relationship Id="rId66" Type="http://schemas.openxmlformats.org/officeDocument/2006/relationships/image" Target="media/image34.emf"/><Relationship Id="rId87" Type="http://schemas.openxmlformats.org/officeDocument/2006/relationships/image" Target="media/image53.png"/><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3.png"/><Relationship Id="rId136" Type="http://schemas.microsoft.com/office/2007/relationships/hdphoto" Target="media/hdphoto4.wdp"/><Relationship Id="rId157" Type="http://schemas.microsoft.com/office/2007/relationships/hdphoto" Target="media/hdphoto11.wdp"/><Relationship Id="rId178" Type="http://schemas.microsoft.com/office/2007/relationships/hdphoto" Target="media/hdphoto18.wdp"/><Relationship Id="rId61" Type="http://schemas.openxmlformats.org/officeDocument/2006/relationships/image" Target="media/image29.png"/><Relationship Id="rId82" Type="http://schemas.openxmlformats.org/officeDocument/2006/relationships/image" Target="media/image48.png"/><Relationship Id="rId152" Type="http://schemas.openxmlformats.org/officeDocument/2006/relationships/image" Target="media/image105.png"/><Relationship Id="rId173" Type="http://schemas.openxmlformats.org/officeDocument/2006/relationships/image" Target="media/image118.png"/><Relationship Id="rId194" Type="http://schemas.openxmlformats.org/officeDocument/2006/relationships/header" Target="header18.xml"/><Relationship Id="rId199" Type="http://schemas.openxmlformats.org/officeDocument/2006/relationships/theme" Target="theme/theme1.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image" Target="media/image14.gif"/><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eader" Target="header11.xml"/><Relationship Id="rId105" Type="http://schemas.openxmlformats.org/officeDocument/2006/relationships/image" Target="media/image66.png"/><Relationship Id="rId126" Type="http://schemas.openxmlformats.org/officeDocument/2006/relationships/image" Target="media/image94.png"/><Relationship Id="rId147" Type="http://schemas.openxmlformats.org/officeDocument/2006/relationships/image" Target="media/image102.jpeg"/><Relationship Id="rId168"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0.png"/><Relationship Id="rId121" Type="http://schemas.openxmlformats.org/officeDocument/2006/relationships/image" Target="media/image89.png"/><Relationship Id="rId142" Type="http://schemas.openxmlformats.org/officeDocument/2006/relationships/image" Target="media/image99.png"/><Relationship Id="rId163" Type="http://schemas.openxmlformats.org/officeDocument/2006/relationships/image" Target="media/image111.png"/><Relationship Id="rId184" Type="http://schemas.openxmlformats.org/officeDocument/2006/relationships/header" Target="header13.xml"/><Relationship Id="rId189"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4.gif"/><Relationship Id="rId46" Type="http://schemas.openxmlformats.org/officeDocument/2006/relationships/image" Target="media/image14.png"/><Relationship Id="rId67" Type="http://schemas.openxmlformats.org/officeDocument/2006/relationships/image" Target="media/image35.emf"/><Relationship Id="rId116" Type="http://schemas.openxmlformats.org/officeDocument/2006/relationships/image" Target="media/image75.png"/><Relationship Id="rId137" Type="http://schemas.openxmlformats.org/officeDocument/2006/relationships/image" Target="media/image87.png"/><Relationship Id="rId158" Type="http://schemas.openxmlformats.org/officeDocument/2006/relationships/image" Target="media/image108.png"/><Relationship Id="rId20" Type="http://schemas.microsoft.com/office/2016/09/relationships/commentsIds" Target="commentsIds.xml"/><Relationship Id="rId41" Type="http://schemas.openxmlformats.org/officeDocument/2006/relationships/header" Target="header6.xml"/><Relationship Id="rId62" Type="http://schemas.openxmlformats.org/officeDocument/2006/relationships/image" Target="media/image30.emf"/><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1.png"/><Relationship Id="rId132" Type="http://schemas.microsoft.com/office/2007/relationships/hdphoto" Target="media/hdphoto3.wdp"/><Relationship Id="rId153" Type="http://schemas.microsoft.com/office/2007/relationships/hdphoto" Target="media/hdphoto9.wdp"/><Relationship Id="rId174" Type="http://schemas.microsoft.com/office/2007/relationships/hdphoto" Target="media/hdphoto17.wdp"/><Relationship Id="rId179" Type="http://schemas.openxmlformats.org/officeDocument/2006/relationships/image" Target="media/image122.png"/><Relationship Id="rId195" Type="http://schemas.openxmlformats.org/officeDocument/2006/relationships/header" Target="header19.xml"/><Relationship Id="rId190" Type="http://schemas.openxmlformats.org/officeDocument/2006/relationships/image" Target="media/image129.png"/><Relationship Id="rId15" Type="http://schemas.openxmlformats.org/officeDocument/2006/relationships/header" Target="header3.xml"/><Relationship Id="rId36" Type="http://schemas.openxmlformats.org/officeDocument/2006/relationships/image" Target="media/image9.png"/><Relationship Id="rId57" Type="http://schemas.openxmlformats.org/officeDocument/2006/relationships/image" Target="media/image25.jpeg"/><Relationship Id="rId106" Type="http://schemas.openxmlformats.org/officeDocument/2006/relationships/image" Target="media/image67.png"/><Relationship Id="rId127"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image" Target="media/image10.gif"/><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3.png"/><Relationship Id="rId101" Type="http://schemas.openxmlformats.org/officeDocument/2006/relationships/header" Target="header12.xml"/><Relationship Id="rId122" Type="http://schemas.openxmlformats.org/officeDocument/2006/relationships/image" Target="media/image90.png"/><Relationship Id="rId143" Type="http://schemas.microsoft.com/office/2007/relationships/hdphoto" Target="media/hdphoto5.wdp"/><Relationship Id="rId148" Type="http://schemas.openxmlformats.org/officeDocument/2006/relationships/image" Target="media/image103.png"/><Relationship Id="rId164" Type="http://schemas.microsoft.com/office/2007/relationships/hdphoto" Target="media/hdphoto14.wdp"/><Relationship Id="rId169" Type="http://schemas.microsoft.com/office/2007/relationships/hdphoto" Target="media/hdphoto16.wdp"/><Relationship Id="rId185"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footnotes" Target="footnotes.xml"/><Relationship Id="rId180" Type="http://schemas.microsoft.com/office/2007/relationships/hdphoto" Target="media/hdphoto19.wdp"/><Relationship Id="rId26"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7" ma:contentTypeDescription="Criar um novo documento." ma:contentTypeScope="" ma:versionID="c6c17714c613c6e0fa672df34924afcc">
  <xsd:schema xmlns:xsd="http://www.w3.org/2001/XMLSchema" xmlns:xs="http://www.w3.org/2001/XMLSchema" xmlns:p="http://schemas.microsoft.com/office/2006/metadata/properties" xmlns:ns2="221af34d-f2aa-48e5-926f-3136f47e270b" targetNamespace="http://schemas.microsoft.com/office/2006/metadata/properties" ma:root="true" ma:fieldsID="280a5c8e84ad7891f61b58f33685ac61"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8</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7</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FA67F6-EF33-405D-8319-8C80702B64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CE886834-AD8E-45F9-9B4E-CBEDF45BF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67</Pages>
  <Words>11555</Words>
  <Characters>62400</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73808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41</cp:revision>
  <cp:lastPrinted>2020-12-18T12:21:00Z</cp:lastPrinted>
  <dcterms:created xsi:type="dcterms:W3CDTF">2021-02-02T11:31:00Z</dcterms:created>
  <dcterms:modified xsi:type="dcterms:W3CDTF">2021-02-06T21:03:00Z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