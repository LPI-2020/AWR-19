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header13.xml" ContentType="application/vnd.openxmlformats-officedocument.wordprocessingml.header+xml"/>
  <Override PartName="/word/footer14.xml" ContentType="application/vnd.openxmlformats-officedocument.wordprocessingml.foot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footer15.xml" ContentType="application/vnd.openxmlformats-officedocument.wordprocessingml.footer+xml"/>
  <Override PartName="/word/header19.xml" ContentType="application/vnd.openxmlformats-officedocument.wordprocessingml.header+xml"/>
  <Override PartName="/word/footer16.xml" ContentType="application/vnd.openxmlformats-officedocument.wordprocessingml.foot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footer17.xml" ContentType="application/vnd.openxmlformats-officedocument.wordprocessingml.footer+xml"/>
  <Override PartName="/word/header22.xml" ContentType="application/vnd.openxmlformats-officedocument.wordprocessingml.header+xml"/>
  <Override PartName="/word/footer18.xml" ContentType="application/vnd.openxmlformats-officedocument.wordprocessingml.foot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footer19.xml" ContentType="application/vnd.openxmlformats-officedocument.wordprocessingml.foot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elacomGrelha"/>
        <w:tblW w:w="65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50"/>
        <w:gridCol w:w="3121"/>
      </w:tblGrid>
      <w:tr w:rsidR="00A6066A" w:rsidRPr="00B66544" w14:paraId="703774E7" w14:textId="77777777" w:rsidTr="00DD6A03">
        <w:trPr>
          <w:gridAfter w:val="1"/>
          <w:wAfter w:w="3121" w:type="dxa"/>
          <w:trHeight w:val="4309"/>
        </w:trPr>
        <w:tc>
          <w:tcPr>
            <w:tcW w:w="3450" w:type="dxa"/>
          </w:tcPr>
          <w:p w14:paraId="7D458CCC" w14:textId="77777777" w:rsidR="00A6066A" w:rsidRPr="00B66544" w:rsidRDefault="00A6066A" w:rsidP="00DD6A03">
            <w:pPr>
              <w:pStyle w:val="Corpodetexto"/>
              <w:jc w:val="center"/>
              <w:rPr>
                <w:rFonts w:ascii="NewsGotT" w:hAnsi="NewsGotT"/>
                <w:lang w:val="en-US" w:eastAsia="pt-PT"/>
              </w:rPr>
            </w:pPr>
            <w:r>
              <w:rPr>
                <w:noProof/>
                <w:lang w:eastAsia="pt-PT"/>
              </w:rPr>
              <w:drawing>
                <wp:inline distT="0" distB="0" distL="0" distR="0" wp14:anchorId="77B43484" wp14:editId="574F9E11">
                  <wp:extent cx="1885950" cy="1695450"/>
                  <wp:effectExtent l="0" t="0" r="0" b="0"/>
                  <wp:docPr id="21" name="Imagem 21" descr="C:\Users\lbarros.DEI\AppData\Local\Microsoft\Windows\INetCache\Content.Word\EE-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1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066A" w:rsidRPr="00B66544" w14:paraId="28A1CE51" w14:textId="77777777" w:rsidTr="00A6066A">
        <w:trPr>
          <w:trHeight w:val="5613"/>
        </w:trPr>
        <w:tc>
          <w:tcPr>
            <w:tcW w:w="6571" w:type="dxa"/>
            <w:gridSpan w:val="2"/>
          </w:tcPr>
          <w:p w14:paraId="1A8CB96E" w14:textId="77777777" w:rsidR="00A6066A" w:rsidRPr="00D0184A" w:rsidRDefault="00A6066A" w:rsidP="00955430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Bruno Miguel Vasconcelos da Silva, a88289</w:t>
            </w:r>
          </w:p>
          <w:p w14:paraId="23B28003" w14:textId="77777777" w:rsidR="00A6066A" w:rsidRPr="00D0184A" w:rsidRDefault="00A6066A" w:rsidP="00955430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Diogo Miguel Cunha Fernandes, a88262</w:t>
            </w:r>
          </w:p>
          <w:p w14:paraId="11E5BEC5" w14:textId="77777777" w:rsidR="00A6066A" w:rsidRPr="00D0184A" w:rsidRDefault="00A6066A" w:rsidP="00955430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Duarte Miguel Novo Rodrigues, a88259</w:t>
            </w:r>
          </w:p>
          <w:p w14:paraId="35D45094" w14:textId="77777777" w:rsidR="00A6066A" w:rsidRPr="00D0184A" w:rsidRDefault="00A6066A" w:rsidP="00955430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 xml:space="preserve">Francisco Lopes Salgado, a88231 </w:t>
            </w:r>
          </w:p>
          <w:p w14:paraId="2D23FC68" w14:textId="77777777" w:rsidR="00A6066A" w:rsidRPr="00D0184A" w:rsidRDefault="00A6066A" w:rsidP="00955430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João Pedro Dias Miranda, a88237</w:t>
            </w:r>
          </w:p>
          <w:p w14:paraId="5896F5ED" w14:textId="77777777" w:rsidR="00A6066A" w:rsidRPr="00D0184A" w:rsidRDefault="00A6066A" w:rsidP="00955430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José Tomás Lima de Abreu, a88218</w:t>
            </w:r>
          </w:p>
          <w:p w14:paraId="32655E43" w14:textId="77777777" w:rsidR="00A6066A" w:rsidRPr="00D0184A" w:rsidRDefault="00A6066A" w:rsidP="00955430">
            <w:pPr>
              <w:spacing w:after="408"/>
              <w:rPr>
                <w:rFonts w:ascii="NewsGotT" w:hAnsi="NewsGotT"/>
                <w:color w:val="97999B"/>
                <w:sz w:val="34"/>
                <w:szCs w:val="34"/>
              </w:rPr>
            </w:pPr>
          </w:p>
          <w:p w14:paraId="75DE1005" w14:textId="77777777" w:rsidR="00A6066A" w:rsidRDefault="00A6066A" w:rsidP="00955430">
            <w:pPr>
              <w:rPr>
                <w:rFonts w:ascii="NewsGotT" w:hAnsi="NewsGotT"/>
                <w:b/>
                <w:color w:val="97999B"/>
                <w:sz w:val="34"/>
                <w:lang w:val="en-US"/>
              </w:rPr>
            </w:pPr>
            <w:r>
              <w:rPr>
                <w:rFonts w:ascii="NewsGotT" w:hAnsi="NewsGotT"/>
                <w:b/>
                <w:color w:val="97999B"/>
                <w:sz w:val="34"/>
                <w:lang w:val="en-US"/>
              </w:rPr>
              <w:t xml:space="preserve">AWR-19 </w:t>
            </w:r>
          </w:p>
          <w:p w14:paraId="63198E4B" w14:textId="77777777" w:rsidR="00A6066A" w:rsidRPr="0010476B" w:rsidRDefault="00A6066A" w:rsidP="00955430">
            <w:pPr>
              <w:rPr>
                <w:rFonts w:ascii="NewsGotT" w:hAnsi="NewsGotT"/>
                <w:b/>
                <w:i/>
                <w:iCs/>
                <w:color w:val="97999B"/>
                <w:sz w:val="34"/>
                <w:lang w:val="en-US"/>
              </w:rPr>
            </w:pPr>
            <w:r w:rsidRPr="0010476B">
              <w:rPr>
                <w:rFonts w:ascii="NewsGotT" w:hAnsi="NewsGotT"/>
                <w:b/>
                <w:i/>
                <w:iCs/>
                <w:color w:val="97999B"/>
                <w:sz w:val="34"/>
                <w:lang w:val="en-US"/>
              </w:rPr>
              <w:t>Analog Waiter Robot</w:t>
            </w:r>
          </w:p>
          <w:p w14:paraId="6674C476" w14:textId="77777777" w:rsidR="00A6066A" w:rsidRPr="00B66544" w:rsidRDefault="00A6066A" w:rsidP="00955430">
            <w:pPr>
              <w:pStyle w:val="Corpodetexto"/>
              <w:rPr>
                <w:rFonts w:ascii="NewsGotT" w:hAnsi="NewsGotT"/>
                <w:lang w:val="en-US" w:eastAsia="pt-PT"/>
              </w:rPr>
            </w:pPr>
          </w:p>
        </w:tc>
      </w:tr>
      <w:tr w:rsidR="00A6066A" w:rsidRPr="00B66544" w14:paraId="5754402F" w14:textId="77777777" w:rsidTr="00A6066A">
        <w:trPr>
          <w:trHeight w:val="2835"/>
        </w:trPr>
        <w:tc>
          <w:tcPr>
            <w:tcW w:w="6571" w:type="dxa"/>
            <w:gridSpan w:val="2"/>
          </w:tcPr>
          <w:p w14:paraId="6274BF08" w14:textId="77777777" w:rsidR="00A6066A" w:rsidRPr="00D0184A" w:rsidRDefault="00A6066A" w:rsidP="00955430">
            <w:pPr>
              <w:rPr>
                <w:rFonts w:ascii="NewsGotT" w:hAnsi="NewsGotT"/>
                <w:color w:val="97999B"/>
                <w:sz w:val="28"/>
              </w:rPr>
            </w:pPr>
            <w:r w:rsidRPr="00D0184A">
              <w:rPr>
                <w:rFonts w:ascii="NewsGotT" w:hAnsi="NewsGotT"/>
                <w:color w:val="97999B"/>
                <w:sz w:val="28"/>
              </w:rPr>
              <w:t xml:space="preserve">Projeto integrador </w:t>
            </w:r>
          </w:p>
          <w:p w14:paraId="33D18C4B" w14:textId="77777777" w:rsidR="00A6066A" w:rsidRPr="00D0184A" w:rsidRDefault="00A6066A" w:rsidP="00955430">
            <w:pPr>
              <w:rPr>
                <w:rFonts w:ascii="NewsGotT" w:hAnsi="NewsGotT"/>
                <w:color w:val="97999B"/>
                <w:sz w:val="28"/>
              </w:rPr>
            </w:pPr>
            <w:r w:rsidRPr="00D0184A">
              <w:rPr>
                <w:rFonts w:ascii="NewsGotT" w:hAnsi="NewsGotT"/>
                <w:color w:val="97999B"/>
                <w:sz w:val="28"/>
              </w:rPr>
              <w:t>Laboratórios e P</w:t>
            </w:r>
            <w:r>
              <w:rPr>
                <w:rFonts w:ascii="NewsGotT" w:hAnsi="NewsGotT"/>
                <w:color w:val="97999B"/>
                <w:sz w:val="28"/>
              </w:rPr>
              <w:t>ráticas Integradas</w:t>
            </w:r>
          </w:p>
          <w:p w14:paraId="08FFF2CA" w14:textId="77777777" w:rsidR="00A6066A" w:rsidRPr="00D0184A" w:rsidRDefault="00A6066A" w:rsidP="00955430">
            <w:pPr>
              <w:rPr>
                <w:rFonts w:ascii="NewsGotT" w:hAnsi="NewsGotT"/>
                <w:color w:val="97999B"/>
                <w:sz w:val="28"/>
              </w:rPr>
            </w:pPr>
          </w:p>
          <w:p w14:paraId="5E11E52E" w14:textId="77777777" w:rsidR="00A6066A" w:rsidRPr="00D0184A" w:rsidRDefault="00A6066A" w:rsidP="00955430">
            <w:pPr>
              <w:rPr>
                <w:rFonts w:ascii="NewsGotT" w:hAnsi="NewsGotT"/>
                <w:color w:val="97999B"/>
                <w:sz w:val="28"/>
              </w:rPr>
            </w:pPr>
            <w:r w:rsidRPr="00B66544">
              <w:rPr>
                <w:color w:val="97999B"/>
                <w:sz w:val="28"/>
                <w:lang w:val="pt"/>
              </w:rPr>
              <w:t>Trabalho realizado sob a orientação do</w:t>
            </w:r>
          </w:p>
          <w:p w14:paraId="6F91FF95" w14:textId="77777777" w:rsidR="00A6066A" w:rsidRPr="00B66544" w:rsidRDefault="00A6066A" w:rsidP="00955430">
            <w:pPr>
              <w:rPr>
                <w:rFonts w:ascii="NewsGotT" w:hAnsi="NewsGotT"/>
                <w:b/>
                <w:color w:val="97999B"/>
                <w:sz w:val="28"/>
              </w:rPr>
            </w:pPr>
            <w:r w:rsidRPr="00B66544">
              <w:rPr>
                <w:rFonts w:ascii="NewsGotT" w:hAnsi="NewsGotT"/>
                <w:b/>
                <w:color w:val="97999B"/>
                <w:sz w:val="28"/>
              </w:rPr>
              <w:t xml:space="preserve">Professor </w:t>
            </w:r>
            <w:r>
              <w:rPr>
                <w:rFonts w:ascii="NewsGotT" w:hAnsi="NewsGotT"/>
                <w:b/>
                <w:color w:val="97999B"/>
                <w:sz w:val="28"/>
              </w:rPr>
              <w:t>Luís Barros</w:t>
            </w:r>
          </w:p>
          <w:p w14:paraId="4F06EA38" w14:textId="77777777" w:rsidR="00A6066A" w:rsidRPr="00B66544" w:rsidRDefault="00A6066A" w:rsidP="00955430">
            <w:pPr>
              <w:rPr>
                <w:rFonts w:ascii="NewsGotT" w:hAnsi="NewsGotT"/>
              </w:rPr>
            </w:pPr>
          </w:p>
        </w:tc>
      </w:tr>
      <w:tr w:rsidR="00A6066A" w:rsidRPr="00B66544" w14:paraId="686EA4C6" w14:textId="77777777" w:rsidTr="00A6066A">
        <w:trPr>
          <w:trHeight w:val="72"/>
        </w:trPr>
        <w:tc>
          <w:tcPr>
            <w:tcW w:w="6571" w:type="dxa"/>
            <w:gridSpan w:val="2"/>
          </w:tcPr>
          <w:p w14:paraId="562F1CBF" w14:textId="77777777" w:rsidR="00A6066A" w:rsidRPr="00D0184A" w:rsidRDefault="00A6066A" w:rsidP="00955430">
            <w:pPr>
              <w:pStyle w:val="Corpodetexto"/>
              <w:jc w:val="left"/>
              <w:rPr>
                <w:rFonts w:ascii="NewsGotT" w:hAnsi="NewsGotT"/>
                <w:lang w:eastAsia="pt-PT"/>
              </w:rPr>
            </w:pPr>
            <w:r>
              <w:rPr>
                <w:rFonts w:ascii="NewsGotT" w:hAnsi="NewsGotT"/>
                <w:color w:val="97999B"/>
                <w:sz w:val="20"/>
              </w:rPr>
              <w:t>12 fevereiro 2021</w:t>
            </w:r>
          </w:p>
        </w:tc>
      </w:tr>
    </w:tbl>
    <w:p w14:paraId="10FD603E" w14:textId="77777777" w:rsidR="00700113" w:rsidRPr="00B66544" w:rsidRDefault="00700113">
      <w:pPr>
        <w:rPr>
          <w:rFonts w:ascii="NewsGotT" w:hAnsi="NewsGotT"/>
        </w:rPr>
      </w:pPr>
      <w:r w:rsidRPr="00B66544">
        <w:rPr>
          <w:rFonts w:ascii="NewsGotT" w:hAnsi="NewsGotT"/>
        </w:rPr>
        <w:br w:type="page"/>
      </w:r>
    </w:p>
    <w:p w14:paraId="6BC139AF" w14:textId="77777777" w:rsidR="00700113" w:rsidRPr="00B66544" w:rsidRDefault="00700113" w:rsidP="00B33C27">
      <w:pPr>
        <w:pStyle w:val="Corpodetexto2"/>
        <w:jc w:val="left"/>
        <w:rPr>
          <w:rFonts w:ascii="NewsGotT" w:hAnsi="NewsGotT"/>
          <w:sz w:val="20"/>
        </w:rPr>
        <w:sectPr w:rsidR="00700113" w:rsidRPr="00B66544" w:rsidSect="00397C05">
          <w:headerReference w:type="default" r:id="rId12"/>
          <w:footerReference w:type="default" r:id="rId13"/>
          <w:headerReference w:type="first" r:id="rId14"/>
          <w:footerReference w:type="first" r:id="rId15"/>
          <w:pgSz w:w="11907" w:h="16840" w:code="9"/>
          <w:pgMar w:top="187" w:right="1418" w:bottom="425" w:left="4479" w:header="567" w:footer="567" w:gutter="0"/>
          <w:pgNumType w:fmt="lowerRoman" w:chapSep="emDash"/>
          <w:cols w:space="720"/>
          <w:titlePg/>
        </w:sectPr>
      </w:pPr>
    </w:p>
    <w:p w14:paraId="602DABAC" w14:textId="77777777" w:rsidR="000E6366" w:rsidRPr="00B66544" w:rsidRDefault="000E6366" w:rsidP="005370A5">
      <w:pPr>
        <w:tabs>
          <w:tab w:val="left" w:pos="567"/>
        </w:tabs>
        <w:spacing w:before="720" w:after="800" w:line="360" w:lineRule="auto"/>
        <w:jc w:val="center"/>
        <w:rPr>
          <w:rFonts w:ascii="NewsGotT" w:hAnsi="NewsGotT"/>
        </w:rPr>
      </w:pPr>
      <w:r w:rsidRPr="00B66544">
        <w:rPr>
          <w:rFonts w:ascii="NewsGotT" w:eastAsiaTheme="minorHAnsi" w:hAnsi="NewsGotT"/>
          <w:b/>
          <w:smallCaps/>
          <w:sz w:val="44"/>
          <w:szCs w:val="22"/>
          <w:lang w:eastAsia="en-US"/>
        </w:rPr>
        <w:lastRenderedPageBreak/>
        <w:t>Índice</w:t>
      </w:r>
    </w:p>
    <w:p w14:paraId="550D7C6B" w14:textId="3A51A74B" w:rsidR="0096280E" w:rsidRDefault="00875F34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r>
        <w:fldChar w:fldCharType="begin"/>
      </w:r>
      <w:r>
        <w:instrText xml:space="preserve"> TOC \o "1-4" \h \z \u </w:instrText>
      </w:r>
      <w:r>
        <w:fldChar w:fldCharType="separate"/>
      </w:r>
      <w:hyperlink w:anchor="_Toc63813202" w:history="1">
        <w:r w:rsidR="0096280E" w:rsidRPr="00AC6AE9">
          <w:rPr>
            <w:rStyle w:val="Hiperligao"/>
            <w:noProof/>
          </w:rPr>
          <w:t>Lista de Figuras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_Toc63813202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v</w:t>
        </w:r>
        <w:r w:rsidR="0096280E">
          <w:rPr>
            <w:noProof/>
            <w:webHidden/>
          </w:rPr>
          <w:fldChar w:fldCharType="end"/>
        </w:r>
      </w:hyperlink>
    </w:p>
    <w:p w14:paraId="016AFE13" w14:textId="327C52E2" w:rsidR="0096280E" w:rsidRDefault="003F61EA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813203" w:history="1">
        <w:r w:rsidR="0096280E" w:rsidRPr="00AC6AE9">
          <w:rPr>
            <w:rStyle w:val="Hiperligao"/>
            <w:noProof/>
          </w:rPr>
          <w:t>Lista de Tabelas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_Toc63813203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vii</w:t>
        </w:r>
        <w:r w:rsidR="0096280E">
          <w:rPr>
            <w:noProof/>
            <w:webHidden/>
          </w:rPr>
          <w:fldChar w:fldCharType="end"/>
        </w:r>
      </w:hyperlink>
    </w:p>
    <w:p w14:paraId="00A1D348" w14:textId="5594B2C6" w:rsidR="0096280E" w:rsidRDefault="003F61EA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813204" w:history="1">
        <w:r w:rsidR="0096280E" w:rsidRPr="00AC6AE9">
          <w:rPr>
            <w:rStyle w:val="Hiperligao"/>
            <w:noProof/>
          </w:rPr>
          <w:t>Acrónimos e Siglas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_Toc63813204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ix</w:t>
        </w:r>
        <w:r w:rsidR="0096280E">
          <w:rPr>
            <w:noProof/>
            <w:webHidden/>
          </w:rPr>
          <w:fldChar w:fldCharType="end"/>
        </w:r>
      </w:hyperlink>
    </w:p>
    <w:p w14:paraId="5B33235C" w14:textId="00E1EF03" w:rsidR="0096280E" w:rsidRDefault="003F61EA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813205" w:history="1">
        <w:r w:rsidR="0096280E" w:rsidRPr="00AC6AE9">
          <w:rPr>
            <w:rStyle w:val="Hiperligao"/>
            <w:noProof/>
          </w:rPr>
          <w:t>Capítulo 1 Introdução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_Toc63813205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11</w:t>
        </w:r>
        <w:r w:rsidR="0096280E">
          <w:rPr>
            <w:noProof/>
            <w:webHidden/>
          </w:rPr>
          <w:fldChar w:fldCharType="end"/>
        </w:r>
      </w:hyperlink>
    </w:p>
    <w:p w14:paraId="53E05A38" w14:textId="6489EEF8" w:rsidR="0096280E" w:rsidRDefault="003F61EA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06" w:history="1">
        <w:r w:rsidR="0096280E" w:rsidRPr="00AC6AE9">
          <w:rPr>
            <w:rStyle w:val="Hiperligao"/>
            <w:noProof/>
          </w:rPr>
          <w:t>1.1</w:t>
        </w:r>
        <w:r w:rsidR="0096280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280E" w:rsidRPr="00AC6AE9">
          <w:rPr>
            <w:rStyle w:val="Hiperligao"/>
            <w:noProof/>
          </w:rPr>
          <w:t>Introdução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_Toc63813206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11</w:t>
        </w:r>
        <w:r w:rsidR="0096280E">
          <w:rPr>
            <w:noProof/>
            <w:webHidden/>
          </w:rPr>
          <w:fldChar w:fldCharType="end"/>
        </w:r>
      </w:hyperlink>
    </w:p>
    <w:p w14:paraId="60F2071C" w14:textId="3F26094A" w:rsidR="0096280E" w:rsidRDefault="003F61EA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07" w:history="1">
        <w:r w:rsidR="0096280E" w:rsidRPr="00AC6AE9">
          <w:rPr>
            <w:rStyle w:val="Hiperligao"/>
            <w:noProof/>
          </w:rPr>
          <w:t>1.2</w:t>
        </w:r>
        <w:r w:rsidR="0096280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280E" w:rsidRPr="00AC6AE9">
          <w:rPr>
            <w:rStyle w:val="Hiperligao"/>
            <w:noProof/>
          </w:rPr>
          <w:t>Enquadramento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_Toc63813207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11</w:t>
        </w:r>
        <w:r w:rsidR="0096280E">
          <w:rPr>
            <w:noProof/>
            <w:webHidden/>
          </w:rPr>
          <w:fldChar w:fldCharType="end"/>
        </w:r>
      </w:hyperlink>
    </w:p>
    <w:p w14:paraId="4007A52C" w14:textId="401D850C" w:rsidR="0096280E" w:rsidRDefault="003F61EA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08" w:history="1">
        <w:r w:rsidR="0096280E" w:rsidRPr="00AC6AE9">
          <w:rPr>
            <w:rStyle w:val="Hiperligao"/>
            <w:noProof/>
          </w:rPr>
          <w:t>1.3</w:t>
        </w:r>
        <w:r w:rsidR="0096280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280E" w:rsidRPr="00AC6AE9">
          <w:rPr>
            <w:rStyle w:val="Hiperligao"/>
            <w:noProof/>
          </w:rPr>
          <w:t>Especificações Previstas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_Toc63813208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12</w:t>
        </w:r>
        <w:r w:rsidR="0096280E">
          <w:rPr>
            <w:noProof/>
            <w:webHidden/>
          </w:rPr>
          <w:fldChar w:fldCharType="end"/>
        </w:r>
      </w:hyperlink>
    </w:p>
    <w:p w14:paraId="00586753" w14:textId="68830A8F" w:rsidR="0096280E" w:rsidRDefault="003F61EA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813209" w:history="1">
        <w:r w:rsidR="0096280E" w:rsidRPr="00AC6AE9">
          <w:rPr>
            <w:rStyle w:val="Hiperligao"/>
            <w:noProof/>
          </w:rPr>
          <w:t>Capítulo 2 Desenho dos Circuitos Eletrónicos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_Toc63813209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13</w:t>
        </w:r>
        <w:r w:rsidR="0096280E">
          <w:rPr>
            <w:noProof/>
            <w:webHidden/>
          </w:rPr>
          <w:fldChar w:fldCharType="end"/>
        </w:r>
      </w:hyperlink>
    </w:p>
    <w:p w14:paraId="5A808290" w14:textId="3F7EC81C" w:rsidR="0096280E" w:rsidRDefault="003F61EA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10" w:history="1">
        <w:r w:rsidR="0096280E" w:rsidRPr="00AC6AE9">
          <w:rPr>
            <w:rStyle w:val="Hiperligao"/>
            <w:noProof/>
          </w:rPr>
          <w:t>2.1</w:t>
        </w:r>
        <w:r w:rsidR="0096280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280E" w:rsidRPr="00AC6AE9">
          <w:rPr>
            <w:rStyle w:val="Hiperligao"/>
            <w:noProof/>
          </w:rPr>
          <w:t>Introdução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_Toc63813210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13</w:t>
        </w:r>
        <w:r w:rsidR="0096280E">
          <w:rPr>
            <w:noProof/>
            <w:webHidden/>
          </w:rPr>
          <w:fldChar w:fldCharType="end"/>
        </w:r>
      </w:hyperlink>
    </w:p>
    <w:p w14:paraId="0F1DBCFD" w14:textId="303C6251" w:rsidR="0096280E" w:rsidRDefault="003F61EA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11" w:history="1">
        <w:r w:rsidR="0096280E" w:rsidRPr="00AC6AE9">
          <w:rPr>
            <w:rStyle w:val="Hiperligao"/>
            <w:noProof/>
          </w:rPr>
          <w:t>2.2</w:t>
        </w:r>
        <w:r w:rsidR="0096280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280E" w:rsidRPr="00AC6AE9">
          <w:rPr>
            <w:rStyle w:val="Hiperligao"/>
            <w:noProof/>
          </w:rPr>
          <w:t>Condicionamento de Sinal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_Toc63813211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15</w:t>
        </w:r>
        <w:r w:rsidR="0096280E">
          <w:rPr>
            <w:noProof/>
            <w:webHidden/>
          </w:rPr>
          <w:fldChar w:fldCharType="end"/>
        </w:r>
      </w:hyperlink>
    </w:p>
    <w:p w14:paraId="02E7DC47" w14:textId="72DBF45E" w:rsidR="0096280E" w:rsidRDefault="003F61EA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12" w:history="1">
        <w:r w:rsidR="0096280E" w:rsidRPr="00AC6AE9">
          <w:rPr>
            <w:rStyle w:val="Hiperligao"/>
            <w:noProof/>
          </w:rPr>
          <w:t>2.3</w:t>
        </w:r>
        <w:r w:rsidR="0096280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280E" w:rsidRPr="00AC6AE9">
          <w:rPr>
            <w:rStyle w:val="Hiperligao"/>
            <w:noProof/>
          </w:rPr>
          <w:t>Circuito de Controlo da Velocidade dos Motores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_Toc63813212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17</w:t>
        </w:r>
        <w:r w:rsidR="0096280E">
          <w:rPr>
            <w:noProof/>
            <w:webHidden/>
          </w:rPr>
          <w:fldChar w:fldCharType="end"/>
        </w:r>
      </w:hyperlink>
    </w:p>
    <w:p w14:paraId="13FA4346" w14:textId="40B04C98" w:rsidR="0096280E" w:rsidRDefault="003F61EA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13" w:history="1">
        <w:r w:rsidR="0096280E" w:rsidRPr="00AC6AE9">
          <w:rPr>
            <w:rStyle w:val="Hiperligao"/>
            <w:noProof/>
          </w:rPr>
          <w:t>2.4</w:t>
        </w:r>
        <w:r w:rsidR="0096280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280E" w:rsidRPr="00AC6AE9">
          <w:rPr>
            <w:rStyle w:val="Hiperligao"/>
            <w:noProof/>
          </w:rPr>
          <w:t>Circuito de Atuação dos Sinais PWM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_Toc63813213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19</w:t>
        </w:r>
        <w:r w:rsidR="0096280E">
          <w:rPr>
            <w:noProof/>
            <w:webHidden/>
          </w:rPr>
          <w:fldChar w:fldCharType="end"/>
        </w:r>
      </w:hyperlink>
    </w:p>
    <w:p w14:paraId="02F37FBF" w14:textId="7428F8EC" w:rsidR="0096280E" w:rsidRDefault="003F61EA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14" w:history="1">
        <w:r w:rsidR="0096280E" w:rsidRPr="00AC6AE9">
          <w:rPr>
            <w:rStyle w:val="Hiperligao"/>
            <w:noProof/>
          </w:rPr>
          <w:t>2.5</w:t>
        </w:r>
        <w:r w:rsidR="0096280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280E" w:rsidRPr="00AC6AE9">
          <w:rPr>
            <w:rStyle w:val="Hiperligao"/>
            <w:noProof/>
          </w:rPr>
          <w:t>Máquina de Estados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_Toc63813214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21</w:t>
        </w:r>
        <w:r w:rsidR="0096280E">
          <w:rPr>
            <w:noProof/>
            <w:webHidden/>
          </w:rPr>
          <w:fldChar w:fldCharType="end"/>
        </w:r>
      </w:hyperlink>
    </w:p>
    <w:p w14:paraId="5278660D" w14:textId="53FEF2DE" w:rsidR="0096280E" w:rsidRDefault="003F61EA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15" w:history="1">
        <w:r w:rsidR="0096280E" w:rsidRPr="00AC6AE9">
          <w:rPr>
            <w:rStyle w:val="Hiperligao"/>
            <w:noProof/>
          </w:rPr>
          <w:t>2.6</w:t>
        </w:r>
        <w:r w:rsidR="0096280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280E" w:rsidRPr="00AC6AE9">
          <w:rPr>
            <w:rStyle w:val="Hiperligao"/>
            <w:noProof/>
          </w:rPr>
          <w:t>Circuito de Alimentação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_Toc63813215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27</w:t>
        </w:r>
        <w:r w:rsidR="0096280E">
          <w:rPr>
            <w:noProof/>
            <w:webHidden/>
          </w:rPr>
          <w:fldChar w:fldCharType="end"/>
        </w:r>
      </w:hyperlink>
    </w:p>
    <w:p w14:paraId="6FEFEC3F" w14:textId="5705574B" w:rsidR="0096280E" w:rsidRDefault="003F61EA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813216" w:history="1">
        <w:r w:rsidR="0096280E" w:rsidRPr="00AC6AE9">
          <w:rPr>
            <w:rStyle w:val="Hiperligao"/>
            <w:noProof/>
          </w:rPr>
          <w:t>Capítulo 3 Simulação dos Circuitos Eletrónicos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_Toc63813216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29</w:t>
        </w:r>
        <w:r w:rsidR="0096280E">
          <w:rPr>
            <w:noProof/>
            <w:webHidden/>
          </w:rPr>
          <w:fldChar w:fldCharType="end"/>
        </w:r>
      </w:hyperlink>
    </w:p>
    <w:p w14:paraId="62471077" w14:textId="6AEE5EEF" w:rsidR="0096280E" w:rsidRDefault="003F61EA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17" w:history="1">
        <w:r w:rsidR="0096280E" w:rsidRPr="00AC6AE9">
          <w:rPr>
            <w:rStyle w:val="Hiperligao"/>
            <w:noProof/>
          </w:rPr>
          <w:t>3.1</w:t>
        </w:r>
        <w:r w:rsidR="0096280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280E" w:rsidRPr="00AC6AE9">
          <w:rPr>
            <w:rStyle w:val="Hiperligao"/>
            <w:noProof/>
          </w:rPr>
          <w:t>Introdução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_Toc63813217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29</w:t>
        </w:r>
        <w:r w:rsidR="0096280E">
          <w:rPr>
            <w:noProof/>
            <w:webHidden/>
          </w:rPr>
          <w:fldChar w:fldCharType="end"/>
        </w:r>
      </w:hyperlink>
    </w:p>
    <w:p w14:paraId="5B4F8E81" w14:textId="55376C14" w:rsidR="0096280E" w:rsidRDefault="003F61EA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18" w:history="1">
        <w:r w:rsidR="0096280E" w:rsidRPr="00AC6AE9">
          <w:rPr>
            <w:rStyle w:val="Hiperligao"/>
            <w:noProof/>
          </w:rPr>
          <w:t>3.2</w:t>
        </w:r>
        <w:r w:rsidR="0096280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280E" w:rsidRPr="00AC6AE9">
          <w:rPr>
            <w:rStyle w:val="Hiperligao"/>
            <w:noProof/>
          </w:rPr>
          <w:t>Condicionamento de Sinal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_Toc63813218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29</w:t>
        </w:r>
        <w:r w:rsidR="0096280E">
          <w:rPr>
            <w:noProof/>
            <w:webHidden/>
          </w:rPr>
          <w:fldChar w:fldCharType="end"/>
        </w:r>
      </w:hyperlink>
    </w:p>
    <w:p w14:paraId="161ACC93" w14:textId="670FF0D6" w:rsidR="0096280E" w:rsidRDefault="003F61EA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19" w:history="1">
        <w:r w:rsidR="0096280E" w:rsidRPr="00AC6AE9">
          <w:rPr>
            <w:rStyle w:val="Hiperligao"/>
            <w:noProof/>
          </w:rPr>
          <w:t>3.3</w:t>
        </w:r>
        <w:r w:rsidR="0096280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280E" w:rsidRPr="00AC6AE9">
          <w:rPr>
            <w:rStyle w:val="Hiperligao"/>
            <w:noProof/>
          </w:rPr>
          <w:t>Circuito de Controlo da Velocidade dos Motores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_Toc63813219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30</w:t>
        </w:r>
        <w:r w:rsidR="0096280E">
          <w:rPr>
            <w:noProof/>
            <w:webHidden/>
          </w:rPr>
          <w:fldChar w:fldCharType="end"/>
        </w:r>
      </w:hyperlink>
    </w:p>
    <w:p w14:paraId="1D26D17C" w14:textId="6AAEE340" w:rsidR="0096280E" w:rsidRDefault="003F61EA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20" w:history="1">
        <w:r w:rsidR="0096280E" w:rsidRPr="00AC6AE9">
          <w:rPr>
            <w:rStyle w:val="Hiperligao"/>
            <w:noProof/>
          </w:rPr>
          <w:t>3.4</w:t>
        </w:r>
        <w:r w:rsidR="0096280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280E" w:rsidRPr="00AC6AE9">
          <w:rPr>
            <w:rStyle w:val="Hiperligao"/>
            <w:noProof/>
          </w:rPr>
          <w:t>Circuito de Atuação dos Sinais PWM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_Toc63813220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34</w:t>
        </w:r>
        <w:r w:rsidR="0096280E">
          <w:rPr>
            <w:noProof/>
            <w:webHidden/>
          </w:rPr>
          <w:fldChar w:fldCharType="end"/>
        </w:r>
      </w:hyperlink>
    </w:p>
    <w:p w14:paraId="753F50B8" w14:textId="2C9A5101" w:rsidR="0096280E" w:rsidRDefault="003F61EA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21" w:history="1">
        <w:r w:rsidR="0096280E" w:rsidRPr="00AC6AE9">
          <w:rPr>
            <w:rStyle w:val="Hiperligao"/>
            <w:noProof/>
          </w:rPr>
          <w:t>3.5</w:t>
        </w:r>
        <w:r w:rsidR="0096280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280E" w:rsidRPr="00AC6AE9">
          <w:rPr>
            <w:rStyle w:val="Hiperligao"/>
            <w:noProof/>
          </w:rPr>
          <w:t>Máquina de Estados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_Toc63813221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35</w:t>
        </w:r>
        <w:r w:rsidR="0096280E">
          <w:rPr>
            <w:noProof/>
            <w:webHidden/>
          </w:rPr>
          <w:fldChar w:fldCharType="end"/>
        </w:r>
      </w:hyperlink>
    </w:p>
    <w:p w14:paraId="19089869" w14:textId="6657D7CE" w:rsidR="0096280E" w:rsidRDefault="003F61EA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813222" w:history="1">
        <w:r w:rsidR="0096280E" w:rsidRPr="00AC6AE9">
          <w:rPr>
            <w:rStyle w:val="Hiperligao"/>
            <w:noProof/>
          </w:rPr>
          <w:t>Capítulo 4 Implementação dos Circuitos Eletrónicos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_Toc63813222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41</w:t>
        </w:r>
        <w:r w:rsidR="0096280E">
          <w:rPr>
            <w:noProof/>
            <w:webHidden/>
          </w:rPr>
          <w:fldChar w:fldCharType="end"/>
        </w:r>
      </w:hyperlink>
    </w:p>
    <w:p w14:paraId="79CBA778" w14:textId="21A5FCB9" w:rsidR="0096280E" w:rsidRDefault="003F61EA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23" w:history="1">
        <w:r w:rsidR="0096280E" w:rsidRPr="00AC6AE9">
          <w:rPr>
            <w:rStyle w:val="Hiperligao"/>
            <w:noProof/>
          </w:rPr>
          <w:t>4.1</w:t>
        </w:r>
        <w:r w:rsidR="0096280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280E" w:rsidRPr="00AC6AE9">
          <w:rPr>
            <w:rStyle w:val="Hiperligao"/>
            <w:noProof/>
          </w:rPr>
          <w:t>Introdução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_Toc63813223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41</w:t>
        </w:r>
        <w:r w:rsidR="0096280E">
          <w:rPr>
            <w:noProof/>
            <w:webHidden/>
          </w:rPr>
          <w:fldChar w:fldCharType="end"/>
        </w:r>
      </w:hyperlink>
    </w:p>
    <w:p w14:paraId="14E490B2" w14:textId="14AEFA0F" w:rsidR="0096280E" w:rsidRDefault="003F61EA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24" w:history="1">
        <w:r w:rsidR="0096280E" w:rsidRPr="00AC6AE9">
          <w:rPr>
            <w:rStyle w:val="Hiperligao"/>
            <w:noProof/>
          </w:rPr>
          <w:t>4.2</w:t>
        </w:r>
        <w:r w:rsidR="0096280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280E" w:rsidRPr="00AC6AE9">
          <w:rPr>
            <w:rStyle w:val="Hiperligao"/>
            <w:noProof/>
          </w:rPr>
          <w:t>Circuito de Condicionamento de Sinal dos Sensores e Conversor 12 V - 5 V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_Toc63813224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41</w:t>
        </w:r>
        <w:r w:rsidR="0096280E">
          <w:rPr>
            <w:noProof/>
            <w:webHidden/>
          </w:rPr>
          <w:fldChar w:fldCharType="end"/>
        </w:r>
      </w:hyperlink>
    </w:p>
    <w:p w14:paraId="1F8FB7EF" w14:textId="54DB6735" w:rsidR="0096280E" w:rsidRDefault="003F61EA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25" w:history="1">
        <w:r w:rsidR="0096280E" w:rsidRPr="00AC6AE9">
          <w:rPr>
            <w:rStyle w:val="Hiperligao"/>
            <w:noProof/>
          </w:rPr>
          <w:t>4.3</w:t>
        </w:r>
        <w:r w:rsidR="0096280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280E" w:rsidRPr="00AC6AE9">
          <w:rPr>
            <w:rStyle w:val="Hiperligao"/>
            <w:noProof/>
          </w:rPr>
          <w:t>Circuito Controlo de Velocidade dos Motores e Atuação dos Sinais PWM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_Toc63813225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44</w:t>
        </w:r>
        <w:r w:rsidR="0096280E">
          <w:rPr>
            <w:noProof/>
            <w:webHidden/>
          </w:rPr>
          <w:fldChar w:fldCharType="end"/>
        </w:r>
      </w:hyperlink>
    </w:p>
    <w:p w14:paraId="6790194C" w14:textId="035A76AC" w:rsidR="0096280E" w:rsidRDefault="003F61EA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26" w:history="1">
        <w:r w:rsidR="0096280E" w:rsidRPr="00AC6AE9">
          <w:rPr>
            <w:rStyle w:val="Hiperligao"/>
            <w:noProof/>
          </w:rPr>
          <w:t>4.4</w:t>
        </w:r>
        <w:r w:rsidR="0096280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280E" w:rsidRPr="00AC6AE9">
          <w:rPr>
            <w:rStyle w:val="Hiperligao"/>
            <w:noProof/>
          </w:rPr>
          <w:t>Circuito de Condicionamento do Botão e Máquina de Estados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_Toc63813226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47</w:t>
        </w:r>
        <w:r w:rsidR="0096280E">
          <w:rPr>
            <w:noProof/>
            <w:webHidden/>
          </w:rPr>
          <w:fldChar w:fldCharType="end"/>
        </w:r>
      </w:hyperlink>
    </w:p>
    <w:p w14:paraId="1E2771C5" w14:textId="37048E70" w:rsidR="0096280E" w:rsidRDefault="003F61EA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813227" w:history="1">
        <w:r w:rsidR="0096280E" w:rsidRPr="00AC6AE9">
          <w:rPr>
            <w:rStyle w:val="Hiperligao"/>
            <w:noProof/>
          </w:rPr>
          <w:t>Capítulo 5 Lista de Componentes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_Toc63813227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51</w:t>
        </w:r>
        <w:r w:rsidR="0096280E">
          <w:rPr>
            <w:noProof/>
            <w:webHidden/>
          </w:rPr>
          <w:fldChar w:fldCharType="end"/>
        </w:r>
      </w:hyperlink>
    </w:p>
    <w:p w14:paraId="6A446164" w14:textId="503D1F79" w:rsidR="0096280E" w:rsidRDefault="003F61EA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813228" w:history="1">
        <w:r w:rsidR="0096280E" w:rsidRPr="00AC6AE9">
          <w:rPr>
            <w:rStyle w:val="Hiperligao"/>
            <w:noProof/>
          </w:rPr>
          <w:t>Capítulo 6 Circuito Mecânico Implementado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_Toc63813228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55</w:t>
        </w:r>
        <w:r w:rsidR="0096280E">
          <w:rPr>
            <w:noProof/>
            <w:webHidden/>
          </w:rPr>
          <w:fldChar w:fldCharType="end"/>
        </w:r>
      </w:hyperlink>
    </w:p>
    <w:p w14:paraId="5C591676" w14:textId="28F1B870" w:rsidR="0096280E" w:rsidRDefault="003F61EA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813229" w:history="1">
        <w:r w:rsidR="0096280E" w:rsidRPr="00AC6AE9">
          <w:rPr>
            <w:rStyle w:val="Hiperligao"/>
            <w:noProof/>
          </w:rPr>
          <w:t>Capítulo 7 Resultados Experimentais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_Toc63813229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61</w:t>
        </w:r>
        <w:r w:rsidR="0096280E">
          <w:rPr>
            <w:noProof/>
            <w:webHidden/>
          </w:rPr>
          <w:fldChar w:fldCharType="end"/>
        </w:r>
      </w:hyperlink>
    </w:p>
    <w:p w14:paraId="60BFA49A" w14:textId="383703E9" w:rsidR="0096280E" w:rsidRDefault="003F61EA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813230" w:history="1">
        <w:r w:rsidR="0096280E" w:rsidRPr="00AC6AE9">
          <w:rPr>
            <w:rStyle w:val="Hiperligao"/>
            <w:noProof/>
          </w:rPr>
          <w:t>Capítulo 8 Análise do Produto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_Toc63813230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63</w:t>
        </w:r>
        <w:r w:rsidR="0096280E">
          <w:rPr>
            <w:noProof/>
            <w:webHidden/>
          </w:rPr>
          <w:fldChar w:fldCharType="end"/>
        </w:r>
      </w:hyperlink>
    </w:p>
    <w:p w14:paraId="331A8BD3" w14:textId="0DD396CB" w:rsidR="0096280E" w:rsidRDefault="003F61EA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31" w:history="1">
        <w:r w:rsidR="0096280E" w:rsidRPr="00AC6AE9">
          <w:rPr>
            <w:rStyle w:val="Hiperligao"/>
            <w:noProof/>
          </w:rPr>
          <w:t>8.1</w:t>
        </w:r>
        <w:r w:rsidR="0096280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280E" w:rsidRPr="00AC6AE9">
          <w:rPr>
            <w:rStyle w:val="Hiperligao"/>
            <w:noProof/>
          </w:rPr>
          <w:t>Introdução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_Toc63813231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63</w:t>
        </w:r>
        <w:r w:rsidR="0096280E">
          <w:rPr>
            <w:noProof/>
            <w:webHidden/>
          </w:rPr>
          <w:fldChar w:fldCharType="end"/>
        </w:r>
      </w:hyperlink>
    </w:p>
    <w:p w14:paraId="1C72FC5D" w14:textId="30C5D6CC" w:rsidR="0096280E" w:rsidRDefault="003F61EA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32" w:history="1">
        <w:r w:rsidR="0096280E" w:rsidRPr="00AC6AE9">
          <w:rPr>
            <w:rStyle w:val="Hiperligao"/>
            <w:noProof/>
          </w:rPr>
          <w:t>8.2</w:t>
        </w:r>
        <w:r w:rsidR="0096280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280E" w:rsidRPr="00AC6AE9">
          <w:rPr>
            <w:rStyle w:val="Hiperligao"/>
            <w:noProof/>
          </w:rPr>
          <w:t>Fiabilidade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_Toc63813232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63</w:t>
        </w:r>
        <w:r w:rsidR="0096280E">
          <w:rPr>
            <w:noProof/>
            <w:webHidden/>
          </w:rPr>
          <w:fldChar w:fldCharType="end"/>
        </w:r>
      </w:hyperlink>
    </w:p>
    <w:p w14:paraId="0248460B" w14:textId="6D048BAB" w:rsidR="0096280E" w:rsidRDefault="003F61EA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33" w:history="1">
        <w:r w:rsidR="0096280E" w:rsidRPr="00AC6AE9">
          <w:rPr>
            <w:rStyle w:val="Hiperligao"/>
            <w:noProof/>
          </w:rPr>
          <w:t>8.3</w:t>
        </w:r>
        <w:r w:rsidR="0096280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280E" w:rsidRPr="00AC6AE9">
          <w:rPr>
            <w:rStyle w:val="Hiperligao"/>
            <w:noProof/>
          </w:rPr>
          <w:t>Segurança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_Toc63813233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64</w:t>
        </w:r>
        <w:r w:rsidR="0096280E">
          <w:rPr>
            <w:noProof/>
            <w:webHidden/>
          </w:rPr>
          <w:fldChar w:fldCharType="end"/>
        </w:r>
      </w:hyperlink>
    </w:p>
    <w:p w14:paraId="29B3C7B3" w14:textId="0491E7EE" w:rsidR="0096280E" w:rsidRDefault="003F61EA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34" w:history="1">
        <w:r w:rsidR="0096280E" w:rsidRPr="00AC6AE9">
          <w:rPr>
            <w:rStyle w:val="Hiperligao"/>
            <w:noProof/>
          </w:rPr>
          <w:t>8.4</w:t>
        </w:r>
        <w:r w:rsidR="0096280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280E" w:rsidRPr="00AC6AE9">
          <w:rPr>
            <w:rStyle w:val="Hiperligao"/>
            <w:noProof/>
          </w:rPr>
          <w:t>Certificação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_Toc63813234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65</w:t>
        </w:r>
        <w:r w:rsidR="0096280E">
          <w:rPr>
            <w:noProof/>
            <w:webHidden/>
          </w:rPr>
          <w:fldChar w:fldCharType="end"/>
        </w:r>
      </w:hyperlink>
    </w:p>
    <w:p w14:paraId="7100DE3E" w14:textId="5B70350C" w:rsidR="0096280E" w:rsidRDefault="003F61EA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813235" w:history="1">
        <w:r w:rsidR="0096280E" w:rsidRPr="00AC6AE9">
          <w:rPr>
            <w:rStyle w:val="Hiperligao"/>
            <w:noProof/>
          </w:rPr>
          <w:t>Capítulo 9 Conclusões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_Toc63813235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68</w:t>
        </w:r>
        <w:r w:rsidR="0096280E">
          <w:rPr>
            <w:noProof/>
            <w:webHidden/>
          </w:rPr>
          <w:fldChar w:fldCharType="end"/>
        </w:r>
      </w:hyperlink>
    </w:p>
    <w:p w14:paraId="495AD48D" w14:textId="61A4E786" w:rsidR="0096280E" w:rsidRDefault="003F61EA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36" w:history="1">
        <w:r w:rsidR="0096280E" w:rsidRPr="00AC6AE9">
          <w:rPr>
            <w:rStyle w:val="Hiperligao"/>
            <w:noProof/>
          </w:rPr>
          <w:t>9.1</w:t>
        </w:r>
        <w:r w:rsidR="0096280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280E" w:rsidRPr="00AC6AE9">
          <w:rPr>
            <w:rStyle w:val="Hiperligao"/>
            <w:noProof/>
          </w:rPr>
          <w:t>Conclusão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_Toc63813236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68</w:t>
        </w:r>
        <w:r w:rsidR="0096280E">
          <w:rPr>
            <w:noProof/>
            <w:webHidden/>
          </w:rPr>
          <w:fldChar w:fldCharType="end"/>
        </w:r>
      </w:hyperlink>
    </w:p>
    <w:p w14:paraId="3C9911F2" w14:textId="1A1ED574" w:rsidR="0096280E" w:rsidRDefault="003F61EA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37" w:history="1">
        <w:r w:rsidR="0096280E" w:rsidRPr="00AC6AE9">
          <w:rPr>
            <w:rStyle w:val="Hiperligao"/>
            <w:noProof/>
          </w:rPr>
          <w:t>9.2</w:t>
        </w:r>
        <w:r w:rsidR="0096280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280E" w:rsidRPr="00AC6AE9">
          <w:rPr>
            <w:rStyle w:val="Hiperligao"/>
            <w:noProof/>
          </w:rPr>
          <w:t>Sugestões de Trabalho Futuro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_Toc63813237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69</w:t>
        </w:r>
        <w:r w:rsidR="0096280E">
          <w:rPr>
            <w:noProof/>
            <w:webHidden/>
          </w:rPr>
          <w:fldChar w:fldCharType="end"/>
        </w:r>
      </w:hyperlink>
    </w:p>
    <w:p w14:paraId="575239E5" w14:textId="5AA4F63D" w:rsidR="0096280E" w:rsidRDefault="003F61EA">
      <w:pPr>
        <w:pStyle w:val="ndice3"/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63813238" w:history="1">
        <w:r w:rsidR="0096280E" w:rsidRPr="00AC6AE9">
          <w:rPr>
            <w:rStyle w:val="Hiperligao"/>
            <w:noProof/>
          </w:rPr>
          <w:t>9.2.1</w:t>
        </w:r>
        <w:r w:rsidR="0096280E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96280E" w:rsidRPr="00AC6AE9">
          <w:rPr>
            <w:rStyle w:val="Hiperligao"/>
            <w:noProof/>
          </w:rPr>
          <w:t>Possíveis Opções Alternativas para o Desenho dos Circuitos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_Toc63813238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69</w:t>
        </w:r>
        <w:r w:rsidR="0096280E">
          <w:rPr>
            <w:noProof/>
            <w:webHidden/>
          </w:rPr>
          <w:fldChar w:fldCharType="end"/>
        </w:r>
      </w:hyperlink>
    </w:p>
    <w:p w14:paraId="0883DCE3" w14:textId="3410F1CB" w:rsidR="0096280E" w:rsidRDefault="003F61EA">
      <w:pPr>
        <w:pStyle w:val="ndice3"/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63813239" w:history="1">
        <w:r w:rsidR="0096280E" w:rsidRPr="00AC6AE9">
          <w:rPr>
            <w:rStyle w:val="Hiperligao"/>
            <w:noProof/>
          </w:rPr>
          <w:t>9.2.2</w:t>
        </w:r>
        <w:r w:rsidR="0096280E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96280E" w:rsidRPr="00AC6AE9">
          <w:rPr>
            <w:rStyle w:val="Hiperligao"/>
            <w:noProof/>
          </w:rPr>
          <w:t>Evolução do Atual Desenho para um Sistema Baseado em Microcomputador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_Toc63813239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70</w:t>
        </w:r>
        <w:r w:rsidR="0096280E">
          <w:rPr>
            <w:noProof/>
            <w:webHidden/>
          </w:rPr>
          <w:fldChar w:fldCharType="end"/>
        </w:r>
      </w:hyperlink>
    </w:p>
    <w:p w14:paraId="45BDAA02" w14:textId="6BC6EDE7" w:rsidR="0096280E" w:rsidRDefault="003F61EA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813240" w:history="1">
        <w:r w:rsidR="0096280E" w:rsidRPr="00AC6AE9">
          <w:rPr>
            <w:rStyle w:val="Hiperligao"/>
            <w:noProof/>
          </w:rPr>
          <w:t>Referências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_Toc63813240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72</w:t>
        </w:r>
        <w:r w:rsidR="0096280E">
          <w:rPr>
            <w:noProof/>
            <w:webHidden/>
          </w:rPr>
          <w:fldChar w:fldCharType="end"/>
        </w:r>
      </w:hyperlink>
    </w:p>
    <w:p w14:paraId="21353EDE" w14:textId="182FFBC0" w:rsidR="00FA2CCF" w:rsidRPr="00B66544" w:rsidRDefault="00875F34" w:rsidP="001C20B3">
      <w:pPr>
        <w:pStyle w:val="ndice1"/>
      </w:pPr>
      <w:r>
        <w:fldChar w:fldCharType="end"/>
      </w:r>
    </w:p>
    <w:p w14:paraId="02A67F85" w14:textId="77777777" w:rsidR="00B80600" w:rsidRPr="00B66544" w:rsidRDefault="00B80600" w:rsidP="00B80600">
      <w:pPr>
        <w:rPr>
          <w:rFonts w:ascii="NewsGotT" w:hAnsi="NewsGotT"/>
        </w:rPr>
        <w:sectPr w:rsidR="00B80600" w:rsidRPr="00B66544" w:rsidSect="00FA2CCF">
          <w:footerReference w:type="even" r:id="rId16"/>
          <w:footerReference w:type="default" r:id="rId17"/>
          <w:headerReference w:type="first" r:id="rId18"/>
          <w:footerReference w:type="first" r:id="rId19"/>
          <w:type w:val="oddPage"/>
          <w:pgSz w:w="11907" w:h="16840" w:code="9"/>
          <w:pgMar w:top="1134" w:right="1418" w:bottom="1134" w:left="1418" w:header="567" w:footer="0" w:gutter="0"/>
          <w:pgNumType w:fmt="lowerRoman" w:chapSep="emDash"/>
          <w:cols w:space="720"/>
          <w:docGrid w:linePitch="272"/>
        </w:sectPr>
      </w:pPr>
    </w:p>
    <w:p w14:paraId="4B21B31F" w14:textId="14725EAB" w:rsidR="00B80600" w:rsidRPr="00B66544" w:rsidRDefault="00B80600" w:rsidP="00B80600">
      <w:pPr>
        <w:rPr>
          <w:rFonts w:ascii="NewsGotT" w:hAnsi="NewsGotT"/>
        </w:rPr>
      </w:pPr>
    </w:p>
    <w:p w14:paraId="11CA7C62" w14:textId="1CCE4DB0" w:rsidR="000E6366" w:rsidRPr="00B66544" w:rsidRDefault="000E6366" w:rsidP="00626C7F">
      <w:pPr>
        <w:pStyle w:val="PhDcapitulosemnumero"/>
        <w:rPr>
          <w:rFonts w:ascii="NewsGotT" w:hAnsi="NewsGotT"/>
        </w:rPr>
      </w:pPr>
      <w:bookmarkStart w:id="0" w:name="_Toc471578914"/>
      <w:bookmarkStart w:id="1" w:name="_Toc63813202"/>
      <w:r w:rsidRPr="00B66544">
        <w:rPr>
          <w:rFonts w:ascii="NewsGotT" w:hAnsi="NewsGotT"/>
        </w:rPr>
        <w:t>Lista de Figuras</w:t>
      </w:r>
      <w:bookmarkEnd w:id="0"/>
      <w:bookmarkEnd w:id="1"/>
    </w:p>
    <w:p w14:paraId="09595FCB" w14:textId="55E195A1" w:rsidR="0096280E" w:rsidRDefault="0095543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63813241" w:history="1">
        <w:r w:rsidR="0096280E" w:rsidRPr="009207EC">
          <w:rPr>
            <w:rStyle w:val="Hiperligao"/>
            <w:noProof/>
          </w:rPr>
          <w:t>Figura 1.1 - Linha perpendicular de fim de percurso.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_Toc63813241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12</w:t>
        </w:r>
        <w:r w:rsidR="0096280E">
          <w:rPr>
            <w:noProof/>
            <w:webHidden/>
          </w:rPr>
          <w:fldChar w:fldCharType="end"/>
        </w:r>
      </w:hyperlink>
    </w:p>
    <w:p w14:paraId="44BCA5E5" w14:textId="12E6CCBB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42" w:history="1">
        <w:r w:rsidR="0096280E" w:rsidRPr="009207EC">
          <w:rPr>
            <w:rStyle w:val="Hiperligao"/>
            <w:noProof/>
          </w:rPr>
          <w:t xml:space="preserve">Figura 2.1 - </w:t>
        </w:r>
        <w:r w:rsidR="0096280E" w:rsidRPr="009207EC">
          <w:rPr>
            <w:rStyle w:val="Hiperligao"/>
            <w:i/>
            <w:iCs/>
            <w:noProof/>
          </w:rPr>
          <w:t>Array</w:t>
        </w:r>
        <w:r w:rsidR="0096280E" w:rsidRPr="009207EC">
          <w:rPr>
            <w:rStyle w:val="Hiperligao"/>
            <w:noProof/>
          </w:rPr>
          <w:t xml:space="preserve"> de sensores QTR-8A.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_Toc63813242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13</w:t>
        </w:r>
        <w:r w:rsidR="0096280E">
          <w:rPr>
            <w:noProof/>
            <w:webHidden/>
          </w:rPr>
          <w:fldChar w:fldCharType="end"/>
        </w:r>
      </w:hyperlink>
    </w:p>
    <w:p w14:paraId="1435100B" w14:textId="1CDEB93D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43" w:history="1">
        <w:r w:rsidR="0096280E" w:rsidRPr="009207EC">
          <w:rPr>
            <w:rStyle w:val="Hiperligao"/>
            <w:noProof/>
          </w:rPr>
          <w:t>Figura 2.2 - Diagrama de blocos do sistema.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_Toc63813243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14</w:t>
        </w:r>
        <w:r w:rsidR="0096280E">
          <w:rPr>
            <w:noProof/>
            <w:webHidden/>
          </w:rPr>
          <w:fldChar w:fldCharType="end"/>
        </w:r>
      </w:hyperlink>
    </w:p>
    <w:p w14:paraId="52B54545" w14:textId="1CD934C6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44" w:history="1">
        <w:r w:rsidR="0096280E" w:rsidRPr="009207EC">
          <w:rPr>
            <w:rStyle w:val="Hiperligao"/>
            <w:noProof/>
          </w:rPr>
          <w:t>Figura 2.3 - Módulo Driver L298N.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_Toc63813244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14</w:t>
        </w:r>
        <w:r w:rsidR="0096280E">
          <w:rPr>
            <w:noProof/>
            <w:webHidden/>
          </w:rPr>
          <w:fldChar w:fldCharType="end"/>
        </w:r>
      </w:hyperlink>
    </w:p>
    <w:p w14:paraId="0F2F48A7" w14:textId="42074844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45" w:history="1">
        <w:r w:rsidR="0096280E" w:rsidRPr="009207EC">
          <w:rPr>
            <w:rStyle w:val="Hiperligao"/>
            <w:noProof/>
          </w:rPr>
          <w:t>Figura 2.4 - Esquemático do circuito de condicionamento dos sensores a serem usados como componentes analógicos.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_Toc63813245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15</w:t>
        </w:r>
        <w:r w:rsidR="0096280E">
          <w:rPr>
            <w:noProof/>
            <w:webHidden/>
          </w:rPr>
          <w:fldChar w:fldCharType="end"/>
        </w:r>
      </w:hyperlink>
    </w:p>
    <w:p w14:paraId="2402E751" w14:textId="19212DEB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46" w:history="1">
        <w:r w:rsidR="0096280E" w:rsidRPr="009207EC">
          <w:rPr>
            <w:rStyle w:val="Hiperligao"/>
            <w:noProof/>
          </w:rPr>
          <w:t>Figura 2.5 - Esquemático do circuito de condicionamento dos sensores a serem usados como componentes digitais.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_Toc63813246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16</w:t>
        </w:r>
        <w:r w:rsidR="0096280E">
          <w:rPr>
            <w:noProof/>
            <w:webHidden/>
          </w:rPr>
          <w:fldChar w:fldCharType="end"/>
        </w:r>
      </w:hyperlink>
    </w:p>
    <w:p w14:paraId="1E70CE31" w14:textId="7286FB04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47" w:history="1">
        <w:r w:rsidR="0096280E" w:rsidRPr="009207EC">
          <w:rPr>
            <w:rStyle w:val="Hiperligao"/>
            <w:noProof/>
          </w:rPr>
          <w:t xml:space="preserve">Figura 2.6 - Circuito de </w:t>
        </w:r>
        <w:r w:rsidR="0096280E" w:rsidRPr="009207EC">
          <w:rPr>
            <w:rStyle w:val="Hiperligao"/>
            <w:i/>
            <w:iCs/>
            <w:noProof/>
          </w:rPr>
          <w:t>debounce</w:t>
        </w:r>
        <w:r w:rsidR="0096280E" w:rsidRPr="009207EC">
          <w:rPr>
            <w:rStyle w:val="Hiperligao"/>
            <w:noProof/>
          </w:rPr>
          <w:t xml:space="preserve"> do botão de pressão – (a) Botão não premido; (b) Botão premido.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_Toc63813247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17</w:t>
        </w:r>
        <w:r w:rsidR="0096280E">
          <w:rPr>
            <w:noProof/>
            <w:webHidden/>
          </w:rPr>
          <w:fldChar w:fldCharType="end"/>
        </w:r>
      </w:hyperlink>
    </w:p>
    <w:p w14:paraId="68A2F761" w14:textId="2DBD15B9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48" w:history="1">
        <w:r w:rsidR="0096280E" w:rsidRPr="009207EC">
          <w:rPr>
            <w:rStyle w:val="Hiperligao"/>
            <w:noProof/>
          </w:rPr>
          <w:t>Figura 2.7 - Esquemático do circuito de controlo da velocidade dos motores.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_Toc63813248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18</w:t>
        </w:r>
        <w:r w:rsidR="0096280E">
          <w:rPr>
            <w:noProof/>
            <w:webHidden/>
          </w:rPr>
          <w:fldChar w:fldCharType="end"/>
        </w:r>
      </w:hyperlink>
    </w:p>
    <w:p w14:paraId="4EF92C50" w14:textId="0C90255F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49" w:history="1">
        <w:r w:rsidR="0096280E" w:rsidRPr="009207EC">
          <w:rPr>
            <w:rStyle w:val="Hiperligao"/>
            <w:noProof/>
          </w:rPr>
          <w:t xml:space="preserve">Figura 2.8 - </w:t>
        </w:r>
        <w:r w:rsidR="0096280E" w:rsidRPr="009207EC">
          <w:rPr>
            <w:rStyle w:val="Hiperligao"/>
            <w:i/>
            <w:iCs/>
            <w:noProof/>
          </w:rPr>
          <w:t>Pinout</w:t>
        </w:r>
        <w:r w:rsidR="0096280E" w:rsidRPr="009207EC">
          <w:rPr>
            <w:rStyle w:val="Hiperligao"/>
            <w:noProof/>
          </w:rPr>
          <w:t xml:space="preserve"> do TL494.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_Toc63813249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20</w:t>
        </w:r>
        <w:r w:rsidR="0096280E">
          <w:rPr>
            <w:noProof/>
            <w:webHidden/>
          </w:rPr>
          <w:fldChar w:fldCharType="end"/>
        </w:r>
      </w:hyperlink>
    </w:p>
    <w:p w14:paraId="4825DE5E" w14:textId="505CAA35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50" w:history="1">
        <w:r w:rsidR="0096280E" w:rsidRPr="009207EC">
          <w:rPr>
            <w:rStyle w:val="Hiperligao"/>
            <w:noProof/>
          </w:rPr>
          <w:t>Figura 2.9 - Esquemático do circuito de atuação dos sinais PWM.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_Toc63813250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20</w:t>
        </w:r>
        <w:r w:rsidR="0096280E">
          <w:rPr>
            <w:noProof/>
            <w:webHidden/>
          </w:rPr>
          <w:fldChar w:fldCharType="end"/>
        </w:r>
      </w:hyperlink>
    </w:p>
    <w:p w14:paraId="6FD085CD" w14:textId="09EE90FC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51" w:history="1">
        <w:r w:rsidR="0096280E" w:rsidRPr="009207EC">
          <w:rPr>
            <w:rStyle w:val="Hiperligao"/>
            <w:noProof/>
          </w:rPr>
          <w:t>Figura 2.10 - Máquina de Moore.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_Toc63813251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21</w:t>
        </w:r>
        <w:r w:rsidR="0096280E">
          <w:rPr>
            <w:noProof/>
            <w:webHidden/>
          </w:rPr>
          <w:fldChar w:fldCharType="end"/>
        </w:r>
      </w:hyperlink>
    </w:p>
    <w:p w14:paraId="2DA9F885" w14:textId="65D97626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52" w:history="1">
        <w:r w:rsidR="0096280E" w:rsidRPr="009207EC">
          <w:rPr>
            <w:rStyle w:val="Hiperligao"/>
            <w:noProof/>
          </w:rPr>
          <w:t>Figura 2.11 - Diagrama da máquina de estados.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_Toc63813252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22</w:t>
        </w:r>
        <w:r w:rsidR="0096280E">
          <w:rPr>
            <w:noProof/>
            <w:webHidden/>
          </w:rPr>
          <w:fldChar w:fldCharType="end"/>
        </w:r>
      </w:hyperlink>
    </w:p>
    <w:p w14:paraId="6CAFC148" w14:textId="5A597FBC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53" w:history="1">
        <w:r w:rsidR="0096280E" w:rsidRPr="009207EC">
          <w:rPr>
            <w:rStyle w:val="Hiperligao"/>
            <w:noProof/>
          </w:rPr>
          <w:t>Figura 2.12 - Lógica do próximo estado.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_Toc63813253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24</w:t>
        </w:r>
        <w:r w:rsidR="0096280E">
          <w:rPr>
            <w:noProof/>
            <w:webHidden/>
          </w:rPr>
          <w:fldChar w:fldCharType="end"/>
        </w:r>
      </w:hyperlink>
    </w:p>
    <w:p w14:paraId="2D96E57D" w14:textId="15CC16ED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54" w:history="1">
        <w:r w:rsidR="0096280E" w:rsidRPr="009207EC">
          <w:rPr>
            <w:rStyle w:val="Hiperligao"/>
            <w:noProof/>
          </w:rPr>
          <w:t>Figura 2.13 - Lógica de saída.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_Toc63813254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24</w:t>
        </w:r>
        <w:r w:rsidR="0096280E">
          <w:rPr>
            <w:noProof/>
            <w:webHidden/>
          </w:rPr>
          <w:fldChar w:fldCharType="end"/>
        </w:r>
      </w:hyperlink>
    </w:p>
    <w:p w14:paraId="10EEA97B" w14:textId="04403532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55" w:history="1">
        <w:r w:rsidR="0096280E" w:rsidRPr="009207EC">
          <w:rPr>
            <w:rStyle w:val="Hiperligao"/>
            <w:noProof/>
          </w:rPr>
          <w:t>Figura 2.14 - Desenho da máquina de estados.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_Toc63813255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25</w:t>
        </w:r>
        <w:r w:rsidR="0096280E">
          <w:rPr>
            <w:noProof/>
            <w:webHidden/>
          </w:rPr>
          <w:fldChar w:fldCharType="end"/>
        </w:r>
      </w:hyperlink>
    </w:p>
    <w:p w14:paraId="2EE88896" w14:textId="18AF3C53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56" w:history="1">
        <w:r w:rsidR="0096280E" w:rsidRPr="009207EC">
          <w:rPr>
            <w:rStyle w:val="Hiperligao"/>
            <w:noProof/>
          </w:rPr>
          <w:t>Figura 2.15 - Esquema do Flip-Flop J-K.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_Toc63813256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25</w:t>
        </w:r>
        <w:r w:rsidR="0096280E">
          <w:rPr>
            <w:noProof/>
            <w:webHidden/>
          </w:rPr>
          <w:fldChar w:fldCharType="end"/>
        </w:r>
      </w:hyperlink>
    </w:p>
    <w:p w14:paraId="29CC9F1C" w14:textId="79FB5FA3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57" w:history="1">
        <w:r w:rsidR="0096280E" w:rsidRPr="009207EC">
          <w:rPr>
            <w:rStyle w:val="Hiperligao"/>
            <w:noProof/>
          </w:rPr>
          <w:t>Figura 2.16 - Implementação do Oscilador.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_Toc63813257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26</w:t>
        </w:r>
        <w:r w:rsidR="0096280E">
          <w:rPr>
            <w:noProof/>
            <w:webHidden/>
          </w:rPr>
          <w:fldChar w:fldCharType="end"/>
        </w:r>
      </w:hyperlink>
    </w:p>
    <w:p w14:paraId="2A00CCFD" w14:textId="1CF5275D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58" w:history="1">
        <w:r w:rsidR="0096280E" w:rsidRPr="009207EC">
          <w:rPr>
            <w:rStyle w:val="Hiperligao"/>
            <w:noProof/>
          </w:rPr>
          <w:t xml:space="preserve">Figura 2.17 - Circuito RC de </w:t>
        </w:r>
        <w:r w:rsidR="0096280E" w:rsidRPr="009207EC">
          <w:rPr>
            <w:rStyle w:val="Hiperligao"/>
            <w:i/>
            <w:iCs/>
            <w:noProof/>
          </w:rPr>
          <w:t>reset</w:t>
        </w:r>
        <w:r w:rsidR="0096280E" w:rsidRPr="009207EC">
          <w:rPr>
            <w:rStyle w:val="Hiperligao"/>
            <w:noProof/>
          </w:rPr>
          <w:t xml:space="preserve"> e a sua resposta no tempo.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_Toc63813258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27</w:t>
        </w:r>
        <w:r w:rsidR="0096280E">
          <w:rPr>
            <w:noProof/>
            <w:webHidden/>
          </w:rPr>
          <w:fldChar w:fldCharType="end"/>
        </w:r>
      </w:hyperlink>
    </w:p>
    <w:p w14:paraId="7BC4DB40" w14:textId="1CDE2F3F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59" w:history="1">
        <w:r w:rsidR="0096280E" w:rsidRPr="009207EC">
          <w:rPr>
            <w:rStyle w:val="Hiperligao"/>
            <w:noProof/>
          </w:rPr>
          <w:t>Figura 2.18 - Esquema de ligação das baterias e BMS.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_Toc63813259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28</w:t>
        </w:r>
        <w:r w:rsidR="0096280E">
          <w:rPr>
            <w:noProof/>
            <w:webHidden/>
          </w:rPr>
          <w:fldChar w:fldCharType="end"/>
        </w:r>
      </w:hyperlink>
    </w:p>
    <w:p w14:paraId="4A1C222E" w14:textId="77DE5CCB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60" w:history="1">
        <w:r w:rsidR="0096280E" w:rsidRPr="009207EC">
          <w:rPr>
            <w:rStyle w:val="Hiperligao"/>
            <w:noProof/>
          </w:rPr>
          <w:t>Figura 2.19 - Esquema de ligação do regulador de tensão (LM7805).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_Toc63813260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28</w:t>
        </w:r>
        <w:r w:rsidR="0096280E">
          <w:rPr>
            <w:noProof/>
            <w:webHidden/>
          </w:rPr>
          <w:fldChar w:fldCharType="end"/>
        </w:r>
      </w:hyperlink>
    </w:p>
    <w:p w14:paraId="34582956" w14:textId="0D10B875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61" w:history="1">
        <w:r w:rsidR="0096280E" w:rsidRPr="009207EC">
          <w:rPr>
            <w:rStyle w:val="Hiperligao"/>
            <w:noProof/>
          </w:rPr>
          <w:t>Figura 3.1 - Condicionamento de sinal para os sensores a serem usados analogicamente (a) Entrada 0 V; (b) Entrada 2 V; (c) Entrada 5 V.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_Toc63813261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29</w:t>
        </w:r>
        <w:r w:rsidR="0096280E">
          <w:rPr>
            <w:noProof/>
            <w:webHidden/>
          </w:rPr>
          <w:fldChar w:fldCharType="end"/>
        </w:r>
      </w:hyperlink>
    </w:p>
    <w:p w14:paraId="35368DED" w14:textId="438B6AC3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62" w:history="1">
        <w:r w:rsidR="0096280E" w:rsidRPr="009207EC">
          <w:rPr>
            <w:rStyle w:val="Hiperligao"/>
            <w:noProof/>
          </w:rPr>
          <w:t>Figura 3.2 - Condicionamento de sinal para os sensores a serem usados digitalmente (a) Entrada 0 V; (b) Entrada 2 V; (c) Entrada 5 V.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_Toc63813262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30</w:t>
        </w:r>
        <w:r w:rsidR="0096280E">
          <w:rPr>
            <w:noProof/>
            <w:webHidden/>
          </w:rPr>
          <w:fldChar w:fldCharType="end"/>
        </w:r>
      </w:hyperlink>
    </w:p>
    <w:p w14:paraId="08EF9418" w14:textId="706FF2D2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63" w:history="1">
        <w:r w:rsidR="0096280E" w:rsidRPr="009207EC">
          <w:rPr>
            <w:rStyle w:val="Hiperligao"/>
            <w:noProof/>
          </w:rPr>
          <w:t>Figura 3.3 - Circuito de controlo da velocidade dos motores, com S3 e S6 iguais a 0 V.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_Toc63813263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31</w:t>
        </w:r>
        <w:r w:rsidR="0096280E">
          <w:rPr>
            <w:noProof/>
            <w:webHidden/>
          </w:rPr>
          <w:fldChar w:fldCharType="end"/>
        </w:r>
      </w:hyperlink>
    </w:p>
    <w:p w14:paraId="6A110BC5" w14:textId="35E80F44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64" w:history="1">
        <w:r w:rsidR="0096280E" w:rsidRPr="009207EC">
          <w:rPr>
            <w:rStyle w:val="Hiperligao"/>
            <w:noProof/>
          </w:rPr>
          <w:t>Figura 3.4 - Circuito de controlo da velocidade do motor direito, com S3 igual a 0 V e S6 igual a 5 V.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_Toc63813264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31</w:t>
        </w:r>
        <w:r w:rsidR="0096280E">
          <w:rPr>
            <w:noProof/>
            <w:webHidden/>
          </w:rPr>
          <w:fldChar w:fldCharType="end"/>
        </w:r>
      </w:hyperlink>
    </w:p>
    <w:p w14:paraId="2AFD8778" w14:textId="7F56ADF6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65" w:history="1">
        <w:r w:rsidR="0096280E" w:rsidRPr="009207EC">
          <w:rPr>
            <w:rStyle w:val="Hiperligao"/>
            <w:noProof/>
          </w:rPr>
          <w:t>Figura 3.5 - Circuito de controlo da velocidade do motor esquerdo, com S3 igual a 0 V e S6 igual a 5 V.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_Toc63813265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32</w:t>
        </w:r>
        <w:r w:rsidR="0096280E">
          <w:rPr>
            <w:noProof/>
            <w:webHidden/>
          </w:rPr>
          <w:fldChar w:fldCharType="end"/>
        </w:r>
      </w:hyperlink>
    </w:p>
    <w:p w14:paraId="5B42C695" w14:textId="59241E6F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66" w:history="1">
        <w:r w:rsidR="0096280E" w:rsidRPr="009207EC">
          <w:rPr>
            <w:rStyle w:val="Hiperligao"/>
            <w:noProof/>
          </w:rPr>
          <w:t>Figura 3.6 - Circuito de controlo da velocidade do motor direito, com S3 igual a 2,5 V e S6 igual a 0 V.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_Toc63813266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32</w:t>
        </w:r>
        <w:r w:rsidR="0096280E">
          <w:rPr>
            <w:noProof/>
            <w:webHidden/>
          </w:rPr>
          <w:fldChar w:fldCharType="end"/>
        </w:r>
      </w:hyperlink>
    </w:p>
    <w:p w14:paraId="2BC9209D" w14:textId="02C3F486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67" w:history="1">
        <w:r w:rsidR="0096280E" w:rsidRPr="009207EC">
          <w:rPr>
            <w:rStyle w:val="Hiperligao"/>
            <w:noProof/>
          </w:rPr>
          <w:t>Figura 3.7 - Circuito de controlo da velocidade do motor esquerdo, com S3 igual a 2,5 V e S6 igual a 0 V.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_Toc63813267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33</w:t>
        </w:r>
        <w:r w:rsidR="0096280E">
          <w:rPr>
            <w:noProof/>
            <w:webHidden/>
          </w:rPr>
          <w:fldChar w:fldCharType="end"/>
        </w:r>
      </w:hyperlink>
    </w:p>
    <w:p w14:paraId="5DF502BF" w14:textId="397576F4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68" w:history="1">
        <w:r w:rsidR="0096280E" w:rsidRPr="009207EC">
          <w:rPr>
            <w:rStyle w:val="Hiperligao"/>
            <w:noProof/>
          </w:rPr>
          <w:t>Figura 3.8 - Circuito de atuação dos sinais PWM com entrada de 0 V.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_Toc63813268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34</w:t>
        </w:r>
        <w:r w:rsidR="0096280E">
          <w:rPr>
            <w:noProof/>
            <w:webHidden/>
          </w:rPr>
          <w:fldChar w:fldCharType="end"/>
        </w:r>
      </w:hyperlink>
    </w:p>
    <w:p w14:paraId="1B773FD1" w14:textId="007C7243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69" w:history="1">
        <w:r w:rsidR="0096280E" w:rsidRPr="009207EC">
          <w:rPr>
            <w:rStyle w:val="Hiperligao"/>
            <w:noProof/>
          </w:rPr>
          <w:t>Figura 3.9 - Circuito de atuação dos sinais PWM com entrada de 2,1 V.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_Toc63813269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34</w:t>
        </w:r>
        <w:r w:rsidR="0096280E">
          <w:rPr>
            <w:noProof/>
            <w:webHidden/>
          </w:rPr>
          <w:fldChar w:fldCharType="end"/>
        </w:r>
      </w:hyperlink>
    </w:p>
    <w:p w14:paraId="48D7F404" w14:textId="01AC3CD1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70" w:history="1">
        <w:r w:rsidR="0096280E" w:rsidRPr="009207EC">
          <w:rPr>
            <w:rStyle w:val="Hiperligao"/>
            <w:noProof/>
          </w:rPr>
          <w:t>Figura 3.10 - Circuito de atuação dos sinais PWM com entrada de 3,6 V.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_Toc63813270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35</w:t>
        </w:r>
        <w:r w:rsidR="0096280E">
          <w:rPr>
            <w:noProof/>
            <w:webHidden/>
          </w:rPr>
          <w:fldChar w:fldCharType="end"/>
        </w:r>
      </w:hyperlink>
    </w:p>
    <w:p w14:paraId="1FB9150C" w14:textId="6BDEFE52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71" w:history="1">
        <w:r w:rsidR="0096280E" w:rsidRPr="009207EC">
          <w:rPr>
            <w:rStyle w:val="Hiperligao"/>
            <w:noProof/>
          </w:rPr>
          <w:t>Figura 3.11 - Resposta do Oscilador de 1 kHz.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_Toc63813271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35</w:t>
        </w:r>
        <w:r w:rsidR="0096280E">
          <w:rPr>
            <w:noProof/>
            <w:webHidden/>
          </w:rPr>
          <w:fldChar w:fldCharType="end"/>
        </w:r>
      </w:hyperlink>
    </w:p>
    <w:p w14:paraId="1A692DCD" w14:textId="74CBA079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72" w:history="1">
        <w:r w:rsidR="0096280E" w:rsidRPr="009207EC">
          <w:rPr>
            <w:rStyle w:val="Hiperligao"/>
            <w:noProof/>
          </w:rPr>
          <w:t>Figura 3.12 – Máquina de estados no estado 0 (Parado).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_Toc63813272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36</w:t>
        </w:r>
        <w:r w:rsidR="0096280E">
          <w:rPr>
            <w:noProof/>
            <w:webHidden/>
          </w:rPr>
          <w:fldChar w:fldCharType="end"/>
        </w:r>
      </w:hyperlink>
    </w:p>
    <w:p w14:paraId="500ECD0A" w14:textId="2A10C6A8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73" w:history="1">
        <w:r w:rsidR="0096280E" w:rsidRPr="009207EC">
          <w:rPr>
            <w:rStyle w:val="Hiperligao"/>
            <w:noProof/>
          </w:rPr>
          <w:t>Figura 3.13 - Máquina de estados no estado 1 (Anda para a frente) – Botão foi pressionado.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_Toc63813273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37</w:t>
        </w:r>
        <w:r w:rsidR="0096280E">
          <w:rPr>
            <w:noProof/>
            <w:webHidden/>
          </w:rPr>
          <w:fldChar w:fldCharType="end"/>
        </w:r>
      </w:hyperlink>
    </w:p>
    <w:p w14:paraId="62DCE1FB" w14:textId="10AAE7CF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74" w:history="1">
        <w:r w:rsidR="0096280E" w:rsidRPr="009207EC">
          <w:rPr>
            <w:rStyle w:val="Hiperligao"/>
            <w:noProof/>
          </w:rPr>
          <w:t>Figura 3.14 - Máquina de estados no estado 2 (Inicia a rotação para a esquerda) – S1 e S8 a nível lógico alto.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_Toc63813274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38</w:t>
        </w:r>
        <w:r w:rsidR="0096280E">
          <w:rPr>
            <w:noProof/>
            <w:webHidden/>
          </w:rPr>
          <w:fldChar w:fldCharType="end"/>
        </w:r>
      </w:hyperlink>
    </w:p>
    <w:p w14:paraId="4ED642DC" w14:textId="14521806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75" w:history="1">
        <w:r w:rsidR="0096280E" w:rsidRPr="009207EC">
          <w:rPr>
            <w:rStyle w:val="Hiperligao"/>
            <w:noProof/>
          </w:rPr>
          <w:t>Figura 3.15 - Máquina de estados no estado 3 (Continua a rotação) - S1 e S8 a nível lógico baixo.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_Toc63813275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39</w:t>
        </w:r>
        <w:r w:rsidR="0096280E">
          <w:rPr>
            <w:noProof/>
            <w:webHidden/>
          </w:rPr>
          <w:fldChar w:fldCharType="end"/>
        </w:r>
      </w:hyperlink>
    </w:p>
    <w:p w14:paraId="0CCFC240" w14:textId="2EA0E362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76" w:history="1">
        <w:r w:rsidR="0096280E" w:rsidRPr="009207EC">
          <w:rPr>
            <w:rStyle w:val="Hiperligao"/>
            <w:noProof/>
          </w:rPr>
          <w:t>Figura 3.16 - Máquina de estados no estado 0 (Parado novamente) - S5 a nível lógico alto.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_Toc63813276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40</w:t>
        </w:r>
        <w:r w:rsidR="0096280E">
          <w:rPr>
            <w:noProof/>
            <w:webHidden/>
          </w:rPr>
          <w:fldChar w:fldCharType="end"/>
        </w:r>
      </w:hyperlink>
    </w:p>
    <w:p w14:paraId="195BB9F0" w14:textId="719E7222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77" w:history="1">
        <w:r w:rsidR="0096280E" w:rsidRPr="009207EC">
          <w:rPr>
            <w:rStyle w:val="Hiperligao"/>
            <w:noProof/>
          </w:rPr>
          <w:t>Figura 4.1 - Esquemático da PCB de condicionamento de sinal dos sensores e conversor 12 V – 5 V: (a) Conector de alimentação de entrada; (b) Conector de saída de alimentação; (c) conversor 12 V – 5 V; (d) condensadores de desacoplamento; (e) Conector de entrada para os sensores; (f) Conector de saída dos sinais condicionados.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_Toc63813277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42</w:t>
        </w:r>
        <w:r w:rsidR="0096280E">
          <w:rPr>
            <w:noProof/>
            <w:webHidden/>
          </w:rPr>
          <w:fldChar w:fldCharType="end"/>
        </w:r>
      </w:hyperlink>
    </w:p>
    <w:p w14:paraId="6EF8F7DD" w14:textId="21D9A71C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78" w:history="1">
        <w:r w:rsidR="0096280E" w:rsidRPr="009207EC">
          <w:rPr>
            <w:rStyle w:val="Hiperligao"/>
            <w:noProof/>
          </w:rPr>
          <w:t>Figura 4.2 - Esquemático da PCB de condicionamento dos sensores a serem usados como componentes analógicos: (a) Sensor 3; (b) Sensor 6.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_Toc63813278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42</w:t>
        </w:r>
        <w:r w:rsidR="0096280E">
          <w:rPr>
            <w:noProof/>
            <w:webHidden/>
          </w:rPr>
          <w:fldChar w:fldCharType="end"/>
        </w:r>
      </w:hyperlink>
    </w:p>
    <w:p w14:paraId="6049C4A8" w14:textId="6F9D6934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79" w:history="1">
        <w:r w:rsidR="0096280E" w:rsidRPr="009207EC">
          <w:rPr>
            <w:rStyle w:val="Hiperligao"/>
            <w:noProof/>
          </w:rPr>
          <w:t>Figura 4.3 - Esquemático da PCB de condicionamento de sinal dos sensores e conversor 12 V - 5 V: (a) Tensão de referência; (b) sensores usados como saída digital.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_Toc63813279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43</w:t>
        </w:r>
        <w:r w:rsidR="0096280E">
          <w:rPr>
            <w:noProof/>
            <w:webHidden/>
          </w:rPr>
          <w:fldChar w:fldCharType="end"/>
        </w:r>
      </w:hyperlink>
    </w:p>
    <w:p w14:paraId="090A461D" w14:textId="43857D4B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80" w:history="1">
        <w:r w:rsidR="0096280E" w:rsidRPr="009207EC">
          <w:rPr>
            <w:rStyle w:val="Hiperligao"/>
            <w:noProof/>
          </w:rPr>
          <w:t xml:space="preserve">Figura 4.4 - </w:t>
        </w:r>
        <w:r w:rsidR="0096280E" w:rsidRPr="009207EC">
          <w:rPr>
            <w:rStyle w:val="Hiperligao"/>
            <w:i/>
            <w:iCs/>
            <w:noProof/>
          </w:rPr>
          <w:t>Layout</w:t>
        </w:r>
        <w:r w:rsidR="0096280E" w:rsidRPr="009207EC">
          <w:rPr>
            <w:rStyle w:val="Hiperligao"/>
            <w:noProof/>
          </w:rPr>
          <w:t xml:space="preserve"> da PCB AWR-19_SENSOR.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_Toc63813280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44</w:t>
        </w:r>
        <w:r w:rsidR="0096280E">
          <w:rPr>
            <w:noProof/>
            <w:webHidden/>
          </w:rPr>
          <w:fldChar w:fldCharType="end"/>
        </w:r>
      </w:hyperlink>
    </w:p>
    <w:p w14:paraId="6A307B48" w14:textId="6A0ABF4B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81" w:history="1">
        <w:r w:rsidR="0096280E" w:rsidRPr="009207EC">
          <w:rPr>
            <w:rStyle w:val="Hiperligao"/>
            <w:noProof/>
          </w:rPr>
          <w:t>Figura 4.5 - Representação 3D da PCB AWR-19_SENSOR.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_Toc63813281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44</w:t>
        </w:r>
        <w:r w:rsidR="0096280E">
          <w:rPr>
            <w:noProof/>
            <w:webHidden/>
          </w:rPr>
          <w:fldChar w:fldCharType="end"/>
        </w:r>
      </w:hyperlink>
    </w:p>
    <w:p w14:paraId="60F67490" w14:textId="71AEA2EC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82" w:history="1">
        <w:r w:rsidR="0096280E" w:rsidRPr="009207EC">
          <w:rPr>
            <w:rStyle w:val="Hiperligao"/>
            <w:noProof/>
          </w:rPr>
          <w:t>Figura 4.6 - Esquemático da PCB do controlo de velocidade dos motores e atuação dos sinais PWM: (a) alimentação de entrada; (b) condensadores de desacoplamento; (c) entradas dos sensores; (d) Saídas para os motores.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_Toc63813282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45</w:t>
        </w:r>
        <w:r w:rsidR="0096280E">
          <w:rPr>
            <w:noProof/>
            <w:webHidden/>
          </w:rPr>
          <w:fldChar w:fldCharType="end"/>
        </w:r>
      </w:hyperlink>
    </w:p>
    <w:p w14:paraId="69E2985E" w14:textId="4F2B1C98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83" w:history="1">
        <w:r w:rsidR="0096280E" w:rsidRPr="009207EC">
          <w:rPr>
            <w:rStyle w:val="Hiperligao"/>
            <w:noProof/>
          </w:rPr>
          <w:t>Figura 4.7 - Esquemático da PCB do controlo de velocidade dos motores e atuação dos sinais PWM: (a) controlo de velocidade dos motores; (b) atuação dos sinais PWM.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_Toc63813283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45</w:t>
        </w:r>
        <w:r w:rsidR="0096280E">
          <w:rPr>
            <w:noProof/>
            <w:webHidden/>
          </w:rPr>
          <w:fldChar w:fldCharType="end"/>
        </w:r>
      </w:hyperlink>
    </w:p>
    <w:p w14:paraId="34FC491B" w14:textId="68578BDA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84" w:history="1">
        <w:r w:rsidR="0096280E" w:rsidRPr="009207EC">
          <w:rPr>
            <w:rStyle w:val="Hiperligao"/>
            <w:noProof/>
          </w:rPr>
          <w:t xml:space="preserve">Figura 4.8 - </w:t>
        </w:r>
        <w:r w:rsidR="0096280E" w:rsidRPr="009207EC">
          <w:rPr>
            <w:rStyle w:val="Hiperligao"/>
            <w:i/>
            <w:iCs/>
            <w:noProof/>
          </w:rPr>
          <w:t>Layout</w:t>
        </w:r>
        <w:r w:rsidR="0096280E" w:rsidRPr="009207EC">
          <w:rPr>
            <w:rStyle w:val="Hiperligao"/>
            <w:noProof/>
          </w:rPr>
          <w:t xml:space="preserve"> da PCB AWR-19_PWM.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_Toc63813284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46</w:t>
        </w:r>
        <w:r w:rsidR="0096280E">
          <w:rPr>
            <w:noProof/>
            <w:webHidden/>
          </w:rPr>
          <w:fldChar w:fldCharType="end"/>
        </w:r>
      </w:hyperlink>
    </w:p>
    <w:p w14:paraId="4D8D6D6B" w14:textId="23A331DB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85" w:history="1">
        <w:r w:rsidR="0096280E" w:rsidRPr="009207EC">
          <w:rPr>
            <w:rStyle w:val="Hiperligao"/>
            <w:noProof/>
          </w:rPr>
          <w:t>Figura 4.9 - Representação 3D da PCB AWR-19_PWM.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_Toc63813285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46</w:t>
        </w:r>
        <w:r w:rsidR="0096280E">
          <w:rPr>
            <w:noProof/>
            <w:webHidden/>
          </w:rPr>
          <w:fldChar w:fldCharType="end"/>
        </w:r>
      </w:hyperlink>
    </w:p>
    <w:p w14:paraId="45AB8F31" w14:textId="25170D6B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86" w:history="1">
        <w:r w:rsidR="0096280E" w:rsidRPr="009207EC">
          <w:rPr>
            <w:rStyle w:val="Hiperligao"/>
            <w:noProof/>
          </w:rPr>
          <w:t>Figura 4.10 - Conectores: (a) Conectores de alimentação; (b) Conectores de entrada; (c) Conectores de saída.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_Toc63813286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47</w:t>
        </w:r>
        <w:r w:rsidR="0096280E">
          <w:rPr>
            <w:noProof/>
            <w:webHidden/>
          </w:rPr>
          <w:fldChar w:fldCharType="end"/>
        </w:r>
      </w:hyperlink>
    </w:p>
    <w:p w14:paraId="61A1252A" w14:textId="569DDBB6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87" w:history="1">
        <w:r w:rsidR="0096280E" w:rsidRPr="009207EC">
          <w:rPr>
            <w:rStyle w:val="Hiperligao"/>
            <w:noProof/>
          </w:rPr>
          <w:t>Figura 4.11 - Condensadores de desacoplamento dos ICs.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_Toc63813287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47</w:t>
        </w:r>
        <w:r w:rsidR="0096280E">
          <w:rPr>
            <w:noProof/>
            <w:webHidden/>
          </w:rPr>
          <w:fldChar w:fldCharType="end"/>
        </w:r>
      </w:hyperlink>
    </w:p>
    <w:p w14:paraId="7E1B9857" w14:textId="179BFCDC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88" w:history="1">
        <w:r w:rsidR="0096280E" w:rsidRPr="009207EC">
          <w:rPr>
            <w:rStyle w:val="Hiperligao"/>
            <w:noProof/>
          </w:rPr>
          <w:t xml:space="preserve">Figura 4.12 - Circuito de </w:t>
        </w:r>
        <w:r w:rsidR="0096280E" w:rsidRPr="009207EC">
          <w:rPr>
            <w:rStyle w:val="Hiperligao"/>
            <w:i/>
            <w:iCs/>
            <w:noProof/>
          </w:rPr>
          <w:t>debounce.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_Toc63813288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48</w:t>
        </w:r>
        <w:r w:rsidR="0096280E">
          <w:rPr>
            <w:noProof/>
            <w:webHidden/>
          </w:rPr>
          <w:fldChar w:fldCharType="end"/>
        </w:r>
      </w:hyperlink>
    </w:p>
    <w:p w14:paraId="03B04AE1" w14:textId="3113F0D5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89" w:history="1">
        <w:r w:rsidR="0096280E" w:rsidRPr="009207EC">
          <w:rPr>
            <w:rStyle w:val="Hiperligao"/>
            <w:noProof/>
          </w:rPr>
          <w:t xml:space="preserve">Figura 4.13 - Circuito de </w:t>
        </w:r>
        <w:r w:rsidR="0096280E" w:rsidRPr="009207EC">
          <w:rPr>
            <w:rStyle w:val="Hiperligao"/>
            <w:i/>
            <w:iCs/>
            <w:noProof/>
          </w:rPr>
          <w:t>reset.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_Toc63813289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48</w:t>
        </w:r>
        <w:r w:rsidR="0096280E">
          <w:rPr>
            <w:noProof/>
            <w:webHidden/>
          </w:rPr>
          <w:fldChar w:fldCharType="end"/>
        </w:r>
      </w:hyperlink>
    </w:p>
    <w:p w14:paraId="1D35443A" w14:textId="42820BED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90" w:history="1">
        <w:r w:rsidR="0096280E" w:rsidRPr="009207EC">
          <w:rPr>
            <w:rStyle w:val="Hiperligao"/>
            <w:noProof/>
          </w:rPr>
          <w:t xml:space="preserve">Figura 4.14 - Circuito de </w:t>
        </w:r>
        <w:r w:rsidR="0096280E" w:rsidRPr="009207EC">
          <w:rPr>
            <w:rStyle w:val="Hiperligao"/>
            <w:i/>
            <w:iCs/>
            <w:noProof/>
          </w:rPr>
          <w:t>clock.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_Toc63813290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49</w:t>
        </w:r>
        <w:r w:rsidR="0096280E">
          <w:rPr>
            <w:noProof/>
            <w:webHidden/>
          </w:rPr>
          <w:fldChar w:fldCharType="end"/>
        </w:r>
      </w:hyperlink>
    </w:p>
    <w:p w14:paraId="1F87182C" w14:textId="62DEE705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91" w:history="1">
        <w:r w:rsidR="0096280E" w:rsidRPr="009207EC">
          <w:rPr>
            <w:rStyle w:val="Hiperligao"/>
            <w:noProof/>
          </w:rPr>
          <w:t>Figura 4.15 - Circuito da máquina de estados.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_Toc63813291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49</w:t>
        </w:r>
        <w:r w:rsidR="0096280E">
          <w:rPr>
            <w:noProof/>
            <w:webHidden/>
          </w:rPr>
          <w:fldChar w:fldCharType="end"/>
        </w:r>
      </w:hyperlink>
    </w:p>
    <w:p w14:paraId="1CB7252E" w14:textId="694ACEC0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92" w:history="1">
        <w:r w:rsidR="0096280E" w:rsidRPr="009207EC">
          <w:rPr>
            <w:rStyle w:val="Hiperligao"/>
            <w:noProof/>
          </w:rPr>
          <w:t xml:space="preserve">Figura 4.16 - </w:t>
        </w:r>
        <w:r w:rsidR="0096280E" w:rsidRPr="009207EC">
          <w:rPr>
            <w:rStyle w:val="Hiperligao"/>
            <w:i/>
            <w:iCs/>
            <w:noProof/>
          </w:rPr>
          <w:t>Layout</w:t>
        </w:r>
        <w:r w:rsidR="0096280E" w:rsidRPr="009207EC">
          <w:rPr>
            <w:rStyle w:val="Hiperligao"/>
            <w:noProof/>
          </w:rPr>
          <w:t xml:space="preserve"> da PCB AWR-19_FSM.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_Toc63813292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50</w:t>
        </w:r>
        <w:r w:rsidR="0096280E">
          <w:rPr>
            <w:noProof/>
            <w:webHidden/>
          </w:rPr>
          <w:fldChar w:fldCharType="end"/>
        </w:r>
      </w:hyperlink>
    </w:p>
    <w:p w14:paraId="391A1D58" w14:textId="5287AB9C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93" w:history="1">
        <w:r w:rsidR="0096280E" w:rsidRPr="009207EC">
          <w:rPr>
            <w:rStyle w:val="Hiperligao"/>
            <w:noProof/>
          </w:rPr>
          <w:t>Figura 4.17 – Representação 3D da PCB AWR-19_FSM.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_Toc63813293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50</w:t>
        </w:r>
        <w:r w:rsidR="0096280E">
          <w:rPr>
            <w:noProof/>
            <w:webHidden/>
          </w:rPr>
          <w:fldChar w:fldCharType="end"/>
        </w:r>
      </w:hyperlink>
    </w:p>
    <w:p w14:paraId="39E48552" w14:textId="06E5BB69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94" w:history="1">
        <w:r w:rsidR="0096280E" w:rsidRPr="009207EC">
          <w:rPr>
            <w:rStyle w:val="Hiperligao"/>
            <w:noProof/>
          </w:rPr>
          <w:t>Figura 6.1 - Vista superior do robô.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_Toc63813294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56</w:t>
        </w:r>
        <w:r w:rsidR="0096280E">
          <w:rPr>
            <w:noProof/>
            <w:webHidden/>
          </w:rPr>
          <w:fldChar w:fldCharType="end"/>
        </w:r>
      </w:hyperlink>
    </w:p>
    <w:p w14:paraId="0EDB7827" w14:textId="3B69397F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95" w:history="1">
        <w:r w:rsidR="0096280E" w:rsidRPr="009207EC">
          <w:rPr>
            <w:rStyle w:val="Hiperligao"/>
            <w:noProof/>
          </w:rPr>
          <w:t>Figura 6.2 - Vista inferior do robô.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_Toc63813295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56</w:t>
        </w:r>
        <w:r w:rsidR="0096280E">
          <w:rPr>
            <w:noProof/>
            <w:webHidden/>
          </w:rPr>
          <w:fldChar w:fldCharType="end"/>
        </w:r>
      </w:hyperlink>
    </w:p>
    <w:p w14:paraId="149D3016" w14:textId="3F591DD6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96" w:history="1">
        <w:r w:rsidR="0096280E" w:rsidRPr="009207EC">
          <w:rPr>
            <w:rStyle w:val="Hiperligao"/>
            <w:noProof/>
          </w:rPr>
          <w:t>Figura 6.3 - Vista lateral do robô.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_Toc63813296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57</w:t>
        </w:r>
        <w:r w:rsidR="0096280E">
          <w:rPr>
            <w:noProof/>
            <w:webHidden/>
          </w:rPr>
          <w:fldChar w:fldCharType="end"/>
        </w:r>
      </w:hyperlink>
    </w:p>
    <w:p w14:paraId="6D4A6D25" w14:textId="5A416660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97" w:history="1">
        <w:r w:rsidR="0096280E" w:rsidRPr="009207EC">
          <w:rPr>
            <w:rStyle w:val="Hiperligao"/>
            <w:noProof/>
          </w:rPr>
          <w:t>Figura 6.4 - Vista traseira do robô.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_Toc63813297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57</w:t>
        </w:r>
        <w:r w:rsidR="0096280E">
          <w:rPr>
            <w:noProof/>
            <w:webHidden/>
          </w:rPr>
          <w:fldChar w:fldCharType="end"/>
        </w:r>
      </w:hyperlink>
    </w:p>
    <w:p w14:paraId="5B4A0446" w14:textId="6B6BCBC4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98" w:history="1">
        <w:r w:rsidR="0096280E" w:rsidRPr="009207EC">
          <w:rPr>
            <w:rStyle w:val="Hiperligao"/>
            <w:noProof/>
          </w:rPr>
          <w:t>Figura 6.5 - Vista dianteira do robô.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_Toc63813298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58</w:t>
        </w:r>
        <w:r w:rsidR="0096280E">
          <w:rPr>
            <w:noProof/>
            <w:webHidden/>
          </w:rPr>
          <w:fldChar w:fldCharType="end"/>
        </w:r>
      </w:hyperlink>
    </w:p>
    <w:p w14:paraId="4192D78F" w14:textId="059FF423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99" w:history="1">
        <w:r w:rsidR="0096280E" w:rsidRPr="009207EC">
          <w:rPr>
            <w:rStyle w:val="Hiperligao"/>
            <w:noProof/>
          </w:rPr>
          <w:t>Figura 6.6 - Imagens reais do robô: (a) vista superior; (b) vista inferior; (c) vista lateral direita; (d) vista lateral esquerda; (f) vista dianteira; (g) vista traseira.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_Toc63813299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59</w:t>
        </w:r>
        <w:r w:rsidR="0096280E">
          <w:rPr>
            <w:noProof/>
            <w:webHidden/>
          </w:rPr>
          <w:fldChar w:fldCharType="end"/>
        </w:r>
      </w:hyperlink>
    </w:p>
    <w:p w14:paraId="39645288" w14:textId="09982ECA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300" w:history="1">
        <w:r w:rsidR="0096280E" w:rsidRPr="009207EC">
          <w:rPr>
            <w:rStyle w:val="Hiperligao"/>
            <w:noProof/>
          </w:rPr>
          <w:t>Figura 8.1 - Marcação CE.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_Toc63813300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66</w:t>
        </w:r>
        <w:r w:rsidR="0096280E">
          <w:rPr>
            <w:noProof/>
            <w:webHidden/>
          </w:rPr>
          <w:fldChar w:fldCharType="end"/>
        </w:r>
      </w:hyperlink>
    </w:p>
    <w:p w14:paraId="58BEED1E" w14:textId="156142CD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301" w:history="1">
        <w:r w:rsidR="0096280E" w:rsidRPr="009207EC">
          <w:rPr>
            <w:rStyle w:val="Hiperligao"/>
            <w:noProof/>
          </w:rPr>
          <w:t>Figura 8.2 - Símbolos de perigo: (a) perigoso para o ambiente; (b) corrosivo; (c) comburente; (d) inflamável; (e) explosivo; (f) tóxico; (g) vários perigos; (h) ESD.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_Toc63813301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66</w:t>
        </w:r>
        <w:r w:rsidR="0096280E">
          <w:rPr>
            <w:noProof/>
            <w:webHidden/>
          </w:rPr>
          <w:fldChar w:fldCharType="end"/>
        </w:r>
      </w:hyperlink>
    </w:p>
    <w:p w14:paraId="2F9B7D34" w14:textId="70059D18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302" w:history="1">
        <w:r w:rsidR="0096280E" w:rsidRPr="009207EC">
          <w:rPr>
            <w:rStyle w:val="Hiperligao"/>
            <w:noProof/>
          </w:rPr>
          <w:t>Figura 8.3 - Símbolo de componentes que devem ser entregues para reciclagem.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_Toc63813302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67</w:t>
        </w:r>
        <w:r w:rsidR="0096280E">
          <w:rPr>
            <w:noProof/>
            <w:webHidden/>
          </w:rPr>
          <w:fldChar w:fldCharType="end"/>
        </w:r>
      </w:hyperlink>
    </w:p>
    <w:p w14:paraId="2116B46A" w14:textId="7B1EFD8B" w:rsidR="00680075" w:rsidRPr="00B66544" w:rsidRDefault="00955430" w:rsidP="00B66544">
      <w:pPr>
        <w:rPr>
          <w:rFonts w:ascii="NewsGotT" w:hAnsi="NewsGotT"/>
        </w:rPr>
      </w:pPr>
      <w:r>
        <w:rPr>
          <w:rFonts w:ascii="NewsGotT" w:hAnsi="NewsGotT"/>
        </w:rPr>
        <w:fldChar w:fldCharType="end"/>
      </w:r>
    </w:p>
    <w:p w14:paraId="1F7E0686" w14:textId="77777777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138452FA" w14:textId="77777777" w:rsidR="00B80600" w:rsidRPr="00B66544" w:rsidRDefault="00B80600" w:rsidP="009F4CB9">
      <w:pPr>
        <w:pStyle w:val="Corpodetexto"/>
        <w:rPr>
          <w:rFonts w:ascii="NewsGotT" w:hAnsi="NewsGotT"/>
        </w:rPr>
        <w:sectPr w:rsidR="00B80600" w:rsidRPr="00B66544" w:rsidSect="00FA2CCF">
          <w:headerReference w:type="default" r:id="rId20"/>
          <w:footerReference w:type="default" r:id="rId21"/>
          <w:headerReference w:type="first" r:id="rId22"/>
          <w:type w:val="oddPage"/>
          <w:pgSz w:w="11907" w:h="16840" w:code="9"/>
          <w:pgMar w:top="1134" w:right="1418" w:bottom="1134" w:left="1418" w:header="567" w:footer="0" w:gutter="0"/>
          <w:pgNumType w:fmt="lowerRoman" w:chapSep="emDash"/>
          <w:cols w:space="720"/>
          <w:docGrid w:linePitch="272"/>
        </w:sectPr>
      </w:pPr>
    </w:p>
    <w:p w14:paraId="6B74FBB3" w14:textId="1F0B673D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11428988" w14:textId="1C88DFB7" w:rsidR="000E6366" w:rsidRPr="00B66544" w:rsidRDefault="000E6366" w:rsidP="00626C7F">
      <w:pPr>
        <w:pStyle w:val="PhDcapitulosemnumero"/>
        <w:rPr>
          <w:rFonts w:ascii="NewsGotT" w:hAnsi="NewsGotT"/>
        </w:rPr>
      </w:pPr>
      <w:bookmarkStart w:id="2" w:name="_Toc471578915"/>
      <w:bookmarkStart w:id="3" w:name="_Toc63813203"/>
      <w:r w:rsidRPr="00B66544">
        <w:rPr>
          <w:rFonts w:ascii="NewsGotT" w:hAnsi="NewsGotT"/>
        </w:rPr>
        <w:t xml:space="preserve">Lista de </w:t>
      </w:r>
      <w:r w:rsidR="00EC3273" w:rsidRPr="00B66544">
        <w:rPr>
          <w:rFonts w:ascii="NewsGotT" w:hAnsi="NewsGotT"/>
        </w:rPr>
        <w:t>Tabelas</w:t>
      </w:r>
      <w:bookmarkEnd w:id="2"/>
      <w:bookmarkEnd w:id="3"/>
    </w:p>
    <w:p w14:paraId="1877FBBD" w14:textId="68C2C67A" w:rsidR="0096280E" w:rsidRDefault="00C2400B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B66544">
        <w:fldChar w:fldCharType="begin"/>
      </w:r>
      <w:r w:rsidRPr="00B66544">
        <w:instrText xml:space="preserve"> TOC \h \z \c "Tabela" </w:instrText>
      </w:r>
      <w:r w:rsidRPr="00B66544">
        <w:fldChar w:fldCharType="separate"/>
      </w:r>
      <w:hyperlink w:anchor="_Toc63813303" w:history="1">
        <w:r w:rsidR="0096280E" w:rsidRPr="00530226">
          <w:rPr>
            <w:rStyle w:val="Hiperligao"/>
            <w:noProof/>
          </w:rPr>
          <w:t>Tabela 2.1 - Sensores e sua utilização.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_Toc63813303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13</w:t>
        </w:r>
        <w:r w:rsidR="0096280E">
          <w:rPr>
            <w:noProof/>
            <w:webHidden/>
          </w:rPr>
          <w:fldChar w:fldCharType="end"/>
        </w:r>
      </w:hyperlink>
    </w:p>
    <w:p w14:paraId="4E013642" w14:textId="1A5D5A63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304" w:history="1">
        <w:r w:rsidR="0096280E" w:rsidRPr="00530226">
          <w:rPr>
            <w:rStyle w:val="Hiperligao"/>
            <w:noProof/>
          </w:rPr>
          <w:t>Tabela 2.2 - Tabelas de verdade do driver L298N (a) Controlo do Motor A; (b) Controlo do Motor B.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_Toc63813304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15</w:t>
        </w:r>
        <w:r w:rsidR="0096280E">
          <w:rPr>
            <w:noProof/>
            <w:webHidden/>
          </w:rPr>
          <w:fldChar w:fldCharType="end"/>
        </w:r>
      </w:hyperlink>
    </w:p>
    <w:p w14:paraId="1F8B6F73" w14:textId="08552D5D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305" w:history="1">
        <w:r w:rsidR="0096280E" w:rsidRPr="00530226">
          <w:rPr>
            <w:rStyle w:val="Hiperligao"/>
            <w:noProof/>
          </w:rPr>
          <w:t>Tabela 2.3 - Tabela completa para determinação da lógica completa da máquina de estados.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_Toc63813305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23</w:t>
        </w:r>
        <w:r w:rsidR="0096280E">
          <w:rPr>
            <w:noProof/>
            <w:webHidden/>
          </w:rPr>
          <w:fldChar w:fldCharType="end"/>
        </w:r>
      </w:hyperlink>
    </w:p>
    <w:p w14:paraId="433F50B7" w14:textId="2C7D6FF9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306" w:history="1">
        <w:r w:rsidR="0096280E" w:rsidRPr="00530226">
          <w:rPr>
            <w:rStyle w:val="Hiperligao"/>
            <w:noProof/>
          </w:rPr>
          <w:t>Tabela 2.4 - Atribuição de estados.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_Toc63813306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24</w:t>
        </w:r>
        <w:r w:rsidR="0096280E">
          <w:rPr>
            <w:noProof/>
            <w:webHidden/>
          </w:rPr>
          <w:fldChar w:fldCharType="end"/>
        </w:r>
      </w:hyperlink>
    </w:p>
    <w:p w14:paraId="6F085053" w14:textId="1C181097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307" w:history="1">
        <w:r w:rsidR="0096280E" w:rsidRPr="00530226">
          <w:rPr>
            <w:rStyle w:val="Hiperligao"/>
            <w:noProof/>
          </w:rPr>
          <w:t>Tabela 2.5 - Tabela de excitação do Flip-Flop JK.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_Toc63813307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24</w:t>
        </w:r>
        <w:r w:rsidR="0096280E">
          <w:rPr>
            <w:noProof/>
            <w:webHidden/>
          </w:rPr>
          <w:fldChar w:fldCharType="end"/>
        </w:r>
      </w:hyperlink>
    </w:p>
    <w:p w14:paraId="2CFE63CF" w14:textId="6E900413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308" w:history="1">
        <w:r w:rsidR="0096280E" w:rsidRPr="00530226">
          <w:rPr>
            <w:rStyle w:val="Hiperligao"/>
            <w:noProof/>
          </w:rPr>
          <w:t>Tabela 3.1 - Simulações dos circuitos de controlo de velocidade dos motores.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_Toc63813308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33</w:t>
        </w:r>
        <w:r w:rsidR="0096280E">
          <w:rPr>
            <w:noProof/>
            <w:webHidden/>
          </w:rPr>
          <w:fldChar w:fldCharType="end"/>
        </w:r>
      </w:hyperlink>
    </w:p>
    <w:p w14:paraId="3647C628" w14:textId="7EA2795B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309" w:history="1">
        <w:r w:rsidR="0096280E" w:rsidRPr="00530226">
          <w:rPr>
            <w:rStyle w:val="Hiperligao"/>
            <w:noProof/>
          </w:rPr>
          <w:t>Tabela 5.1 - Lista de componentes.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_Toc63813309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51</w:t>
        </w:r>
        <w:r w:rsidR="0096280E">
          <w:rPr>
            <w:noProof/>
            <w:webHidden/>
          </w:rPr>
          <w:fldChar w:fldCharType="end"/>
        </w:r>
      </w:hyperlink>
    </w:p>
    <w:p w14:paraId="7A89AAB8" w14:textId="3FA88C9C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310" w:history="1">
        <w:r w:rsidR="0096280E" w:rsidRPr="00530226">
          <w:rPr>
            <w:rStyle w:val="Hiperligao"/>
            <w:noProof/>
          </w:rPr>
          <w:t xml:space="preserve">Tabela 7.1 - </w:t>
        </w:r>
        <w:r w:rsidR="0096280E" w:rsidRPr="00530226">
          <w:rPr>
            <w:rStyle w:val="Hiperligao"/>
            <w:i/>
            <w:iCs/>
            <w:noProof/>
          </w:rPr>
          <w:t>Duty cycle</w:t>
        </w:r>
        <w:r w:rsidR="0096280E" w:rsidRPr="00530226">
          <w:rPr>
            <w:rStyle w:val="Hiperligao"/>
            <w:noProof/>
          </w:rPr>
          <w:t xml:space="preserve"> do sinal PWM de saída em função da tensão de entrada.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_Toc63813310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61</w:t>
        </w:r>
        <w:r w:rsidR="0096280E">
          <w:rPr>
            <w:noProof/>
            <w:webHidden/>
          </w:rPr>
          <w:fldChar w:fldCharType="end"/>
        </w:r>
      </w:hyperlink>
    </w:p>
    <w:p w14:paraId="0E674BE8" w14:textId="2DCE2B52" w:rsidR="0096280E" w:rsidRDefault="003F61E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311" w:history="1">
        <w:r w:rsidR="0096280E" w:rsidRPr="00530226">
          <w:rPr>
            <w:rStyle w:val="Hiperligao"/>
            <w:noProof/>
          </w:rPr>
          <w:t>Tabela 8.1 - Tempo de vida dos componentes.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_Toc63813311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64</w:t>
        </w:r>
        <w:r w:rsidR="0096280E">
          <w:rPr>
            <w:noProof/>
            <w:webHidden/>
          </w:rPr>
          <w:fldChar w:fldCharType="end"/>
        </w:r>
      </w:hyperlink>
    </w:p>
    <w:p w14:paraId="12DBA983" w14:textId="2BD7CEE3" w:rsidR="00FA2CCF" w:rsidRPr="00B66544" w:rsidRDefault="00C2400B" w:rsidP="00FA2CCF">
      <w:pPr>
        <w:rPr>
          <w:rFonts w:ascii="NewsGotT" w:hAnsi="NewsGotT"/>
        </w:rPr>
      </w:pPr>
      <w:r w:rsidRPr="00B66544">
        <w:rPr>
          <w:rFonts w:ascii="NewsGotT" w:hAnsi="NewsGotT"/>
        </w:rPr>
        <w:fldChar w:fldCharType="end"/>
      </w:r>
    </w:p>
    <w:p w14:paraId="77F9AE7F" w14:textId="7296EF82" w:rsidR="005A3027" w:rsidRPr="00B66544" w:rsidRDefault="005A3027" w:rsidP="009F4CB9">
      <w:pPr>
        <w:pStyle w:val="Corpodetexto"/>
        <w:rPr>
          <w:rFonts w:ascii="NewsGotT" w:hAnsi="NewsGotT"/>
        </w:rPr>
      </w:pPr>
    </w:p>
    <w:p w14:paraId="236F4A4F" w14:textId="1F26053B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6259A084" w14:textId="77777777" w:rsidR="00B80600" w:rsidRPr="00B66544" w:rsidRDefault="00B80600" w:rsidP="009F4CB9">
      <w:pPr>
        <w:pStyle w:val="Corpodetexto"/>
        <w:rPr>
          <w:rFonts w:ascii="NewsGotT" w:hAnsi="NewsGotT"/>
        </w:rPr>
        <w:sectPr w:rsidR="00B80600" w:rsidRPr="00B66544" w:rsidSect="00FA2CCF">
          <w:headerReference w:type="even" r:id="rId23"/>
          <w:headerReference w:type="default" r:id="rId24"/>
          <w:footerReference w:type="even" r:id="rId25"/>
          <w:footerReference w:type="default" r:id="rId26"/>
          <w:headerReference w:type="first" r:id="rId27"/>
          <w:footerReference w:type="first" r:id="rId28"/>
          <w:type w:val="oddPage"/>
          <w:pgSz w:w="11907" w:h="16840" w:code="9"/>
          <w:pgMar w:top="1134" w:right="1418" w:bottom="1134" w:left="1418" w:header="510" w:footer="57" w:gutter="0"/>
          <w:pgNumType w:fmt="lowerRoman" w:chapSep="emDash"/>
          <w:cols w:space="720"/>
          <w:docGrid w:linePitch="272"/>
        </w:sectPr>
      </w:pPr>
    </w:p>
    <w:p w14:paraId="10A36534" w14:textId="6723C56C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79B7BFC9" w14:textId="5C5C5FC0" w:rsidR="00247C17" w:rsidRPr="00B66544" w:rsidRDefault="005370A5" w:rsidP="00626C7F">
      <w:pPr>
        <w:pStyle w:val="PhDcapitulosemnumero"/>
        <w:rPr>
          <w:rFonts w:ascii="NewsGotT" w:hAnsi="NewsGotT"/>
        </w:rPr>
      </w:pPr>
      <w:bookmarkStart w:id="4" w:name="_Toc471578917"/>
      <w:bookmarkStart w:id="5" w:name="_Toc63813204"/>
      <w:r w:rsidRPr="00B66544">
        <w:rPr>
          <w:rFonts w:ascii="NewsGotT" w:hAnsi="NewsGotT"/>
        </w:rPr>
        <w:t>Acrónimos e Siglas</w:t>
      </w:r>
      <w:bookmarkEnd w:id="4"/>
      <w:bookmarkEnd w:id="5"/>
    </w:p>
    <w:tbl>
      <w:tblPr>
        <w:tblW w:w="8504" w:type="dxa"/>
        <w:tblLayout w:type="fixed"/>
        <w:tblLook w:val="04A0" w:firstRow="1" w:lastRow="0" w:firstColumn="1" w:lastColumn="0" w:noHBand="0" w:noVBand="1"/>
      </w:tblPr>
      <w:tblGrid>
        <w:gridCol w:w="2104"/>
        <w:gridCol w:w="6400"/>
        <w:tblGridChange w:id="6">
          <w:tblGrid>
            <w:gridCol w:w="2104"/>
            <w:gridCol w:w="6400"/>
          </w:tblGrid>
        </w:tblGridChange>
      </w:tblGrid>
      <w:tr w:rsidR="00A6066A" w:rsidRPr="00B66544" w14:paraId="4207DB29" w14:textId="77777777" w:rsidTr="00955430">
        <w:tc>
          <w:tcPr>
            <w:tcW w:w="2104" w:type="dxa"/>
          </w:tcPr>
          <w:p w14:paraId="5546726B" w14:textId="77777777" w:rsidR="00A6066A" w:rsidRPr="00B66544" w:rsidRDefault="00A6066A" w:rsidP="00955430">
            <w:pPr>
              <w:spacing w:before="120" w:after="120"/>
              <w:rPr>
                <w:rFonts w:ascii="NewsGotT" w:hAnsi="NewsGotT"/>
                <w:b/>
                <w:sz w:val="24"/>
                <w:szCs w:val="24"/>
              </w:rPr>
            </w:pPr>
            <w:r w:rsidRPr="00B66544">
              <w:rPr>
                <w:rFonts w:ascii="NewsGotT" w:hAnsi="NewsGotT"/>
                <w:b/>
                <w:sz w:val="24"/>
                <w:szCs w:val="24"/>
              </w:rPr>
              <w:t>Acrónimo/Sigla</w:t>
            </w:r>
          </w:p>
        </w:tc>
        <w:tc>
          <w:tcPr>
            <w:tcW w:w="6400" w:type="dxa"/>
          </w:tcPr>
          <w:p w14:paraId="0AA04871" w14:textId="77777777" w:rsidR="00A6066A" w:rsidRPr="00B66544" w:rsidRDefault="00A6066A" w:rsidP="00955430">
            <w:pPr>
              <w:spacing w:before="120" w:after="120"/>
              <w:rPr>
                <w:rFonts w:ascii="NewsGotT" w:hAnsi="NewsGotT"/>
                <w:b/>
                <w:sz w:val="24"/>
                <w:szCs w:val="24"/>
              </w:rPr>
            </w:pPr>
            <w:r w:rsidRPr="00B66544">
              <w:rPr>
                <w:rFonts w:ascii="NewsGotT" w:hAnsi="NewsGotT"/>
                <w:b/>
                <w:sz w:val="24"/>
                <w:szCs w:val="24"/>
              </w:rPr>
              <w:t>Significado</w:t>
            </w:r>
          </w:p>
        </w:tc>
      </w:tr>
      <w:tr w:rsidR="00A6066A" w:rsidRPr="00B66544" w14:paraId="54003540" w14:textId="77777777" w:rsidTr="00955430">
        <w:tc>
          <w:tcPr>
            <w:tcW w:w="2104" w:type="dxa"/>
          </w:tcPr>
          <w:p w14:paraId="426F9201" w14:textId="77777777" w:rsidR="00A6066A" w:rsidRPr="00B47F5D" w:rsidRDefault="00A6066A" w:rsidP="00955430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  <w:color w:val="000000"/>
              </w:rPr>
              <w:t>AWR</w:t>
            </w:r>
          </w:p>
        </w:tc>
        <w:tc>
          <w:tcPr>
            <w:tcW w:w="6400" w:type="dxa"/>
          </w:tcPr>
          <w:p w14:paraId="4D410F99" w14:textId="77777777" w:rsidR="00A6066A" w:rsidRPr="00B47F5D" w:rsidRDefault="00A6066A" w:rsidP="0095543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Analog Waiter Robot</w:t>
            </w:r>
          </w:p>
        </w:tc>
      </w:tr>
      <w:tr w:rsidR="00A6066A" w:rsidRPr="00B66544" w14:paraId="7B4521B7" w14:textId="77777777" w:rsidTr="00DE7A15">
        <w:tblPrEx>
          <w:tblW w:w="8504" w:type="dxa"/>
          <w:tblLayout w:type="fixed"/>
          <w:tblPrExChange w:id="7" w:author="lbarros" w:date="2021-02-10T08:28:00Z">
            <w:tblPrEx>
              <w:tblW w:w="8504" w:type="dxa"/>
              <w:tblLayout w:type="fixed"/>
            </w:tblPrEx>
          </w:tblPrExChange>
        </w:tblPrEx>
        <w:tc>
          <w:tcPr>
            <w:tcW w:w="2104" w:type="dxa"/>
            <w:vAlign w:val="center"/>
            <w:tcPrChange w:id="8" w:author="lbarros" w:date="2021-02-10T08:28:00Z">
              <w:tcPr>
                <w:tcW w:w="2104" w:type="dxa"/>
              </w:tcPr>
            </w:tcPrChange>
          </w:tcPr>
          <w:p w14:paraId="2707BBD5" w14:textId="77777777" w:rsidR="00A6066A" w:rsidRPr="00B47F5D" w:rsidRDefault="00A6066A">
            <w:pPr>
              <w:pStyle w:val="Corpodetexto"/>
              <w:spacing w:before="240" w:after="120"/>
              <w:jc w:val="left"/>
              <w:rPr>
                <w:rFonts w:ascii="NewsGotT" w:hAnsi="NewsGotT"/>
                <w:color w:val="000000"/>
              </w:rPr>
              <w:pPrChange w:id="9" w:author="lbarros" w:date="2021-02-10T08:28:00Z">
                <w:pPr>
                  <w:pStyle w:val="Corpodetexto"/>
                  <w:spacing w:before="240" w:after="120"/>
                </w:pPr>
              </w:pPrChange>
            </w:pPr>
            <w:r>
              <w:rPr>
                <w:rFonts w:ascii="NewsGotT" w:hAnsi="NewsGotT"/>
                <w:color w:val="000000"/>
              </w:rPr>
              <w:t>LED</w:t>
            </w:r>
          </w:p>
        </w:tc>
        <w:tc>
          <w:tcPr>
            <w:tcW w:w="6400" w:type="dxa"/>
            <w:tcPrChange w:id="10" w:author="lbarros" w:date="2021-02-10T08:28:00Z">
              <w:tcPr>
                <w:tcW w:w="6400" w:type="dxa"/>
              </w:tcPr>
            </w:tcPrChange>
          </w:tcPr>
          <w:p w14:paraId="0AAEDF02" w14:textId="77777777" w:rsidR="00A6066A" w:rsidRDefault="00A6066A" w:rsidP="00955430">
            <w:pPr>
              <w:pStyle w:val="SpellerrorPHD"/>
              <w:spacing w:before="240" w:line="360" w:lineRule="auto"/>
              <w:rPr>
                <w:ins w:id="11" w:author="lbarros" w:date="2021-02-10T08:27:00Z"/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 xml:space="preserve">Light </w:t>
            </w:r>
            <w:r w:rsidR="0039099A">
              <w:rPr>
                <w:rFonts w:ascii="NewsGotT" w:hAnsi="NewsGotT"/>
                <w:i/>
                <w:color w:val="000000"/>
              </w:rPr>
              <w:t>E</w:t>
            </w:r>
            <w:r>
              <w:rPr>
                <w:rFonts w:ascii="NewsGotT" w:hAnsi="NewsGotT"/>
                <w:i/>
                <w:color w:val="000000"/>
              </w:rPr>
              <w:t xml:space="preserve">mitting </w:t>
            </w:r>
            <w:r w:rsidR="0039099A">
              <w:rPr>
                <w:rFonts w:ascii="NewsGotT" w:hAnsi="NewsGotT"/>
                <w:i/>
                <w:color w:val="000000"/>
              </w:rPr>
              <w:t>D</w:t>
            </w:r>
            <w:r>
              <w:rPr>
                <w:rFonts w:ascii="NewsGotT" w:hAnsi="NewsGotT"/>
                <w:i/>
                <w:color w:val="000000"/>
              </w:rPr>
              <w:t>iode</w:t>
            </w:r>
          </w:p>
          <w:p w14:paraId="6EBD9D36" w14:textId="73AD90A6" w:rsidR="00DE7A15" w:rsidRPr="00DE7A15" w:rsidRDefault="00DE7A15" w:rsidP="00955430">
            <w:pPr>
              <w:pStyle w:val="SpellerrorPHD"/>
              <w:spacing w:before="240" w:line="360" w:lineRule="auto"/>
              <w:rPr>
                <w:rFonts w:ascii="NewsGotT" w:hAnsi="NewsGotT"/>
                <w:color w:val="000000"/>
                <w:rPrChange w:id="12" w:author="lbarros" w:date="2021-02-10T08:27:00Z">
                  <w:rPr>
                    <w:rFonts w:ascii="NewsGotT" w:hAnsi="NewsGotT"/>
                    <w:i/>
                    <w:color w:val="000000"/>
                  </w:rPr>
                </w:rPrChange>
              </w:rPr>
            </w:pPr>
            <w:commentRangeStart w:id="13"/>
            <w:ins w:id="14" w:author="lbarros" w:date="2021-02-10T08:27:00Z">
              <w:r>
                <w:rPr>
                  <w:rFonts w:ascii="NewsGotT" w:hAnsi="NewsGotT"/>
                  <w:color w:val="000000"/>
                </w:rPr>
                <w:t>Díodo Emissor de Luz</w:t>
              </w:r>
            </w:ins>
            <w:commentRangeEnd w:id="13"/>
            <w:ins w:id="15" w:author="lbarros" w:date="2021-02-10T08:28:00Z">
              <w:r>
                <w:rPr>
                  <w:rStyle w:val="Refdecomentrio"/>
                  <w:rFonts w:ascii="NewsGotT" w:eastAsia="Times New Roman" w:hAnsi="NewsGotT"/>
                  <w:lang w:val="pt-PT" w:eastAsia="pt-PT"/>
                </w:rPr>
                <w:commentReference w:id="13"/>
              </w:r>
            </w:ins>
          </w:p>
        </w:tc>
      </w:tr>
      <w:tr w:rsidR="00A6066A" w:rsidRPr="00B66544" w14:paraId="3B1DFBE6" w14:textId="77777777" w:rsidTr="00955430">
        <w:tc>
          <w:tcPr>
            <w:tcW w:w="2104" w:type="dxa"/>
          </w:tcPr>
          <w:p w14:paraId="262B687C" w14:textId="77777777" w:rsidR="00A6066A" w:rsidRPr="00B47F5D" w:rsidRDefault="00A6066A" w:rsidP="00955430">
            <w:pPr>
              <w:pStyle w:val="Corpodetexto"/>
              <w:spacing w:before="240" w:after="120"/>
              <w:rPr>
                <w:rFonts w:ascii="NewsGotT" w:hAnsi="NewsGotT"/>
                <w:b/>
                <w:bCs/>
                <w:color w:val="000000"/>
              </w:rPr>
            </w:pPr>
            <w:r>
              <w:rPr>
                <w:rFonts w:ascii="NewsGotT" w:hAnsi="NewsGotT"/>
                <w:color w:val="000000"/>
              </w:rPr>
              <w:t>PWM</w:t>
            </w:r>
          </w:p>
        </w:tc>
        <w:tc>
          <w:tcPr>
            <w:tcW w:w="6400" w:type="dxa"/>
          </w:tcPr>
          <w:p w14:paraId="6A543263" w14:textId="7FFD2191" w:rsidR="00A6066A" w:rsidRPr="00B66544" w:rsidRDefault="00A6066A" w:rsidP="00955430">
            <w:pPr>
              <w:pStyle w:val="SpellerrorPHD"/>
              <w:spacing w:before="240" w:line="360" w:lineRule="auto"/>
              <w:rPr>
                <w:rFonts w:ascii="NewsGotT" w:hAnsi="NewsGotT"/>
                <w:i/>
                <w:lang w:val="pt-PT"/>
              </w:rPr>
            </w:pPr>
            <w:r>
              <w:rPr>
                <w:rFonts w:ascii="NewsGotT" w:hAnsi="NewsGotT"/>
                <w:i/>
                <w:lang w:val="en-GB"/>
              </w:rPr>
              <w:t xml:space="preserve">Pulse </w:t>
            </w:r>
            <w:r w:rsidR="00C30FE3">
              <w:rPr>
                <w:rFonts w:ascii="NewsGotT" w:hAnsi="NewsGotT"/>
                <w:i/>
                <w:lang w:val="en-GB"/>
              </w:rPr>
              <w:t>Width</w:t>
            </w:r>
            <w:r>
              <w:rPr>
                <w:rFonts w:ascii="NewsGotT" w:hAnsi="NewsGotT"/>
                <w:i/>
                <w:lang w:val="en-GB"/>
              </w:rPr>
              <w:t xml:space="preserve"> Modulation</w:t>
            </w:r>
          </w:p>
        </w:tc>
      </w:tr>
      <w:tr w:rsidR="00A6066A" w:rsidRPr="00EB7B87" w14:paraId="5957F8E2" w14:textId="77777777" w:rsidTr="00955430">
        <w:tc>
          <w:tcPr>
            <w:tcW w:w="2104" w:type="dxa"/>
          </w:tcPr>
          <w:p w14:paraId="08556AAB" w14:textId="77777777" w:rsidR="00A6066A" w:rsidRPr="00B66544" w:rsidRDefault="00A6066A" w:rsidP="00955430">
            <w:pPr>
              <w:pStyle w:val="Corpodetexto"/>
              <w:spacing w:before="240" w:after="120"/>
              <w:rPr>
                <w:rFonts w:ascii="NewsGotT" w:hAnsi="NewsGotT"/>
              </w:rPr>
            </w:pPr>
            <w:r>
              <w:rPr>
                <w:rFonts w:ascii="NewsGotT" w:hAnsi="NewsGotT"/>
                <w:color w:val="000000"/>
              </w:rPr>
              <w:t>BMS</w:t>
            </w:r>
          </w:p>
        </w:tc>
        <w:tc>
          <w:tcPr>
            <w:tcW w:w="6400" w:type="dxa"/>
          </w:tcPr>
          <w:p w14:paraId="4FE9D9DE" w14:textId="77777777" w:rsidR="00A6066A" w:rsidRPr="0075714A" w:rsidRDefault="00A6066A" w:rsidP="00955430">
            <w:pPr>
              <w:pStyle w:val="SpellerrorPHD"/>
              <w:spacing w:before="240" w:line="360" w:lineRule="auto"/>
              <w:rPr>
                <w:rFonts w:ascii="NewsGotT" w:hAnsi="NewsGotT"/>
                <w:i/>
                <w:lang w:val="en-GB"/>
              </w:rPr>
            </w:pPr>
            <w:r>
              <w:rPr>
                <w:rFonts w:ascii="NewsGotT" w:hAnsi="NewsGotT"/>
                <w:i/>
                <w:color w:val="000000"/>
              </w:rPr>
              <w:t>Battery Management System</w:t>
            </w:r>
          </w:p>
        </w:tc>
      </w:tr>
      <w:tr w:rsidR="00455D20" w14:paraId="20DBE5EF" w14:textId="77777777" w:rsidTr="00455D20">
        <w:tc>
          <w:tcPr>
            <w:tcW w:w="2104" w:type="dxa"/>
          </w:tcPr>
          <w:p w14:paraId="0BF089E5" w14:textId="77777777" w:rsidR="00455D20" w:rsidRDefault="00455D20" w:rsidP="00455D20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 w:rsidRPr="00034F34">
              <w:rPr>
                <w:rFonts w:ascii="NewsGotT" w:hAnsi="NewsGotT"/>
                <w:color w:val="000000"/>
              </w:rPr>
              <w:t>FW</w:t>
            </w:r>
          </w:p>
        </w:tc>
        <w:tc>
          <w:tcPr>
            <w:tcW w:w="6400" w:type="dxa"/>
          </w:tcPr>
          <w:p w14:paraId="25E6C337" w14:textId="77777777" w:rsidR="00455D20" w:rsidRDefault="00455D20" w:rsidP="00455D2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Forward</w:t>
            </w:r>
          </w:p>
        </w:tc>
      </w:tr>
      <w:tr w:rsidR="00455D20" w14:paraId="72AF18E2" w14:textId="77777777" w:rsidTr="00455D20">
        <w:tc>
          <w:tcPr>
            <w:tcW w:w="2104" w:type="dxa"/>
          </w:tcPr>
          <w:p w14:paraId="2F10C350" w14:textId="77777777" w:rsidR="00455D20" w:rsidRDefault="00455D20" w:rsidP="00455D20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</w:rPr>
              <w:t>B</w:t>
            </w:r>
            <w:r w:rsidRPr="00034F34">
              <w:rPr>
                <w:rFonts w:ascii="NewsGotT" w:hAnsi="NewsGotT"/>
              </w:rPr>
              <w:t>W</w:t>
            </w:r>
          </w:p>
        </w:tc>
        <w:tc>
          <w:tcPr>
            <w:tcW w:w="6400" w:type="dxa"/>
          </w:tcPr>
          <w:p w14:paraId="3121A476" w14:textId="77777777" w:rsidR="00455D20" w:rsidRDefault="00455D20" w:rsidP="00455D2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Backwards</w:t>
            </w:r>
          </w:p>
        </w:tc>
      </w:tr>
      <w:tr w:rsidR="00455D20" w14:paraId="5F0418AA" w14:textId="77777777" w:rsidTr="00455D20">
        <w:tc>
          <w:tcPr>
            <w:tcW w:w="2104" w:type="dxa"/>
          </w:tcPr>
          <w:p w14:paraId="425A8406" w14:textId="77777777" w:rsidR="00455D20" w:rsidRDefault="00455D20" w:rsidP="00455D20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 w:rsidRPr="00034F34">
              <w:rPr>
                <w:rFonts w:ascii="NewsGotT" w:hAnsi="NewsGotT"/>
                <w:color w:val="000000"/>
              </w:rPr>
              <w:t>FWR</w:t>
            </w:r>
          </w:p>
        </w:tc>
        <w:tc>
          <w:tcPr>
            <w:tcW w:w="6400" w:type="dxa"/>
          </w:tcPr>
          <w:p w14:paraId="25879FA4" w14:textId="77777777" w:rsidR="00455D20" w:rsidRDefault="00455D20" w:rsidP="00455D2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Forward Right</w:t>
            </w:r>
          </w:p>
        </w:tc>
      </w:tr>
      <w:tr w:rsidR="00455D20" w14:paraId="4DC7756A" w14:textId="77777777" w:rsidTr="00455D20">
        <w:tc>
          <w:tcPr>
            <w:tcW w:w="2104" w:type="dxa"/>
          </w:tcPr>
          <w:p w14:paraId="3B33138A" w14:textId="77777777" w:rsidR="00455D20" w:rsidRPr="00034F34" w:rsidRDefault="00455D20" w:rsidP="00455D20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 w:rsidRPr="00034F34">
              <w:rPr>
                <w:rFonts w:ascii="NewsGotT" w:hAnsi="NewsGotT"/>
              </w:rPr>
              <w:t>FW</w:t>
            </w:r>
            <w:r>
              <w:rPr>
                <w:rFonts w:ascii="NewsGotT" w:hAnsi="NewsGotT"/>
              </w:rPr>
              <w:t>L</w:t>
            </w:r>
          </w:p>
        </w:tc>
        <w:tc>
          <w:tcPr>
            <w:tcW w:w="6400" w:type="dxa"/>
          </w:tcPr>
          <w:p w14:paraId="3181708C" w14:textId="77777777" w:rsidR="00455D20" w:rsidRDefault="00455D20" w:rsidP="00455D2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Forward Left</w:t>
            </w:r>
          </w:p>
        </w:tc>
      </w:tr>
      <w:tr w:rsidR="00455D20" w14:paraId="5D77C1CE" w14:textId="77777777" w:rsidTr="00455D20">
        <w:tc>
          <w:tcPr>
            <w:tcW w:w="2104" w:type="dxa"/>
          </w:tcPr>
          <w:p w14:paraId="77F03314" w14:textId="77777777" w:rsidR="00455D20" w:rsidRPr="00034F34" w:rsidRDefault="00455D20" w:rsidP="00455D20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</w:rPr>
              <w:t>B</w:t>
            </w:r>
            <w:r w:rsidRPr="00034F34">
              <w:rPr>
                <w:rFonts w:ascii="NewsGotT" w:hAnsi="NewsGotT"/>
              </w:rPr>
              <w:t>WR</w:t>
            </w:r>
          </w:p>
        </w:tc>
        <w:tc>
          <w:tcPr>
            <w:tcW w:w="6400" w:type="dxa"/>
          </w:tcPr>
          <w:p w14:paraId="54E482B8" w14:textId="77777777" w:rsidR="00455D20" w:rsidRDefault="00455D20" w:rsidP="00455D2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Backwards Right</w:t>
            </w:r>
          </w:p>
        </w:tc>
      </w:tr>
      <w:tr w:rsidR="00455D20" w14:paraId="63E29E6B" w14:textId="77777777" w:rsidTr="00455D20">
        <w:tc>
          <w:tcPr>
            <w:tcW w:w="2104" w:type="dxa"/>
          </w:tcPr>
          <w:p w14:paraId="5652EA6E" w14:textId="77777777" w:rsidR="00455D20" w:rsidRPr="00034F34" w:rsidRDefault="00455D20" w:rsidP="00455D20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  <w:color w:val="000000"/>
              </w:rPr>
              <w:t>B</w:t>
            </w:r>
            <w:r w:rsidRPr="00034F34">
              <w:rPr>
                <w:rFonts w:ascii="NewsGotT" w:hAnsi="NewsGotT"/>
                <w:color w:val="000000"/>
              </w:rPr>
              <w:t>W</w:t>
            </w:r>
            <w:r>
              <w:rPr>
                <w:rFonts w:ascii="NewsGotT" w:hAnsi="NewsGotT"/>
                <w:color w:val="000000"/>
              </w:rPr>
              <w:t>L</w:t>
            </w:r>
          </w:p>
        </w:tc>
        <w:tc>
          <w:tcPr>
            <w:tcW w:w="6400" w:type="dxa"/>
          </w:tcPr>
          <w:p w14:paraId="45F85BB2" w14:textId="77777777" w:rsidR="00455D20" w:rsidRDefault="00455D20" w:rsidP="00455D2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Backwards Left</w:t>
            </w:r>
          </w:p>
        </w:tc>
      </w:tr>
      <w:tr w:rsidR="00455D20" w14:paraId="1C333740" w14:textId="77777777" w:rsidTr="00455D20">
        <w:tc>
          <w:tcPr>
            <w:tcW w:w="2104" w:type="dxa"/>
          </w:tcPr>
          <w:p w14:paraId="07E45826" w14:textId="77777777" w:rsidR="00455D20" w:rsidRDefault="00455D20" w:rsidP="00455D20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 w:rsidRPr="00503BA6">
              <w:rPr>
                <w:rFonts w:ascii="NewsGotT" w:hAnsi="NewsGotT"/>
                <w:color w:val="000000"/>
              </w:rPr>
              <w:t>ES</w:t>
            </w:r>
            <w:r>
              <w:rPr>
                <w:rFonts w:ascii="NewsGotT" w:hAnsi="NewsGotT"/>
                <w:color w:val="000000"/>
              </w:rPr>
              <w:t>D</w:t>
            </w:r>
            <w:r w:rsidRPr="00503BA6">
              <w:rPr>
                <w:rFonts w:ascii="NewsGotT" w:hAnsi="NewsGotT"/>
                <w:color w:val="000000"/>
              </w:rPr>
              <w:t xml:space="preserve"> </w:t>
            </w:r>
          </w:p>
        </w:tc>
        <w:tc>
          <w:tcPr>
            <w:tcW w:w="6400" w:type="dxa"/>
          </w:tcPr>
          <w:p w14:paraId="5E166525" w14:textId="15FA1F20" w:rsidR="00455D20" w:rsidRDefault="00455D20" w:rsidP="00455D2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 w:rsidRPr="00503BA6">
              <w:rPr>
                <w:rFonts w:ascii="NewsGotT" w:hAnsi="NewsGotT"/>
                <w:i/>
                <w:color w:val="000000"/>
              </w:rPr>
              <w:t>Ele</w:t>
            </w:r>
            <w:ins w:id="16" w:author="lbarros" w:date="2021-02-10T08:29:00Z">
              <w:r w:rsidR="00DE7A15">
                <w:rPr>
                  <w:rFonts w:ascii="NewsGotT" w:hAnsi="NewsGotT"/>
                  <w:i/>
                  <w:color w:val="000000"/>
                </w:rPr>
                <w:t>c</w:t>
              </w:r>
            </w:ins>
            <w:r w:rsidRPr="00503BA6">
              <w:rPr>
                <w:rFonts w:ascii="NewsGotT" w:hAnsi="NewsGotT"/>
                <w:i/>
                <w:color w:val="000000"/>
              </w:rPr>
              <w:t>trostatic-Sensitive Device</w:t>
            </w:r>
          </w:p>
        </w:tc>
      </w:tr>
      <w:tr w:rsidR="00A6066A" w:rsidRPr="00EB7B87" w14:paraId="449C33A4" w14:textId="77777777" w:rsidTr="00955430">
        <w:tc>
          <w:tcPr>
            <w:tcW w:w="2104" w:type="dxa"/>
          </w:tcPr>
          <w:p w14:paraId="1EF3CAC6" w14:textId="02405EB4" w:rsidR="00A6066A" w:rsidRDefault="00455D20" w:rsidP="00955430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  <w:color w:val="000000"/>
              </w:rPr>
              <w:t>PCB</w:t>
            </w:r>
          </w:p>
        </w:tc>
        <w:tc>
          <w:tcPr>
            <w:tcW w:w="6400" w:type="dxa"/>
          </w:tcPr>
          <w:p w14:paraId="09B6CB26" w14:textId="41CB1775" w:rsidR="00A6066A" w:rsidRPr="00A22DEA" w:rsidRDefault="00455D20" w:rsidP="0095543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Printed Circuit Board</w:t>
            </w:r>
          </w:p>
        </w:tc>
      </w:tr>
      <w:tr w:rsidR="00455D20" w:rsidRPr="00EB7B87" w14:paraId="01FDCBF9" w14:textId="77777777" w:rsidTr="00955430">
        <w:tc>
          <w:tcPr>
            <w:tcW w:w="2104" w:type="dxa"/>
          </w:tcPr>
          <w:p w14:paraId="56FCBD65" w14:textId="4A4D9AE4" w:rsidR="00455D20" w:rsidRDefault="00455D20" w:rsidP="00955430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  <w:color w:val="000000"/>
              </w:rPr>
              <w:t>IC</w:t>
            </w:r>
          </w:p>
        </w:tc>
        <w:tc>
          <w:tcPr>
            <w:tcW w:w="6400" w:type="dxa"/>
          </w:tcPr>
          <w:p w14:paraId="38FAA0F6" w14:textId="7812E8C3" w:rsidR="00455D20" w:rsidRPr="00A22DEA" w:rsidRDefault="00455D20" w:rsidP="0095543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Integrated Circuit</w:t>
            </w:r>
          </w:p>
        </w:tc>
      </w:tr>
      <w:tr w:rsidR="002A6F18" w:rsidRPr="00EB7B87" w14:paraId="146FA0E4" w14:textId="77777777" w:rsidTr="00955430">
        <w:tc>
          <w:tcPr>
            <w:tcW w:w="2104" w:type="dxa"/>
          </w:tcPr>
          <w:p w14:paraId="108CE075" w14:textId="5437B75D" w:rsidR="002A6F18" w:rsidRDefault="002A6F18" w:rsidP="00955430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  <w:color w:val="000000"/>
              </w:rPr>
              <w:t>AmpOp</w:t>
            </w:r>
          </w:p>
        </w:tc>
        <w:tc>
          <w:tcPr>
            <w:tcW w:w="6400" w:type="dxa"/>
          </w:tcPr>
          <w:p w14:paraId="078BACC4" w14:textId="5B75B436" w:rsidR="002A6F18" w:rsidRDefault="002A6F18" w:rsidP="0095543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 w:rsidRPr="002A6F18">
              <w:rPr>
                <w:rFonts w:ascii="NewsGotT" w:hAnsi="NewsGotT"/>
                <w:color w:val="000000"/>
              </w:rPr>
              <w:t>Amplificador</w:t>
            </w:r>
            <w:r>
              <w:rPr>
                <w:rFonts w:ascii="NewsGotT" w:hAnsi="NewsGotT"/>
                <w:i/>
                <w:color w:val="000000"/>
              </w:rPr>
              <w:t xml:space="preserve"> </w:t>
            </w:r>
            <w:r w:rsidRPr="002A6F18">
              <w:rPr>
                <w:rFonts w:ascii="NewsGotT" w:hAnsi="NewsGotT"/>
                <w:color w:val="000000"/>
              </w:rPr>
              <w:t>Operacional</w:t>
            </w:r>
          </w:p>
        </w:tc>
      </w:tr>
    </w:tbl>
    <w:p w14:paraId="7860AD87" w14:textId="61719ED2" w:rsidR="00247C17" w:rsidRPr="00B66544" w:rsidRDefault="00247C17" w:rsidP="009F4CB9">
      <w:pPr>
        <w:pStyle w:val="Corpodetexto"/>
        <w:rPr>
          <w:rFonts w:ascii="NewsGotT" w:hAnsi="NewsGotT"/>
        </w:rPr>
      </w:pPr>
    </w:p>
    <w:p w14:paraId="48AE90F4" w14:textId="77777777" w:rsidR="00B80600" w:rsidRPr="00B66544" w:rsidRDefault="00B80600" w:rsidP="009F4CB9">
      <w:pPr>
        <w:pStyle w:val="Corpodetexto"/>
        <w:rPr>
          <w:rFonts w:ascii="NewsGotT" w:hAnsi="NewsGotT"/>
        </w:rPr>
        <w:sectPr w:rsidR="00B80600" w:rsidRPr="00B66544" w:rsidSect="00FA2CCF">
          <w:headerReference w:type="even" r:id="rId32"/>
          <w:headerReference w:type="default" r:id="rId33"/>
          <w:footerReference w:type="default" r:id="rId34"/>
          <w:headerReference w:type="first" r:id="rId35"/>
          <w:footerReference w:type="first" r:id="rId36"/>
          <w:type w:val="oddPage"/>
          <w:pgSz w:w="11907" w:h="16840" w:code="9"/>
          <w:pgMar w:top="1134" w:right="1418" w:bottom="1134" w:left="1418" w:header="567" w:footer="0" w:gutter="0"/>
          <w:pgNumType w:fmt="lowerRoman" w:chapSep="emDash"/>
          <w:cols w:space="720"/>
          <w:docGrid w:linePitch="272"/>
        </w:sectPr>
      </w:pPr>
    </w:p>
    <w:p w14:paraId="3246F5E6" w14:textId="3B3664CE" w:rsidR="00914A8B" w:rsidRPr="00B66544" w:rsidRDefault="00914A8B" w:rsidP="00914A8B">
      <w:pPr>
        <w:pStyle w:val="Ttulo1"/>
        <w:rPr>
          <w:rFonts w:ascii="NewsGotT" w:hAnsi="NewsGotT"/>
        </w:rPr>
      </w:pPr>
      <w:bookmarkStart w:id="17" w:name="_Toc471578920"/>
      <w:bookmarkStart w:id="18" w:name="_Toc310408160"/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19" w:name="_Toc63813205"/>
      <w:r>
        <w:rPr>
          <w:rFonts w:ascii="NewsGotT" w:hAnsi="NewsGotT"/>
        </w:rPr>
        <w:t>Introdução</w:t>
      </w:r>
      <w:bookmarkEnd w:id="19"/>
    </w:p>
    <w:p w14:paraId="000C2AC4" w14:textId="35D28E99" w:rsidR="00955430" w:rsidRPr="00B66544" w:rsidRDefault="00955430" w:rsidP="00955430">
      <w:pPr>
        <w:pStyle w:val="Ttulo2"/>
        <w:rPr>
          <w:rFonts w:ascii="NewsGotT" w:hAnsi="NewsGotT"/>
        </w:rPr>
      </w:pPr>
      <w:bookmarkStart w:id="20" w:name="_Toc63813206"/>
      <w:bookmarkEnd w:id="17"/>
      <w:r>
        <w:rPr>
          <w:rFonts w:ascii="NewsGotT" w:hAnsi="NewsGotT"/>
        </w:rPr>
        <w:t>Introdução</w:t>
      </w:r>
      <w:bookmarkEnd w:id="20"/>
    </w:p>
    <w:p w14:paraId="2DE61036" w14:textId="51A84984" w:rsidR="00A6066A" w:rsidRDefault="00A6066A" w:rsidP="00A6066A">
      <w:pPr>
        <w:pStyle w:val="PhDCorpo"/>
      </w:pPr>
      <w:r>
        <w:tab/>
        <w:t xml:space="preserve">Perante o atual panorama pandémico da Covid-19 </w:t>
      </w:r>
      <w:sdt>
        <w:sdtPr>
          <w:id w:val="1162586624"/>
          <w:citation/>
        </w:sdtPr>
        <w:sdtEndPr/>
        <w:sdtContent>
          <w:r w:rsidR="001C20B3">
            <w:fldChar w:fldCharType="begin"/>
          </w:r>
          <w:r w:rsidR="001C20B3">
            <w:instrText xml:space="preserve"> CITATION SNS20 \l 2070 </w:instrText>
          </w:r>
          <w:r w:rsidR="001C20B3">
            <w:fldChar w:fldCharType="separate"/>
          </w:r>
          <w:r w:rsidR="00071A16" w:rsidRPr="00071A16">
            <w:rPr>
              <w:noProof/>
            </w:rPr>
            <w:t>[1]</w:t>
          </w:r>
          <w:r w:rsidR="001C20B3">
            <w:fldChar w:fldCharType="end"/>
          </w:r>
        </w:sdtContent>
      </w:sdt>
      <w:r>
        <w:t xml:space="preserve">, </w:t>
      </w:r>
      <w:commentRangeStart w:id="21"/>
      <w:ins w:id="22" w:author="lbarros" w:date="2021-02-10T08:29:00Z">
        <w:r w:rsidR="00DE7A15">
          <w:t xml:space="preserve">pretendeu-se com a realização do Projeto Integrador da Unidade </w:t>
        </w:r>
      </w:ins>
      <w:ins w:id="23" w:author="lbarros" w:date="2021-02-10T08:30:00Z">
        <w:r w:rsidR="00DE7A15">
          <w:t>Curricular de LPI – I do curso xxx</w:t>
        </w:r>
        <w:commentRangeEnd w:id="21"/>
        <w:r w:rsidR="00DE7A15">
          <w:rPr>
            <w:rStyle w:val="Refdecomentrio"/>
            <w:rFonts w:eastAsia="Times New Roman"/>
            <w:lang w:eastAsia="pt-PT"/>
          </w:rPr>
          <w:commentReference w:id="21"/>
        </w:r>
        <w:r w:rsidR="00DE7A15">
          <w:t xml:space="preserve">, a implementação </w:t>
        </w:r>
      </w:ins>
      <w:del w:id="24" w:author="lbarros" w:date="2021-02-10T08:30:00Z">
        <w:r w:rsidDel="00DE7A15">
          <w:delText>implement</w:delText>
        </w:r>
        <w:r w:rsidR="002D6D35" w:rsidDel="00DE7A15">
          <w:delText>ou-se</w:delText>
        </w:r>
      </w:del>
      <w:ins w:id="25" w:author="lbarros" w:date="2021-02-10T08:30:00Z">
        <w:r w:rsidR="00DE7A15">
          <w:t>de</w:t>
        </w:r>
      </w:ins>
      <w:r w:rsidR="002D6D35">
        <w:t xml:space="preserve"> </w:t>
      </w:r>
      <w:r>
        <w:t xml:space="preserve">uma ideia que </w:t>
      </w:r>
      <w:del w:id="26" w:author="lbarros" w:date="2021-02-10T08:30:00Z">
        <w:r w:rsidDel="00DE7A15">
          <w:delText xml:space="preserve">terá </w:delText>
        </w:r>
      </w:del>
      <w:ins w:id="27" w:author="lbarros" w:date="2021-02-10T08:30:00Z">
        <w:r w:rsidR="00DE7A15">
          <w:t xml:space="preserve">teria </w:t>
        </w:r>
      </w:ins>
      <w:r>
        <w:t xml:space="preserve">um impacto positivo </w:t>
      </w:r>
      <w:commentRangeStart w:id="28"/>
      <w:r>
        <w:t>na vida das pessoas infetadas pela doença</w:t>
      </w:r>
      <w:commentRangeEnd w:id="28"/>
      <w:r w:rsidR="00DE7A15">
        <w:rPr>
          <w:rStyle w:val="Refdecomentrio"/>
          <w:rFonts w:eastAsia="Times New Roman"/>
          <w:lang w:eastAsia="pt-PT"/>
        </w:rPr>
        <w:commentReference w:id="28"/>
      </w:r>
      <w:r w:rsidR="002D6D35">
        <w:t>,</w:t>
      </w:r>
      <w:r>
        <w:t xml:space="preserve"> bem como dos que as rodeiam. </w:t>
      </w:r>
    </w:p>
    <w:p w14:paraId="6E08C62D" w14:textId="169CBA1E" w:rsidR="00A6066A" w:rsidRDefault="00A6066A" w:rsidP="00A6066A">
      <w:pPr>
        <w:pStyle w:val="PhDCorpo"/>
      </w:pPr>
      <w:r>
        <w:tab/>
        <w:t xml:space="preserve">A maioria das ideias nesta área tem como foco principal a saúde pública da população em geral, </w:t>
      </w:r>
      <w:commentRangeStart w:id="29"/>
      <w:del w:id="30" w:author="lbarros" w:date="2021-02-10T08:31:00Z">
        <w:r w:rsidDel="00DE7A15">
          <w:delText xml:space="preserve">tais </w:delText>
        </w:r>
      </w:del>
      <w:commentRangeEnd w:id="29"/>
      <w:ins w:id="31" w:author="lbarros" w:date="2021-02-10T08:31:00Z">
        <w:r w:rsidR="00DE7A15">
          <w:t xml:space="preserve">tal </w:t>
        </w:r>
      </w:ins>
      <w:r w:rsidR="00DE7A15">
        <w:rPr>
          <w:rStyle w:val="Refdecomentrio"/>
          <w:rFonts w:eastAsia="Times New Roman"/>
          <w:lang w:eastAsia="pt-PT"/>
        </w:rPr>
        <w:commentReference w:id="29"/>
      </w:r>
      <w:r>
        <w:t>como</w:t>
      </w:r>
      <w:del w:id="32" w:author="lbarros" w:date="2021-02-10T08:30:00Z">
        <w:r w:rsidDel="00DE7A15">
          <w:delText>,</w:delText>
        </w:r>
      </w:del>
      <w:r>
        <w:t xml:space="preserve"> </w:t>
      </w:r>
      <w:ins w:id="33" w:author="lbarros" w:date="2021-02-10T08:31:00Z">
        <w:r w:rsidR="00DE7A15">
          <w:t xml:space="preserve">os </w:t>
        </w:r>
      </w:ins>
      <w:r>
        <w:t>robôs de desinfeção</w:t>
      </w:r>
      <w:del w:id="34" w:author="lbarros" w:date="2021-02-10T08:31:00Z">
        <w:r w:rsidDel="00DE7A15">
          <w:delText xml:space="preserve">, por </w:delText>
        </w:r>
        <w:r w:rsidRPr="00400633" w:rsidDel="00DE7A15">
          <w:delText xml:space="preserve">exemplo </w:delText>
        </w:r>
      </w:del>
      <w:sdt>
        <w:sdtPr>
          <w:id w:val="-836768648"/>
          <w:citation/>
        </w:sdtPr>
        <w:sdtEndPr/>
        <w:sdtContent>
          <w:r w:rsidR="00400633" w:rsidRPr="00400633">
            <w:fldChar w:fldCharType="begin"/>
          </w:r>
          <w:r w:rsidR="00400633" w:rsidRPr="00400633">
            <w:instrText xml:space="preserve"> CITATION Con20 \l 2070 </w:instrText>
          </w:r>
          <w:r w:rsidR="00400633" w:rsidRPr="00400633">
            <w:fldChar w:fldCharType="separate"/>
          </w:r>
          <w:r w:rsidR="00071A16" w:rsidRPr="00071A16">
            <w:rPr>
              <w:noProof/>
            </w:rPr>
            <w:t>[2]</w:t>
          </w:r>
          <w:r w:rsidR="00400633" w:rsidRPr="00400633">
            <w:fldChar w:fldCharType="end"/>
          </w:r>
        </w:sdtContent>
      </w:sdt>
      <w:r w:rsidRPr="00400633">
        <w:t>. Há</w:t>
      </w:r>
      <w:r>
        <w:t xml:space="preserve"> menos projetos com foco individual em pessoas que tenham contraído a doença</w:t>
      </w:r>
      <w:r w:rsidR="002D6D35">
        <w:t>.</w:t>
      </w:r>
      <w:r>
        <w:t xml:space="preserve"> </w:t>
      </w:r>
    </w:p>
    <w:p w14:paraId="61A78F07" w14:textId="2F3B4C60" w:rsidR="00A6066A" w:rsidRDefault="00A6066A" w:rsidP="00A6066A">
      <w:pPr>
        <w:pStyle w:val="PhDCorpo"/>
      </w:pPr>
      <w:r>
        <w:tab/>
        <w:t>Na China existe um robô (</w:t>
      </w:r>
      <w:r w:rsidRPr="00A6066A">
        <w:rPr>
          <w:i/>
          <w:iCs/>
        </w:rPr>
        <w:t>little peanut</w:t>
      </w:r>
      <w:r>
        <w:t xml:space="preserve">) </w:t>
      </w:r>
      <w:sdt>
        <w:sdtPr>
          <w:id w:val="-605817709"/>
          <w:citation/>
        </w:sdtPr>
        <w:sdtEndPr/>
        <w:sdtContent>
          <w:r w:rsidR="00400633">
            <w:fldChar w:fldCharType="begin"/>
          </w:r>
          <w:r w:rsidR="00400633">
            <w:instrText xml:space="preserve"> CITATION DOn \l 2070 </w:instrText>
          </w:r>
          <w:r w:rsidR="00400633">
            <w:fldChar w:fldCharType="separate"/>
          </w:r>
          <w:r w:rsidR="00071A16" w:rsidRPr="00071A16">
            <w:rPr>
              <w:noProof/>
            </w:rPr>
            <w:t>[3]</w:t>
          </w:r>
          <w:r w:rsidR="00400633">
            <w:fldChar w:fldCharType="end"/>
          </w:r>
        </w:sdtContent>
      </w:sdt>
      <w:r w:rsidR="00400633">
        <w:t xml:space="preserve"> </w:t>
      </w:r>
      <w:r>
        <w:t xml:space="preserve">com a </w:t>
      </w:r>
      <w:commentRangeStart w:id="35"/>
      <w:r>
        <w:t>mesma finalidade</w:t>
      </w:r>
      <w:commentRangeEnd w:id="35"/>
      <w:r w:rsidR="00DE7A15">
        <w:rPr>
          <w:rStyle w:val="Refdecomentrio"/>
          <w:rFonts w:eastAsia="Times New Roman"/>
          <w:lang w:eastAsia="pt-PT"/>
        </w:rPr>
        <w:commentReference w:id="35"/>
      </w:r>
      <w:r w:rsidR="002D6D35">
        <w:t>,</w:t>
      </w:r>
      <w:r>
        <w:t xml:space="preserve"> que foi utilizad</w:t>
      </w:r>
      <w:r w:rsidR="002D6D35">
        <w:t>o</w:t>
      </w:r>
      <w:r>
        <w:t xml:space="preserve"> num hotel para entregar comida porta a porta a hóspedes com suspeita de infeção.</w:t>
      </w:r>
    </w:p>
    <w:p w14:paraId="7560257A" w14:textId="475B4B32" w:rsidR="000D3C06" w:rsidRPr="00B66544" w:rsidRDefault="00A6066A" w:rsidP="00A6066A">
      <w:pPr>
        <w:pStyle w:val="PhDCorpo"/>
      </w:pPr>
      <w:r>
        <w:tab/>
        <w:t xml:space="preserve">Tendo em consideração que uma pessoa em isolamento deve evitar o contacto com o mundo exterior, pretende-se desenvolver um produto que permita a entrega e recolha de bens essenciais de forma segura. De forma a facilitar a sua desinfeção e o seu manuseamento, o robô deverá ter superfícies lisas e uma interface simples. A versatilidade do sistema permitirá que, mesmo após o contexto pandémico, o robô </w:t>
      </w:r>
      <w:r w:rsidR="002D6D35">
        <w:t>possa auxiliar</w:t>
      </w:r>
      <w:r>
        <w:t xml:space="preserve"> na distribuição de medicamentos ou outros bens essenciais em contexto hospitalar</w:t>
      </w:r>
      <w:r w:rsidR="002D6D35">
        <w:t>, por exemplo</w:t>
      </w:r>
      <w:r>
        <w:t>. O mesmo robô pode funcionar fora deste contexto, dependendo das funcionalidades requeridas.</w:t>
      </w:r>
    </w:p>
    <w:p w14:paraId="55F28CC7" w14:textId="00B151DB" w:rsidR="00F74895" w:rsidRPr="00B66544" w:rsidRDefault="00A6066A" w:rsidP="00F74895">
      <w:pPr>
        <w:pStyle w:val="Ttulo2"/>
        <w:rPr>
          <w:rFonts w:ascii="NewsGotT" w:hAnsi="NewsGotT"/>
        </w:rPr>
      </w:pPr>
      <w:bookmarkStart w:id="36" w:name="_Toc63813207"/>
      <w:r>
        <w:rPr>
          <w:rFonts w:ascii="NewsGotT" w:hAnsi="NewsGotT"/>
        </w:rPr>
        <w:t>Enquadramento</w:t>
      </w:r>
      <w:bookmarkEnd w:id="36"/>
    </w:p>
    <w:bookmarkEnd w:id="18"/>
    <w:p w14:paraId="01825586" w14:textId="3C77975C" w:rsidR="00A6066A" w:rsidRDefault="00A6066A" w:rsidP="00A6066A">
      <w:pPr>
        <w:pStyle w:val="PhDCorpo"/>
      </w:pPr>
      <w:r>
        <w:tab/>
      </w:r>
      <w:r w:rsidRPr="00536307">
        <w:t xml:space="preserve">O </w:t>
      </w:r>
      <w:r w:rsidRPr="0010476B">
        <w:rPr>
          <w:i/>
          <w:iCs/>
        </w:rPr>
        <w:t>Analog Waiter Rob</w:t>
      </w:r>
      <w:r>
        <w:rPr>
          <w:i/>
          <w:iCs/>
        </w:rPr>
        <w:t>ot</w:t>
      </w:r>
      <w:r w:rsidRPr="0010476B">
        <w:t xml:space="preserve"> (</w:t>
      </w:r>
      <w:r w:rsidRPr="00536307">
        <w:t xml:space="preserve">AWR) é um robô seguidor de linha focado na assistência a pessoas em isolamento </w:t>
      </w:r>
      <w:r>
        <w:t>que não podem</w:t>
      </w:r>
      <w:r w:rsidRPr="00536307">
        <w:t xml:space="preserve"> contactar com o mundo exterior. Basta colocar no seu suporte o que</w:t>
      </w:r>
      <w:r w:rsidR="002D6D35">
        <w:t xml:space="preserve"> se</w:t>
      </w:r>
      <w:r w:rsidRPr="00536307">
        <w:t xml:space="preserve"> pretende fazer chegar ao paciente, colocá-lo sobre </w:t>
      </w:r>
      <w:r>
        <w:t>uma</w:t>
      </w:r>
      <w:r w:rsidRPr="00536307">
        <w:t xml:space="preserve"> linha</w:t>
      </w:r>
      <w:r>
        <w:t xml:space="preserve"> indicadora do seu trajeto</w:t>
      </w:r>
      <w:r w:rsidRPr="00536307">
        <w:t xml:space="preserve">, </w:t>
      </w:r>
      <w:r w:rsidR="00347845" w:rsidRPr="002D6D35">
        <w:t>acioná-lo</w:t>
      </w:r>
      <w:r w:rsidRPr="00536307">
        <w:t xml:space="preserve"> e este seguirá o percurso até ao destino. </w:t>
      </w:r>
      <w:r>
        <w:t>Uma vez chegado ao destino, o paciente poderá recolher de forma segura os bens essenciais transportados, dando início a uma marcha de retorno ao local de origem.</w:t>
      </w:r>
    </w:p>
    <w:p w14:paraId="2462FAE4" w14:textId="5C560E0B" w:rsidR="00A6066A" w:rsidRPr="00B66544" w:rsidRDefault="00A6066A" w:rsidP="00A6066A">
      <w:pPr>
        <w:pStyle w:val="Ttulo2"/>
        <w:rPr>
          <w:rFonts w:ascii="NewsGotT" w:hAnsi="NewsGotT"/>
        </w:rPr>
      </w:pPr>
      <w:bookmarkStart w:id="37" w:name="_Toc63813208"/>
      <w:r>
        <w:rPr>
          <w:rFonts w:ascii="NewsGotT" w:hAnsi="NewsGotT"/>
        </w:rPr>
        <w:t xml:space="preserve">Especificações </w:t>
      </w:r>
      <w:r w:rsidR="002E1BDD">
        <w:rPr>
          <w:rFonts w:ascii="NewsGotT" w:hAnsi="NewsGotT"/>
        </w:rPr>
        <w:t>P</w:t>
      </w:r>
      <w:r>
        <w:rPr>
          <w:rFonts w:ascii="NewsGotT" w:hAnsi="NewsGotT"/>
        </w:rPr>
        <w:t>revistas</w:t>
      </w:r>
      <w:bookmarkEnd w:id="37"/>
    </w:p>
    <w:p w14:paraId="7D6A40E4" w14:textId="2DB787C3" w:rsidR="00A6066A" w:rsidRPr="00A6066A" w:rsidRDefault="00A6066A" w:rsidP="00A6066A">
      <w:pPr>
        <w:pStyle w:val="Corpodetexto"/>
        <w:rPr>
          <w:rFonts w:ascii="NewsGotT" w:hAnsi="NewsGotT"/>
        </w:rPr>
      </w:pPr>
      <w:r>
        <w:rPr>
          <w:rFonts w:ascii="NewsGotT" w:hAnsi="NewsGotT"/>
        </w:rPr>
        <w:tab/>
      </w:r>
      <w:r w:rsidRPr="00A6066A">
        <w:rPr>
          <w:rFonts w:ascii="NewsGotT" w:hAnsi="NewsGotT"/>
        </w:rPr>
        <w:t xml:space="preserve">O AWR terá de </w:t>
      </w:r>
      <w:r w:rsidR="002D6D35">
        <w:rPr>
          <w:rFonts w:ascii="NewsGotT" w:hAnsi="NewsGotT"/>
        </w:rPr>
        <w:t xml:space="preserve">se </w:t>
      </w:r>
      <w:r w:rsidRPr="00A6066A">
        <w:rPr>
          <w:rFonts w:ascii="NewsGotT" w:hAnsi="NewsGotT"/>
        </w:rPr>
        <w:t xml:space="preserve">deslocar entre dois pontos, previamente definidos, com base numa linha instalada nos meios de acesso à divisão em que o paciente em questão se situa. </w:t>
      </w:r>
    </w:p>
    <w:p w14:paraId="30FCDD66" w14:textId="0BFCB833" w:rsidR="003960C7" w:rsidRDefault="00A6066A" w:rsidP="003960C7">
      <w:pPr>
        <w:pStyle w:val="PhDCorpo"/>
      </w:pPr>
      <w:r w:rsidRPr="00A6066A">
        <w:tab/>
        <w:t xml:space="preserve">O robô terá de ser colocado sobre a linha com os bens essenciais (medicação e/ou alimentos), sobre este, num tabuleiro. Após estar alinhado, deverá ser ligado por um funcionário responsável, para que inicie a sua trajetória. </w:t>
      </w:r>
    </w:p>
    <w:p w14:paraId="56B5F2EA" w14:textId="77777777" w:rsidR="003960C7" w:rsidRDefault="003960C7" w:rsidP="003960C7">
      <w:pPr>
        <w:pStyle w:val="PhDFigura"/>
      </w:pPr>
      <w:r w:rsidRPr="003960C7">
        <w:rPr>
          <w:noProof/>
          <w:highlight w:val="yellow"/>
        </w:rPr>
        <w:drawing>
          <wp:inline distT="0" distB="0" distL="0" distR="0" wp14:anchorId="541A5FAD" wp14:editId="12D54259">
            <wp:extent cx="1811632" cy="1426130"/>
            <wp:effectExtent l="2222" t="0" r="953" b="952"/>
            <wp:docPr id="133" name="Imagem 133" descr="Uma imagem com armário, interior, madei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m 133" descr="Uma imagem com armário, interior, madeira&#10;&#10;Descrição gerada automaticamente"/>
                    <pic:cNvPicPr>
                      <a:picLocks noChangeAspect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73" t="8346" r="11986" b="7482"/>
                    <a:stretch/>
                  </pic:blipFill>
                  <pic:spPr bwMode="auto">
                    <a:xfrm rot="5400000">
                      <a:off x="0" y="0"/>
                      <a:ext cx="1832960" cy="144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38" w:name="_Ref63719051"/>
      <w:r w:rsidRPr="003960C7">
        <w:t xml:space="preserve"> </w:t>
      </w:r>
    </w:p>
    <w:p w14:paraId="79333851" w14:textId="7AB49A95" w:rsidR="003960C7" w:rsidRDefault="003960C7" w:rsidP="003960C7">
      <w:pPr>
        <w:pStyle w:val="PhDLegendaFiguras"/>
      </w:pPr>
      <w:bookmarkStart w:id="39" w:name="_Ref63811143"/>
      <w:bookmarkStart w:id="40" w:name="_Toc63813241"/>
      <w:r>
        <w:t xml:space="preserve">Figura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1</w:t>
      </w:r>
      <w:r w:rsidR="003F61EA">
        <w:rPr>
          <w:noProof/>
        </w:rPr>
        <w:fldChar w:fldCharType="end"/>
      </w:r>
      <w:r w:rsidR="001D0B72">
        <w:t>.</w:t>
      </w:r>
      <w:r w:rsidR="003F61EA">
        <w:fldChar w:fldCharType="begin"/>
      </w:r>
      <w:r w:rsidR="003F61EA">
        <w:instrText xml:space="preserve"> SEQ Figura \* ARABIC \s 1 </w:instrText>
      </w:r>
      <w:r w:rsidR="003F61EA">
        <w:fldChar w:fldCharType="separate"/>
      </w:r>
      <w:r w:rsidR="00071A16">
        <w:rPr>
          <w:noProof/>
        </w:rPr>
        <w:t>1</w:t>
      </w:r>
      <w:r w:rsidR="003F61EA">
        <w:rPr>
          <w:noProof/>
        </w:rPr>
        <w:fldChar w:fldCharType="end"/>
      </w:r>
      <w:bookmarkEnd w:id="38"/>
      <w:bookmarkEnd w:id="39"/>
      <w:r>
        <w:t xml:space="preserve"> - Linha perpendicular de fim de percurso</w:t>
      </w:r>
      <w:r w:rsidR="00E535C0">
        <w:t>.</w:t>
      </w:r>
      <w:bookmarkEnd w:id="40"/>
    </w:p>
    <w:p w14:paraId="70580D11" w14:textId="1C56EB24" w:rsidR="003960C7" w:rsidRPr="00672043" w:rsidRDefault="003960C7" w:rsidP="003960C7">
      <w:pPr>
        <w:pStyle w:val="PhDCorpo"/>
        <w:rPr>
          <w:noProof/>
          <w:highlight w:val="yellow"/>
        </w:rPr>
      </w:pPr>
      <w:r>
        <w:tab/>
      </w:r>
      <w:r w:rsidR="00A6066A" w:rsidRPr="00672043">
        <w:t xml:space="preserve">Ao chegar ao destino, demarcado com uma linha </w:t>
      </w:r>
      <w:r w:rsidR="00A6066A" w:rsidRPr="002D6D35">
        <w:t>perpendicular</w:t>
      </w:r>
      <w:r w:rsidRPr="002D6D35">
        <w:t xml:space="preserve"> (</w:t>
      </w:r>
      <w:r w:rsidR="00FD0540">
        <w:fldChar w:fldCharType="begin"/>
      </w:r>
      <w:r w:rsidR="00FD0540">
        <w:instrText xml:space="preserve"> REF _Ref63811143 \h </w:instrText>
      </w:r>
      <w:r w:rsidR="00FD0540">
        <w:fldChar w:fldCharType="separate"/>
      </w:r>
      <w:r w:rsidR="00071A16">
        <w:t xml:space="preserve">Figura </w:t>
      </w:r>
      <w:r w:rsidR="00071A16">
        <w:rPr>
          <w:noProof/>
        </w:rPr>
        <w:t>1</w:t>
      </w:r>
      <w:r w:rsidR="00071A16">
        <w:t>.</w:t>
      </w:r>
      <w:r w:rsidR="00071A16">
        <w:rPr>
          <w:noProof/>
        </w:rPr>
        <w:t>1</w:t>
      </w:r>
      <w:r w:rsidR="00FD0540">
        <w:fldChar w:fldCharType="end"/>
      </w:r>
      <w:r w:rsidRPr="002D6D35">
        <w:t>)</w:t>
      </w:r>
      <w:r w:rsidR="00A6066A" w:rsidRPr="00672043">
        <w:t>, o AWR fará uma rotação de 180 ° sobre a linha e deverá parar de forma a que o paciente recolha os bens a si destinados. Quando o paciente desejar, poderá acionar o robô de forma a que este reinicie o seguimento da linha de volta ao ponto de partida. Como a alimentação do robô será a baterias, eventualmente, terá de ser ligado à rede elétrica para ser carregado.</w:t>
      </w:r>
    </w:p>
    <w:p w14:paraId="042B8E4B" w14:textId="035C3EF4" w:rsidR="00A6066A" w:rsidRDefault="00A6066A" w:rsidP="00A6066A">
      <w:pPr>
        <w:pStyle w:val="Corpodetexto"/>
        <w:rPr>
          <w:rFonts w:ascii="NewsGotT" w:hAnsi="NewsGotT"/>
        </w:rPr>
      </w:pPr>
      <w:r w:rsidRPr="00A6066A">
        <w:rPr>
          <w:rFonts w:ascii="NewsGotT" w:hAnsi="NewsGotT"/>
        </w:rPr>
        <w:tab/>
        <w:t>O tipo de desenvolvimento deste produto pode ser classificado como “misto”, uma vez que não tem necessariamente características inovadoras, mas é concebido para servir as necessidades particulares de um comprador. O produto será composto na sua totalidade por componentes ou subsistemas que são comprados “</w:t>
      </w:r>
      <w:r w:rsidRPr="00A6066A">
        <w:rPr>
          <w:rFonts w:ascii="NewsGotT" w:hAnsi="NewsGotT"/>
          <w:i/>
          <w:iCs/>
        </w:rPr>
        <w:t>off-the-shelf</w:t>
      </w:r>
      <w:r w:rsidRPr="00A6066A">
        <w:rPr>
          <w:rFonts w:ascii="NewsGotT" w:hAnsi="NewsGotT"/>
        </w:rPr>
        <w:t>”</w:t>
      </w:r>
      <w:r w:rsidR="00FD0540">
        <w:rPr>
          <w:rFonts w:ascii="NewsGotT" w:hAnsi="NewsGotT"/>
        </w:rPr>
        <w:t>, i</w:t>
      </w:r>
      <w:r w:rsidRPr="00A6066A">
        <w:rPr>
          <w:rFonts w:ascii="NewsGotT" w:hAnsi="NewsGotT"/>
        </w:rPr>
        <w:t>sto é, que só precisam de ser instalados e configurados para entrarem em funcionamento.</w:t>
      </w:r>
      <w:r w:rsidR="002D6D35">
        <w:rPr>
          <w:rFonts w:ascii="NewsGotT" w:hAnsi="NewsGotT"/>
        </w:rPr>
        <w:t xml:space="preserve"> </w:t>
      </w:r>
    </w:p>
    <w:p w14:paraId="3761FDD1" w14:textId="77777777" w:rsidR="00A6066A" w:rsidRPr="00B66544" w:rsidRDefault="00A6066A" w:rsidP="000D3C06">
      <w:pPr>
        <w:pStyle w:val="Corpodetexto"/>
        <w:rPr>
          <w:rFonts w:ascii="NewsGotT" w:hAnsi="NewsGotT"/>
        </w:rPr>
      </w:pPr>
    </w:p>
    <w:p w14:paraId="6DC5E5C4" w14:textId="77777777" w:rsidR="00941F36" w:rsidRPr="00B66544" w:rsidRDefault="00941F36" w:rsidP="000D3C06">
      <w:pPr>
        <w:pStyle w:val="Corpodetexto"/>
        <w:rPr>
          <w:rFonts w:ascii="NewsGotT" w:hAnsi="NewsGotT"/>
        </w:rPr>
        <w:sectPr w:rsidR="00941F36" w:rsidRPr="00B66544" w:rsidSect="00B66544">
          <w:headerReference w:type="default" r:id="rId38"/>
          <w:footerReference w:type="even" r:id="rId39"/>
          <w:footerReference w:type="default" r:id="rId40"/>
          <w:headerReference w:type="first" r:id="rId41"/>
          <w:footerReference w:type="first" r:id="rId42"/>
          <w:type w:val="oddPage"/>
          <w:pgSz w:w="11907" w:h="16840" w:code="9"/>
          <w:pgMar w:top="1134" w:right="1418" w:bottom="1134" w:left="1418" w:header="567" w:footer="0" w:gutter="0"/>
          <w:pgNumType w:chapSep="emDash"/>
          <w:cols w:space="720"/>
          <w:docGrid w:linePitch="272"/>
        </w:sectPr>
      </w:pPr>
    </w:p>
    <w:p w14:paraId="498BADA7" w14:textId="0FABEC4F" w:rsidR="00437DBF" w:rsidRPr="00B66544" w:rsidRDefault="009D22A2" w:rsidP="00626C7F">
      <w:pPr>
        <w:pStyle w:val="Ttulo1"/>
        <w:rPr>
          <w:rFonts w:ascii="NewsGotT" w:hAnsi="NewsGotT"/>
        </w:rPr>
      </w:pPr>
      <w:bookmarkStart w:id="41" w:name="_Hlk63587395"/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42" w:name="_Ref63688574"/>
      <w:bookmarkStart w:id="43" w:name="_Ref63688581"/>
      <w:bookmarkStart w:id="44" w:name="_Ref63688657"/>
      <w:bookmarkStart w:id="45" w:name="_Ref63688663"/>
      <w:bookmarkStart w:id="46" w:name="_Toc63813209"/>
      <w:r w:rsidR="00A6066A">
        <w:rPr>
          <w:rFonts w:ascii="NewsGotT" w:hAnsi="NewsGotT"/>
        </w:rPr>
        <w:t>Desenho dos Circuitos Eletrónicos</w:t>
      </w:r>
      <w:bookmarkEnd w:id="42"/>
      <w:bookmarkEnd w:id="43"/>
      <w:bookmarkEnd w:id="44"/>
      <w:bookmarkEnd w:id="45"/>
      <w:bookmarkEnd w:id="46"/>
    </w:p>
    <w:p w14:paraId="0E91C9FF" w14:textId="52FB9572" w:rsidR="00437DBF" w:rsidRDefault="00437DBF" w:rsidP="00626C7F">
      <w:pPr>
        <w:pStyle w:val="Ttulo2"/>
        <w:rPr>
          <w:rFonts w:ascii="NewsGotT" w:hAnsi="NewsGotT"/>
        </w:rPr>
      </w:pPr>
      <w:bookmarkStart w:id="47" w:name="_Toc398112298"/>
      <w:bookmarkStart w:id="48" w:name="_Toc471578936"/>
      <w:bookmarkStart w:id="49" w:name="_Toc63813210"/>
      <w:bookmarkEnd w:id="41"/>
      <w:r w:rsidRPr="00B66544">
        <w:rPr>
          <w:rFonts w:ascii="NewsGotT" w:hAnsi="NewsGotT"/>
        </w:rPr>
        <w:t>Introdução</w:t>
      </w:r>
      <w:bookmarkEnd w:id="47"/>
      <w:bookmarkEnd w:id="48"/>
      <w:bookmarkEnd w:id="49"/>
    </w:p>
    <w:p w14:paraId="18A1187F" w14:textId="70ABCA4A" w:rsidR="005D6103" w:rsidRPr="005D6103" w:rsidRDefault="005D6103" w:rsidP="005D6103">
      <w:pPr>
        <w:pStyle w:val="PhDCorpo"/>
      </w:pPr>
      <w:r>
        <w:tab/>
      </w:r>
      <w:r w:rsidR="00347845" w:rsidRPr="002D6D35">
        <w:t>Para o AWR seguir a linha</w:t>
      </w:r>
      <w:r w:rsidRPr="002D6D35">
        <w:t xml:space="preserve"> </w:t>
      </w:r>
      <w:r w:rsidR="00347845" w:rsidRPr="002D6D35">
        <w:t xml:space="preserve">escolheu-se o </w:t>
      </w:r>
      <w:r w:rsidR="00347845" w:rsidRPr="002D6D35">
        <w:rPr>
          <w:i/>
          <w:iCs/>
        </w:rPr>
        <w:t>array</w:t>
      </w:r>
      <w:r w:rsidR="00347845" w:rsidRPr="002D6D35">
        <w:t xml:space="preserve"> de sensores QTR-8A, </w:t>
      </w:r>
      <w:r>
        <w:t xml:space="preserve">apresentado na </w:t>
      </w:r>
      <w:r>
        <w:fldChar w:fldCharType="begin"/>
      </w:r>
      <w:r>
        <w:instrText xml:space="preserve"> REF _Ref63712544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2</w:t>
      </w:r>
      <w:r w:rsidR="00071A16">
        <w:t>.</w:t>
      </w:r>
      <w:r w:rsidR="00071A16">
        <w:rPr>
          <w:noProof/>
        </w:rPr>
        <w:t>1</w:t>
      </w:r>
      <w:r>
        <w:fldChar w:fldCharType="end"/>
      </w:r>
      <w:r w:rsidR="00347845" w:rsidRPr="002D6D35">
        <w:t>. Este é</w:t>
      </w:r>
      <w:r w:rsidRPr="002D6D35">
        <w:t xml:space="preserve"> alimentado com 5 V</w:t>
      </w:r>
      <w:r w:rsidR="00347845" w:rsidRPr="002D6D35">
        <w:t xml:space="preserve"> e </w:t>
      </w:r>
      <w:r w:rsidRPr="002D6D35">
        <w:t>te</w:t>
      </w:r>
      <w:r>
        <w:t xml:space="preserve">m oito sensores analógicos que </w:t>
      </w:r>
      <w:r w:rsidR="002D6D35">
        <w:t xml:space="preserve">apresentam na sua </w:t>
      </w:r>
      <w:r>
        <w:t xml:space="preserve">saída um valor </w:t>
      </w:r>
      <w:r w:rsidR="002D6D35">
        <w:t xml:space="preserve">de tensão </w:t>
      </w:r>
      <w:r>
        <w:t xml:space="preserve">compreendido entre 0 V e 5 V. </w:t>
      </w:r>
      <w:r w:rsidR="00D57810">
        <w:t>S</w:t>
      </w:r>
      <w:r w:rsidR="00D57810" w:rsidRPr="00D57810">
        <w:t>obre uma superfície branca</w:t>
      </w:r>
      <w:r w:rsidR="00D57810">
        <w:t>,</w:t>
      </w:r>
      <w:r w:rsidR="00D57810" w:rsidRPr="00D57810">
        <w:t xml:space="preserve"> os sensores medem</w:t>
      </w:r>
      <w:r w:rsidR="002D6D35">
        <w:t xml:space="preserve"> uma tensão de</w:t>
      </w:r>
      <w:r w:rsidR="00D57810" w:rsidRPr="00D57810">
        <w:t>, aproximadamente, 0 V. Já quando se encontra</w:t>
      </w:r>
      <w:r w:rsidR="00CE5D8E">
        <w:t>m</w:t>
      </w:r>
      <w:r w:rsidR="00D57810" w:rsidRPr="00D57810">
        <w:t xml:space="preserve"> sobre uma superfície preta</w:t>
      </w:r>
      <w:r w:rsidR="00D57810">
        <w:t>,</w:t>
      </w:r>
      <w:r w:rsidR="00D57810" w:rsidRPr="00D57810">
        <w:t xml:space="preserve"> os sensores medem</w:t>
      </w:r>
      <w:r w:rsidR="00CE5D8E">
        <w:t xml:space="preserve"> uma tensão de</w:t>
      </w:r>
      <w:r w:rsidR="00D57810" w:rsidRPr="00D57810">
        <w:t xml:space="preserve">, sensivelmente, 5 V. </w:t>
      </w:r>
      <w:r w:rsidR="00D57810">
        <w:t>Para as</w:t>
      </w:r>
      <w:r w:rsidR="00D57810" w:rsidRPr="00D57810">
        <w:t xml:space="preserve"> restantes cores</w:t>
      </w:r>
      <w:r w:rsidR="00D57810">
        <w:t>,</w:t>
      </w:r>
      <w:r w:rsidR="00D57810" w:rsidRPr="00D57810">
        <w:t xml:space="preserve"> os sensores apresentam </w:t>
      </w:r>
      <w:r w:rsidR="00CE5D8E">
        <w:t>tensões</w:t>
      </w:r>
      <w:r w:rsidR="00D57810" w:rsidRPr="00D57810">
        <w:t xml:space="preserve"> entre estas duas gamas.</w:t>
      </w:r>
    </w:p>
    <w:p w14:paraId="1BB7AB98" w14:textId="70074F8A" w:rsidR="005D6103" w:rsidRDefault="005D6103" w:rsidP="005D6103">
      <w:pPr>
        <w:jc w:val="center"/>
      </w:pPr>
      <w:r>
        <w:rPr>
          <w:noProof/>
        </w:rPr>
        <w:drawing>
          <wp:inline distT="0" distB="0" distL="0" distR="0" wp14:anchorId="2D616A6A" wp14:editId="0D3C2E2A">
            <wp:extent cx="3399155" cy="74442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19" cy="7537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647E44" w14:textId="6AB561DF" w:rsidR="005D6103" w:rsidRDefault="005D6103" w:rsidP="005D6103">
      <w:pPr>
        <w:pStyle w:val="PhDLegendaFiguras"/>
      </w:pPr>
      <w:bookmarkStart w:id="50" w:name="_Ref63712544"/>
      <w:bookmarkStart w:id="51" w:name="_Toc63813242"/>
      <w:r>
        <w:t xml:space="preserve">Figura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2</w:t>
      </w:r>
      <w:r w:rsidR="003F61EA">
        <w:rPr>
          <w:noProof/>
        </w:rPr>
        <w:fldChar w:fldCharType="end"/>
      </w:r>
      <w:r w:rsidR="001D0B72">
        <w:t>.</w:t>
      </w:r>
      <w:r w:rsidR="003F61EA">
        <w:fldChar w:fldCharType="begin"/>
      </w:r>
      <w:r w:rsidR="003F61EA">
        <w:instrText xml:space="preserve"> SEQ Figura \* ARABIC \s 1 </w:instrText>
      </w:r>
      <w:r w:rsidR="003F61EA">
        <w:fldChar w:fldCharType="separate"/>
      </w:r>
      <w:r w:rsidR="00071A16">
        <w:rPr>
          <w:noProof/>
        </w:rPr>
        <w:t>1</w:t>
      </w:r>
      <w:r w:rsidR="003F61EA">
        <w:rPr>
          <w:noProof/>
        </w:rPr>
        <w:fldChar w:fldCharType="end"/>
      </w:r>
      <w:bookmarkEnd w:id="50"/>
      <w:r>
        <w:t xml:space="preserve"> - </w:t>
      </w:r>
      <w:r w:rsidRPr="00B014FA">
        <w:rPr>
          <w:i/>
          <w:iCs/>
        </w:rPr>
        <w:t>Array</w:t>
      </w:r>
      <w:r w:rsidRPr="006140DA">
        <w:t xml:space="preserve"> de sensores QTR-8</w:t>
      </w:r>
      <w:r w:rsidR="00E535C0">
        <w:t>A.</w:t>
      </w:r>
      <w:bookmarkEnd w:id="51"/>
    </w:p>
    <w:p w14:paraId="12529819" w14:textId="6B9C0D35" w:rsidR="00D57810" w:rsidRPr="004C6471" w:rsidRDefault="00D57810" w:rsidP="00D57810">
      <w:pPr>
        <w:pStyle w:val="PhDCorpoTextoDepoisTabela"/>
      </w:pPr>
      <w:r>
        <w:tab/>
      </w:r>
      <w:r w:rsidRPr="00D57810">
        <w:t xml:space="preserve">A </w:t>
      </w:r>
      <w:r w:rsidRPr="00D57810">
        <w:fldChar w:fldCharType="begin"/>
      </w:r>
      <w:r w:rsidRPr="00D57810">
        <w:instrText xml:space="preserve"> REF _Ref63714550 \h </w:instrText>
      </w:r>
      <w:r>
        <w:instrText xml:space="preserve"> \* MERGEFORMAT </w:instrText>
      </w:r>
      <w:r w:rsidRPr="00D57810">
        <w:fldChar w:fldCharType="separate"/>
      </w:r>
      <w:r w:rsidR="00071A16">
        <w:t>Tabela 2.1</w:t>
      </w:r>
      <w:r w:rsidRPr="00D57810">
        <w:fldChar w:fldCharType="end"/>
      </w:r>
      <w:r>
        <w:t xml:space="preserve"> </w:t>
      </w:r>
      <w:r w:rsidR="004C6471">
        <w:t>apresenta os sensores do QTR-8A bem como as suas utilizações nos circuitos do AWR.</w:t>
      </w:r>
    </w:p>
    <w:p w14:paraId="78B4DB8B" w14:textId="69B91652" w:rsidR="00D57810" w:rsidRDefault="00D57810" w:rsidP="00D57810">
      <w:pPr>
        <w:pStyle w:val="PhDLegendaTabela"/>
      </w:pPr>
      <w:bookmarkStart w:id="52" w:name="_Ref63714550"/>
      <w:bookmarkStart w:id="53" w:name="_Toc63813303"/>
      <w:r>
        <w:t xml:space="preserve">Tabela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2</w:t>
      </w:r>
      <w:r w:rsidR="003F61EA">
        <w:rPr>
          <w:noProof/>
        </w:rPr>
        <w:fldChar w:fldCharType="end"/>
      </w:r>
      <w:r w:rsidR="00071A16">
        <w:t>.</w:t>
      </w:r>
      <w:r w:rsidR="003F61EA">
        <w:fldChar w:fldCharType="begin"/>
      </w:r>
      <w:r w:rsidR="003F61EA">
        <w:instrText xml:space="preserve"> SEQ Tabela \* ARABIC \s 1 </w:instrText>
      </w:r>
      <w:r w:rsidR="003F61EA">
        <w:fldChar w:fldCharType="separate"/>
      </w:r>
      <w:r w:rsidR="00071A16">
        <w:rPr>
          <w:noProof/>
        </w:rPr>
        <w:t>1</w:t>
      </w:r>
      <w:r w:rsidR="003F61EA">
        <w:rPr>
          <w:noProof/>
        </w:rPr>
        <w:fldChar w:fldCharType="end"/>
      </w:r>
      <w:bookmarkEnd w:id="52"/>
      <w:r>
        <w:t xml:space="preserve"> - Sensores e sua utilização</w:t>
      </w:r>
      <w:r w:rsidR="00E535C0">
        <w:t>.</w:t>
      </w:r>
      <w:bookmarkEnd w:id="53"/>
    </w:p>
    <w:tbl>
      <w:tblPr>
        <w:tblStyle w:val="TabelaSimples1"/>
        <w:tblW w:w="0" w:type="auto"/>
        <w:tblLook w:val="0400" w:firstRow="0" w:lastRow="0" w:firstColumn="0" w:lastColumn="0" w:noHBand="0" w:noVBand="1"/>
      </w:tblPr>
      <w:tblGrid>
        <w:gridCol w:w="1132"/>
        <w:gridCol w:w="1132"/>
        <w:gridCol w:w="1132"/>
        <w:gridCol w:w="1133"/>
        <w:gridCol w:w="1133"/>
        <w:gridCol w:w="1133"/>
        <w:gridCol w:w="1133"/>
        <w:gridCol w:w="1133"/>
      </w:tblGrid>
      <w:tr w:rsidR="00D57810" w14:paraId="0F11A929" w14:textId="77777777" w:rsidTr="00D578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132" w:type="dxa"/>
            <w:vAlign w:val="center"/>
          </w:tcPr>
          <w:p w14:paraId="0813D63F" w14:textId="69D4859D" w:rsidR="00D57810" w:rsidRPr="00D57810" w:rsidRDefault="00D57810" w:rsidP="00CE5D8E">
            <w:pPr>
              <w:pStyle w:val="PhDCorpo"/>
              <w:spacing w:after="0"/>
              <w:jc w:val="center"/>
              <w:rPr>
                <w:b/>
                <w:bCs/>
              </w:rPr>
            </w:pPr>
            <w:r w:rsidRPr="00D57810">
              <w:rPr>
                <w:b/>
                <w:bCs/>
              </w:rPr>
              <w:t>Sensor 1</w:t>
            </w:r>
          </w:p>
        </w:tc>
        <w:tc>
          <w:tcPr>
            <w:tcW w:w="1132" w:type="dxa"/>
            <w:vAlign w:val="center"/>
          </w:tcPr>
          <w:p w14:paraId="7C0EF0BF" w14:textId="4726E1E7" w:rsidR="00D57810" w:rsidRPr="00D57810" w:rsidRDefault="00D57810" w:rsidP="00CE5D8E">
            <w:pPr>
              <w:pStyle w:val="PhDCorpo"/>
              <w:spacing w:after="0"/>
              <w:jc w:val="center"/>
              <w:rPr>
                <w:b/>
                <w:bCs/>
              </w:rPr>
            </w:pPr>
            <w:r w:rsidRPr="00D57810">
              <w:rPr>
                <w:b/>
                <w:bCs/>
              </w:rPr>
              <w:t>Sensor 2</w:t>
            </w:r>
          </w:p>
        </w:tc>
        <w:tc>
          <w:tcPr>
            <w:tcW w:w="1132" w:type="dxa"/>
            <w:vAlign w:val="center"/>
          </w:tcPr>
          <w:p w14:paraId="6436C2A0" w14:textId="78092465" w:rsidR="00D57810" w:rsidRPr="00D57810" w:rsidRDefault="00D57810" w:rsidP="00CE5D8E">
            <w:pPr>
              <w:pStyle w:val="PhDCorpo"/>
              <w:spacing w:after="0"/>
              <w:jc w:val="center"/>
              <w:rPr>
                <w:b/>
                <w:bCs/>
              </w:rPr>
            </w:pPr>
            <w:r w:rsidRPr="00D57810">
              <w:rPr>
                <w:b/>
                <w:bCs/>
              </w:rPr>
              <w:t>Sensor 3</w:t>
            </w:r>
          </w:p>
        </w:tc>
        <w:tc>
          <w:tcPr>
            <w:tcW w:w="1133" w:type="dxa"/>
            <w:vAlign w:val="center"/>
          </w:tcPr>
          <w:p w14:paraId="23D55C0D" w14:textId="7B79E96A" w:rsidR="00D57810" w:rsidRPr="00D57810" w:rsidRDefault="00D57810" w:rsidP="00CE5D8E">
            <w:pPr>
              <w:pStyle w:val="PhDCorpo"/>
              <w:spacing w:after="0"/>
              <w:jc w:val="center"/>
              <w:rPr>
                <w:b/>
                <w:bCs/>
              </w:rPr>
            </w:pPr>
            <w:r w:rsidRPr="00D57810">
              <w:rPr>
                <w:b/>
                <w:bCs/>
              </w:rPr>
              <w:t>Sensor 4</w:t>
            </w:r>
          </w:p>
        </w:tc>
        <w:tc>
          <w:tcPr>
            <w:tcW w:w="1133" w:type="dxa"/>
            <w:vAlign w:val="center"/>
          </w:tcPr>
          <w:p w14:paraId="4B393617" w14:textId="0ADAACD4" w:rsidR="00D57810" w:rsidRPr="00D57810" w:rsidRDefault="00D57810" w:rsidP="00CE5D8E">
            <w:pPr>
              <w:pStyle w:val="PhDCorpo"/>
              <w:spacing w:after="0"/>
              <w:jc w:val="center"/>
              <w:rPr>
                <w:b/>
                <w:bCs/>
              </w:rPr>
            </w:pPr>
            <w:r w:rsidRPr="00D57810">
              <w:rPr>
                <w:b/>
                <w:bCs/>
              </w:rPr>
              <w:t>Sensor 5</w:t>
            </w:r>
          </w:p>
        </w:tc>
        <w:tc>
          <w:tcPr>
            <w:tcW w:w="1133" w:type="dxa"/>
            <w:vAlign w:val="center"/>
          </w:tcPr>
          <w:p w14:paraId="6CDCE240" w14:textId="5EAA789C" w:rsidR="00D57810" w:rsidRPr="00D57810" w:rsidRDefault="00D57810" w:rsidP="00CE5D8E">
            <w:pPr>
              <w:pStyle w:val="PhDCorpo"/>
              <w:spacing w:after="0"/>
              <w:jc w:val="center"/>
              <w:rPr>
                <w:b/>
                <w:bCs/>
              </w:rPr>
            </w:pPr>
            <w:r w:rsidRPr="00D57810">
              <w:rPr>
                <w:b/>
                <w:bCs/>
              </w:rPr>
              <w:t>Sensor 6</w:t>
            </w:r>
          </w:p>
        </w:tc>
        <w:tc>
          <w:tcPr>
            <w:tcW w:w="1133" w:type="dxa"/>
            <w:vAlign w:val="center"/>
          </w:tcPr>
          <w:p w14:paraId="70E09F8B" w14:textId="0E13B73E" w:rsidR="00D57810" w:rsidRPr="00D57810" w:rsidRDefault="00D57810" w:rsidP="00CE5D8E">
            <w:pPr>
              <w:pStyle w:val="PhDCorpo"/>
              <w:spacing w:after="0"/>
              <w:jc w:val="center"/>
              <w:rPr>
                <w:b/>
                <w:bCs/>
              </w:rPr>
            </w:pPr>
            <w:r w:rsidRPr="00D57810">
              <w:rPr>
                <w:b/>
                <w:bCs/>
              </w:rPr>
              <w:t>Sensor 7</w:t>
            </w:r>
          </w:p>
        </w:tc>
        <w:tc>
          <w:tcPr>
            <w:tcW w:w="1133" w:type="dxa"/>
            <w:vAlign w:val="center"/>
          </w:tcPr>
          <w:p w14:paraId="74557FB8" w14:textId="5B9B77ED" w:rsidR="00D57810" w:rsidRPr="00D57810" w:rsidRDefault="00D57810" w:rsidP="00CE5D8E">
            <w:pPr>
              <w:pStyle w:val="PhDCorpo"/>
              <w:spacing w:after="0"/>
              <w:jc w:val="center"/>
              <w:rPr>
                <w:b/>
                <w:bCs/>
              </w:rPr>
            </w:pPr>
            <w:r w:rsidRPr="00D57810">
              <w:rPr>
                <w:b/>
                <w:bCs/>
              </w:rPr>
              <w:t>Sensor 8</w:t>
            </w:r>
          </w:p>
        </w:tc>
      </w:tr>
      <w:tr w:rsidR="00D57810" w14:paraId="729BB057" w14:textId="77777777" w:rsidTr="00D57810">
        <w:tc>
          <w:tcPr>
            <w:tcW w:w="1132" w:type="dxa"/>
            <w:vAlign w:val="center"/>
          </w:tcPr>
          <w:p w14:paraId="3393525A" w14:textId="2733F180" w:rsidR="00D57810" w:rsidRDefault="00D57810" w:rsidP="00CE5D8E">
            <w:pPr>
              <w:pStyle w:val="PhDCorpo"/>
              <w:spacing w:after="0"/>
              <w:jc w:val="center"/>
            </w:pPr>
            <w:r>
              <w:t>Máquina de Estados</w:t>
            </w:r>
          </w:p>
        </w:tc>
        <w:tc>
          <w:tcPr>
            <w:tcW w:w="1132" w:type="dxa"/>
            <w:vAlign w:val="center"/>
          </w:tcPr>
          <w:p w14:paraId="35CB12F9" w14:textId="12C2F635" w:rsidR="00D57810" w:rsidRDefault="00D57810" w:rsidP="00CE5D8E">
            <w:pPr>
              <w:pStyle w:val="PhDCorpo"/>
              <w:spacing w:after="0"/>
              <w:jc w:val="center"/>
            </w:pPr>
            <w:r>
              <w:t>-</w:t>
            </w:r>
          </w:p>
        </w:tc>
        <w:tc>
          <w:tcPr>
            <w:tcW w:w="1132" w:type="dxa"/>
            <w:vAlign w:val="center"/>
          </w:tcPr>
          <w:p w14:paraId="4AA3B0D9" w14:textId="08FE006B" w:rsidR="00D57810" w:rsidRDefault="00D57810" w:rsidP="00CE5D8E">
            <w:pPr>
              <w:pStyle w:val="PhDCorpo"/>
              <w:spacing w:after="0"/>
              <w:jc w:val="center"/>
            </w:pPr>
            <w:r>
              <w:t>Seguidor de linha</w:t>
            </w:r>
          </w:p>
        </w:tc>
        <w:tc>
          <w:tcPr>
            <w:tcW w:w="1133" w:type="dxa"/>
            <w:vAlign w:val="center"/>
          </w:tcPr>
          <w:p w14:paraId="04C45F3C" w14:textId="5C6C1336" w:rsidR="00D57810" w:rsidRDefault="00D57810" w:rsidP="00CE5D8E">
            <w:pPr>
              <w:pStyle w:val="PhDCorpo"/>
              <w:spacing w:after="0"/>
              <w:jc w:val="center"/>
            </w:pPr>
            <w:r>
              <w:t>-</w:t>
            </w:r>
          </w:p>
        </w:tc>
        <w:tc>
          <w:tcPr>
            <w:tcW w:w="1133" w:type="dxa"/>
            <w:vAlign w:val="center"/>
          </w:tcPr>
          <w:p w14:paraId="7C863192" w14:textId="41161491" w:rsidR="00D57810" w:rsidRDefault="00D57810" w:rsidP="00CE5D8E">
            <w:pPr>
              <w:pStyle w:val="PhDCorpo"/>
              <w:spacing w:after="0"/>
              <w:jc w:val="center"/>
            </w:pPr>
            <w:r>
              <w:t>Máquina de Estados</w:t>
            </w:r>
          </w:p>
        </w:tc>
        <w:tc>
          <w:tcPr>
            <w:tcW w:w="1133" w:type="dxa"/>
            <w:vAlign w:val="center"/>
          </w:tcPr>
          <w:p w14:paraId="4328B7C2" w14:textId="0D691122" w:rsidR="00D57810" w:rsidRDefault="00D57810" w:rsidP="00CE5D8E">
            <w:pPr>
              <w:pStyle w:val="PhDCorpo"/>
              <w:spacing w:after="0"/>
              <w:jc w:val="center"/>
            </w:pPr>
            <w:r>
              <w:t>Seguidor de linha</w:t>
            </w:r>
          </w:p>
        </w:tc>
        <w:tc>
          <w:tcPr>
            <w:tcW w:w="1133" w:type="dxa"/>
            <w:vAlign w:val="center"/>
          </w:tcPr>
          <w:p w14:paraId="0C1E61ED" w14:textId="3929F528" w:rsidR="00D57810" w:rsidRDefault="00D57810" w:rsidP="00CE5D8E">
            <w:pPr>
              <w:pStyle w:val="PhDCorpo"/>
              <w:spacing w:after="0"/>
              <w:jc w:val="center"/>
            </w:pPr>
            <w:r>
              <w:t>-</w:t>
            </w:r>
          </w:p>
        </w:tc>
        <w:tc>
          <w:tcPr>
            <w:tcW w:w="1133" w:type="dxa"/>
            <w:vAlign w:val="center"/>
          </w:tcPr>
          <w:p w14:paraId="049F696A" w14:textId="02242E6F" w:rsidR="00D57810" w:rsidRDefault="00D57810" w:rsidP="00CE5D8E">
            <w:pPr>
              <w:pStyle w:val="PhDCorpo"/>
              <w:spacing w:after="0"/>
              <w:jc w:val="center"/>
            </w:pPr>
            <w:r>
              <w:t>Máquina de Estados</w:t>
            </w:r>
          </w:p>
        </w:tc>
      </w:tr>
    </w:tbl>
    <w:p w14:paraId="24F9F34F" w14:textId="77777777" w:rsidR="004C6471" w:rsidRDefault="004C6471" w:rsidP="004C6471">
      <w:pPr>
        <w:pStyle w:val="PhDCorpo"/>
      </w:pPr>
    </w:p>
    <w:p w14:paraId="6429CFDB" w14:textId="3497B2AE" w:rsidR="004C6471" w:rsidRPr="00A6066A" w:rsidRDefault="004C6471" w:rsidP="004C6471">
      <w:pPr>
        <w:pStyle w:val="PhDCorpo"/>
      </w:pPr>
      <w:r>
        <w:tab/>
      </w:r>
      <w:r w:rsidR="00B014FA">
        <w:t xml:space="preserve">O robô pode ser representado pelo diagrama de </w:t>
      </w:r>
      <w:r w:rsidR="00B014FA" w:rsidRPr="00CE5D8E">
        <w:t>bloco</w:t>
      </w:r>
      <w:r w:rsidR="00347845" w:rsidRPr="00CE5D8E">
        <w:t>s</w:t>
      </w:r>
      <w:r w:rsidR="00B014FA">
        <w:t xml:space="preserve"> da </w:t>
      </w:r>
      <w:r w:rsidR="00B014FA">
        <w:fldChar w:fldCharType="begin"/>
      </w:r>
      <w:r w:rsidR="00B014FA">
        <w:instrText xml:space="preserve"> REF _Ref63604437 \h </w:instrText>
      </w:r>
      <w:r w:rsidR="00B014FA">
        <w:fldChar w:fldCharType="separate"/>
      </w:r>
      <w:r w:rsidR="00071A16">
        <w:t xml:space="preserve">Figura </w:t>
      </w:r>
      <w:r w:rsidR="00071A16">
        <w:rPr>
          <w:noProof/>
        </w:rPr>
        <w:t>2</w:t>
      </w:r>
      <w:r w:rsidR="00071A16">
        <w:t>.</w:t>
      </w:r>
      <w:r w:rsidR="00071A16">
        <w:rPr>
          <w:noProof/>
        </w:rPr>
        <w:t>2</w:t>
      </w:r>
      <w:r w:rsidR="00B014FA">
        <w:fldChar w:fldCharType="end"/>
      </w:r>
      <w:r w:rsidR="00B014FA">
        <w:t>.</w:t>
      </w:r>
      <w:r>
        <w:t xml:space="preserve"> As entradas do sistema são o Sensor 1, Sensor 3, Sensor 5, Sensor 6, Sensor 8 e o Botão (botão de pressão</w:t>
      </w:r>
      <w:r w:rsidR="00347845">
        <w:t xml:space="preserve"> </w:t>
      </w:r>
      <w:r w:rsidR="00347845" w:rsidRPr="00CE5D8E">
        <w:t>de interface com o utilizador</w:t>
      </w:r>
      <w:r w:rsidRPr="00CE5D8E">
        <w:t>)</w:t>
      </w:r>
      <w:r>
        <w:t xml:space="preserve">. </w:t>
      </w:r>
    </w:p>
    <w:p w14:paraId="698EDC3F" w14:textId="3317E2E5" w:rsidR="00A6066A" w:rsidRPr="00A6066A" w:rsidRDefault="00A6066A" w:rsidP="004C6471">
      <w:pPr>
        <w:pStyle w:val="PhDCorpo"/>
      </w:pPr>
    </w:p>
    <w:p w14:paraId="798EF282" w14:textId="77777777" w:rsidR="00A6066A" w:rsidRDefault="00A6066A" w:rsidP="004F3A99">
      <w:pPr>
        <w:pStyle w:val="PhDFigura"/>
      </w:pPr>
      <w:r>
        <w:rPr>
          <w:noProof/>
        </w:rPr>
        <w:drawing>
          <wp:inline distT="0" distB="0" distL="0" distR="0" wp14:anchorId="3D4D3930" wp14:editId="0FB0E268">
            <wp:extent cx="5761355" cy="179260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1792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F983C4" w14:textId="57CCA54A" w:rsidR="00A6066A" w:rsidRDefault="00A6066A" w:rsidP="00A6066A">
      <w:pPr>
        <w:pStyle w:val="PhDLegendaFiguras"/>
      </w:pPr>
      <w:bookmarkStart w:id="54" w:name="_Ref63604437"/>
      <w:bookmarkStart w:id="55" w:name="_Ref63615892"/>
      <w:bookmarkStart w:id="56" w:name="_Ref63615899"/>
      <w:bookmarkStart w:id="57" w:name="_Toc63813243"/>
      <w:r>
        <w:t xml:space="preserve">Figura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2</w:t>
      </w:r>
      <w:r w:rsidR="003F61EA">
        <w:rPr>
          <w:noProof/>
        </w:rPr>
        <w:fldChar w:fldCharType="end"/>
      </w:r>
      <w:r w:rsidR="001D0B72">
        <w:t>.</w:t>
      </w:r>
      <w:r w:rsidR="003F61EA">
        <w:fldChar w:fldCharType="begin"/>
      </w:r>
      <w:r w:rsidR="003F61EA">
        <w:instrText xml:space="preserve"> SEQ Figura \* ARABI</w:instrText>
      </w:r>
      <w:r w:rsidR="003F61EA">
        <w:instrText xml:space="preserve">C \s 1 </w:instrText>
      </w:r>
      <w:r w:rsidR="003F61EA">
        <w:fldChar w:fldCharType="separate"/>
      </w:r>
      <w:r w:rsidR="00071A16">
        <w:rPr>
          <w:noProof/>
        </w:rPr>
        <w:t>2</w:t>
      </w:r>
      <w:r w:rsidR="003F61EA">
        <w:rPr>
          <w:noProof/>
        </w:rPr>
        <w:fldChar w:fldCharType="end"/>
      </w:r>
      <w:bookmarkEnd w:id="54"/>
      <w:r>
        <w:t xml:space="preserve"> </w:t>
      </w:r>
      <w:bookmarkStart w:id="58" w:name="_Ref63615906"/>
      <w:r>
        <w:t xml:space="preserve">- </w:t>
      </w:r>
      <w:r w:rsidRPr="001045AC">
        <w:t>Diagrama de blocos do sistema</w:t>
      </w:r>
      <w:bookmarkEnd w:id="55"/>
      <w:bookmarkEnd w:id="56"/>
      <w:bookmarkEnd w:id="58"/>
      <w:r w:rsidR="00E535C0">
        <w:t>.</w:t>
      </w:r>
      <w:bookmarkEnd w:id="57"/>
    </w:p>
    <w:p w14:paraId="71A12E71" w14:textId="3B1B824A" w:rsidR="004C6471" w:rsidRPr="00A6066A" w:rsidRDefault="004C6471" w:rsidP="004C6471">
      <w:pPr>
        <w:pStyle w:val="PhDCorpo"/>
      </w:pPr>
      <w:r>
        <w:tab/>
        <w:t>Para os sinais de entrada poderem ser usados, têm de passar por circuitos de condicionamento de sinal, necessários para minimizar o efeito de carga do sensor, converte</w:t>
      </w:r>
      <w:ins w:id="59" w:author="lbarros" w:date="2021-02-10T08:37:00Z">
        <w:r w:rsidR="002A0BA3">
          <w:t>ndo os</w:t>
        </w:r>
      </w:ins>
      <w:del w:id="60" w:author="lbarros" w:date="2021-02-10T08:37:00Z">
        <w:r w:rsidDel="002A0BA3">
          <w:delText>r</w:delText>
        </w:r>
      </w:del>
      <w:r>
        <w:t xml:space="preserve"> sinais analógicos em digitais</w:t>
      </w:r>
      <w:ins w:id="61" w:author="lbarros" w:date="2021-02-10T08:38:00Z">
        <w:r w:rsidR="002A0BA3">
          <w:t xml:space="preserve">. O circuito possui ainda circuitos analógicos de </w:t>
        </w:r>
        <w:r w:rsidR="002A0BA3" w:rsidRPr="002A0BA3">
          <w:rPr>
            <w:i/>
            <w:rPrChange w:id="62" w:author="lbarros" w:date="2021-02-10T08:38:00Z">
              <w:rPr/>
            </w:rPrChange>
          </w:rPr>
          <w:t>debounce</w:t>
        </w:r>
        <w:r w:rsidR="002A0BA3">
          <w:t xml:space="preserve"> de forma a minimizar</w:t>
        </w:r>
      </w:ins>
      <w:del w:id="63" w:author="lbarros" w:date="2021-02-10T08:38:00Z">
        <w:r w:rsidDel="002A0BA3">
          <w:delText xml:space="preserve"> </w:delText>
        </w:r>
        <w:r w:rsidR="00CE5D8E" w:rsidDel="002A0BA3">
          <w:delText>ou</w:delText>
        </w:r>
        <w:r w:rsidDel="002A0BA3">
          <w:delText xml:space="preserve"> reduzir</w:delText>
        </w:r>
      </w:del>
      <w:ins w:id="64" w:author="lbarros" w:date="2021-02-10T08:38:00Z">
        <w:r w:rsidR="002A0BA3">
          <w:t xml:space="preserve"> as</w:t>
        </w:r>
      </w:ins>
      <w:r>
        <w:t xml:space="preserve"> vibrações mecânicas do </w:t>
      </w:r>
      <w:r w:rsidRPr="00CE5D8E">
        <w:t>botão</w:t>
      </w:r>
      <w:r w:rsidR="00347845" w:rsidRPr="00CE5D8E">
        <w:t xml:space="preserve"> de pressão</w:t>
      </w:r>
      <w:r w:rsidRPr="00CE5D8E">
        <w:t>.</w:t>
      </w:r>
      <w:r>
        <w:t xml:space="preserve"> Assim, os sinais de entrada condicionados serão </w:t>
      </w:r>
      <w:commentRangeStart w:id="65"/>
      <w:r w:rsidRPr="002A0BA3">
        <w:rPr>
          <w:i/>
          <w:rPrChange w:id="66" w:author="lbarros" w:date="2021-02-10T08:38:00Z">
            <w:rPr/>
          </w:rPrChange>
        </w:rPr>
        <w:t>S1</w:t>
      </w:r>
      <w:commentRangeEnd w:id="65"/>
      <w:r w:rsidR="002A0BA3">
        <w:rPr>
          <w:rStyle w:val="Refdecomentrio"/>
          <w:rFonts w:eastAsia="Times New Roman"/>
          <w:lang w:eastAsia="pt-PT"/>
        </w:rPr>
        <w:commentReference w:id="65"/>
      </w:r>
      <w:r>
        <w:t xml:space="preserve">, </w:t>
      </w:r>
      <w:r w:rsidRPr="002A0BA3">
        <w:rPr>
          <w:i/>
          <w:rPrChange w:id="67" w:author="lbarros" w:date="2021-02-10T08:38:00Z">
            <w:rPr/>
          </w:rPrChange>
        </w:rPr>
        <w:t>S3</w:t>
      </w:r>
      <w:r>
        <w:t xml:space="preserve">, </w:t>
      </w:r>
      <w:r w:rsidRPr="002A0BA3">
        <w:rPr>
          <w:i/>
          <w:rPrChange w:id="68" w:author="lbarros" w:date="2021-02-10T08:39:00Z">
            <w:rPr/>
          </w:rPrChange>
        </w:rPr>
        <w:t>S5</w:t>
      </w:r>
      <w:r>
        <w:t xml:space="preserve">, </w:t>
      </w:r>
      <w:r w:rsidRPr="002A0BA3">
        <w:rPr>
          <w:i/>
          <w:rPrChange w:id="69" w:author="lbarros" w:date="2021-02-10T08:39:00Z">
            <w:rPr/>
          </w:rPrChange>
        </w:rPr>
        <w:t>S6</w:t>
      </w:r>
      <w:r>
        <w:t xml:space="preserve">, </w:t>
      </w:r>
      <w:r w:rsidRPr="002A0BA3">
        <w:rPr>
          <w:i/>
          <w:rPrChange w:id="70" w:author="lbarros" w:date="2021-02-10T08:39:00Z">
            <w:rPr/>
          </w:rPrChange>
        </w:rPr>
        <w:t>S8</w:t>
      </w:r>
      <w:r>
        <w:t xml:space="preserve"> e </w:t>
      </w:r>
      <w:r w:rsidRPr="002A0BA3">
        <w:rPr>
          <w:i/>
          <w:rPrChange w:id="71" w:author="lbarros" w:date="2021-02-10T08:39:00Z">
            <w:rPr/>
          </w:rPrChange>
        </w:rPr>
        <w:t>B</w:t>
      </w:r>
      <w:r>
        <w:t>, respetivamente.</w:t>
      </w:r>
    </w:p>
    <w:p w14:paraId="76EADA49" w14:textId="4451A348" w:rsidR="00D07EC5" w:rsidRDefault="004C6471" w:rsidP="004C6471">
      <w:pPr>
        <w:pStyle w:val="PhDCorpo"/>
      </w:pPr>
      <w:r>
        <w:tab/>
      </w:r>
      <w:r w:rsidR="006457C1" w:rsidRPr="00CE5D8E">
        <w:t>Os circuitos de controlo têm, como entradas,</w:t>
      </w:r>
      <w:r w:rsidR="003314EF" w:rsidRPr="00CE5D8E">
        <w:t xml:space="preserve"> </w:t>
      </w:r>
      <w:r w:rsidR="003314EF" w:rsidRPr="002A0BA3">
        <w:rPr>
          <w:i/>
          <w:rPrChange w:id="72" w:author="lbarros" w:date="2021-02-10T08:39:00Z">
            <w:rPr/>
          </w:rPrChange>
        </w:rPr>
        <w:t>S3</w:t>
      </w:r>
      <w:r w:rsidR="003314EF" w:rsidRPr="00CE5D8E">
        <w:t xml:space="preserve"> e </w:t>
      </w:r>
      <w:r w:rsidR="003314EF" w:rsidRPr="002A0BA3">
        <w:rPr>
          <w:i/>
          <w:rPrChange w:id="73" w:author="lbarros" w:date="2021-02-10T08:39:00Z">
            <w:rPr/>
          </w:rPrChange>
        </w:rPr>
        <w:t>S6</w:t>
      </w:r>
      <w:r w:rsidR="006457C1" w:rsidRPr="00CE5D8E">
        <w:t>,</w:t>
      </w:r>
      <w:r w:rsidR="003314EF" w:rsidRPr="00CE5D8E">
        <w:t xml:space="preserve"> e produz</w:t>
      </w:r>
      <w:r w:rsidR="006457C1" w:rsidRPr="00CE5D8E">
        <w:t>em</w:t>
      </w:r>
      <w:r w:rsidR="003314EF" w:rsidRPr="00CE5D8E">
        <w:t xml:space="preserve"> dois sinais contínuos</w:t>
      </w:r>
      <w:r w:rsidR="00347845" w:rsidRPr="00CE5D8E">
        <w:t xml:space="preserve">, </w:t>
      </w:r>
      <w:r w:rsidR="006457C1" w:rsidRPr="002A0BA3">
        <w:rPr>
          <w:i/>
          <w:rPrChange w:id="74" w:author="lbarros" w:date="2021-02-10T08:39:00Z">
            <w:rPr/>
          </w:rPrChange>
        </w:rPr>
        <w:t>VcomandoR</w:t>
      </w:r>
      <w:r w:rsidR="006457C1" w:rsidRPr="00CE5D8E">
        <w:t xml:space="preserve"> e </w:t>
      </w:r>
      <w:r w:rsidR="006457C1" w:rsidRPr="002A0BA3">
        <w:rPr>
          <w:i/>
          <w:rPrChange w:id="75" w:author="lbarros" w:date="2021-02-10T08:39:00Z">
            <w:rPr/>
          </w:rPrChange>
        </w:rPr>
        <w:t>VcomandoL</w:t>
      </w:r>
      <w:r w:rsidR="006457C1" w:rsidRPr="00CE5D8E">
        <w:t xml:space="preserve">. </w:t>
      </w:r>
      <w:r w:rsidR="003314EF" w:rsidRPr="00CE5D8E">
        <w:t xml:space="preserve">Estes </w:t>
      </w:r>
      <w:r w:rsidR="006457C1" w:rsidRPr="00CE5D8E">
        <w:t>são usados nos circuitos de atuação que os convertem em sinais PWM</w:t>
      </w:r>
      <w:r w:rsidR="00347845" w:rsidRPr="00CE5D8E">
        <w:t xml:space="preserve">, </w:t>
      </w:r>
      <w:r w:rsidR="00D07EC5" w:rsidRPr="002A0BA3">
        <w:rPr>
          <w:i/>
          <w:rPrChange w:id="76" w:author="lbarros" w:date="2021-02-10T08:39:00Z">
            <w:rPr/>
          </w:rPrChange>
        </w:rPr>
        <w:t>VpwmR</w:t>
      </w:r>
      <w:r w:rsidR="00D07EC5" w:rsidRPr="00CE5D8E">
        <w:t xml:space="preserve"> e </w:t>
      </w:r>
      <w:commentRangeStart w:id="77"/>
      <w:r w:rsidR="00D07EC5" w:rsidRPr="002A0BA3">
        <w:rPr>
          <w:i/>
          <w:rPrChange w:id="78" w:author="lbarros" w:date="2021-02-10T08:39:00Z">
            <w:rPr/>
          </w:rPrChange>
        </w:rPr>
        <w:t>VpwmL</w:t>
      </w:r>
      <w:commentRangeEnd w:id="77"/>
      <w:r w:rsidR="002A0BA3">
        <w:rPr>
          <w:rStyle w:val="Refdecomentrio"/>
          <w:rFonts w:eastAsia="Times New Roman"/>
          <w:lang w:eastAsia="pt-PT"/>
        </w:rPr>
        <w:commentReference w:id="77"/>
      </w:r>
      <w:r w:rsidR="006457C1" w:rsidRPr="00CE5D8E">
        <w:t>.</w:t>
      </w:r>
      <w:r w:rsidR="00D07EC5" w:rsidRPr="00CE5D8E">
        <w:t xml:space="preserve"> Em</w:t>
      </w:r>
      <w:r w:rsidR="00D07EC5">
        <w:t xml:space="preserve"> conjunto, estes dois </w:t>
      </w:r>
      <w:r w:rsidR="00347845" w:rsidRPr="00CE5D8E">
        <w:t>blocos</w:t>
      </w:r>
      <w:r w:rsidR="00D07EC5">
        <w:t xml:space="preserve"> controlam a velocidade de rotação dos motores.</w:t>
      </w:r>
    </w:p>
    <w:p w14:paraId="057D2B7F" w14:textId="27E66721" w:rsidR="00A6066A" w:rsidRDefault="00D07EC5" w:rsidP="00A6066A">
      <w:pPr>
        <w:pStyle w:val="PhDCorpo"/>
      </w:pPr>
      <w:r>
        <w:tab/>
      </w:r>
      <w:r w:rsidR="006457C1">
        <w:t xml:space="preserve">Paralelamente, está em funcionamento um circuito </w:t>
      </w:r>
      <w:ins w:id="79" w:author="lbarros" w:date="2021-02-10T08:40:00Z">
        <w:r w:rsidR="002A0BA3">
          <w:t xml:space="preserve">sequencial </w:t>
        </w:r>
      </w:ins>
      <w:r w:rsidR="006457C1">
        <w:t>que controla o estado de funcionamento do robô – máquina de estados</w:t>
      </w:r>
      <w:r w:rsidR="00CE5D8E">
        <w:t xml:space="preserve"> </w:t>
      </w:r>
      <w:r w:rsidR="00C33CBF">
        <w:t>–</w:t>
      </w:r>
      <w:r>
        <w:t xml:space="preserve"> cujas</w:t>
      </w:r>
      <w:r w:rsidR="00C33CBF">
        <w:t xml:space="preserve"> </w:t>
      </w:r>
      <w:r>
        <w:t xml:space="preserve">entradas são </w:t>
      </w:r>
      <w:r w:rsidRPr="002A0BA3">
        <w:rPr>
          <w:highlight w:val="yellow"/>
          <w:rPrChange w:id="80" w:author="lbarros" w:date="2021-02-10T08:40:00Z">
            <w:rPr/>
          </w:rPrChange>
        </w:rPr>
        <w:t>S</w:t>
      </w:r>
      <w:r w:rsidR="004C6471" w:rsidRPr="002A0BA3">
        <w:rPr>
          <w:highlight w:val="yellow"/>
          <w:rPrChange w:id="81" w:author="lbarros" w:date="2021-02-10T08:40:00Z">
            <w:rPr/>
          </w:rPrChange>
        </w:rPr>
        <w:t xml:space="preserve">1, </w:t>
      </w:r>
      <w:r w:rsidRPr="002A0BA3">
        <w:rPr>
          <w:highlight w:val="yellow"/>
          <w:rPrChange w:id="82" w:author="lbarros" w:date="2021-02-10T08:40:00Z">
            <w:rPr/>
          </w:rPrChange>
        </w:rPr>
        <w:t>S</w:t>
      </w:r>
      <w:r w:rsidR="004C6471" w:rsidRPr="002A0BA3">
        <w:rPr>
          <w:highlight w:val="yellow"/>
          <w:rPrChange w:id="83" w:author="lbarros" w:date="2021-02-10T08:40:00Z">
            <w:rPr/>
          </w:rPrChange>
        </w:rPr>
        <w:t xml:space="preserve">5, </w:t>
      </w:r>
      <w:r w:rsidRPr="002A0BA3">
        <w:rPr>
          <w:highlight w:val="yellow"/>
          <w:rPrChange w:id="84" w:author="lbarros" w:date="2021-02-10T08:40:00Z">
            <w:rPr/>
          </w:rPrChange>
        </w:rPr>
        <w:t>S</w:t>
      </w:r>
      <w:r w:rsidR="004C6471" w:rsidRPr="002A0BA3">
        <w:rPr>
          <w:highlight w:val="yellow"/>
          <w:rPrChange w:id="85" w:author="lbarros" w:date="2021-02-10T08:40:00Z">
            <w:rPr/>
          </w:rPrChange>
        </w:rPr>
        <w:t xml:space="preserve">8 e </w:t>
      </w:r>
      <w:r w:rsidRPr="002A0BA3">
        <w:rPr>
          <w:highlight w:val="yellow"/>
          <w:rPrChange w:id="86" w:author="lbarros" w:date="2021-02-10T08:40:00Z">
            <w:rPr/>
          </w:rPrChange>
        </w:rPr>
        <w:t>B</w:t>
      </w:r>
      <w:r>
        <w:t xml:space="preserve"> (sinais digitais). Este circuito tem quatro </w:t>
      </w:r>
      <w:r w:rsidRPr="00CE5D8E">
        <w:t>saídas</w:t>
      </w:r>
      <w:r w:rsidR="00595A03" w:rsidRPr="00CE5D8E">
        <w:t xml:space="preserve"> </w:t>
      </w:r>
      <w:r w:rsidR="00C33CBF">
        <w:t xml:space="preserve">– </w:t>
      </w:r>
      <w:r w:rsidRPr="002A0BA3">
        <w:rPr>
          <w:highlight w:val="yellow"/>
          <w:rPrChange w:id="87" w:author="lbarros" w:date="2021-02-10T08:40:00Z">
            <w:rPr/>
          </w:rPrChange>
        </w:rPr>
        <w:t>FWR, BWR, FWL, BWL</w:t>
      </w:r>
      <w:r w:rsidR="00595A03" w:rsidRPr="00CE5D8E">
        <w:t xml:space="preserve"> </w:t>
      </w:r>
      <w:r w:rsidR="00C33CBF">
        <w:t>–</w:t>
      </w:r>
      <w:r>
        <w:t xml:space="preserve"> duas</w:t>
      </w:r>
      <w:r w:rsidR="00C33CBF">
        <w:t xml:space="preserve"> </w:t>
      </w:r>
      <w:ins w:id="88" w:author="lbarros" w:date="2021-02-10T08:40:00Z">
        <w:r w:rsidR="002A0BA3">
          <w:t xml:space="preserve">saídas </w:t>
        </w:r>
      </w:ins>
      <w:r>
        <w:t xml:space="preserve">para cada motor, </w:t>
      </w:r>
      <w:ins w:id="89" w:author="lbarros" w:date="2021-02-10T08:40:00Z">
        <w:r w:rsidR="002A0BA3">
          <w:t xml:space="preserve">sendo </w:t>
        </w:r>
      </w:ins>
      <w:r>
        <w:t>responsáveis pelo sentido de rotação dos motores.</w:t>
      </w:r>
    </w:p>
    <w:p w14:paraId="21318AB3" w14:textId="67E3BF20" w:rsidR="00A6066A" w:rsidRDefault="00D07EC5" w:rsidP="00D07EC5">
      <w:pPr>
        <w:pStyle w:val="PhDCorpoTextoDepoisTabela"/>
      </w:pPr>
      <w:r>
        <w:tab/>
        <w:t xml:space="preserve">A ação conjunta dos circuitos acima descritos permite controlar os motores. Isto apenas é possível com auxílio de um </w:t>
      </w:r>
      <w:r w:rsidRPr="00D07EC5">
        <w:rPr>
          <w:i/>
          <w:iCs/>
        </w:rPr>
        <w:t>driver</w:t>
      </w:r>
      <w:r>
        <w:t>, apresentado</w:t>
      </w:r>
      <w:r w:rsidR="00C33CBF">
        <w:t xml:space="preserve"> na</w:t>
      </w:r>
      <w:r>
        <w:t xml:space="preserve"> </w:t>
      </w:r>
      <w:r>
        <w:fldChar w:fldCharType="begin"/>
      </w:r>
      <w:r>
        <w:instrText xml:space="preserve"> REF _Ref63716925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2</w:t>
      </w:r>
      <w:r w:rsidR="00071A16">
        <w:t>.</w:t>
      </w:r>
      <w:r w:rsidR="00071A16">
        <w:rPr>
          <w:noProof/>
        </w:rPr>
        <w:t>3</w:t>
      </w:r>
      <w:r>
        <w:fldChar w:fldCharType="end"/>
      </w:r>
      <w:r>
        <w:t>.</w:t>
      </w:r>
    </w:p>
    <w:p w14:paraId="6D4C13F3" w14:textId="77777777" w:rsidR="00A6066A" w:rsidRDefault="00A6066A" w:rsidP="004F3A99">
      <w:pPr>
        <w:pStyle w:val="PhDFigura"/>
      </w:pPr>
      <w:r w:rsidRPr="006A6AAA">
        <w:rPr>
          <w:noProof/>
        </w:rPr>
        <w:drawing>
          <wp:inline distT="0" distB="0" distL="0" distR="0" wp14:anchorId="679FAB0E" wp14:editId="274448DC">
            <wp:extent cx="3530600" cy="1687463"/>
            <wp:effectExtent l="0" t="0" r="0" b="825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405" cy="17064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922B16" w14:textId="17D0F296" w:rsidR="00BA453D" w:rsidRDefault="00A6066A" w:rsidP="00BA453D">
      <w:pPr>
        <w:pStyle w:val="PhDLegendaFiguras"/>
      </w:pPr>
      <w:bookmarkStart w:id="90" w:name="_Ref63716925"/>
      <w:bookmarkStart w:id="91" w:name="_Toc63813244"/>
      <w:r>
        <w:t xml:space="preserve">Figura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2</w:t>
      </w:r>
      <w:r w:rsidR="003F61EA">
        <w:rPr>
          <w:noProof/>
        </w:rPr>
        <w:fldChar w:fldCharType="end"/>
      </w:r>
      <w:r w:rsidR="001D0B72">
        <w:t>.</w:t>
      </w:r>
      <w:r w:rsidR="003F61EA">
        <w:fldChar w:fldCharType="begin"/>
      </w:r>
      <w:r w:rsidR="003F61EA">
        <w:instrText xml:space="preserve"> SEQ Figura \* ARABIC \s 1 </w:instrText>
      </w:r>
      <w:r w:rsidR="003F61EA">
        <w:fldChar w:fldCharType="separate"/>
      </w:r>
      <w:r w:rsidR="00071A16">
        <w:rPr>
          <w:noProof/>
        </w:rPr>
        <w:t>3</w:t>
      </w:r>
      <w:r w:rsidR="003F61EA">
        <w:rPr>
          <w:noProof/>
        </w:rPr>
        <w:fldChar w:fldCharType="end"/>
      </w:r>
      <w:bookmarkEnd w:id="90"/>
      <w:r>
        <w:t xml:space="preserve"> - </w:t>
      </w:r>
      <w:r w:rsidRPr="00562C82">
        <w:t>Módulo Driver L298N</w:t>
      </w:r>
      <w:r w:rsidR="00E535C0">
        <w:t>.</w:t>
      </w:r>
      <w:bookmarkEnd w:id="91"/>
    </w:p>
    <w:p w14:paraId="3EF94DD7" w14:textId="144BF3AD" w:rsidR="00BA453D" w:rsidRDefault="00BA453D" w:rsidP="002153DC">
      <w:pPr>
        <w:pStyle w:val="PhDCorpo"/>
        <w:ind w:firstLine="567"/>
      </w:pPr>
      <w:r>
        <w:t xml:space="preserve">Este </w:t>
      </w:r>
      <w:r w:rsidRPr="00BA453D">
        <w:rPr>
          <w:i/>
          <w:iCs/>
        </w:rPr>
        <w:t>driver</w:t>
      </w:r>
      <w:r>
        <w:rPr>
          <w:i/>
          <w:iCs/>
        </w:rPr>
        <w:t xml:space="preserve"> </w:t>
      </w:r>
      <w:r>
        <w:t xml:space="preserve">possui seis </w:t>
      </w:r>
      <w:r w:rsidRPr="00C33CBF">
        <w:t>entrada</w:t>
      </w:r>
      <w:r w:rsidR="00595A03" w:rsidRPr="00C33CBF">
        <w:t>s</w:t>
      </w:r>
      <w:r>
        <w:t xml:space="preserve">, três para cada motor: </w:t>
      </w:r>
      <w:ins w:id="92" w:author="lbarros" w:date="2021-02-10T08:41:00Z">
        <w:r w:rsidR="002A0BA3">
          <w:t xml:space="preserve">Os sinais de </w:t>
        </w:r>
      </w:ins>
      <w:r w:rsidRPr="002A0BA3">
        <w:rPr>
          <w:highlight w:val="yellow"/>
          <w:rPrChange w:id="93" w:author="lbarros" w:date="2021-02-10T08:41:00Z">
            <w:rPr/>
          </w:rPrChange>
        </w:rPr>
        <w:t>ENA e ENB</w:t>
      </w:r>
      <w:r>
        <w:t xml:space="preserve"> permitem ativar</w:t>
      </w:r>
      <w:ins w:id="94" w:author="lbarros" w:date="2021-02-10T08:41:00Z">
        <w:r w:rsidR="002A0BA3">
          <w:t xml:space="preserve"> ou </w:t>
        </w:r>
      </w:ins>
      <w:del w:id="95" w:author="lbarros" w:date="2021-02-10T08:41:00Z">
        <w:r w:rsidDel="002A0BA3">
          <w:delText>/</w:delText>
        </w:r>
      </w:del>
      <w:r>
        <w:t>desativar os motores</w:t>
      </w:r>
      <w:r w:rsidR="00595A03">
        <w:t xml:space="preserve">, </w:t>
      </w:r>
      <w:r>
        <w:t>controlando as suas velocidades de rotação</w:t>
      </w:r>
      <w:ins w:id="96" w:author="lbarros" w:date="2021-02-10T08:41:00Z">
        <w:r w:rsidR="002A0BA3">
          <w:t>. Por sua vez, os sinais de</w:t>
        </w:r>
      </w:ins>
      <w:del w:id="97" w:author="lbarros" w:date="2021-02-10T08:41:00Z">
        <w:r w:rsidDel="002A0BA3">
          <w:delText>;</w:delText>
        </w:r>
      </w:del>
      <w:r>
        <w:t xml:space="preserve"> </w:t>
      </w:r>
      <w:r w:rsidRPr="002A0BA3">
        <w:rPr>
          <w:highlight w:val="yellow"/>
          <w:rPrChange w:id="98" w:author="lbarros" w:date="2021-02-10T08:41:00Z">
            <w:rPr/>
          </w:rPrChange>
        </w:rPr>
        <w:t>IN1, IN2, IN3 e IN4</w:t>
      </w:r>
      <w:r>
        <w:t xml:space="preserve"> definem o modo de rotação de cada motor</w:t>
      </w:r>
      <w:ins w:id="99" w:author="lbarros" w:date="2021-02-10T08:42:00Z">
        <w:r w:rsidR="002A0BA3">
          <w:t>. Na</w:t>
        </w:r>
      </w:ins>
      <w:del w:id="100" w:author="lbarros" w:date="2021-02-10T08:42:00Z">
        <w:r w:rsidR="002153DC" w:rsidDel="002A0BA3">
          <w:delText>,</w:delText>
        </w:r>
        <w:r w:rsidDel="002A0BA3">
          <w:delText xml:space="preserve"> tal como apresentado na</w:delText>
        </w:r>
      </w:del>
      <w:r>
        <w:t xml:space="preserve"> </w:t>
      </w:r>
      <w:r w:rsidR="002153DC">
        <w:fldChar w:fldCharType="begin"/>
      </w:r>
      <w:r w:rsidR="002153DC">
        <w:instrText xml:space="preserve"> REF _Ref63718056 \h </w:instrText>
      </w:r>
      <w:r w:rsidR="002153DC">
        <w:fldChar w:fldCharType="separate"/>
      </w:r>
      <w:r w:rsidR="00071A16">
        <w:t xml:space="preserve">Tabela </w:t>
      </w:r>
      <w:r w:rsidR="00071A16">
        <w:rPr>
          <w:noProof/>
        </w:rPr>
        <w:t>2</w:t>
      </w:r>
      <w:r w:rsidR="00071A16">
        <w:t>.</w:t>
      </w:r>
      <w:r w:rsidR="00071A16">
        <w:rPr>
          <w:noProof/>
        </w:rPr>
        <w:t>2</w:t>
      </w:r>
      <w:r w:rsidR="002153DC">
        <w:fldChar w:fldCharType="end"/>
      </w:r>
      <w:ins w:id="101" w:author="lbarros" w:date="2021-02-10T08:42:00Z">
        <w:r w:rsidR="002A0BA3">
          <w:t xml:space="preserve"> encontram</w:t>
        </w:r>
        <w:r w:rsidR="002A0BA3">
          <w:noBreakHyphen/>
          <w:t xml:space="preserve">se exemplificado modo de operação </w:t>
        </w:r>
      </w:ins>
      <w:ins w:id="102" w:author="lbarros" w:date="2021-02-10T08:43:00Z">
        <w:r w:rsidR="002A0BA3">
          <w:t xml:space="preserve">do motor </w:t>
        </w:r>
      </w:ins>
      <w:ins w:id="103" w:author="lbarros" w:date="2021-02-10T08:42:00Z">
        <w:r w:rsidR="002A0BA3">
          <w:t>em função da combinação lógi</w:t>
        </w:r>
      </w:ins>
      <w:ins w:id="104" w:author="lbarros" w:date="2021-02-10T08:43:00Z">
        <w:r w:rsidR="002A0BA3">
          <w:t>ca dos sinais de entrada.</w:t>
        </w:r>
      </w:ins>
      <w:r w:rsidR="002153DC">
        <w:t>.</w:t>
      </w:r>
    </w:p>
    <w:p w14:paraId="59279E10" w14:textId="65038143" w:rsidR="002153DC" w:rsidRDefault="002153DC" w:rsidP="002153DC">
      <w:pPr>
        <w:pStyle w:val="PhDLegendaTabela"/>
      </w:pPr>
      <w:bookmarkStart w:id="105" w:name="_Ref63718056"/>
      <w:bookmarkStart w:id="106" w:name="_Toc63813304"/>
      <w:r>
        <w:t xml:space="preserve">Tabela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2</w:t>
      </w:r>
      <w:r w:rsidR="003F61EA">
        <w:rPr>
          <w:noProof/>
        </w:rPr>
        <w:fldChar w:fldCharType="end"/>
      </w:r>
      <w:r w:rsidR="00071A16">
        <w:t>.</w:t>
      </w:r>
      <w:r w:rsidR="003F61EA">
        <w:fldChar w:fldCharType="begin"/>
      </w:r>
      <w:r w:rsidR="003F61EA">
        <w:instrText xml:space="preserve"> SEQ Tabela \* ARABIC</w:instrText>
      </w:r>
      <w:r w:rsidR="003F61EA">
        <w:instrText xml:space="preserve"> \s 1 </w:instrText>
      </w:r>
      <w:r w:rsidR="003F61EA">
        <w:fldChar w:fldCharType="separate"/>
      </w:r>
      <w:r w:rsidR="00071A16">
        <w:rPr>
          <w:noProof/>
        </w:rPr>
        <w:t>2</w:t>
      </w:r>
      <w:r w:rsidR="003F61EA">
        <w:rPr>
          <w:noProof/>
        </w:rPr>
        <w:fldChar w:fldCharType="end"/>
      </w:r>
      <w:bookmarkEnd w:id="105"/>
      <w:r>
        <w:t xml:space="preserve"> - </w:t>
      </w:r>
      <w:r w:rsidRPr="002352D9">
        <w:t xml:space="preserve">Tabelas de verdade do driver L298N </w:t>
      </w:r>
      <w:commentRangeStart w:id="107"/>
      <w:r w:rsidRPr="002352D9">
        <w:t xml:space="preserve">(a) </w:t>
      </w:r>
      <w:r w:rsidR="00595A03" w:rsidRPr="00C33CBF">
        <w:t>Controlo do M</w:t>
      </w:r>
      <w:r w:rsidRPr="00C33CBF">
        <w:t xml:space="preserve">otor A; (b) </w:t>
      </w:r>
      <w:r w:rsidR="00595A03" w:rsidRPr="00C33CBF">
        <w:t>Controlo do</w:t>
      </w:r>
      <w:r w:rsidR="00595A03">
        <w:t xml:space="preserve"> </w:t>
      </w:r>
      <w:r w:rsidRPr="002352D9">
        <w:t>Motor B</w:t>
      </w:r>
      <w:r w:rsidR="00E535C0">
        <w:t>.</w:t>
      </w:r>
      <w:bookmarkEnd w:id="106"/>
      <w:commentRangeEnd w:id="107"/>
      <w:r w:rsidR="002A0BA3">
        <w:rPr>
          <w:rStyle w:val="Refdecomentrio"/>
        </w:rPr>
        <w:commentReference w:id="107"/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530"/>
        <w:gridCol w:w="4531"/>
      </w:tblGrid>
      <w:tr w:rsidR="002153DC" w14:paraId="00C6DFAF" w14:textId="77777777" w:rsidTr="002153DC">
        <w:tc>
          <w:tcPr>
            <w:tcW w:w="4530" w:type="dxa"/>
          </w:tcPr>
          <w:tbl>
            <w:tblPr>
              <w:tblStyle w:val="TabelaSimples1"/>
              <w:tblpPr w:leftFromText="141" w:rightFromText="141" w:vertAnchor="text" w:horzAnchor="page" w:tblpXSpec="center" w:tblpY="308"/>
              <w:tblOverlap w:val="never"/>
              <w:tblW w:w="0" w:type="auto"/>
              <w:tblLook w:val="0420" w:firstRow="1" w:lastRow="0" w:firstColumn="0" w:lastColumn="0" w:noHBand="0" w:noVBand="1"/>
            </w:tblPr>
            <w:tblGrid>
              <w:gridCol w:w="591"/>
              <w:gridCol w:w="581"/>
              <w:gridCol w:w="581"/>
              <w:gridCol w:w="1913"/>
            </w:tblGrid>
            <w:tr w:rsidR="002153DC" w14:paraId="0950447F" w14:textId="77777777" w:rsidTr="002153DC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tcW w:w="0" w:type="auto"/>
                  <w:vAlign w:val="center"/>
                </w:tcPr>
                <w:p w14:paraId="2A184EC6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ENA</w:t>
                  </w:r>
                </w:p>
              </w:tc>
              <w:tc>
                <w:tcPr>
                  <w:tcW w:w="0" w:type="auto"/>
                  <w:vAlign w:val="center"/>
                </w:tcPr>
                <w:p w14:paraId="0192BC27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IN1</w:t>
                  </w:r>
                </w:p>
              </w:tc>
              <w:tc>
                <w:tcPr>
                  <w:tcW w:w="0" w:type="auto"/>
                  <w:vAlign w:val="center"/>
                </w:tcPr>
                <w:p w14:paraId="7548DCD0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IN2</w:t>
                  </w:r>
                </w:p>
              </w:tc>
              <w:tc>
                <w:tcPr>
                  <w:tcW w:w="0" w:type="auto"/>
                  <w:vAlign w:val="center"/>
                </w:tcPr>
                <w:p w14:paraId="074BFDB2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Motor A</w:t>
                  </w:r>
                </w:p>
              </w:tc>
            </w:tr>
            <w:tr w:rsidR="002153DC" w14:paraId="441FA6E0" w14:textId="77777777" w:rsidTr="002153D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tcW w:w="0" w:type="auto"/>
                  <w:vAlign w:val="center"/>
                </w:tcPr>
                <w:p w14:paraId="676083C4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0 V</w:t>
                  </w:r>
                </w:p>
              </w:tc>
              <w:tc>
                <w:tcPr>
                  <w:tcW w:w="0" w:type="auto"/>
                  <w:vAlign w:val="center"/>
                </w:tcPr>
                <w:p w14:paraId="7CABE8EA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N/A</w:t>
                  </w:r>
                </w:p>
              </w:tc>
              <w:tc>
                <w:tcPr>
                  <w:tcW w:w="0" w:type="auto"/>
                  <w:vAlign w:val="center"/>
                </w:tcPr>
                <w:p w14:paraId="6A135CBB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N/A</w:t>
                  </w:r>
                </w:p>
              </w:tc>
              <w:tc>
                <w:tcPr>
                  <w:tcW w:w="0" w:type="auto"/>
                  <w:vAlign w:val="center"/>
                </w:tcPr>
                <w:p w14:paraId="03D9585D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OFF</w:t>
                  </w:r>
                </w:p>
              </w:tc>
            </w:tr>
            <w:tr w:rsidR="002153DC" w14:paraId="051868AF" w14:textId="77777777" w:rsidTr="002153DC">
              <w:tc>
                <w:tcPr>
                  <w:tcW w:w="0" w:type="auto"/>
                  <w:vAlign w:val="center"/>
                </w:tcPr>
                <w:p w14:paraId="0D51B6F8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  <w:vAlign w:val="center"/>
                </w:tcPr>
                <w:p w14:paraId="12E50889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0 V</w:t>
                  </w:r>
                </w:p>
              </w:tc>
              <w:tc>
                <w:tcPr>
                  <w:tcW w:w="0" w:type="auto"/>
                  <w:vAlign w:val="center"/>
                </w:tcPr>
                <w:p w14:paraId="77852B56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0 V</w:t>
                  </w:r>
                </w:p>
              </w:tc>
              <w:tc>
                <w:tcPr>
                  <w:tcW w:w="0" w:type="auto"/>
                  <w:vAlign w:val="center"/>
                </w:tcPr>
                <w:p w14:paraId="4ADC6B97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Trava</w:t>
                  </w:r>
                </w:p>
              </w:tc>
            </w:tr>
            <w:tr w:rsidR="002153DC" w14:paraId="2FA5FC15" w14:textId="77777777" w:rsidTr="002153D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tcW w:w="0" w:type="auto"/>
                  <w:vAlign w:val="center"/>
                </w:tcPr>
                <w:p w14:paraId="1474B979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  <w:vAlign w:val="center"/>
                </w:tcPr>
                <w:p w14:paraId="5CFC1DC3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0 V</w:t>
                  </w:r>
                </w:p>
              </w:tc>
              <w:tc>
                <w:tcPr>
                  <w:tcW w:w="0" w:type="auto"/>
                  <w:vAlign w:val="center"/>
                </w:tcPr>
                <w:p w14:paraId="4F0EB4A1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  <w:vAlign w:val="center"/>
                </w:tcPr>
                <w:p w14:paraId="023468D2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Sentido anti-horário</w:t>
                  </w:r>
                </w:p>
              </w:tc>
            </w:tr>
            <w:tr w:rsidR="002153DC" w14:paraId="2515C266" w14:textId="77777777" w:rsidTr="002153DC">
              <w:tc>
                <w:tcPr>
                  <w:tcW w:w="0" w:type="auto"/>
                  <w:vAlign w:val="center"/>
                </w:tcPr>
                <w:p w14:paraId="0DC48987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  <w:vAlign w:val="center"/>
                </w:tcPr>
                <w:p w14:paraId="47DCA6A2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  <w:vAlign w:val="center"/>
                </w:tcPr>
                <w:p w14:paraId="76F15D3B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0 V</w:t>
                  </w:r>
                </w:p>
              </w:tc>
              <w:tc>
                <w:tcPr>
                  <w:tcW w:w="0" w:type="auto"/>
                  <w:vAlign w:val="center"/>
                </w:tcPr>
                <w:p w14:paraId="24928C1C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Sentido horário</w:t>
                  </w:r>
                </w:p>
              </w:tc>
            </w:tr>
            <w:tr w:rsidR="002153DC" w14:paraId="4588C0C0" w14:textId="77777777" w:rsidTr="002153D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tcW w:w="0" w:type="auto"/>
                  <w:vAlign w:val="center"/>
                </w:tcPr>
                <w:p w14:paraId="4ECF8DAF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  <w:vAlign w:val="center"/>
                </w:tcPr>
                <w:p w14:paraId="0B7B491F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  <w:vAlign w:val="center"/>
                </w:tcPr>
                <w:p w14:paraId="13B0D5DF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  <w:vAlign w:val="center"/>
                </w:tcPr>
                <w:p w14:paraId="02099AEA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Trava</w:t>
                  </w:r>
                </w:p>
              </w:tc>
            </w:tr>
          </w:tbl>
          <w:p w14:paraId="079F5EF1" w14:textId="77777777" w:rsidR="002153DC" w:rsidRDefault="002153DC" w:rsidP="002153DC">
            <w:pPr>
              <w:pStyle w:val="PhDCorpo"/>
              <w:spacing w:after="0"/>
              <w:jc w:val="center"/>
            </w:pPr>
          </w:p>
        </w:tc>
        <w:tc>
          <w:tcPr>
            <w:tcW w:w="4531" w:type="dxa"/>
          </w:tcPr>
          <w:tbl>
            <w:tblPr>
              <w:tblStyle w:val="TabelaSimples1"/>
              <w:tblpPr w:leftFromText="141" w:rightFromText="141" w:vertAnchor="text" w:horzAnchor="page" w:tblpXSpec="center" w:tblpY="308"/>
              <w:tblOverlap w:val="never"/>
              <w:tblW w:w="0" w:type="auto"/>
              <w:tblLook w:val="0420" w:firstRow="1" w:lastRow="0" w:firstColumn="0" w:lastColumn="0" w:noHBand="0" w:noVBand="1"/>
            </w:tblPr>
            <w:tblGrid>
              <w:gridCol w:w="603"/>
              <w:gridCol w:w="581"/>
              <w:gridCol w:w="581"/>
              <w:gridCol w:w="1913"/>
            </w:tblGrid>
            <w:tr w:rsidR="002153DC" w14:paraId="74C08294" w14:textId="77777777" w:rsidTr="00400633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tcW w:w="0" w:type="auto"/>
                </w:tcPr>
                <w:p w14:paraId="1FEA334C" w14:textId="4F80FFDA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ENB</w:t>
                  </w:r>
                </w:p>
              </w:tc>
              <w:tc>
                <w:tcPr>
                  <w:tcW w:w="0" w:type="auto"/>
                </w:tcPr>
                <w:p w14:paraId="76BE9E62" w14:textId="249621D1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IN3</w:t>
                  </w:r>
                </w:p>
              </w:tc>
              <w:tc>
                <w:tcPr>
                  <w:tcW w:w="0" w:type="auto"/>
                </w:tcPr>
                <w:p w14:paraId="09CF0326" w14:textId="340C0475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IN4</w:t>
                  </w:r>
                </w:p>
              </w:tc>
              <w:tc>
                <w:tcPr>
                  <w:tcW w:w="0" w:type="auto"/>
                </w:tcPr>
                <w:p w14:paraId="65B891DC" w14:textId="71B54F55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Motor B</w:t>
                  </w:r>
                </w:p>
              </w:tc>
            </w:tr>
            <w:tr w:rsidR="002153DC" w14:paraId="6BDE27F6" w14:textId="77777777" w:rsidTr="00400633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tcW w:w="0" w:type="auto"/>
                </w:tcPr>
                <w:p w14:paraId="185E69EB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0 V</w:t>
                  </w:r>
                </w:p>
              </w:tc>
              <w:tc>
                <w:tcPr>
                  <w:tcW w:w="0" w:type="auto"/>
                </w:tcPr>
                <w:p w14:paraId="7912237A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N/A</w:t>
                  </w:r>
                </w:p>
              </w:tc>
              <w:tc>
                <w:tcPr>
                  <w:tcW w:w="0" w:type="auto"/>
                </w:tcPr>
                <w:p w14:paraId="47E7E79F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N/A</w:t>
                  </w:r>
                </w:p>
              </w:tc>
              <w:tc>
                <w:tcPr>
                  <w:tcW w:w="0" w:type="auto"/>
                </w:tcPr>
                <w:p w14:paraId="26AD929C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OFF</w:t>
                  </w:r>
                </w:p>
              </w:tc>
            </w:tr>
            <w:tr w:rsidR="002153DC" w14:paraId="0B965322" w14:textId="77777777" w:rsidTr="00400633">
              <w:tc>
                <w:tcPr>
                  <w:tcW w:w="0" w:type="auto"/>
                </w:tcPr>
                <w:p w14:paraId="44AFF889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</w:tcPr>
                <w:p w14:paraId="2DDE7677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0 V</w:t>
                  </w:r>
                </w:p>
              </w:tc>
              <w:tc>
                <w:tcPr>
                  <w:tcW w:w="0" w:type="auto"/>
                </w:tcPr>
                <w:p w14:paraId="4A736CC6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0 V</w:t>
                  </w:r>
                </w:p>
              </w:tc>
              <w:tc>
                <w:tcPr>
                  <w:tcW w:w="0" w:type="auto"/>
                </w:tcPr>
                <w:p w14:paraId="4920D4F3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Trava</w:t>
                  </w:r>
                </w:p>
              </w:tc>
            </w:tr>
            <w:tr w:rsidR="002153DC" w14:paraId="298F2C07" w14:textId="77777777" w:rsidTr="00400633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tcW w:w="0" w:type="auto"/>
                </w:tcPr>
                <w:p w14:paraId="21000590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</w:tcPr>
                <w:p w14:paraId="18E2205C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0 V</w:t>
                  </w:r>
                </w:p>
              </w:tc>
              <w:tc>
                <w:tcPr>
                  <w:tcW w:w="0" w:type="auto"/>
                </w:tcPr>
                <w:p w14:paraId="360021FE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</w:tcPr>
                <w:p w14:paraId="3E24EC6F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Sentido anti-horário</w:t>
                  </w:r>
                </w:p>
              </w:tc>
            </w:tr>
            <w:tr w:rsidR="002153DC" w14:paraId="784DDEEE" w14:textId="77777777" w:rsidTr="00400633">
              <w:tc>
                <w:tcPr>
                  <w:tcW w:w="0" w:type="auto"/>
                </w:tcPr>
                <w:p w14:paraId="7498C9E1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</w:tcPr>
                <w:p w14:paraId="2485A591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</w:tcPr>
                <w:p w14:paraId="362D63A6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0 V</w:t>
                  </w:r>
                </w:p>
              </w:tc>
              <w:tc>
                <w:tcPr>
                  <w:tcW w:w="0" w:type="auto"/>
                </w:tcPr>
                <w:p w14:paraId="0654A516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Sentido horário</w:t>
                  </w:r>
                </w:p>
              </w:tc>
            </w:tr>
            <w:tr w:rsidR="002153DC" w14:paraId="36328BFE" w14:textId="77777777" w:rsidTr="00400633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tcW w:w="0" w:type="auto"/>
                </w:tcPr>
                <w:p w14:paraId="5E6E5B87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</w:tcPr>
                <w:p w14:paraId="4ABA28AD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</w:tcPr>
                <w:p w14:paraId="62B75E7F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</w:tcPr>
                <w:p w14:paraId="2FB10C53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Trava</w:t>
                  </w:r>
                </w:p>
              </w:tc>
            </w:tr>
          </w:tbl>
          <w:p w14:paraId="0809F349" w14:textId="77777777" w:rsidR="002153DC" w:rsidRDefault="002153DC" w:rsidP="002153DC">
            <w:pPr>
              <w:pStyle w:val="PhDCorpo"/>
              <w:jc w:val="center"/>
            </w:pPr>
          </w:p>
        </w:tc>
      </w:tr>
      <w:tr w:rsidR="002153DC" w14:paraId="73D0C76D" w14:textId="77777777" w:rsidTr="002153DC">
        <w:tc>
          <w:tcPr>
            <w:tcW w:w="4530" w:type="dxa"/>
          </w:tcPr>
          <w:p w14:paraId="687FFDD6" w14:textId="22FCEF5D" w:rsidR="002153DC" w:rsidRDefault="002153DC" w:rsidP="002153DC">
            <w:pPr>
              <w:pStyle w:val="PhDCorpo"/>
              <w:jc w:val="center"/>
            </w:pPr>
            <w:r>
              <w:t>(a)</w:t>
            </w:r>
          </w:p>
        </w:tc>
        <w:tc>
          <w:tcPr>
            <w:tcW w:w="4531" w:type="dxa"/>
          </w:tcPr>
          <w:p w14:paraId="1139DC9A" w14:textId="6BA95009" w:rsidR="002153DC" w:rsidRDefault="002153DC" w:rsidP="002153DC">
            <w:pPr>
              <w:pStyle w:val="PhDCorpo"/>
              <w:jc w:val="center"/>
            </w:pPr>
            <w:r>
              <w:t>(b)</w:t>
            </w:r>
          </w:p>
        </w:tc>
      </w:tr>
    </w:tbl>
    <w:p w14:paraId="69AFD0E8" w14:textId="3CEA96BA" w:rsidR="00B014FA" w:rsidRDefault="002153DC" w:rsidP="00E42E22">
      <w:pPr>
        <w:pStyle w:val="PhDCorpo"/>
        <w:ind w:firstLine="567"/>
      </w:pPr>
      <w:r>
        <w:t xml:space="preserve">Assim sendo, o sinal </w:t>
      </w:r>
      <w:r w:rsidRPr="002A0BA3">
        <w:rPr>
          <w:highlight w:val="yellow"/>
          <w:rPrChange w:id="108" w:author="lbarros" w:date="2021-02-10T08:43:00Z">
            <w:rPr/>
          </w:rPrChange>
        </w:rPr>
        <w:t>VpwmR</w:t>
      </w:r>
      <w:r>
        <w:t xml:space="preserve"> está ligado à entrada </w:t>
      </w:r>
      <w:r w:rsidRPr="002A0BA3">
        <w:rPr>
          <w:highlight w:val="yellow"/>
          <w:rPrChange w:id="109" w:author="lbarros" w:date="2021-02-10T08:43:00Z">
            <w:rPr/>
          </w:rPrChange>
        </w:rPr>
        <w:t>ENA</w:t>
      </w:r>
      <w:r w:rsidR="00E42E22">
        <w:t xml:space="preserve"> e os sinais </w:t>
      </w:r>
      <w:r w:rsidR="00E42E22" w:rsidRPr="002A0BA3">
        <w:rPr>
          <w:highlight w:val="yellow"/>
          <w:rPrChange w:id="110" w:author="lbarros" w:date="2021-02-10T08:43:00Z">
            <w:rPr/>
          </w:rPrChange>
        </w:rPr>
        <w:t>FWR e BWR</w:t>
      </w:r>
      <w:r w:rsidR="00E42E22">
        <w:t xml:space="preserve"> às entradas </w:t>
      </w:r>
      <w:r w:rsidR="00E42E22" w:rsidRPr="002A0BA3">
        <w:rPr>
          <w:highlight w:val="yellow"/>
          <w:rPrChange w:id="111" w:author="lbarros" w:date="2021-02-10T08:44:00Z">
            <w:rPr/>
          </w:rPrChange>
        </w:rPr>
        <w:t>IN1 e IN2</w:t>
      </w:r>
      <w:r w:rsidR="00E42E22">
        <w:t xml:space="preserve">, respetivamente, controlando o motor A (motor do lado direito do robô). Da mesma forma, o sinal </w:t>
      </w:r>
      <w:r w:rsidR="00E42E22" w:rsidRPr="002A0BA3">
        <w:rPr>
          <w:highlight w:val="yellow"/>
          <w:rPrChange w:id="112" w:author="lbarros" w:date="2021-02-10T08:44:00Z">
            <w:rPr/>
          </w:rPrChange>
        </w:rPr>
        <w:t>VpwmL</w:t>
      </w:r>
      <w:r w:rsidR="00E42E22">
        <w:t xml:space="preserve"> está ligado à entrada </w:t>
      </w:r>
      <w:r w:rsidR="00E42E22" w:rsidRPr="002A0BA3">
        <w:rPr>
          <w:highlight w:val="yellow"/>
          <w:rPrChange w:id="113" w:author="lbarros" w:date="2021-02-10T08:44:00Z">
            <w:rPr/>
          </w:rPrChange>
        </w:rPr>
        <w:t>ENB</w:t>
      </w:r>
      <w:r w:rsidR="00E42E22">
        <w:t xml:space="preserve"> e os sinais </w:t>
      </w:r>
      <w:r w:rsidR="00E42E22" w:rsidRPr="002A0BA3">
        <w:rPr>
          <w:u w:val="single"/>
          <w:rPrChange w:id="114" w:author="lbarros" w:date="2021-02-10T08:44:00Z">
            <w:rPr/>
          </w:rPrChange>
        </w:rPr>
        <w:t>FWL e BWL</w:t>
      </w:r>
      <w:r w:rsidR="00E42E22">
        <w:t xml:space="preserve"> às entradas IN3 e IN4, respetivamente, controlando o motor B (motor do lado esquerdo do robô).</w:t>
      </w:r>
    </w:p>
    <w:p w14:paraId="7399EE48" w14:textId="06718AF9" w:rsidR="00740EB7" w:rsidRPr="00B66544" w:rsidRDefault="006A6AAA" w:rsidP="00740EB7">
      <w:pPr>
        <w:pStyle w:val="Ttulo2"/>
        <w:rPr>
          <w:rFonts w:ascii="NewsGotT" w:hAnsi="NewsGotT"/>
        </w:rPr>
      </w:pPr>
      <w:bookmarkStart w:id="115" w:name="_Toc63813211"/>
      <w:r>
        <w:rPr>
          <w:rFonts w:ascii="NewsGotT" w:hAnsi="NewsGotT"/>
        </w:rPr>
        <w:t>Condicionamento de Sinal</w:t>
      </w:r>
      <w:bookmarkEnd w:id="115"/>
    </w:p>
    <w:p w14:paraId="6E2E1571" w14:textId="10DB9727" w:rsidR="00595A03" w:rsidRDefault="00404276" w:rsidP="00C33CBF">
      <w:pPr>
        <w:pStyle w:val="PhDCorpo"/>
      </w:pPr>
      <w:bookmarkStart w:id="116" w:name="_Toc471578952"/>
      <w:bookmarkStart w:id="117" w:name="_Toc471578953"/>
      <w:bookmarkEnd w:id="116"/>
      <w:r>
        <w:tab/>
      </w:r>
      <w:r w:rsidR="00595A03" w:rsidRPr="00C33CBF">
        <w:t>Estes circuitos têm</w:t>
      </w:r>
      <w:r w:rsidR="00595A03">
        <w:t xml:space="preserve"> </w:t>
      </w:r>
      <w:r>
        <w:t>como objetivo fazer o condicionamento de sinal</w:t>
      </w:r>
      <w:ins w:id="118" w:author="lbarros" w:date="2021-02-10T08:44:00Z">
        <w:r w:rsidR="002A0BA3">
          <w:t xml:space="preserve"> dos sensores de linha bem como do botão de interface com o utilizador.</w:t>
        </w:r>
      </w:ins>
      <w:del w:id="119" w:author="lbarros" w:date="2021-02-10T08:44:00Z">
        <w:r w:rsidDel="002A0BA3">
          <w:delText>,</w:delText>
        </w:r>
      </w:del>
      <w:r>
        <w:t xml:space="preserve"> </w:t>
      </w:r>
      <w:del w:id="120" w:author="lbarros" w:date="2021-02-10T08:44:00Z">
        <w:r w:rsidDel="002A0BA3">
          <w:delText xml:space="preserve">ou </w:delText>
        </w:r>
      </w:del>
      <w:ins w:id="121" w:author="lbarros" w:date="2021-02-10T08:44:00Z">
        <w:r w:rsidR="002A0BA3">
          <w:t xml:space="preserve">Ou </w:t>
        </w:r>
      </w:ins>
      <w:r>
        <w:t xml:space="preserve">seja, fornecer </w:t>
      </w:r>
      <w:r w:rsidR="00595A03" w:rsidRPr="00C33CBF">
        <w:t>valores precisos</w:t>
      </w:r>
      <w:ins w:id="122" w:author="lbarros" w:date="2021-02-10T08:45:00Z">
        <w:r w:rsidR="002A0BA3">
          <w:t>,</w:t>
        </w:r>
      </w:ins>
      <w:r w:rsidR="00595A03" w:rsidRPr="00C33CBF">
        <w:t xml:space="preserve"> </w:t>
      </w:r>
      <w:del w:id="123" w:author="lbarros" w:date="2021-02-10T08:45:00Z">
        <w:r w:rsidR="00595A03" w:rsidRPr="00C33CBF" w:rsidDel="002A0BA3">
          <w:delText xml:space="preserve">e </w:delText>
        </w:r>
      </w:del>
      <w:r w:rsidR="00595A03" w:rsidRPr="00C33CBF">
        <w:t xml:space="preserve">sem flutuações ou ruído, </w:t>
      </w:r>
      <w:ins w:id="124" w:author="lbarros" w:date="2021-02-10T08:45:00Z">
        <w:r w:rsidR="002A0BA3">
          <w:t>uma vez que</w:t>
        </w:r>
      </w:ins>
      <w:del w:id="125" w:author="lbarros" w:date="2021-02-10T08:45:00Z">
        <w:r w:rsidR="00595A03" w:rsidRPr="00C33CBF" w:rsidDel="002A0BA3">
          <w:delText>pois</w:delText>
        </w:r>
      </w:del>
      <w:r w:rsidR="00595A03" w:rsidRPr="00C33CBF">
        <w:t xml:space="preserve"> são essenciais para o</w:t>
      </w:r>
      <w:r w:rsidRPr="00C33CBF">
        <w:t xml:space="preserve"> </w:t>
      </w:r>
      <w:ins w:id="126" w:author="lbarros" w:date="2021-02-10T08:45:00Z">
        <w:r w:rsidR="002A0BA3">
          <w:t>correto funcionamento</w:t>
        </w:r>
      </w:ins>
      <w:del w:id="127" w:author="lbarros" w:date="2021-02-10T08:45:00Z">
        <w:r w:rsidRPr="00C33CBF" w:rsidDel="002A0BA3">
          <w:delText>controlo</w:delText>
        </w:r>
      </w:del>
      <w:r w:rsidRPr="00C33CBF">
        <w:t xml:space="preserve"> do robô.</w:t>
      </w:r>
    </w:p>
    <w:p w14:paraId="406E9422" w14:textId="23509CB5" w:rsidR="00595A03" w:rsidRPr="004733E5" w:rsidRDefault="00404276" w:rsidP="00C33CBF">
      <w:pPr>
        <w:pStyle w:val="PhDCorpo"/>
      </w:pPr>
      <w:r>
        <w:tab/>
      </w:r>
      <w:r w:rsidR="00595A03" w:rsidRPr="00C33CBF">
        <w:t>No circuito de condicionamento de sinal dos sensores a</w:t>
      </w:r>
      <w:r w:rsidRPr="00C33CBF">
        <w:t>s saídas analógicas são obtidas</w:t>
      </w:r>
      <w:r w:rsidR="00C33CBF" w:rsidRPr="00C33CBF">
        <w:t xml:space="preserve"> </w:t>
      </w:r>
      <w:r w:rsidR="004733E5" w:rsidRPr="00C33CBF">
        <w:t>através de</w:t>
      </w:r>
      <w:r w:rsidRPr="00C33CBF">
        <w:t xml:space="preserve"> um seguidor de tensão </w:t>
      </w:r>
      <w:r w:rsidR="004733E5" w:rsidRPr="00C33CBF">
        <w:t>que</w:t>
      </w:r>
      <w:r w:rsidRPr="00C33CBF">
        <w:t xml:space="preserve"> tem como objetivo minimizar </w:t>
      </w:r>
      <w:r w:rsidR="004733E5" w:rsidRPr="00C33CBF">
        <w:t xml:space="preserve">o </w:t>
      </w:r>
      <w:r w:rsidRPr="00C33CBF">
        <w:t xml:space="preserve">efeito de carga </w:t>
      </w:r>
      <w:r w:rsidR="00C33CBF" w:rsidRPr="00C33CBF">
        <w:t xml:space="preserve">em </w:t>
      </w:r>
      <w:r w:rsidR="00935571" w:rsidRPr="00C33CBF">
        <w:t>cada</w:t>
      </w:r>
      <w:r w:rsidRPr="00C33CBF">
        <w:t xml:space="preserve"> sensor</w:t>
      </w:r>
      <w:r w:rsidR="004733E5" w:rsidRPr="00C33CBF">
        <w:t xml:space="preserve">, como representado na </w:t>
      </w:r>
      <w:r w:rsidR="004733E5" w:rsidRPr="00C33CBF">
        <w:fldChar w:fldCharType="begin"/>
      </w:r>
      <w:r w:rsidR="004733E5" w:rsidRPr="00C33CBF">
        <w:instrText xml:space="preserve"> REF _Ref63604459 \h  \* MERGEFORMAT </w:instrText>
      </w:r>
      <w:r w:rsidR="004733E5" w:rsidRPr="00C33CBF">
        <w:fldChar w:fldCharType="separate"/>
      </w:r>
      <w:r w:rsidR="00071A16">
        <w:t xml:space="preserve">Figura </w:t>
      </w:r>
      <w:r w:rsidR="00071A16">
        <w:rPr>
          <w:noProof/>
        </w:rPr>
        <w:t>2</w:t>
      </w:r>
      <w:r w:rsidR="00071A16">
        <w:t>.</w:t>
      </w:r>
      <w:r w:rsidR="00071A16">
        <w:rPr>
          <w:noProof/>
        </w:rPr>
        <w:t>4</w:t>
      </w:r>
      <w:r w:rsidR="004733E5" w:rsidRPr="00C33CBF">
        <w:fldChar w:fldCharType="end"/>
      </w:r>
      <w:r w:rsidR="004733E5" w:rsidRPr="00C33CBF">
        <w:t>.</w:t>
      </w:r>
    </w:p>
    <w:p w14:paraId="0033821E" w14:textId="5A98C8D5" w:rsidR="00182C43" w:rsidRDefault="00182C43" w:rsidP="00455D20">
      <w:pPr>
        <w:pStyle w:val="PhDFigura"/>
      </w:pPr>
      <w:r w:rsidRPr="00455D20">
        <w:rPr>
          <w:noProof/>
        </w:rPr>
        <w:drawing>
          <wp:inline distT="0" distB="0" distL="0" distR="0" wp14:anchorId="7A461C28" wp14:editId="2A00A47E">
            <wp:extent cx="2146300" cy="1484177"/>
            <wp:effectExtent l="0" t="0" r="6350" b="190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9545" r="25035"/>
                    <a:stretch/>
                  </pic:blipFill>
                  <pic:spPr bwMode="auto">
                    <a:xfrm>
                      <a:off x="0" y="0"/>
                      <a:ext cx="2159351" cy="1493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7F5B8" w14:textId="5AAB24BF" w:rsidR="00182C43" w:rsidRDefault="00182C43" w:rsidP="00182C43">
      <w:pPr>
        <w:pStyle w:val="PhDLegendaFiguras"/>
      </w:pPr>
      <w:bookmarkStart w:id="128" w:name="_Ref63604459"/>
      <w:bookmarkStart w:id="129" w:name="_Toc63813245"/>
      <w:r>
        <w:t xml:space="preserve">Figura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2</w:t>
      </w:r>
      <w:r w:rsidR="003F61EA">
        <w:rPr>
          <w:noProof/>
        </w:rPr>
        <w:fldChar w:fldCharType="end"/>
      </w:r>
      <w:r w:rsidR="001D0B72">
        <w:t>.</w:t>
      </w:r>
      <w:r w:rsidR="003F61EA">
        <w:fldChar w:fldCharType="begin"/>
      </w:r>
      <w:r w:rsidR="003F61EA">
        <w:instrText xml:space="preserve"> SEQ Figura \* ARABIC \s 1 </w:instrText>
      </w:r>
      <w:r w:rsidR="003F61EA">
        <w:fldChar w:fldCharType="separate"/>
      </w:r>
      <w:r w:rsidR="00071A16">
        <w:rPr>
          <w:noProof/>
        </w:rPr>
        <w:t>4</w:t>
      </w:r>
      <w:r w:rsidR="003F61EA">
        <w:rPr>
          <w:noProof/>
        </w:rPr>
        <w:fldChar w:fldCharType="end"/>
      </w:r>
      <w:bookmarkEnd w:id="128"/>
      <w:r>
        <w:t xml:space="preserve"> - </w:t>
      </w:r>
      <w:r w:rsidR="00E535C0" w:rsidRPr="00E535C0">
        <w:t xml:space="preserve">Esquemático do </w:t>
      </w:r>
      <w:bookmarkStart w:id="130" w:name="_Hlk63783691"/>
      <w:r w:rsidR="00E535C0" w:rsidRPr="00E535C0">
        <w:t xml:space="preserve">circuito de </w:t>
      </w:r>
      <w:bookmarkStart w:id="131" w:name="_Hlk63788195"/>
      <w:r w:rsidR="00E535C0" w:rsidRPr="00E535C0">
        <w:t>condicionamento dos sensores</w:t>
      </w:r>
      <w:r w:rsidR="00E535C0" w:rsidRPr="005261AF">
        <w:t xml:space="preserve"> a ser</w:t>
      </w:r>
      <w:r w:rsidR="00E535C0">
        <w:t>em</w:t>
      </w:r>
      <w:r w:rsidR="00E535C0" w:rsidRPr="005261AF">
        <w:t xml:space="preserve"> usados como componentes </w:t>
      </w:r>
      <w:r w:rsidRPr="003117D0">
        <w:t>analógicos</w:t>
      </w:r>
      <w:bookmarkEnd w:id="130"/>
      <w:bookmarkEnd w:id="131"/>
      <w:r w:rsidR="00E535C0">
        <w:t>.</w:t>
      </w:r>
      <w:bookmarkEnd w:id="129"/>
    </w:p>
    <w:p w14:paraId="1178829B" w14:textId="10254B84" w:rsidR="00182C43" w:rsidRDefault="00182C43" w:rsidP="00182C43">
      <w:pPr>
        <w:pStyle w:val="PhDCorpoTextoDepoisTabela"/>
      </w:pPr>
      <w:r>
        <w:tab/>
      </w:r>
      <w:r w:rsidR="00404276" w:rsidRPr="00C33CBF">
        <w:t xml:space="preserve">Num circuito digital apenas </w:t>
      </w:r>
      <w:r w:rsidR="004733E5" w:rsidRPr="00C33CBF">
        <w:t xml:space="preserve">existem </w:t>
      </w:r>
      <w:r w:rsidR="00404276" w:rsidRPr="00C33CBF">
        <w:t>dois tipos de valores: nível lógico alto e nível lógico baixo. Atendendo às características dos circuitos integrados utilizados</w:t>
      </w:r>
      <w:r w:rsidR="004733E5" w:rsidRPr="00C33CBF">
        <w:t>,</w:t>
      </w:r>
      <w:r w:rsidR="00404276" w:rsidRPr="00C33CBF">
        <w:t xml:space="preserve"> é considerado nível lógico alto quando os valores de tensão atingem 2 V. </w:t>
      </w:r>
      <w:commentRangeStart w:id="132"/>
      <w:r w:rsidR="00404276" w:rsidRPr="00C33CBF">
        <w:t xml:space="preserve">Deste modo, é necessário transformar </w:t>
      </w:r>
      <w:r w:rsidR="004733E5" w:rsidRPr="00C33CBF">
        <w:t>as saídas</w:t>
      </w:r>
      <w:r w:rsidR="00404276" w:rsidRPr="00C33CBF">
        <w:t xml:space="preserve"> dos sensores em </w:t>
      </w:r>
      <w:r w:rsidR="004733E5" w:rsidRPr="00C33CBF">
        <w:t xml:space="preserve">valores </w:t>
      </w:r>
      <w:r w:rsidR="00404276" w:rsidRPr="00C33CBF">
        <w:t>digitais</w:t>
      </w:r>
      <w:commentRangeEnd w:id="132"/>
      <w:r w:rsidR="00357DBE">
        <w:rPr>
          <w:rStyle w:val="Refdecomentrio"/>
          <w:rFonts w:eastAsia="Times New Roman"/>
          <w:lang w:eastAsia="pt-PT"/>
        </w:rPr>
        <w:commentReference w:id="132"/>
      </w:r>
      <w:r w:rsidR="00404276" w:rsidRPr="00C33CBF">
        <w:t xml:space="preserve">. Assim, </w:t>
      </w:r>
      <w:r w:rsidR="00F84752" w:rsidRPr="00C33CBF">
        <w:t xml:space="preserve">estes valores </w:t>
      </w:r>
      <w:r w:rsidR="00404276" w:rsidRPr="00C33CBF">
        <w:t>são introduzid</w:t>
      </w:r>
      <w:r w:rsidR="00F84752" w:rsidRPr="00C33CBF">
        <w:t>o</w:t>
      </w:r>
      <w:r w:rsidR="00404276" w:rsidRPr="00C33CBF">
        <w:t xml:space="preserve">s num seguidor de tensão seguido de um comparador não inversor com histerese, como ilustrado na </w:t>
      </w:r>
      <w:r w:rsidR="00404276" w:rsidRPr="00C33CBF">
        <w:fldChar w:fldCharType="begin"/>
      </w:r>
      <w:r w:rsidR="00404276" w:rsidRPr="00C33CBF">
        <w:instrText xml:space="preserve"> REF _Ref63604501 \h </w:instrText>
      </w:r>
      <w:r w:rsidR="00C33CBF">
        <w:instrText xml:space="preserve"> \* MERGEFORMAT </w:instrText>
      </w:r>
      <w:r w:rsidR="00404276" w:rsidRPr="00C33CBF">
        <w:fldChar w:fldCharType="separate"/>
      </w:r>
      <w:r w:rsidR="00071A16">
        <w:t xml:space="preserve">Figura </w:t>
      </w:r>
      <w:r w:rsidR="00071A16">
        <w:rPr>
          <w:noProof/>
        </w:rPr>
        <w:t>2</w:t>
      </w:r>
      <w:r w:rsidR="00071A16">
        <w:t>.</w:t>
      </w:r>
      <w:r w:rsidR="00071A16">
        <w:rPr>
          <w:noProof/>
        </w:rPr>
        <w:t>5</w:t>
      </w:r>
      <w:r w:rsidR="00404276" w:rsidRPr="00C33CBF">
        <w:fldChar w:fldCharType="end"/>
      </w:r>
      <w:r w:rsidR="00F84752" w:rsidRPr="00C33CBF">
        <w:t>.</w:t>
      </w:r>
      <w:r w:rsidR="00F84752">
        <w:t xml:space="preserve"> Desta forma, </w:t>
      </w:r>
      <w:r w:rsidR="00404276" w:rsidRPr="00404276">
        <w:t xml:space="preserve">o valor à saída deste </w:t>
      </w:r>
      <w:r w:rsidR="00404276" w:rsidRPr="00C33CBF">
        <w:t xml:space="preserve">comparador </w:t>
      </w:r>
      <w:r w:rsidR="00F84752" w:rsidRPr="00C33CBF">
        <w:t xml:space="preserve">é </w:t>
      </w:r>
      <w:r w:rsidR="00404276" w:rsidRPr="00C33CBF">
        <w:t xml:space="preserve">0 V </w:t>
      </w:r>
      <w:r w:rsidR="00F84752" w:rsidRPr="00C33CBF">
        <w:t>para</w:t>
      </w:r>
      <w:r w:rsidR="00404276" w:rsidRPr="00C33CBF">
        <w:t xml:space="preserve"> um valor</w:t>
      </w:r>
      <w:r w:rsidR="00404276" w:rsidRPr="00404276">
        <w:t xml:space="preserve"> de entrada </w:t>
      </w:r>
      <w:r w:rsidR="00404276" w:rsidRPr="00F84752">
        <w:t>mais próximo do valor de referência da cor preta, e 5 V a partir deste valor.</w:t>
      </w:r>
    </w:p>
    <w:p w14:paraId="473C89C3" w14:textId="77777777" w:rsidR="00182C43" w:rsidRDefault="00182C43" w:rsidP="004F3A99">
      <w:pPr>
        <w:pStyle w:val="PhDFigura"/>
      </w:pPr>
      <w:r>
        <w:rPr>
          <w:noProof/>
        </w:rPr>
        <w:drawing>
          <wp:inline distT="0" distB="0" distL="0" distR="0" wp14:anchorId="633B9D52" wp14:editId="063CC4B5">
            <wp:extent cx="4076700" cy="1635185"/>
            <wp:effectExtent l="0" t="0" r="0" b="317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778" cy="1638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30F8A" w14:textId="042494E5" w:rsidR="00182C43" w:rsidRDefault="00182C43" w:rsidP="00182C43">
      <w:pPr>
        <w:pStyle w:val="PhDLegendaFiguras"/>
      </w:pPr>
      <w:bookmarkStart w:id="133" w:name="_Ref63604501"/>
      <w:bookmarkStart w:id="134" w:name="_Toc63813246"/>
      <w:r>
        <w:t xml:space="preserve">Figura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2</w:t>
      </w:r>
      <w:r w:rsidR="003F61EA">
        <w:rPr>
          <w:noProof/>
        </w:rPr>
        <w:fldChar w:fldCharType="end"/>
      </w:r>
      <w:r w:rsidR="001D0B72">
        <w:t>.</w:t>
      </w:r>
      <w:r w:rsidR="003F61EA">
        <w:fldChar w:fldCharType="begin"/>
      </w:r>
      <w:r w:rsidR="003F61EA">
        <w:instrText xml:space="preserve"> SEQ Figura \* ARABIC \s 1 </w:instrText>
      </w:r>
      <w:r w:rsidR="003F61EA">
        <w:fldChar w:fldCharType="separate"/>
      </w:r>
      <w:r w:rsidR="00071A16">
        <w:rPr>
          <w:noProof/>
        </w:rPr>
        <w:t>5</w:t>
      </w:r>
      <w:r w:rsidR="003F61EA">
        <w:rPr>
          <w:noProof/>
        </w:rPr>
        <w:fldChar w:fldCharType="end"/>
      </w:r>
      <w:bookmarkEnd w:id="133"/>
      <w:r>
        <w:t xml:space="preserve"> - </w:t>
      </w:r>
      <w:r w:rsidRPr="005261AF">
        <w:t xml:space="preserve">Esquemático </w:t>
      </w:r>
      <w:r w:rsidRPr="00E535C0">
        <w:t xml:space="preserve">do circuito </w:t>
      </w:r>
      <w:r w:rsidR="00E535C0" w:rsidRPr="00E535C0">
        <w:t>de condicionamento</w:t>
      </w:r>
      <w:r w:rsidRPr="00E535C0">
        <w:t xml:space="preserve"> </w:t>
      </w:r>
      <w:r w:rsidR="00E535C0" w:rsidRPr="00E535C0">
        <w:t>d</w:t>
      </w:r>
      <w:r w:rsidRPr="00E535C0">
        <w:t>os sensores</w:t>
      </w:r>
      <w:r w:rsidRPr="005261AF">
        <w:t xml:space="preserve"> a ser</w:t>
      </w:r>
      <w:r w:rsidR="00E535C0">
        <w:t>em</w:t>
      </w:r>
      <w:r w:rsidRPr="005261AF">
        <w:t xml:space="preserve"> usados como componentes digitais</w:t>
      </w:r>
      <w:r w:rsidR="00E535C0">
        <w:t>.</w:t>
      </w:r>
      <w:bookmarkEnd w:id="134"/>
    </w:p>
    <w:p w14:paraId="0BEB596E" w14:textId="39B9C9C2" w:rsidR="00BF12EA" w:rsidRDefault="00BF12EA" w:rsidP="00BF12EA">
      <w:pPr>
        <w:pStyle w:val="PhDCorpo"/>
        <w:ind w:firstLine="567"/>
      </w:pPr>
      <w:r>
        <w:t xml:space="preserve">A equação </w:t>
      </w:r>
      <w:r w:rsidR="0063363F">
        <w:fldChar w:fldCharType="begin"/>
      </w:r>
      <w:r w:rsidR="0063363F">
        <w:instrText xml:space="preserve"> REF _Ref9333621 \h </w:instrText>
      </w:r>
      <w:r w:rsidR="0063363F">
        <w:fldChar w:fldCharType="separate"/>
      </w:r>
      <w:r w:rsidR="00071A16" w:rsidRPr="00B66544">
        <w:t>(</w:t>
      </w:r>
      <w:r w:rsidR="00071A16">
        <w:rPr>
          <w:noProof/>
        </w:rPr>
        <w:t>2</w:t>
      </w:r>
      <w:r w:rsidR="00071A16" w:rsidRPr="00B66544">
        <w:t>.</w:t>
      </w:r>
      <w:r w:rsidR="00071A16">
        <w:rPr>
          <w:noProof/>
        </w:rPr>
        <w:t>1</w:t>
      </w:r>
      <w:r w:rsidR="00071A16" w:rsidRPr="00B66544">
        <w:t>)</w:t>
      </w:r>
      <w:r w:rsidR="0063363F">
        <w:fldChar w:fldCharType="end"/>
      </w:r>
      <w:r>
        <w:t xml:space="preserve"> permite determinar o valor de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e de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63363F">
        <w:rPr>
          <w:rFonts w:eastAsiaTheme="minorEastAsia"/>
        </w:rPr>
        <w:t xml:space="preserve"> a partir dos valores de </w:t>
      </w:r>
      <m:oMath>
        <m:r>
          <m:rPr>
            <m:sty m:val="p"/>
          </m:rPr>
          <w:rPr>
            <w:rFonts w:ascii="Cambria Math" w:hAnsi="Cambria Math"/>
          </w:rPr>
          <m:t>∆h</m:t>
        </m:r>
      </m:oMath>
      <w:r w:rsidR="0063363F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sat</m:t>
            </m:r>
          </m:sub>
        </m:sSub>
      </m:oMath>
      <w:r w:rsidR="0063363F">
        <w:rPr>
          <w:rFonts w:eastAsiaTheme="minorEastAsia"/>
        </w:rPr>
        <w:t>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"/>
        <w:gridCol w:w="7370"/>
        <w:gridCol w:w="850"/>
      </w:tblGrid>
      <w:tr w:rsidR="00182C43" w:rsidRPr="00B66544" w14:paraId="44CD6F8B" w14:textId="77777777" w:rsidTr="00182C43">
        <w:tc>
          <w:tcPr>
            <w:tcW w:w="850" w:type="dxa"/>
            <w:vAlign w:val="center"/>
          </w:tcPr>
          <w:p w14:paraId="284F1338" w14:textId="77777777" w:rsidR="00182C43" w:rsidRPr="00B66544" w:rsidRDefault="00182C43" w:rsidP="00182C43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7CA1088F" w14:textId="60BE4D17" w:rsidR="00182C43" w:rsidRPr="00B66544" w:rsidRDefault="00FB75C9" w:rsidP="00182C43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∆h</m:t>
                </m:r>
                <m:r>
                  <w:rPr>
                    <w:rFonts w:ascii="Cambria Math" w:hAnsi="Cambria Math"/>
                  </w:rPr>
                  <m:t>=2∙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sat</m:t>
                    </m:r>
                  </m:sub>
                </m:sSub>
                <m:r>
                  <w:rPr>
                    <w:rFonts w:ascii="Cambria Math" w:hAnsi="Cambria Math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850" w:type="dxa"/>
            <w:vAlign w:val="center"/>
          </w:tcPr>
          <w:p w14:paraId="48D23F26" w14:textId="41678A0C" w:rsidR="00182C43" w:rsidRPr="00B66544" w:rsidRDefault="00182C43" w:rsidP="00182C43">
            <w:pPr>
              <w:pStyle w:val="EquaoPHD"/>
              <w:rPr>
                <w:rFonts w:ascii="NewsGotT" w:hAnsi="NewsGotT"/>
              </w:rPr>
            </w:pPr>
            <w:bookmarkStart w:id="135" w:name="_Ref63606922"/>
            <w:bookmarkStart w:id="136" w:name="_Ref9333621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1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135"/>
            <w:r w:rsidRPr="00B66544">
              <w:rPr>
                <w:rFonts w:ascii="NewsGotT" w:hAnsi="NewsGotT"/>
              </w:rPr>
              <w:t>)</w:t>
            </w:r>
            <w:bookmarkEnd w:id="136"/>
          </w:p>
        </w:tc>
      </w:tr>
    </w:tbl>
    <w:p w14:paraId="1B60032D" w14:textId="3E89D240" w:rsidR="00182C43" w:rsidRDefault="00182C43" w:rsidP="00182C43">
      <w:pPr>
        <w:pStyle w:val="PhDCorpo"/>
      </w:pPr>
      <w:r>
        <w:tab/>
      </w:r>
      <w:commentRangeStart w:id="137"/>
      <w:r w:rsidRPr="00182C43">
        <w:t xml:space="preserve">Fazendo </w:t>
      </w:r>
      <m:oMath>
        <m:r>
          <m:rPr>
            <m:sty m:val="p"/>
          </m:rPr>
          <w:rPr>
            <w:rFonts w:ascii="Cambria Math" w:hAnsi="Cambria Math"/>
          </w:rPr>
          <m:t>∆h</m:t>
        </m:r>
        <m:r>
          <w:rPr>
            <w:rFonts w:ascii="Cambria Math" w:hAnsi="Cambria Math"/>
          </w:rPr>
          <m:t>=1 V</m:t>
        </m:r>
      </m:oMath>
      <w:r w:rsidRPr="00182C43">
        <w:t xml:space="preserve"> e considerando o valor teórico de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sat</m:t>
            </m:r>
          </m:sub>
        </m:sSub>
        <m:r>
          <w:rPr>
            <w:rFonts w:ascii="Cambria Math" w:hAnsi="Cambria Math"/>
          </w:rPr>
          <m:t>=5 V</m:t>
        </m:r>
      </m:oMath>
      <w:r w:rsidR="00766CE2">
        <w:t>, que, na prática,</w:t>
      </w:r>
      <w:r w:rsidRPr="00182C43">
        <w:t xml:space="preserve"> será ligeiramente inferior</w:t>
      </w:r>
      <w:r w:rsidR="00766CE2">
        <w:t xml:space="preserve">. </w:t>
      </w:r>
      <w:commentRangeEnd w:id="137"/>
      <w:r w:rsidR="00357DBE">
        <w:rPr>
          <w:rStyle w:val="Refdecomentrio"/>
          <w:rFonts w:eastAsia="Times New Roman"/>
          <w:lang w:eastAsia="pt-PT"/>
        </w:rPr>
        <w:commentReference w:id="137"/>
      </w:r>
      <w:r w:rsidR="00766CE2">
        <w:t>N</w:t>
      </w:r>
      <w:r w:rsidRPr="00182C43">
        <w:t xml:space="preserve">o entanto, não é um valor crítico para o </w:t>
      </w:r>
      <w:r w:rsidR="00FA4FA8" w:rsidRPr="00182C43">
        <w:t>funcionamento</w:t>
      </w:r>
      <w:r w:rsidRPr="00182C43">
        <w:t xml:space="preserve"> do circuito uma vez que, tal como referido anteriormente, o nível lógico alto dos circuitos integrados é atingido a partir de um valor de tensão de 2 V. Além do mais, as medidas dos sensores nunca são ideais</w:t>
      </w:r>
      <w:r w:rsidR="00766CE2">
        <w:t>, pelo que o</w:t>
      </w:r>
      <w:r w:rsidRPr="00182C43">
        <w:t xml:space="preserve">s cálculos apenas são usados como referência. Após determinadas as resistências a usar e de estimado um </w:t>
      </w:r>
      <w:r w:rsidRPr="00234E24">
        <w:t>valor para a tensão de referência</w:t>
      </w:r>
      <w:r w:rsidR="00234E24"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ref</m:t>
            </m:r>
          </m:sub>
        </m:sSub>
      </m:oMath>
      <w:r w:rsidRPr="00182C43">
        <w:t>, esta pode ser ajustada para um valor que melhor</w:t>
      </w:r>
      <w:r w:rsidR="00766CE2">
        <w:t xml:space="preserve"> se</w:t>
      </w:r>
      <w:r w:rsidRPr="00182C43">
        <w:t xml:space="preserve"> adapta aos resultados práticos.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5"/>
        <w:gridCol w:w="7315"/>
        <w:gridCol w:w="910"/>
      </w:tblGrid>
      <w:tr w:rsidR="00FB75C9" w:rsidRPr="00B66544" w14:paraId="08DC773C" w14:textId="77777777" w:rsidTr="00BF12EA">
        <w:tc>
          <w:tcPr>
            <w:tcW w:w="850" w:type="dxa"/>
            <w:vAlign w:val="center"/>
          </w:tcPr>
          <w:p w14:paraId="74BB517D" w14:textId="77777777" w:rsidR="00FB75C9" w:rsidRPr="00B66544" w:rsidRDefault="00FB75C9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51320CF7" w14:textId="1474863D" w:rsidR="00FB75C9" w:rsidRPr="00B66544" w:rsidRDefault="0063363F" w:rsidP="00BF12EA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⇔</m:t>
                </m:r>
                <m:r>
                  <w:rPr>
                    <w:rFonts w:ascii="Cambria Math" w:hAnsi="Cambria Math"/>
                  </w:rPr>
                  <m:t>1=2</m:t>
                </m:r>
                <w:commentRangeStart w:id="138"/>
                <m:r>
                  <w:rPr>
                    <w:rFonts w:ascii="Cambria Math" w:hAnsi="Cambria Math"/>
                  </w:rPr>
                  <m:t>∙</m:t>
                </m:r>
                <w:commentRangeEnd w:id="138"/>
                <m:r>
                  <m:rPr>
                    <m:sty m:val="p"/>
                  </m:rPr>
                  <w:rPr>
                    <w:rStyle w:val="Refdecomentrio"/>
                    <w:rFonts w:ascii="NewsGotT" w:hAnsi="NewsGotT"/>
                  </w:rPr>
                  <w:commentReference w:id="138"/>
                </m:r>
                <m:r>
                  <w:rPr>
                    <w:rFonts w:ascii="Cambria Math" w:hAnsi="Cambria Math"/>
                  </w:rPr>
                  <m:t>5∙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850" w:type="dxa"/>
            <w:vAlign w:val="center"/>
          </w:tcPr>
          <w:p w14:paraId="08283095" w14:textId="20D21F95" w:rsidR="00FB75C9" w:rsidRPr="00B66544" w:rsidRDefault="00FB75C9" w:rsidP="00BF12EA">
            <w:pPr>
              <w:pStyle w:val="EquaoPHD"/>
              <w:rPr>
                <w:rFonts w:ascii="NewsGotT" w:hAnsi="NewsGotT"/>
              </w:rPr>
            </w:pPr>
            <w:bookmarkStart w:id="139" w:name="_Ref63606940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139"/>
            <w:r w:rsidRPr="00B66544">
              <w:rPr>
                <w:rFonts w:ascii="NewsGotT" w:hAnsi="NewsGotT"/>
              </w:rPr>
              <w:t>)</w:t>
            </w:r>
          </w:p>
        </w:tc>
      </w:tr>
      <w:tr w:rsidR="00FB75C9" w:rsidRPr="00B66544" w14:paraId="674335B2" w14:textId="77777777" w:rsidTr="00BF12EA">
        <w:tc>
          <w:tcPr>
            <w:tcW w:w="850" w:type="dxa"/>
            <w:vAlign w:val="center"/>
          </w:tcPr>
          <w:p w14:paraId="10BA38E5" w14:textId="77777777" w:rsidR="00FB75C9" w:rsidRPr="00B66544" w:rsidRDefault="00FB75C9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53255CF7" w14:textId="45967F17" w:rsidR="00FB75C9" w:rsidRPr="00FB75C9" w:rsidRDefault="00FB75C9" w:rsidP="00BF12EA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⇔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=10∙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850" w:type="dxa"/>
            <w:vAlign w:val="center"/>
          </w:tcPr>
          <w:p w14:paraId="5B6C5D46" w14:textId="107CE581" w:rsidR="00FB75C9" w:rsidRPr="00B66544" w:rsidRDefault="00073818" w:rsidP="00BF12EA">
            <w:pPr>
              <w:pStyle w:val="EquaoPHD"/>
              <w:rPr>
                <w:rFonts w:ascii="NewsGotT" w:hAnsi="NewsGotT"/>
              </w:rPr>
            </w:pPr>
            <w:bookmarkStart w:id="140" w:name="_Ref63606942"/>
            <w:commentRangeStart w:id="141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3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140"/>
            <w:r w:rsidRPr="00B66544">
              <w:rPr>
                <w:rFonts w:ascii="NewsGotT" w:hAnsi="NewsGotT"/>
              </w:rPr>
              <w:t>)</w:t>
            </w:r>
            <w:commentRangeEnd w:id="141"/>
            <w:r w:rsidR="00357DBE">
              <w:rPr>
                <w:rStyle w:val="Refdecomentrio"/>
                <w:rFonts w:ascii="NewsGotT" w:hAnsi="NewsGotT"/>
              </w:rPr>
              <w:commentReference w:id="141"/>
            </w:r>
          </w:p>
        </w:tc>
      </w:tr>
    </w:tbl>
    <w:p w14:paraId="19C509A1" w14:textId="0B386A09" w:rsidR="00FB75C9" w:rsidRDefault="00FB75C9" w:rsidP="00FB75C9">
      <w:pPr>
        <w:pStyle w:val="PhDCorpo"/>
      </w:pPr>
      <w:r>
        <w:tab/>
      </w:r>
      <w:r w:rsidR="0063363F">
        <w:t xml:space="preserve"> </w:t>
      </w:r>
      <w:r>
        <w:t xml:space="preserve">Fazendo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= 1 kΩ</m:t>
        </m:r>
      </m:oMath>
      <w:r>
        <w:rPr>
          <w:rFonts w:eastAsiaTheme="minorEastAsia"/>
        </w:rPr>
        <w:t xml:space="preserve"> </w:t>
      </w:r>
      <w:r>
        <w:t xml:space="preserve">tem-se que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= 10 kΩ</m:t>
        </m:r>
      </m:oMath>
      <w:r w:rsidR="0063363F">
        <w:rPr>
          <w:rFonts w:eastAsiaTheme="minorEastAsia"/>
        </w:rPr>
        <w:t xml:space="preserve"> utiliza-se a equação </w:t>
      </w:r>
      <w:r w:rsidR="0063363F">
        <w:rPr>
          <w:rFonts w:eastAsiaTheme="minorEastAsia"/>
        </w:rPr>
        <w:fldChar w:fldCharType="begin"/>
      </w:r>
      <w:r w:rsidR="0063363F">
        <w:rPr>
          <w:rFonts w:eastAsiaTheme="minorEastAsia"/>
        </w:rPr>
        <w:instrText xml:space="preserve"> REF _Ref63607414 \h </w:instrText>
      </w:r>
      <w:r w:rsidR="0063363F">
        <w:rPr>
          <w:rFonts w:eastAsiaTheme="minorEastAsia"/>
        </w:rPr>
      </w:r>
      <w:r w:rsidR="0063363F">
        <w:rPr>
          <w:rFonts w:eastAsiaTheme="minorEastAsia"/>
        </w:rPr>
        <w:fldChar w:fldCharType="separate"/>
      </w:r>
      <w:r w:rsidR="00071A16" w:rsidRPr="00B66544">
        <w:t>(</w:t>
      </w:r>
      <w:r w:rsidR="00071A16">
        <w:rPr>
          <w:noProof/>
        </w:rPr>
        <w:t>2</w:t>
      </w:r>
      <w:r w:rsidR="00071A16" w:rsidRPr="00B66544">
        <w:t>.</w:t>
      </w:r>
      <w:r w:rsidR="00071A16">
        <w:rPr>
          <w:noProof/>
        </w:rPr>
        <w:t>4</w:t>
      </w:r>
      <w:r w:rsidR="00071A16" w:rsidRPr="00B66544">
        <w:t>)</w:t>
      </w:r>
      <w:r w:rsidR="0063363F">
        <w:rPr>
          <w:rFonts w:eastAsiaTheme="minorEastAsia"/>
        </w:rPr>
        <w:fldChar w:fldCharType="end"/>
      </w:r>
      <w:r w:rsidR="0063363F">
        <w:rPr>
          <w:rFonts w:eastAsiaTheme="minorEastAsia"/>
        </w:rPr>
        <w:t xml:space="preserve"> para se obter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ref</m:t>
            </m:r>
          </m:sub>
        </m:sSub>
      </m:oMath>
      <w:r w:rsidR="0063363F">
        <w:rPr>
          <w:rFonts w:eastAsiaTheme="minorEastAsia"/>
        </w:rPr>
        <w:t>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"/>
        <w:gridCol w:w="7370"/>
        <w:gridCol w:w="850"/>
      </w:tblGrid>
      <w:tr w:rsidR="00FB75C9" w:rsidRPr="00B66544" w14:paraId="15CA1EFE" w14:textId="77777777" w:rsidTr="00BF12EA">
        <w:tc>
          <w:tcPr>
            <w:tcW w:w="850" w:type="dxa"/>
            <w:vAlign w:val="center"/>
          </w:tcPr>
          <w:p w14:paraId="3D6AE742" w14:textId="77777777" w:rsidR="00FB75C9" w:rsidRPr="00B66544" w:rsidRDefault="00FB75C9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4936A97D" w14:textId="00D3BD7F" w:rsidR="00FB75C9" w:rsidRPr="00B66544" w:rsidRDefault="003F61EA" w:rsidP="00BF12EA">
            <w:pPr>
              <w:pStyle w:val="EquaoPHD"/>
              <w:rPr>
                <w:rFonts w:ascii="NewsGotT" w:hAnsi="NewsGotT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cen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ref</m:t>
                    </m:r>
                  </m:sub>
                </m:sSub>
                <m:r>
                  <w:rPr>
                    <w:rFonts w:ascii="Cambria Math" w:hAnsi="Cambria Math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850" w:type="dxa"/>
            <w:vAlign w:val="center"/>
          </w:tcPr>
          <w:p w14:paraId="51110A6F" w14:textId="25CE4DF0" w:rsidR="00FB75C9" w:rsidRPr="00B66544" w:rsidRDefault="00FB75C9" w:rsidP="00BF12EA">
            <w:pPr>
              <w:pStyle w:val="EquaoPHD"/>
              <w:rPr>
                <w:rFonts w:ascii="NewsGotT" w:hAnsi="NewsGotT"/>
              </w:rPr>
            </w:pPr>
            <w:bookmarkStart w:id="142" w:name="_Ref63607109"/>
            <w:bookmarkStart w:id="143" w:name="_Ref63607414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4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142"/>
            <w:r w:rsidRPr="00B66544">
              <w:rPr>
                <w:rFonts w:ascii="NewsGotT" w:hAnsi="NewsGotT"/>
              </w:rPr>
              <w:t>)</w:t>
            </w:r>
            <w:bookmarkEnd w:id="143"/>
          </w:p>
        </w:tc>
      </w:tr>
    </w:tbl>
    <w:p w14:paraId="5EDD9CB7" w14:textId="76D20C64" w:rsidR="00766CE2" w:rsidRDefault="00FB75C9" w:rsidP="00FB75C9">
      <w:pPr>
        <w:pStyle w:val="PhDCorpo"/>
        <w:rPr>
          <w:strike/>
        </w:rPr>
      </w:pPr>
      <w:r>
        <w:tab/>
        <w:t xml:space="preserve">Fazendo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cen</m:t>
            </m:r>
          </m:sub>
        </m:sSub>
        <m:r>
          <w:rPr>
            <w:rFonts w:ascii="Cambria Math" w:hAnsi="Cambria Math"/>
          </w:rPr>
          <m:t>=3,5 V</m:t>
        </m:r>
      </m:oMath>
      <w:r>
        <w:t xml:space="preserve"> </w:t>
      </w:r>
      <w:r w:rsidR="0063363F">
        <w:t>temos</w:t>
      </w:r>
      <w:r>
        <w:t xml:space="preserve"> que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inf</m:t>
            </m:r>
          </m:sub>
        </m:sSub>
        <m:r>
          <w:rPr>
            <w:rFonts w:ascii="Cambria Math" w:hAnsi="Cambria Math"/>
          </w:rPr>
          <m:t>=3 V</m:t>
        </m:r>
      </m:oMath>
      <w:r>
        <w:t xml:space="preserve"> 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sup</m:t>
            </m:r>
          </m:sub>
        </m:sSub>
        <m:r>
          <w:rPr>
            <w:rFonts w:ascii="Cambria Math" w:hAnsi="Cambria Math"/>
          </w:rPr>
          <m:t>=4 V</m:t>
        </m:r>
      </m:oMath>
    </w:p>
    <w:p w14:paraId="588E354A" w14:textId="6D784B5B" w:rsidR="00FB75C9" w:rsidRDefault="00234E24" w:rsidP="00FB75C9">
      <w:pPr>
        <w:pStyle w:val="PhDCorpo"/>
      </w:pPr>
      <w:r>
        <w:t>Assim, a</w:t>
      </w:r>
      <w:r w:rsidR="00FB75C9">
        <w:t xml:space="preserve"> saída do </w:t>
      </w:r>
      <w:r w:rsidR="00FB75C9" w:rsidRPr="00766CE2">
        <w:t xml:space="preserve">comparador </w:t>
      </w:r>
      <w:r w:rsidR="005A6E51" w:rsidRPr="00766CE2">
        <w:t xml:space="preserve">comuta para </w:t>
      </w:r>
      <w:r w:rsidR="00FB75C9" w:rsidRPr="00766CE2">
        <w:t xml:space="preserve">nível lógico alto quando a leitura do sensor </w:t>
      </w:r>
      <w:r w:rsidRPr="00766CE2">
        <w:t>é superior a</w:t>
      </w:r>
      <w:r w:rsidR="00FB75C9">
        <w:t xml:space="preserve"> 4 V e apenas volta a nível lógico baixo quando a leitura do sensor desce dos 3 V.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"/>
        <w:gridCol w:w="7370"/>
        <w:gridCol w:w="850"/>
      </w:tblGrid>
      <w:tr w:rsidR="00073818" w:rsidRPr="00B66544" w14:paraId="04661265" w14:textId="77777777" w:rsidTr="00BF12EA">
        <w:tc>
          <w:tcPr>
            <w:tcW w:w="850" w:type="dxa"/>
            <w:vAlign w:val="center"/>
          </w:tcPr>
          <w:p w14:paraId="397B9784" w14:textId="77777777" w:rsidR="00073818" w:rsidRPr="00B66544" w:rsidRDefault="00073818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55706617" w14:textId="0EE449BD" w:rsidR="00073818" w:rsidRPr="00B66544" w:rsidRDefault="00073818" w:rsidP="00BF12EA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⇔3,5</m:t>
                </m:r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ref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+ 10∙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10∙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850" w:type="dxa"/>
            <w:vAlign w:val="center"/>
          </w:tcPr>
          <w:p w14:paraId="5409509A" w14:textId="334093A3" w:rsidR="00073818" w:rsidRPr="00B66544" w:rsidRDefault="00073818" w:rsidP="00BF12EA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5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</w:p>
        </w:tc>
      </w:tr>
      <w:tr w:rsidR="00073818" w:rsidRPr="00B66544" w14:paraId="551BB945" w14:textId="77777777" w:rsidTr="00BF12EA">
        <w:tc>
          <w:tcPr>
            <w:tcW w:w="850" w:type="dxa"/>
            <w:vAlign w:val="center"/>
          </w:tcPr>
          <w:p w14:paraId="5ADC5620" w14:textId="77777777" w:rsidR="00073818" w:rsidRPr="00B66544" w:rsidRDefault="00073818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51E0F49F" w14:textId="28D813A6" w:rsidR="00073818" w:rsidRPr="00073818" w:rsidRDefault="00073818" w:rsidP="00BF12EA">
            <w:pPr>
              <w:pStyle w:val="EquaoPHD"/>
              <w:rPr>
                <w:rFonts w:ascii="NewsGotT" w:hAnsi="NewsGotT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⇔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ref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3,5∙10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11</m:t>
                    </m:r>
                  </m:den>
                </m:f>
              </m:oMath>
            </m:oMathPara>
          </w:p>
        </w:tc>
        <w:tc>
          <w:tcPr>
            <w:tcW w:w="850" w:type="dxa"/>
            <w:vAlign w:val="center"/>
          </w:tcPr>
          <w:p w14:paraId="3E15604A" w14:textId="15838BA0" w:rsidR="00073818" w:rsidRPr="00B66544" w:rsidRDefault="00073818" w:rsidP="00BF12EA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6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</w:p>
        </w:tc>
      </w:tr>
      <w:tr w:rsidR="00073818" w:rsidRPr="00B66544" w14:paraId="676162F8" w14:textId="77777777" w:rsidTr="00BF12EA">
        <w:tc>
          <w:tcPr>
            <w:tcW w:w="850" w:type="dxa"/>
            <w:vAlign w:val="center"/>
          </w:tcPr>
          <w:p w14:paraId="7E9917D3" w14:textId="77777777" w:rsidR="00073818" w:rsidRPr="00B66544" w:rsidRDefault="00073818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523404B8" w14:textId="15FD2036" w:rsidR="00073818" w:rsidRPr="00FB75C9" w:rsidRDefault="00073818" w:rsidP="00BF12EA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⇔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ref</m:t>
                    </m:r>
                  </m:sub>
                </m:sSub>
                <m:r>
                  <w:rPr>
                    <w:rFonts w:ascii="Cambria Math" w:hAnsi="Cambria Math"/>
                  </w:rPr>
                  <m:t>=3,2 V</m:t>
                </m:r>
              </m:oMath>
            </m:oMathPara>
          </w:p>
        </w:tc>
        <w:tc>
          <w:tcPr>
            <w:tcW w:w="850" w:type="dxa"/>
            <w:vAlign w:val="center"/>
          </w:tcPr>
          <w:p w14:paraId="30A5E57B" w14:textId="53337C5B" w:rsidR="00073818" w:rsidRPr="00B66544" w:rsidRDefault="00073818" w:rsidP="00BF12EA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7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</w:p>
        </w:tc>
      </w:tr>
    </w:tbl>
    <w:p w14:paraId="2E4EAE59" w14:textId="69B6964C" w:rsidR="00601896" w:rsidRPr="00601896" w:rsidRDefault="00455D20" w:rsidP="00601896">
      <w:pPr>
        <w:pStyle w:val="PhDCorpo"/>
        <w:ind w:firstLine="567"/>
        <w:rPr>
          <w:bCs/>
        </w:rPr>
      </w:pPr>
      <w:bookmarkStart w:id="144" w:name="_Ref63669162"/>
      <w:bookmarkEnd w:id="117"/>
      <w:r>
        <w:t xml:space="preserve">Foi usado um botão de pressão para que o robô inicie a marcha. </w:t>
      </w:r>
      <w:r w:rsidR="00766CE2">
        <w:t>Todavia</w:t>
      </w:r>
      <w:r>
        <w:t xml:space="preserve">, quando uma saída provém diretamente de um botão de pressão, </w:t>
      </w:r>
      <w:ins w:id="145" w:author="lbarros" w:date="2021-02-10T08:54:00Z">
        <w:r w:rsidR="00357DBE">
          <w:t>o sinal de saída pode possuir interferências provocadas pelas oscilações mecânicas</w:t>
        </w:r>
      </w:ins>
      <w:del w:id="146" w:author="lbarros" w:date="2021-02-10T08:54:00Z">
        <w:r w:rsidDel="00357DBE">
          <w:delText>esta é afetada por problemas de vibração mecânica</w:delText>
        </w:r>
      </w:del>
      <w:r>
        <w:t xml:space="preserve"> (</w:t>
      </w:r>
      <w:r w:rsidRPr="00E736CA">
        <w:rPr>
          <w:i/>
          <w:iCs/>
        </w:rPr>
        <w:t>bounce</w:t>
      </w:r>
      <w:r>
        <w:t xml:space="preserve">) </w:t>
      </w:r>
      <w:del w:id="147" w:author="lbarros" w:date="2021-02-10T08:55:00Z">
        <w:r w:rsidDel="00357DBE">
          <w:delText>quando o contacto se fecha</w:delText>
        </w:r>
      </w:del>
      <w:ins w:id="148" w:author="lbarros" w:date="2021-02-10T08:55:00Z">
        <w:r w:rsidR="00357DBE">
          <w:t>nos instantes de mudança de estado (abrir ou fechar o interruptor)</w:t>
        </w:r>
      </w:ins>
      <w:r>
        <w:t xml:space="preserve">. Assim, na máquina de estados (subcapítulo </w:t>
      </w:r>
      <w:r>
        <w:fldChar w:fldCharType="begin"/>
      </w:r>
      <w:r>
        <w:instrText xml:space="preserve"> REF _Ref63694279 \r \h </w:instrText>
      </w:r>
      <w:r>
        <w:fldChar w:fldCharType="separate"/>
      </w:r>
      <w:r w:rsidR="00071A16">
        <w:t>2.5</w:t>
      </w:r>
      <w:r>
        <w:fldChar w:fldCharType="end"/>
      </w:r>
      <w:r>
        <w:t xml:space="preserve">), para garantir que a mudança de nível lógico se faça sem oscilações, torna-se necessário implementar um circuito de </w:t>
      </w:r>
      <w:r w:rsidRPr="00E736CA">
        <w:rPr>
          <w:i/>
          <w:iCs/>
        </w:rPr>
        <w:t>debounce</w:t>
      </w:r>
      <w:r>
        <w:t xml:space="preserve"> como, por exemplo, o apresentado na</w:t>
      </w:r>
      <w:r w:rsidR="00601896">
        <w:t xml:space="preserve"> </w:t>
      </w:r>
      <w:r w:rsidR="00601896">
        <w:fldChar w:fldCharType="begin"/>
      </w:r>
      <w:r w:rsidR="00601896">
        <w:instrText xml:space="preserve"> REF _Ref63786625 \h </w:instrText>
      </w:r>
      <w:r w:rsidR="00601896">
        <w:fldChar w:fldCharType="separate"/>
      </w:r>
      <w:r w:rsidR="00071A16">
        <w:t xml:space="preserve">Figura </w:t>
      </w:r>
      <w:r w:rsidR="00071A16">
        <w:rPr>
          <w:noProof/>
        </w:rPr>
        <w:t>2</w:t>
      </w:r>
      <w:r w:rsidR="00071A16">
        <w:t>.</w:t>
      </w:r>
      <w:r w:rsidR="00071A16">
        <w:rPr>
          <w:noProof/>
        </w:rPr>
        <w:t>6</w:t>
      </w:r>
      <w:r w:rsidR="00601896">
        <w:fldChar w:fldCharType="end"/>
      </w:r>
      <w:r w:rsidRPr="00485AA2">
        <w:rPr>
          <w:rStyle w:val="PhDLegendaFigurasCarter"/>
        </w:rPr>
        <w:t>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530"/>
        <w:gridCol w:w="4531"/>
      </w:tblGrid>
      <w:tr w:rsidR="00601896" w14:paraId="5A0BB575" w14:textId="77777777" w:rsidTr="00ED189C">
        <w:tc>
          <w:tcPr>
            <w:tcW w:w="4530" w:type="dxa"/>
          </w:tcPr>
          <w:p w14:paraId="271CC3F9" w14:textId="4C7F8062" w:rsidR="00601896" w:rsidRDefault="00ED189C" w:rsidP="00ED189C">
            <w:pPr>
              <w:pStyle w:val="PhDLegendaFiguras"/>
              <w:spacing w:after="0"/>
            </w:pPr>
            <w:r>
              <w:rPr>
                <w:noProof/>
              </w:rPr>
              <w:drawing>
                <wp:inline distT="0" distB="0" distL="0" distR="0" wp14:anchorId="657301B4" wp14:editId="3BEC185C">
                  <wp:extent cx="2718582" cy="1315085"/>
                  <wp:effectExtent l="0" t="0" r="5715" b="0"/>
                  <wp:docPr id="64" name="Imagem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Imagem 64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577" cy="1327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1596ECEB" w14:textId="255421CC" w:rsidR="00601896" w:rsidRDefault="00ED189C" w:rsidP="00ED189C">
            <w:pPr>
              <w:pStyle w:val="PhDLegendaFiguras"/>
              <w:spacing w:after="0"/>
            </w:pPr>
            <w:commentRangeStart w:id="149"/>
            <w:r>
              <w:rPr>
                <w:noProof/>
              </w:rPr>
              <w:drawing>
                <wp:inline distT="0" distB="0" distL="0" distR="0" wp14:anchorId="27A1461C" wp14:editId="710B6015">
                  <wp:extent cx="2718079" cy="1315142"/>
                  <wp:effectExtent l="0" t="0" r="6350" b="0"/>
                  <wp:docPr id="65" name="Imagem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Imagem 65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346" cy="1350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149"/>
            <w:r w:rsidR="00357DBE">
              <w:rPr>
                <w:rStyle w:val="Refdecomentrio"/>
                <w:bCs w:val="0"/>
              </w:rPr>
              <w:commentReference w:id="149"/>
            </w:r>
          </w:p>
        </w:tc>
      </w:tr>
      <w:tr w:rsidR="00601896" w14:paraId="66BD1D60" w14:textId="77777777" w:rsidTr="00ED189C">
        <w:tc>
          <w:tcPr>
            <w:tcW w:w="4530" w:type="dxa"/>
          </w:tcPr>
          <w:p w14:paraId="0E3D2B4A" w14:textId="72DB349C" w:rsidR="00601896" w:rsidRPr="00601896" w:rsidRDefault="00601896" w:rsidP="00ED189C">
            <w:pPr>
              <w:pStyle w:val="PhDLegendaFiguras"/>
              <w:spacing w:after="0"/>
              <w:rPr>
                <w:b/>
                <w:bCs w:val="0"/>
              </w:rPr>
            </w:pPr>
            <w:r w:rsidRPr="00601896">
              <w:rPr>
                <w:b/>
                <w:bCs w:val="0"/>
              </w:rPr>
              <w:t>(a)</w:t>
            </w:r>
          </w:p>
        </w:tc>
        <w:tc>
          <w:tcPr>
            <w:tcW w:w="4531" w:type="dxa"/>
          </w:tcPr>
          <w:p w14:paraId="5BB26AEE" w14:textId="6E0913EA" w:rsidR="00601896" w:rsidRPr="00601896" w:rsidRDefault="00601896" w:rsidP="00ED189C">
            <w:pPr>
              <w:pStyle w:val="PhDLegendaFiguras"/>
              <w:keepNext/>
              <w:spacing w:after="0"/>
              <w:rPr>
                <w:b/>
                <w:bCs w:val="0"/>
              </w:rPr>
            </w:pPr>
            <w:r w:rsidRPr="00601896">
              <w:rPr>
                <w:b/>
                <w:bCs w:val="0"/>
              </w:rPr>
              <w:t>(b)</w:t>
            </w:r>
          </w:p>
        </w:tc>
      </w:tr>
    </w:tbl>
    <w:p w14:paraId="22B0D0A7" w14:textId="6EF1AAE3" w:rsidR="00601896" w:rsidRDefault="00601896" w:rsidP="00601896">
      <w:pPr>
        <w:pStyle w:val="PhDLegendaFiguras"/>
      </w:pPr>
      <w:bookmarkStart w:id="150" w:name="_Ref63786625"/>
      <w:bookmarkStart w:id="151" w:name="_Ref63786620"/>
      <w:bookmarkStart w:id="152" w:name="_Toc63813247"/>
      <w:r>
        <w:t xml:space="preserve">Figura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2</w:t>
      </w:r>
      <w:r w:rsidR="003F61EA">
        <w:rPr>
          <w:noProof/>
        </w:rPr>
        <w:fldChar w:fldCharType="end"/>
      </w:r>
      <w:r w:rsidR="001D0B72">
        <w:t>.</w:t>
      </w:r>
      <w:r w:rsidR="003F61EA">
        <w:fldChar w:fldCharType="begin"/>
      </w:r>
      <w:r w:rsidR="003F61EA">
        <w:instrText xml:space="preserve"> SEQ Figura \* ARABIC \s 1 </w:instrText>
      </w:r>
      <w:r w:rsidR="003F61EA">
        <w:fldChar w:fldCharType="separate"/>
      </w:r>
      <w:r w:rsidR="00071A16">
        <w:rPr>
          <w:noProof/>
        </w:rPr>
        <w:t>6</w:t>
      </w:r>
      <w:r w:rsidR="003F61EA">
        <w:rPr>
          <w:noProof/>
        </w:rPr>
        <w:fldChar w:fldCharType="end"/>
      </w:r>
      <w:bookmarkEnd w:id="150"/>
      <w:r>
        <w:t xml:space="preserve"> - </w:t>
      </w:r>
      <w:r w:rsidRPr="00400892">
        <w:t xml:space="preserve">Circuito de </w:t>
      </w:r>
      <w:r w:rsidRPr="00601896">
        <w:rPr>
          <w:i/>
          <w:iCs/>
        </w:rPr>
        <w:t>debounce</w:t>
      </w:r>
      <w:r w:rsidRPr="00400892">
        <w:t xml:space="preserve"> do botão de pressão</w:t>
      </w:r>
      <w:r>
        <w:t xml:space="preserve"> – (a) Botão não premido; (b) Botão premido.</w:t>
      </w:r>
      <w:bookmarkEnd w:id="151"/>
      <w:bookmarkEnd w:id="152"/>
      <w:r>
        <w:t xml:space="preserve"> </w:t>
      </w:r>
    </w:p>
    <w:p w14:paraId="21BCA0C3" w14:textId="4C6F1BE9" w:rsidR="00455D20" w:rsidRDefault="00455D20" w:rsidP="00455D20">
      <w:pPr>
        <w:pStyle w:val="PhDCorpo"/>
        <w:spacing w:before="240"/>
        <w:ind w:firstLine="567"/>
      </w:pPr>
      <w:r w:rsidRPr="00430145">
        <w:t xml:space="preserve">O </w:t>
      </w:r>
      <w:r w:rsidRPr="00766CE2">
        <w:t xml:space="preserve">condensador </w:t>
      </w:r>
      <w:commentRangeStart w:id="153"/>
      <w:r w:rsidR="005A6E51" w:rsidRPr="00766CE2">
        <w:t xml:space="preserve">C1 </w:t>
      </w:r>
      <w:r w:rsidRPr="00766CE2">
        <w:t>em conjunto com a resistência</w:t>
      </w:r>
      <w:r w:rsidR="005A6E51" w:rsidRPr="00766CE2">
        <w:t xml:space="preserve"> R2</w:t>
      </w:r>
      <w:r w:rsidRPr="00766CE2">
        <w:t xml:space="preserve"> </w:t>
      </w:r>
      <w:commentRangeEnd w:id="153"/>
      <w:r w:rsidR="00AA36D5">
        <w:rPr>
          <w:rStyle w:val="Refdecomentrio"/>
          <w:rFonts w:eastAsia="Times New Roman"/>
          <w:lang w:eastAsia="pt-PT"/>
        </w:rPr>
        <w:commentReference w:id="153"/>
      </w:r>
      <w:r w:rsidRPr="00766CE2">
        <w:t xml:space="preserve">funciona como filtro passa-baixo, que </w:t>
      </w:r>
      <w:r w:rsidR="005A6E51" w:rsidRPr="00766CE2">
        <w:t>reduz</w:t>
      </w:r>
      <w:r w:rsidRPr="00766CE2">
        <w:t xml:space="preserve"> o ruído elétrico provocado</w:t>
      </w:r>
      <w:r w:rsidRPr="00430145">
        <w:t xml:space="preserve"> pelas vibrações mecânicas do botão. Assim, quando o botão não está pressionado, os terminais do condensador apresentarão</w:t>
      </w:r>
      <w:r w:rsidR="00766CE2">
        <w:t xml:space="preserve"> uma tensão de</w:t>
      </w:r>
      <w:r w:rsidRPr="00430145">
        <w:t xml:space="preserve"> 5 V e, quando pressionado, 0 V.</w:t>
      </w:r>
      <w:r w:rsidR="00766CE2">
        <w:t xml:space="preserve"> Posto que</w:t>
      </w:r>
      <w:r w:rsidRPr="00430145">
        <w:t xml:space="preserve">, num circuito sequencial, o nível lógico alto corresponde ao acionamento de uma entrada (botão, neste caso), será necessário utilizar uma lógica inversora na saída do </w:t>
      </w:r>
      <w:r w:rsidRPr="00766CE2">
        <w:t>condensado</w:t>
      </w:r>
      <w:r w:rsidR="005A6E51" w:rsidRPr="00766CE2">
        <w:t>r</w:t>
      </w:r>
      <w:r w:rsidRPr="00430145">
        <w:t>. Para isso, usou-se uma porta lógica Schmitt-Trigger</w:t>
      </w:r>
      <w:r w:rsidR="007D1858">
        <w:t xml:space="preserve"> </w:t>
      </w:r>
      <w:r w:rsidRPr="00430145">
        <w:t xml:space="preserve">(integrado </w:t>
      </w:r>
      <w:r w:rsidRPr="00C72E18">
        <w:t>74HCT14</w:t>
      </w:r>
      <w:r w:rsidR="007B26D1">
        <w:t xml:space="preserve"> </w:t>
      </w:r>
      <w:sdt>
        <w:sdtPr>
          <w:id w:val="1614787555"/>
          <w:citation/>
        </w:sdtPr>
        <w:sdtEndPr/>
        <w:sdtContent>
          <w:r w:rsidR="007B26D1">
            <w:fldChar w:fldCharType="begin"/>
          </w:r>
          <w:r w:rsidR="007B26D1">
            <w:instrText xml:space="preserve"> CITATION Phi03 \l 2070 </w:instrText>
          </w:r>
          <w:r w:rsidR="007B26D1">
            <w:fldChar w:fldCharType="separate"/>
          </w:r>
          <w:r w:rsidR="00071A16" w:rsidRPr="00071A16">
            <w:rPr>
              <w:noProof/>
            </w:rPr>
            <w:t>[4]</w:t>
          </w:r>
          <w:r w:rsidR="007B26D1">
            <w:fldChar w:fldCharType="end"/>
          </w:r>
        </w:sdtContent>
      </w:sdt>
      <w:r w:rsidRPr="007B26D1">
        <w:t>) que funciona</w:t>
      </w:r>
      <w:r w:rsidRPr="00430145">
        <w:t xml:space="preserve"> como um circuito comparador inversor com histerese centrado em 0 V. Assim, a imunidade ao ruído </w:t>
      </w:r>
      <w:r w:rsidR="007D1858">
        <w:t xml:space="preserve">aumenta </w:t>
      </w:r>
      <w:r w:rsidRPr="00430145">
        <w:t xml:space="preserve">e, </w:t>
      </w:r>
      <w:r w:rsidR="007D1858">
        <w:t>como o sinal é invertido</w:t>
      </w:r>
      <w:r w:rsidRPr="007D1858">
        <w:t>, a saída</w:t>
      </w:r>
      <w:r w:rsidRPr="00430145">
        <w:t xml:space="preserve"> do circuito estará a nível lógico alto quando o botão for pressionado.</w:t>
      </w:r>
    </w:p>
    <w:p w14:paraId="3F3578A7" w14:textId="20D59B34" w:rsidR="00404276" w:rsidRDefault="00404276" w:rsidP="00626C7F">
      <w:pPr>
        <w:pStyle w:val="Ttulo2"/>
        <w:rPr>
          <w:rFonts w:ascii="NewsGotT" w:hAnsi="NewsGotT"/>
        </w:rPr>
      </w:pPr>
      <w:bookmarkStart w:id="154" w:name="_Toc63813212"/>
      <w:r>
        <w:rPr>
          <w:rFonts w:ascii="NewsGotT" w:hAnsi="NewsGotT"/>
        </w:rPr>
        <w:t>Circuito de Controlo da Velocidade dos Motores</w:t>
      </w:r>
      <w:bookmarkEnd w:id="144"/>
      <w:bookmarkEnd w:id="154"/>
    </w:p>
    <w:p w14:paraId="0B88BC75" w14:textId="773F1B50" w:rsidR="004F3A99" w:rsidRDefault="004F3A99" w:rsidP="004F3A99">
      <w:pPr>
        <w:pStyle w:val="PhDCorpoTextoDepoisTabela"/>
      </w:pPr>
      <w:r>
        <w:tab/>
        <w:t>O controlo da velocidade de rotação dos motores está diretamente relacionado com a leitura dos valores de tensão obtidos pelo</w:t>
      </w:r>
      <w:r w:rsidR="002A6F18">
        <w:t xml:space="preserve"> </w:t>
      </w:r>
      <w:ins w:id="155" w:author="lbarros" w:date="2021-02-10T08:59:00Z">
        <w:r w:rsidR="00AA36D5">
          <w:t xml:space="preserve">sensor de linha </w:t>
        </w:r>
      </w:ins>
      <w:r w:rsidR="002A6F18">
        <w:t>QTR-8A</w:t>
      </w:r>
      <w:r>
        <w:t xml:space="preserve">. Os </w:t>
      </w:r>
      <w:r w:rsidR="00414250">
        <w:t>sinais</w:t>
      </w:r>
      <w:r>
        <w:t xml:space="preserve"> utilizados para o propósito foram o</w:t>
      </w:r>
      <w:r w:rsidR="00414250">
        <w:t>s</w:t>
      </w:r>
      <w:r>
        <w:t xml:space="preserve"> </w:t>
      </w:r>
      <w:r w:rsidR="00414250">
        <w:t>S</w:t>
      </w:r>
      <w:r>
        <w:t xml:space="preserve">3 e S6, como apresentado </w:t>
      </w:r>
      <w:r w:rsidR="00414250">
        <w:t xml:space="preserve">anteriormente </w:t>
      </w:r>
      <w:r>
        <w:t xml:space="preserve">na </w:t>
      </w:r>
      <w:r>
        <w:fldChar w:fldCharType="begin"/>
      </w:r>
      <w:r>
        <w:instrText xml:space="preserve"> REF _Ref63604437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2</w:t>
      </w:r>
      <w:r w:rsidR="00071A16">
        <w:t>.</w:t>
      </w:r>
      <w:r w:rsidR="00071A16">
        <w:rPr>
          <w:noProof/>
        </w:rPr>
        <w:t>2</w:t>
      </w:r>
      <w:r>
        <w:fldChar w:fldCharType="end"/>
      </w:r>
      <w:r w:rsidR="000D5C6A" w:rsidRPr="00414250">
        <w:t>.</w:t>
      </w:r>
    </w:p>
    <w:p w14:paraId="558660A4" w14:textId="74653AE3" w:rsidR="00404276" w:rsidRDefault="004F3A99" w:rsidP="004F3A99">
      <w:pPr>
        <w:pStyle w:val="PhDCorpoTextoDepoisTabela"/>
      </w:pPr>
      <w:r>
        <w:tab/>
      </w:r>
      <w:r w:rsidR="00414250">
        <w:t>Este bloco</w:t>
      </w:r>
      <w:r>
        <w:t xml:space="preserve"> é composto por cinco estágios, como representado na</w:t>
      </w:r>
      <w:r w:rsidR="00944326">
        <w:t xml:space="preserve"> </w:t>
      </w:r>
      <w:r w:rsidR="00944326">
        <w:fldChar w:fldCharType="begin"/>
      </w:r>
      <w:r w:rsidR="00944326">
        <w:instrText xml:space="preserve"> REF _Ref63606088 \h </w:instrText>
      </w:r>
      <w:r w:rsidR="00944326">
        <w:fldChar w:fldCharType="separate"/>
      </w:r>
      <w:r w:rsidR="00071A16">
        <w:t xml:space="preserve">Figura </w:t>
      </w:r>
      <w:r w:rsidR="00071A16">
        <w:rPr>
          <w:noProof/>
        </w:rPr>
        <w:t>2</w:t>
      </w:r>
      <w:r w:rsidR="00071A16">
        <w:t>.</w:t>
      </w:r>
      <w:r w:rsidR="00071A16">
        <w:rPr>
          <w:noProof/>
        </w:rPr>
        <w:t>7</w:t>
      </w:r>
      <w:r w:rsidR="00944326">
        <w:fldChar w:fldCharType="end"/>
      </w:r>
      <w:r>
        <w:t>. Uma vez que cada motor tem de ser controlado individualmente, é necessário implementar dois circuitos</w:t>
      </w:r>
      <w:r w:rsidR="00414250">
        <w:t xml:space="preserve"> que</w:t>
      </w:r>
      <w:r>
        <w:t xml:space="preserve"> apenas diferem no facto de as entradas de um estarem trocadas em relação às entradas do outro.</w:t>
      </w:r>
      <w:r w:rsidR="00236FAF">
        <w:t xml:space="preserve"> </w:t>
      </w:r>
    </w:p>
    <w:p w14:paraId="48BE252F" w14:textId="77777777" w:rsidR="00944326" w:rsidRDefault="00944326" w:rsidP="00944326">
      <w:pPr>
        <w:pStyle w:val="PhDFigura"/>
      </w:pPr>
      <w:commentRangeStart w:id="156"/>
      <w:r w:rsidRPr="00944326">
        <w:rPr>
          <w:noProof/>
        </w:rPr>
        <w:drawing>
          <wp:inline distT="0" distB="0" distL="0" distR="0" wp14:anchorId="5282FA78" wp14:editId="37F69C7D">
            <wp:extent cx="5760085" cy="438848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38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156"/>
      <w:r w:rsidR="00AA36D5">
        <w:rPr>
          <w:rStyle w:val="Refdecomentrio"/>
          <w:rFonts w:ascii="NewsGotT" w:hAnsi="NewsGotT"/>
          <w:bCs w:val="0"/>
        </w:rPr>
        <w:commentReference w:id="156"/>
      </w:r>
    </w:p>
    <w:p w14:paraId="4C85D045" w14:textId="0E3330FB" w:rsidR="004F3A99" w:rsidRDefault="00944326" w:rsidP="00944326">
      <w:pPr>
        <w:pStyle w:val="PhDLegendaFiguras"/>
      </w:pPr>
      <w:bookmarkStart w:id="157" w:name="_Ref63606088"/>
      <w:bookmarkStart w:id="158" w:name="_Toc63813248"/>
      <w:r>
        <w:t xml:space="preserve">Figura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2</w:t>
      </w:r>
      <w:r w:rsidR="003F61EA">
        <w:rPr>
          <w:noProof/>
        </w:rPr>
        <w:fldChar w:fldCharType="end"/>
      </w:r>
      <w:r w:rsidR="001D0B72">
        <w:t>.</w:t>
      </w:r>
      <w:r w:rsidR="003F61EA">
        <w:fldChar w:fldCharType="begin"/>
      </w:r>
      <w:r w:rsidR="003F61EA">
        <w:instrText xml:space="preserve"> SEQ Figura \* ARABIC \s 1 </w:instrText>
      </w:r>
      <w:r w:rsidR="003F61EA">
        <w:fldChar w:fldCharType="separate"/>
      </w:r>
      <w:r w:rsidR="00071A16">
        <w:rPr>
          <w:noProof/>
        </w:rPr>
        <w:t>7</w:t>
      </w:r>
      <w:r w:rsidR="003F61EA">
        <w:rPr>
          <w:noProof/>
        </w:rPr>
        <w:fldChar w:fldCharType="end"/>
      </w:r>
      <w:bookmarkEnd w:id="157"/>
      <w:r>
        <w:t xml:space="preserve"> </w:t>
      </w:r>
      <w:r w:rsidRPr="003415C7">
        <w:t>- Esquemático do circuito de controlo da velocidade dos motores</w:t>
      </w:r>
      <w:r w:rsidR="00414250">
        <w:t>.</w:t>
      </w:r>
      <w:bookmarkEnd w:id="158"/>
    </w:p>
    <w:p w14:paraId="41D2BCF4" w14:textId="20062B34" w:rsidR="00944326" w:rsidRDefault="00944326" w:rsidP="00944326">
      <w:pPr>
        <w:pStyle w:val="PhDCorpo"/>
      </w:pPr>
      <w:r>
        <w:tab/>
        <w:t xml:space="preserve">O primeiro estágio deste </w:t>
      </w:r>
      <w:r w:rsidR="00414250">
        <w:t>bloco</w:t>
      </w:r>
      <w:r>
        <w:t xml:space="preserve"> é um </w:t>
      </w:r>
      <w:r w:rsidR="000D5C6A" w:rsidRPr="00414250">
        <w:t>circuito</w:t>
      </w:r>
      <w:r w:rsidR="000D5C6A">
        <w:t xml:space="preserve"> </w:t>
      </w:r>
      <w:r>
        <w:t xml:space="preserve">subtrator e estabelece a diferença entre a tensão à entrada não inversora </w:t>
      </w:r>
      <w:r w:rsidR="008F4BCA">
        <w:t>e</w:t>
      </w:r>
      <w:r>
        <w:t xml:space="preserve"> a tensão à entrada inversora, ou seja, a diferença entre os </w:t>
      </w:r>
      <w:r w:rsidR="000D5C6A" w:rsidRPr="008F4BCA">
        <w:t>valores lidos pelos</w:t>
      </w:r>
      <w:r w:rsidR="000D5C6A">
        <w:t xml:space="preserve"> </w:t>
      </w:r>
      <w:r>
        <w:t>dois sensores</w:t>
      </w:r>
      <w:r w:rsidR="00226A86">
        <w:t>.</w:t>
      </w:r>
      <w:r w:rsidR="00236FAF">
        <w:t xml:space="preserve"> Considerando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+</m:t>
            </m:r>
          </m:sub>
        </m:sSub>
      </m:oMath>
      <w:r w:rsidR="00236FAF">
        <w:rPr>
          <w:rFonts w:eastAsiaTheme="minorEastAsia"/>
        </w:rPr>
        <w:t xml:space="preserve"> a tensão </w:t>
      </w:r>
      <w:r w:rsidR="00226A86">
        <w:rPr>
          <w:rFonts w:eastAsiaTheme="minorEastAsia"/>
        </w:rPr>
        <w:t>da porta</w:t>
      </w:r>
      <w:r w:rsidR="00236FAF">
        <w:rPr>
          <w:rFonts w:eastAsiaTheme="minorEastAsia"/>
        </w:rPr>
        <w:t xml:space="preserve"> </w:t>
      </w:r>
      <w:r w:rsidR="000D5C6A" w:rsidRPr="008F4BCA">
        <w:rPr>
          <w:rFonts w:eastAsiaTheme="minorEastAsia"/>
        </w:rPr>
        <w:t>não</w:t>
      </w:r>
      <w:r w:rsidR="000D5C6A">
        <w:rPr>
          <w:rFonts w:eastAsiaTheme="minorEastAsia"/>
        </w:rPr>
        <w:t xml:space="preserve"> </w:t>
      </w:r>
      <w:r w:rsidR="00236FAF">
        <w:rPr>
          <w:rFonts w:eastAsiaTheme="minorEastAsia"/>
        </w:rPr>
        <w:t xml:space="preserve">inversora do primeiro </w:t>
      </w:r>
      <w:r w:rsidR="00236FAF" w:rsidRPr="002A6F18">
        <w:rPr>
          <w:rFonts w:eastAsiaTheme="minorEastAsia"/>
        </w:rPr>
        <w:t>Amp</w:t>
      </w:r>
      <w:r w:rsidR="002A6F18" w:rsidRPr="002A6F18">
        <w:rPr>
          <w:rFonts w:eastAsiaTheme="minorEastAsia"/>
        </w:rPr>
        <w:t>O</w:t>
      </w:r>
      <w:r w:rsidR="00236FAF" w:rsidRPr="002A6F18">
        <w:rPr>
          <w:rFonts w:eastAsiaTheme="minorEastAsia"/>
        </w:rPr>
        <w:t>p</w:t>
      </w:r>
      <w:r w:rsidR="00226A86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-</m:t>
            </m:r>
          </m:sub>
        </m:sSub>
      </m:oMath>
      <w:r w:rsidR="00226A86">
        <w:rPr>
          <w:rFonts w:eastAsiaTheme="minorEastAsia"/>
        </w:rPr>
        <w:t xml:space="preserve"> a tensão da porta inversora chega-se à </w:t>
      </w:r>
      <w:r w:rsidR="00226A86" w:rsidRPr="008F4BCA">
        <w:rPr>
          <w:rFonts w:eastAsiaTheme="minorEastAsia"/>
        </w:rPr>
        <w:t xml:space="preserve">equação </w:t>
      </w:r>
      <w:r w:rsidR="00226A86" w:rsidRPr="008F4BCA">
        <w:rPr>
          <w:rFonts w:eastAsiaTheme="minorEastAsia"/>
        </w:rPr>
        <w:fldChar w:fldCharType="begin"/>
      </w:r>
      <w:r w:rsidR="00226A86" w:rsidRPr="008F4BCA">
        <w:rPr>
          <w:rFonts w:eastAsiaTheme="minorEastAsia"/>
        </w:rPr>
        <w:instrText xml:space="preserve"> REF _Ref63668909 \h </w:instrText>
      </w:r>
      <w:r w:rsidR="000D5C6A" w:rsidRPr="008F4BCA">
        <w:rPr>
          <w:rFonts w:eastAsiaTheme="minorEastAsia"/>
        </w:rPr>
        <w:instrText xml:space="preserve"> \* MERGEFORMAT </w:instrText>
      </w:r>
      <w:r w:rsidR="00226A86" w:rsidRPr="008F4BCA">
        <w:rPr>
          <w:rFonts w:eastAsiaTheme="minorEastAsia"/>
        </w:rPr>
      </w:r>
      <w:r w:rsidR="00226A86" w:rsidRPr="008F4BCA">
        <w:rPr>
          <w:rFonts w:eastAsiaTheme="minorEastAsia"/>
        </w:rPr>
        <w:fldChar w:fldCharType="separate"/>
      </w:r>
      <w:r w:rsidR="00071A16" w:rsidRPr="00B66544">
        <w:t>(</w:t>
      </w:r>
      <w:r w:rsidR="00071A16">
        <w:rPr>
          <w:noProof/>
        </w:rPr>
        <w:t>2</w:t>
      </w:r>
      <w:r w:rsidR="00071A16" w:rsidRPr="00B66544">
        <w:t>.</w:t>
      </w:r>
      <w:r w:rsidR="00071A16">
        <w:rPr>
          <w:noProof/>
        </w:rPr>
        <w:t>8</w:t>
      </w:r>
      <w:r w:rsidR="00071A16" w:rsidRPr="00B66544">
        <w:t>)</w:t>
      </w:r>
      <w:r w:rsidR="00226A86" w:rsidRPr="008F4BCA">
        <w:rPr>
          <w:rFonts w:eastAsiaTheme="minorEastAsia"/>
        </w:rPr>
        <w:fldChar w:fldCharType="end"/>
      </w:r>
      <w:r w:rsidRPr="008F4BCA">
        <w:t>.</w:t>
      </w:r>
      <w:r w:rsidR="00226A86">
        <w:t xml:space="preserve"> </w:t>
      </w:r>
      <w:r>
        <w:t xml:space="preserve">Como cada um destes valores pode variar entre 0 V e 5 V, o valor da tensão de erro </w:t>
      </w:r>
      <w:r w:rsidR="008F4BCA">
        <w:t>s</w:t>
      </w:r>
      <w:r>
        <w:t>erá</w:t>
      </w:r>
      <w:r w:rsidR="008F4BCA">
        <w:t>,</w:t>
      </w:r>
      <w:r>
        <w:t xml:space="preserve"> </w:t>
      </w:r>
      <w:r w:rsidR="008F4BCA">
        <w:t xml:space="preserve">no </w:t>
      </w:r>
      <w:r>
        <w:t>máximo</w:t>
      </w:r>
      <w:r w:rsidR="008F4BCA">
        <w:t xml:space="preserve">, </w:t>
      </w:r>
      <w:r>
        <w:t>5 V e</w:t>
      </w:r>
      <w:r w:rsidR="008F4BCA">
        <w:t xml:space="preserve">, no </w:t>
      </w:r>
      <w:r>
        <w:t>mínimo</w:t>
      </w:r>
      <w:r w:rsidR="008F4BCA">
        <w:t>,</w:t>
      </w:r>
      <w:r>
        <w:t xml:space="preserve"> </w:t>
      </w:r>
      <w:commentRangeStart w:id="159"/>
      <w:r>
        <w:t>-</w:t>
      </w:r>
      <w:del w:id="160" w:author="lbarros" w:date="2021-02-10T09:00:00Z">
        <w:r w:rsidDel="00AA36D5">
          <w:delText xml:space="preserve">5 </w:delText>
        </w:r>
      </w:del>
      <w:ins w:id="161" w:author="lbarros" w:date="2021-02-10T09:00:00Z">
        <w:r w:rsidR="00AA36D5">
          <w:t>5 </w:t>
        </w:r>
      </w:ins>
      <w:r>
        <w:t>V</w:t>
      </w:r>
      <w:commentRangeEnd w:id="159"/>
      <w:r w:rsidR="00AA36D5">
        <w:rPr>
          <w:rStyle w:val="Refdecomentrio"/>
          <w:rFonts w:eastAsia="Times New Roman"/>
          <w:lang w:eastAsia="pt-PT"/>
        </w:rPr>
        <w:commentReference w:id="159"/>
      </w:r>
      <w:r>
        <w:t>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32"/>
        <w:gridCol w:w="938"/>
      </w:tblGrid>
      <w:tr w:rsidR="00236FAF" w:rsidRPr="00B66544" w14:paraId="5D427905" w14:textId="77777777" w:rsidTr="003F75B9">
        <w:tc>
          <w:tcPr>
            <w:tcW w:w="8132" w:type="dxa"/>
            <w:vAlign w:val="center"/>
          </w:tcPr>
          <w:p w14:paraId="6776A40F" w14:textId="2D8A5337" w:rsidR="00236FAF" w:rsidRDefault="003F61EA" w:rsidP="003F75B9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erro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 </m:t>
                </m:r>
              </m:oMath>
            </m:oMathPara>
          </w:p>
        </w:tc>
        <w:tc>
          <w:tcPr>
            <w:tcW w:w="938" w:type="dxa"/>
            <w:vAlign w:val="center"/>
          </w:tcPr>
          <w:p w14:paraId="4D80B23C" w14:textId="54BE98E9" w:rsidR="00236FAF" w:rsidRPr="00B66544" w:rsidRDefault="00236FAF" w:rsidP="003F75B9">
            <w:pPr>
              <w:pStyle w:val="EquaoPHD"/>
              <w:rPr>
                <w:rFonts w:ascii="NewsGotT" w:hAnsi="NewsGotT"/>
              </w:rPr>
            </w:pPr>
            <w:bookmarkStart w:id="162" w:name="_Ref63668909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8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  <w:bookmarkEnd w:id="162"/>
          </w:p>
        </w:tc>
      </w:tr>
    </w:tbl>
    <w:p w14:paraId="79AD411A" w14:textId="0087A13C" w:rsidR="00944326" w:rsidRDefault="00944326" w:rsidP="00944326">
      <w:pPr>
        <w:pStyle w:val="PhDCorpo"/>
      </w:pPr>
      <w:r>
        <w:tab/>
        <w:t xml:space="preserve">O segundo e terceiro estágios são, respetivamente, um </w:t>
      </w:r>
      <w:r w:rsidR="0045614F" w:rsidRPr="008F4BCA">
        <w:t xml:space="preserve">circuito </w:t>
      </w:r>
      <w:r w:rsidRPr="008F4BCA">
        <w:t xml:space="preserve">somador inversor e um </w:t>
      </w:r>
      <w:r w:rsidR="0045614F" w:rsidRPr="008F4BCA">
        <w:t xml:space="preserve">circuito </w:t>
      </w:r>
      <w:r w:rsidRPr="008F4BCA">
        <w:t xml:space="preserve">amplificador inversor. Em conjunto, estes dois estágios somam uma tensão de </w:t>
      </w:r>
      <w:r w:rsidRPr="008F4BCA">
        <w:rPr>
          <w:i/>
          <w:iCs/>
        </w:rPr>
        <w:t>offset</w:t>
      </w:r>
      <w:r>
        <w:t xml:space="preserve"> de 10 V à saída do primeiro estágio, fazendo com a que a tensão à saída do terceiro estágio tenha um valor compreendido entre 5 V e </w:t>
      </w:r>
      <w:r w:rsidRPr="008F4BCA">
        <w:t>15 V</w:t>
      </w:r>
      <w:r w:rsidR="0045614F" w:rsidRPr="008F4BCA">
        <w:t xml:space="preserve"> – equação </w:t>
      </w:r>
      <w:r w:rsidR="0045614F" w:rsidRPr="008F4BCA">
        <w:fldChar w:fldCharType="begin"/>
      </w:r>
      <w:r w:rsidR="0045614F" w:rsidRPr="008F4BCA">
        <w:instrText xml:space="preserve"> REF _Ref63774329 \h  \* MERGEFORMAT </w:instrText>
      </w:r>
      <w:r w:rsidR="0045614F" w:rsidRPr="008F4BCA">
        <w:fldChar w:fldCharType="separate"/>
      </w:r>
      <w:r w:rsidR="00071A16" w:rsidRPr="00B66544">
        <w:t>(</w:t>
      </w:r>
      <w:r w:rsidR="00071A16">
        <w:rPr>
          <w:noProof/>
        </w:rPr>
        <w:t>2</w:t>
      </w:r>
      <w:r w:rsidR="00071A16" w:rsidRPr="00B66544">
        <w:t>.</w:t>
      </w:r>
      <w:r w:rsidR="00071A16">
        <w:rPr>
          <w:noProof/>
        </w:rPr>
        <w:t>14</w:t>
      </w:r>
      <w:r w:rsidR="0045614F" w:rsidRPr="008F4BCA">
        <w:fldChar w:fldCharType="end"/>
      </w:r>
      <w:r w:rsidR="0045614F" w:rsidRPr="008F4BCA">
        <w:t>)</w:t>
      </w:r>
      <w:r w:rsidRPr="008F4BCA">
        <w:t>.</w:t>
      </w:r>
    </w:p>
    <w:p w14:paraId="09A31156" w14:textId="20DBED01" w:rsidR="0063363F" w:rsidRPr="0045614F" w:rsidRDefault="0063363F" w:rsidP="00944326">
      <w:pPr>
        <w:pStyle w:val="PhDCorpo"/>
      </w:pPr>
      <w:r>
        <w:tab/>
      </w:r>
      <w:r w:rsidRPr="0045614F">
        <w:t xml:space="preserve">A equação </w:t>
      </w:r>
      <w:r w:rsidRPr="0045614F">
        <w:fldChar w:fldCharType="begin"/>
      </w:r>
      <w:r w:rsidRPr="0045614F">
        <w:instrText xml:space="preserve"> REF _Ref63607389 \h </w:instrText>
      </w:r>
      <w:r w:rsidR="0045614F" w:rsidRPr="0045614F">
        <w:instrText xml:space="preserve"> \* MERGEFORMAT </w:instrText>
      </w:r>
      <w:r w:rsidRPr="0045614F">
        <w:fldChar w:fldCharType="separate"/>
      </w:r>
      <w:r w:rsidR="00071A16" w:rsidRPr="00B66544">
        <w:t>(</w:t>
      </w:r>
      <w:r w:rsidR="00071A16">
        <w:rPr>
          <w:noProof/>
        </w:rPr>
        <w:t>2</w:t>
      </w:r>
      <w:r w:rsidR="00071A16" w:rsidRPr="00B66544">
        <w:t>.</w:t>
      </w:r>
      <w:r w:rsidR="00071A16">
        <w:rPr>
          <w:noProof/>
        </w:rPr>
        <w:t>9)</w:t>
      </w:r>
      <w:r w:rsidRPr="0045614F">
        <w:fldChar w:fldCharType="end"/>
      </w:r>
      <w:r w:rsidRPr="0045614F">
        <w:t xml:space="preserve"> define a tensão à saída </w:t>
      </w:r>
      <w:r w:rsidRPr="008F4BCA">
        <w:t>do</w:t>
      </w:r>
      <w:r w:rsidR="0045614F" w:rsidRPr="008F4BCA">
        <w:t xml:space="preserve"> circuito</w:t>
      </w:r>
      <w:r w:rsidRPr="008F4BCA">
        <w:t xml:space="preserve"> somador</w:t>
      </w:r>
      <w:r w:rsidRPr="0045614F">
        <w:t xml:space="preserve"> inversor.</w:t>
      </w:r>
      <w:ins w:id="163" w:author="lbarros" w:date="2021-02-10T09:02:00Z">
        <w:r w:rsidR="00AA36D5">
          <w:t xml:space="preserve"> </w:t>
        </w:r>
        <w:commentRangeStart w:id="164"/>
        <w:r w:rsidR="00AA36D5" w:rsidRPr="00AA36D5">
          <w:rPr>
            <w:highlight w:val="yellow"/>
            <w:rPrChange w:id="165" w:author="lbarros" w:date="2021-02-10T09:03:00Z">
              <w:rPr/>
            </w:rPrChange>
          </w:rPr>
          <w:t>As</w:t>
        </w:r>
      </w:ins>
      <w:commentRangeEnd w:id="164"/>
      <w:ins w:id="166" w:author="lbarros" w:date="2021-02-10T09:03:00Z">
        <w:r w:rsidR="00AA36D5">
          <w:rPr>
            <w:rStyle w:val="Refdecomentrio"/>
            <w:rFonts w:eastAsia="Times New Roman"/>
            <w:lang w:eastAsia="pt-PT"/>
          </w:rPr>
          <w:commentReference w:id="164"/>
        </w:r>
      </w:ins>
      <w:ins w:id="167" w:author="lbarros" w:date="2021-02-10T09:02:00Z">
        <w:r w:rsidR="00AA36D5" w:rsidRPr="00AA36D5">
          <w:rPr>
            <w:highlight w:val="yellow"/>
            <w:rPrChange w:id="168" w:author="lbarros" w:date="2021-02-10T09:03:00Z">
              <w:rPr/>
            </w:rPrChange>
          </w:rPr>
          <w:t xml:space="preserve"> equações x a y, apresentam-se</w:t>
        </w:r>
      </w:ins>
      <w:ins w:id="169" w:author="lbarros" w:date="2021-02-10T09:03:00Z">
        <w:r w:rsidR="00AA36D5" w:rsidRPr="00AA36D5">
          <w:rPr>
            <w:highlight w:val="yellow"/>
            <w:rPrChange w:id="170" w:author="lbarros" w:date="2021-02-10T09:03:00Z">
              <w:rPr/>
            </w:rPrChange>
          </w:rPr>
          <w:t xml:space="preserve"> como cálculos seguintes até à obtenção do valor final apresentado na equação k.</w:t>
        </w:r>
      </w:ins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"/>
        <w:gridCol w:w="7370"/>
        <w:gridCol w:w="850"/>
      </w:tblGrid>
      <w:tr w:rsidR="00BF12EA" w:rsidRPr="00B66544" w14:paraId="40A715BD" w14:textId="77777777" w:rsidTr="00BF12EA">
        <w:tc>
          <w:tcPr>
            <w:tcW w:w="850" w:type="dxa"/>
            <w:vAlign w:val="center"/>
          </w:tcPr>
          <w:p w14:paraId="00E4B973" w14:textId="77777777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61AB12DE" w14:textId="777A91BA" w:rsidR="00BF12EA" w:rsidRDefault="00BF12EA" w:rsidP="00BF12EA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w:rPr>
                    <w:rFonts w:ascii="Cambria Math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contro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neg</m:t>
                        </m:r>
                      </m:sub>
                    </m:sSub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6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sub>
                        </m:sSub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erro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7</m:t>
                            </m:r>
                          </m:sub>
                        </m:sSub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∙5</m:t>
                    </m:r>
                  </m:e>
                </m:d>
              </m:oMath>
            </m:oMathPara>
          </w:p>
        </w:tc>
        <w:tc>
          <w:tcPr>
            <w:tcW w:w="850" w:type="dxa"/>
            <w:vAlign w:val="center"/>
          </w:tcPr>
          <w:p w14:paraId="7AFFC149" w14:textId="49797292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  <w:bookmarkStart w:id="171" w:name="_Ref63607206"/>
            <w:bookmarkStart w:id="172" w:name="_Ref63607389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9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171"/>
            <w:r>
              <w:rPr>
                <w:rFonts w:ascii="NewsGotT" w:hAnsi="NewsGotT"/>
                <w:noProof/>
              </w:rPr>
              <w:t>)</w:t>
            </w:r>
            <w:bookmarkEnd w:id="172"/>
          </w:p>
        </w:tc>
      </w:tr>
      <w:tr w:rsidR="00BF12EA" w:rsidRPr="00B66544" w14:paraId="53B067CB" w14:textId="77777777" w:rsidTr="00BF12EA">
        <w:tc>
          <w:tcPr>
            <w:tcW w:w="850" w:type="dxa"/>
            <w:vAlign w:val="center"/>
          </w:tcPr>
          <w:p w14:paraId="0C33FE0E" w14:textId="77777777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41A6114A" w14:textId="77EC6356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r>
                  <w:rPr>
                    <w:rFonts w:ascii="Cambria Math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contro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neg</m:t>
                        </m:r>
                      </m:sub>
                    </m:sSub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=-1∙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2∙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10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erro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1∙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10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∙5</m:t>
                    </m:r>
                  </m:e>
                </m:d>
              </m:oMath>
            </m:oMathPara>
          </w:p>
        </w:tc>
        <w:tc>
          <w:tcPr>
            <w:tcW w:w="850" w:type="dxa"/>
            <w:vAlign w:val="center"/>
          </w:tcPr>
          <w:p w14:paraId="1AF2122F" w14:textId="0004D4D9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10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</w:p>
        </w:tc>
      </w:tr>
      <w:tr w:rsidR="00BF12EA" w:rsidRPr="00B66544" w14:paraId="3C8F15AF" w14:textId="77777777" w:rsidTr="00BF12EA">
        <w:tc>
          <w:tcPr>
            <w:tcW w:w="850" w:type="dxa"/>
            <w:vAlign w:val="center"/>
          </w:tcPr>
          <w:p w14:paraId="318AC4F8" w14:textId="77777777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33B318FD" w14:textId="3A3A604F" w:rsidR="00BF12EA" w:rsidRPr="00073818" w:rsidRDefault="00BF12EA" w:rsidP="00BF12EA">
            <w:pPr>
              <w:pStyle w:val="EquaoPHD"/>
              <w:rPr>
                <w:rFonts w:ascii="NewsGotT" w:hAnsi="NewsGotT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contro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neg</m:t>
                        </m:r>
                      </m:sub>
                    </m:sSub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=-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erro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2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 -5</m:t>
                </m:r>
              </m:oMath>
            </m:oMathPara>
          </w:p>
        </w:tc>
        <w:tc>
          <w:tcPr>
            <w:tcW w:w="850" w:type="dxa"/>
            <w:vAlign w:val="center"/>
          </w:tcPr>
          <w:p w14:paraId="78D272E8" w14:textId="6BF30F56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  <w:bookmarkStart w:id="173" w:name="_Ref63607274"/>
            <w:bookmarkStart w:id="174" w:name="_Ref63607362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11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173"/>
            <w:r w:rsidRPr="00B66544">
              <w:rPr>
                <w:rFonts w:ascii="NewsGotT" w:hAnsi="NewsGotT"/>
              </w:rPr>
              <w:t>)</w:t>
            </w:r>
            <w:bookmarkEnd w:id="174"/>
          </w:p>
        </w:tc>
      </w:tr>
    </w:tbl>
    <w:p w14:paraId="3A4E9D57" w14:textId="05ABDABB" w:rsidR="00BF12EA" w:rsidRPr="008F4BCA" w:rsidRDefault="0063363F" w:rsidP="00944326">
      <w:pPr>
        <w:pStyle w:val="PhDCorpo"/>
      </w:pPr>
      <w:r>
        <w:tab/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32"/>
        <w:gridCol w:w="938"/>
      </w:tblGrid>
      <w:tr w:rsidR="00BF12EA" w:rsidRPr="00B66544" w14:paraId="233BA1BD" w14:textId="77777777" w:rsidTr="00BF12EA">
        <w:tc>
          <w:tcPr>
            <w:tcW w:w="8132" w:type="dxa"/>
            <w:vAlign w:val="center"/>
          </w:tcPr>
          <w:p w14:paraId="10D906DA" w14:textId="7A7653AE" w:rsidR="00BF12EA" w:rsidRDefault="00BF12EA" w:rsidP="00BF12EA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control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=-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9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8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∙</m:t>
                </m:r>
                <m:r>
                  <w:rPr>
                    <w:rFonts w:ascii="Cambria Math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contro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neg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938" w:type="dxa"/>
            <w:vAlign w:val="center"/>
          </w:tcPr>
          <w:p w14:paraId="70E884CD" w14:textId="7F30FE27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  <w:bookmarkStart w:id="175" w:name="_Ref63606945"/>
            <w:bookmarkStart w:id="176" w:name="_Ref63607375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12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175"/>
            <w:r w:rsidRPr="00B66544">
              <w:rPr>
                <w:rFonts w:ascii="NewsGotT" w:hAnsi="NewsGotT"/>
              </w:rPr>
              <w:t>)</w:t>
            </w:r>
            <w:bookmarkEnd w:id="176"/>
          </w:p>
        </w:tc>
      </w:tr>
      <w:tr w:rsidR="00BF12EA" w:rsidRPr="00B66544" w14:paraId="677357AB" w14:textId="77777777" w:rsidTr="00BF12EA">
        <w:tc>
          <w:tcPr>
            <w:tcW w:w="8132" w:type="dxa"/>
            <w:vAlign w:val="center"/>
          </w:tcPr>
          <w:p w14:paraId="67F3816B" w14:textId="0D0F483D" w:rsidR="00BF12EA" w:rsidRPr="00FB75C9" w:rsidRDefault="00BB7E3D" w:rsidP="00BF12EA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r>
                  <w:rPr>
                    <w:rFonts w:ascii="Cambria Math" w:eastAsiaTheme="minorEastAsia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control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=-2∙</m:t>
                </m:r>
                <m:r>
                  <w:rPr>
                    <w:rFonts w:ascii="Cambria Math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contro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neg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938" w:type="dxa"/>
            <w:vAlign w:val="center"/>
          </w:tcPr>
          <w:p w14:paraId="03B8E69A" w14:textId="325C28D1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13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</w:p>
        </w:tc>
      </w:tr>
      <w:tr w:rsidR="00BF12EA" w:rsidRPr="00B66544" w14:paraId="511FACCB" w14:textId="77777777" w:rsidTr="00BF12EA">
        <w:tc>
          <w:tcPr>
            <w:tcW w:w="8132" w:type="dxa"/>
            <w:vAlign w:val="center"/>
          </w:tcPr>
          <w:p w14:paraId="4EF71E07" w14:textId="77777777" w:rsidR="00BF12EA" w:rsidRDefault="00BF12EA" w:rsidP="008F4BCA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control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erro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+10</m:t>
                </m:r>
              </m:oMath>
            </m:oMathPara>
          </w:p>
        </w:tc>
        <w:tc>
          <w:tcPr>
            <w:tcW w:w="938" w:type="dxa"/>
            <w:vAlign w:val="center"/>
          </w:tcPr>
          <w:p w14:paraId="7947C363" w14:textId="39BED703" w:rsidR="00BF12EA" w:rsidRPr="00B66544" w:rsidRDefault="00BF12EA" w:rsidP="008F4BCA">
            <w:pPr>
              <w:pStyle w:val="EquaoPHD"/>
              <w:spacing w:before="240"/>
              <w:rPr>
                <w:rFonts w:ascii="NewsGotT" w:hAnsi="NewsGotT"/>
              </w:rPr>
            </w:pPr>
            <w:bookmarkStart w:id="177" w:name="_Ref63774329"/>
            <w:bookmarkStart w:id="178" w:name="_Ref63669504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14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177"/>
            <w:r>
              <w:rPr>
                <w:rFonts w:ascii="NewsGotT" w:hAnsi="NewsGotT"/>
                <w:noProof/>
              </w:rPr>
              <w:t>)</w:t>
            </w:r>
            <w:bookmarkEnd w:id="178"/>
          </w:p>
        </w:tc>
      </w:tr>
    </w:tbl>
    <w:p w14:paraId="3BF2FB60" w14:textId="3F879E1A" w:rsidR="0063363F" w:rsidRDefault="0063363F" w:rsidP="008F4BCA">
      <w:pPr>
        <w:pStyle w:val="PhDCorpo"/>
        <w:spacing w:before="240"/>
      </w:pPr>
      <w:r>
        <w:tab/>
        <w:t xml:space="preserve">O quarto estágio é </w:t>
      </w:r>
      <w:r w:rsidRPr="008F4BCA">
        <w:t xml:space="preserve">um </w:t>
      </w:r>
      <w:r w:rsidR="0045614F" w:rsidRPr="008F4BCA">
        <w:t xml:space="preserve">circuito </w:t>
      </w:r>
      <w:r w:rsidRPr="008F4BCA">
        <w:t>seguidor de tensão e tem como objetivo</w:t>
      </w:r>
      <w:r>
        <w:t xml:space="preserve"> minimizar </w:t>
      </w:r>
      <w:r w:rsidR="0045614F" w:rsidRPr="008F4BCA">
        <w:t>o</w:t>
      </w:r>
      <w:r w:rsidR="0045614F">
        <w:t xml:space="preserve"> </w:t>
      </w:r>
      <w:r>
        <w:t xml:space="preserve">efeito de carga do sensor do circuito anterior para que a entrada no circuito seguinte seja a mais estável possível. </w:t>
      </w:r>
      <w:r w:rsidR="00C201CE">
        <w:t>A tensão de entrada não é alterada.</w:t>
      </w:r>
    </w:p>
    <w:p w14:paraId="6AC5D79A" w14:textId="4C6C7F50" w:rsidR="00BF12EA" w:rsidRDefault="0063363F" w:rsidP="0063363F">
      <w:pPr>
        <w:pStyle w:val="PhDCorpo"/>
      </w:pPr>
      <w:r>
        <w:tab/>
        <w:t xml:space="preserve">O último estágio é um divisor de tensão. </w:t>
      </w:r>
      <w:r w:rsidR="00184213">
        <w:t>Usou</w:t>
      </w:r>
      <w:r>
        <w:t>-se um potenciómetro</w:t>
      </w:r>
      <w:r w:rsidR="00184213">
        <w:t>,</w:t>
      </w:r>
      <w:ins w:id="179" w:author="lbarros" w:date="2021-02-10T09:05:00Z">
        <w:r w:rsidR="00AA36D5">
          <w:t xml:space="preserve"> </w:t>
        </w:r>
        <w:r w:rsidR="00AA36D5" w:rsidRPr="00AA36D5">
          <w:rPr>
            <w:i/>
            <w:highlight w:val="yellow"/>
            <w:rPrChange w:id="180" w:author="lbarros" w:date="2021-02-10T09:05:00Z">
              <w:rPr/>
            </w:rPrChange>
          </w:rPr>
          <w:t>POT</w:t>
        </w:r>
      </w:ins>
      <w:r w:rsidR="00184213">
        <w:t xml:space="preserve"> </w:t>
      </w:r>
      <m:oMath>
        <m:r>
          <w:del w:id="181" w:author="lbarros" w:date="2021-02-10T09:05:00Z">
            <w:rPr>
              <w:rFonts w:ascii="Cambria Math" w:eastAsiaTheme="minorEastAsia" w:hAnsi="Cambria Math"/>
            </w:rPr>
            <m:t>POT</m:t>
          </w:del>
        </m:r>
      </m:oMath>
      <w:r w:rsidR="00184213">
        <w:rPr>
          <w:rFonts w:eastAsiaTheme="minorEastAsia"/>
        </w:rPr>
        <w:t>,</w:t>
      </w:r>
      <w:r>
        <w:t xml:space="preserve"> com o objetivo de permitir corrigir e compensar diferenças entre os resultados esperados e os resultados reais devido às tolerâncias dos componentes, bem como, conseguir um ajuste mais </w:t>
      </w:r>
      <w:r w:rsidR="00184213">
        <w:t>preciso</w:t>
      </w:r>
      <w:r>
        <w:t xml:space="preserve"> da velocidade.</w:t>
      </w:r>
    </w:p>
    <w:p w14:paraId="49717E2C" w14:textId="0E17E100" w:rsidR="0063363F" w:rsidRPr="00C201CE" w:rsidRDefault="0063363F" w:rsidP="0063363F">
      <w:pPr>
        <w:pStyle w:val="PhDCorpo"/>
      </w:pPr>
      <w:r>
        <w:tab/>
        <w:t xml:space="preserve">A saída </w:t>
      </w:r>
      <w:r w:rsidR="004E3CB0">
        <w:t xml:space="preserve">dos </w:t>
      </w:r>
      <w:r w:rsidR="004E3CB0" w:rsidRPr="004E3CB0">
        <w:t>circuito</w:t>
      </w:r>
      <w:r w:rsidR="004E3CB0">
        <w:t>s</w:t>
      </w:r>
      <w:r w:rsidR="004E3CB0" w:rsidRPr="004E3CB0">
        <w:t xml:space="preserve"> de controlo da velocidade dos motores</w:t>
      </w:r>
      <w:r w:rsidR="004E3CB0">
        <w:t xml:space="preserve"> </w:t>
      </w:r>
      <w:r>
        <w:t xml:space="preserve">pode ser obtida </w:t>
      </w:r>
      <w:r w:rsidR="00F50D1F">
        <w:t>recorrendo</w:t>
      </w:r>
      <w:r>
        <w:t xml:space="preserve"> </w:t>
      </w:r>
      <w:r w:rsidR="00F50D1F">
        <w:t>à</w:t>
      </w:r>
      <w:r>
        <w:t xml:space="preserve"> </w:t>
      </w:r>
      <w:r w:rsidR="00C201CE">
        <w:t xml:space="preserve">equação </w:t>
      </w:r>
      <w:r w:rsidR="00C201CE">
        <w:fldChar w:fldCharType="begin"/>
      </w:r>
      <w:r w:rsidR="00C201CE">
        <w:instrText xml:space="preserve"> REF _Ref63607757 \h </w:instrText>
      </w:r>
      <w:r w:rsidR="00C201CE">
        <w:fldChar w:fldCharType="separate"/>
      </w:r>
      <w:r w:rsidR="00071A16" w:rsidRPr="00B66544">
        <w:t>(</w:t>
      </w:r>
      <w:r w:rsidR="00071A16">
        <w:rPr>
          <w:noProof/>
        </w:rPr>
        <w:t>2</w:t>
      </w:r>
      <w:r w:rsidR="00071A16" w:rsidRPr="00B66544">
        <w:t>.</w:t>
      </w:r>
      <w:r w:rsidR="00071A16">
        <w:rPr>
          <w:noProof/>
        </w:rPr>
        <w:t>15</w:t>
      </w:r>
      <w:r w:rsidR="00071A16" w:rsidRPr="00B66544">
        <w:t>)</w:t>
      </w:r>
      <w:r w:rsidR="00C201CE">
        <w:fldChar w:fldCharType="end"/>
      </w:r>
      <w:r w:rsidR="00C201CE">
        <w:t>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32"/>
        <w:gridCol w:w="938"/>
      </w:tblGrid>
      <w:tr w:rsidR="00C201CE" w:rsidRPr="00B66544" w14:paraId="3EC35841" w14:textId="77777777" w:rsidTr="00932F48">
        <w:tc>
          <w:tcPr>
            <w:tcW w:w="8132" w:type="dxa"/>
            <w:vAlign w:val="center"/>
          </w:tcPr>
          <w:bookmarkStart w:id="182" w:name="_Hlk63607840"/>
          <w:p w14:paraId="0135DEF8" w14:textId="7C84DE37" w:rsidR="00C201CE" w:rsidRDefault="003F61EA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comando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11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POT+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11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∙</m:t>
                </m:r>
                <m:r>
                  <w:rPr>
                    <w:rFonts w:ascii="Cambria Math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control</m:t>
                    </m:r>
                  </m:sub>
                </m:sSub>
              </m:oMath>
            </m:oMathPara>
            <w:bookmarkEnd w:id="182"/>
          </w:p>
        </w:tc>
        <w:tc>
          <w:tcPr>
            <w:tcW w:w="938" w:type="dxa"/>
            <w:vAlign w:val="center"/>
          </w:tcPr>
          <w:p w14:paraId="0AB78DB0" w14:textId="4463DF50" w:rsidR="00C201CE" w:rsidRPr="00B66544" w:rsidRDefault="00C201CE" w:rsidP="00932F48">
            <w:pPr>
              <w:pStyle w:val="EquaoPHD"/>
              <w:rPr>
                <w:rFonts w:ascii="NewsGotT" w:hAnsi="NewsGotT"/>
              </w:rPr>
            </w:pPr>
            <w:bookmarkStart w:id="183" w:name="_Ref63607757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15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  <w:bookmarkEnd w:id="183"/>
          </w:p>
        </w:tc>
      </w:tr>
    </w:tbl>
    <w:p w14:paraId="36DAEC35" w14:textId="69FCEA0F" w:rsidR="00AB77D0" w:rsidRDefault="00AB77D0" w:rsidP="00AB77D0">
      <w:pPr>
        <w:pStyle w:val="Ttulo2"/>
        <w:rPr>
          <w:rFonts w:ascii="NewsGotT" w:hAnsi="NewsGotT"/>
        </w:rPr>
      </w:pPr>
      <w:bookmarkStart w:id="184" w:name="_Ref63694112"/>
      <w:bookmarkStart w:id="185" w:name="_Toc63813213"/>
      <w:bookmarkStart w:id="186" w:name="_Hlk63612256"/>
      <w:r>
        <w:rPr>
          <w:rFonts w:ascii="NewsGotT" w:hAnsi="NewsGotT"/>
        </w:rPr>
        <w:t>Circuito de Atuação dos Sinais PWM</w:t>
      </w:r>
      <w:bookmarkEnd w:id="184"/>
      <w:bookmarkEnd w:id="185"/>
    </w:p>
    <w:bookmarkEnd w:id="186"/>
    <w:p w14:paraId="0835C1E1" w14:textId="263C41AB" w:rsidR="00D47721" w:rsidRDefault="00D47721" w:rsidP="00D47721">
      <w:pPr>
        <w:pStyle w:val="PhDCorpo"/>
      </w:pPr>
      <w:r>
        <w:tab/>
        <w:t xml:space="preserve">O circuito de atuação dos sinais PWM é do tipo proporcional, ou seja, a tensão de entrada deste circuito será proporcional ao valor </w:t>
      </w:r>
      <w:del w:id="187" w:author="lbarros" w:date="2021-02-10T09:06:00Z">
        <w:r w:rsidDel="00590C3A">
          <w:delText xml:space="preserve">DC </w:delText>
        </w:r>
      </w:del>
      <w:ins w:id="188" w:author="lbarros" w:date="2021-02-10T09:06:00Z">
        <w:r w:rsidR="00590C3A">
          <w:t xml:space="preserve">do </w:t>
        </w:r>
        <w:commentRangeStart w:id="189"/>
        <w:r w:rsidR="00590C3A" w:rsidRPr="00590C3A">
          <w:rPr>
            <w:i/>
            <w:rPrChange w:id="190" w:author="lbarros" w:date="2021-02-10T09:06:00Z">
              <w:rPr/>
            </w:rPrChange>
          </w:rPr>
          <w:t>duty-cycle</w:t>
        </w:r>
        <w:r w:rsidR="00590C3A">
          <w:t xml:space="preserve"> </w:t>
        </w:r>
        <w:commentRangeEnd w:id="189"/>
        <w:r w:rsidR="00590C3A">
          <w:rPr>
            <w:rStyle w:val="Refdecomentrio"/>
            <w:rFonts w:eastAsia="Times New Roman"/>
            <w:lang w:eastAsia="pt-PT"/>
          </w:rPr>
          <w:commentReference w:id="189"/>
        </w:r>
        <w:r w:rsidR="00590C3A">
          <w:t xml:space="preserve">(DC) </w:t>
        </w:r>
      </w:ins>
      <w:r>
        <w:t xml:space="preserve">do sinal PWM gerado. </w:t>
      </w:r>
    </w:p>
    <w:p w14:paraId="3E066CBD" w14:textId="6FEED358" w:rsidR="00D47721" w:rsidRDefault="00D47721" w:rsidP="00BB7E3D">
      <w:pPr>
        <w:pStyle w:val="PhDCorpo"/>
      </w:pPr>
      <w:r>
        <w:tab/>
        <w:t xml:space="preserve">Para </w:t>
      </w:r>
      <w:r w:rsidR="004E3CB0">
        <w:t xml:space="preserve">gerar </w:t>
      </w:r>
      <w:r>
        <w:t>os sinais PWM que atuam sobre os motores, foi utilizado o IC TL494</w:t>
      </w:r>
      <w:r w:rsidR="00BB7E3D">
        <w:t xml:space="preserve"> </w:t>
      </w:r>
      <w:r w:rsidRPr="00D47721">
        <w:rPr>
          <w:rStyle w:val="PhDkeywordsinglesCarter"/>
          <w:i/>
          <w:iCs/>
          <w:lang w:val="pt-PT"/>
        </w:rPr>
        <w:t xml:space="preserve">Pulse-Width-Modulation Control </w:t>
      </w:r>
      <w:r w:rsidRPr="004E3CB0">
        <w:rPr>
          <w:rStyle w:val="PhDkeywordsinglesCarter"/>
          <w:i/>
          <w:iCs/>
          <w:lang w:val="pt-PT"/>
        </w:rPr>
        <w:t>Circuit</w:t>
      </w:r>
      <w:r>
        <w:t xml:space="preserve"> </w:t>
      </w:r>
      <w:sdt>
        <w:sdtPr>
          <w:id w:val="722174560"/>
          <w:citation/>
        </w:sdtPr>
        <w:sdtEndPr/>
        <w:sdtContent>
          <w:r w:rsidR="007B26D1" w:rsidRPr="007B26D1">
            <w:fldChar w:fldCharType="begin"/>
          </w:r>
          <w:r w:rsidR="007B26D1" w:rsidRPr="007B26D1">
            <w:instrText xml:space="preserve"> CITATION Ins83 \l 2070 </w:instrText>
          </w:r>
          <w:r w:rsidR="007B26D1" w:rsidRPr="007B26D1">
            <w:fldChar w:fldCharType="separate"/>
          </w:r>
          <w:r w:rsidR="00071A16" w:rsidRPr="00071A16">
            <w:rPr>
              <w:noProof/>
            </w:rPr>
            <w:t>[5]</w:t>
          </w:r>
          <w:r w:rsidR="007B26D1" w:rsidRPr="007B26D1">
            <w:fldChar w:fldCharType="end"/>
          </w:r>
        </w:sdtContent>
      </w:sdt>
      <w:r w:rsidRPr="007B26D1">
        <w:t>. Este circuito integrado</w:t>
      </w:r>
      <w:r>
        <w:t xml:space="preserve">, possui um oscilador interno cuja frequência é dada pela malha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t>,</w:t>
      </w:r>
      <w:del w:id="191" w:author="lbarros" w:date="2021-02-10T09:07:00Z">
        <w:r w:rsidDel="00590C3A">
          <w:delText xml:space="preserve"> </w:delText>
        </w:r>
      </w:del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rPr>
          <w:rFonts w:eastAsiaTheme="minorEastAsia"/>
        </w:rPr>
        <w:t xml:space="preserve"> e </w:t>
      </w:r>
      <w:r>
        <w:t xml:space="preserve">uma amplitude compreendida entre 0 V e 3,3 V. </w:t>
      </w:r>
      <w:ins w:id="192" w:author="lbarros" w:date="2021-02-10T09:10:00Z">
        <w:r w:rsidR="00590C3A">
          <w:t xml:space="preserve">Com auxílio da </w:t>
        </w:r>
        <w:commentRangeStart w:id="193"/>
        <w:r w:rsidR="00590C3A">
          <w:t xml:space="preserve">equação </w:t>
        </w:r>
        <w:r w:rsidR="00590C3A">
          <w:fldChar w:fldCharType="begin"/>
        </w:r>
        <w:r w:rsidR="00590C3A">
          <w:instrText xml:space="preserve"> REF _Ref63611846 \h </w:instrText>
        </w:r>
      </w:ins>
      <w:ins w:id="194" w:author="lbarros" w:date="2021-02-10T09:10:00Z">
        <w:r w:rsidR="00590C3A">
          <w:fldChar w:fldCharType="separate"/>
        </w:r>
        <w:r w:rsidR="00590C3A" w:rsidRPr="00B66544">
          <w:t>(</w:t>
        </w:r>
        <w:r w:rsidR="00590C3A">
          <w:rPr>
            <w:noProof/>
          </w:rPr>
          <w:t>2</w:t>
        </w:r>
        <w:r w:rsidR="00590C3A" w:rsidRPr="00B66544">
          <w:t>.</w:t>
        </w:r>
        <w:r w:rsidR="00590C3A">
          <w:rPr>
            <w:noProof/>
          </w:rPr>
          <w:t>16</w:t>
        </w:r>
        <w:r w:rsidR="00590C3A" w:rsidRPr="00B66544">
          <w:t>)</w:t>
        </w:r>
        <w:r w:rsidR="00590C3A">
          <w:fldChar w:fldCharType="end"/>
        </w:r>
        <w:commentRangeEnd w:id="193"/>
        <w:r w:rsidR="00590C3A">
          <w:rPr>
            <w:rStyle w:val="Refdecomentrio"/>
            <w:rFonts w:eastAsia="Times New Roman"/>
            <w:lang w:eastAsia="pt-PT"/>
          </w:rPr>
          <w:commentReference w:id="193"/>
        </w:r>
        <w:r w:rsidR="00590C3A">
          <w:t xml:space="preserve"> é possível determinar os valores de </w:t>
        </w:r>
        <w:commentRangeStart w:id="195"/>
        <w:r w:rsidR="00590C3A" w:rsidRPr="00684BF1">
          <w:rPr>
            <w:i/>
            <w:strike/>
          </w:rPr>
          <w:t>R</w:t>
        </w:r>
        <w:r w:rsidR="00590C3A" w:rsidRPr="00684BF1">
          <w:rPr>
            <w:i/>
            <w:strike/>
            <w:vertAlign w:val="subscript"/>
          </w:rPr>
          <w:t>t</w:t>
        </w:r>
        <w:r w:rsidR="00590C3A" w:rsidRPr="00684BF1">
          <w:rPr>
            <w:strike/>
          </w:rPr>
          <w:t xml:space="preserve"> </w:t>
        </w:r>
        <w:commentRangeEnd w:id="195"/>
        <w:r w:rsidR="00590C3A" w:rsidRPr="00684BF1">
          <w:rPr>
            <w:rStyle w:val="Refdecomentrio"/>
            <w:rFonts w:eastAsia="Times New Roman"/>
            <w:strike/>
            <w:lang w:eastAsia="pt-PT"/>
          </w:rPr>
          <w:commentReference w:id="195"/>
        </w:r>
      </w:ins>
      <m:oMath>
        <m:sSub>
          <m:sSubPr>
            <m:ctrlPr>
              <w:ins w:id="196" w:author="lbarros" w:date="2021-02-10T09:10:00Z">
                <w:rPr>
                  <w:rFonts w:ascii="Cambria Math" w:hAnsi="Cambria Math"/>
                  <w:i/>
                </w:rPr>
              </w:ins>
            </m:ctrlPr>
          </m:sSubPr>
          <m:e>
            <m:r>
              <w:ins w:id="197" w:author="lbarros" w:date="2021-02-10T09:10:00Z">
                <w:rPr>
                  <w:rFonts w:ascii="Cambria Math" w:hAnsi="Cambria Math"/>
                </w:rPr>
                <m:t>R</m:t>
              </w:ins>
            </m:r>
          </m:e>
          <m:sub>
            <m:r>
              <w:ins w:id="198" w:author="lbarros" w:date="2021-02-10T09:10:00Z">
                <w:rPr>
                  <w:rFonts w:ascii="Cambria Math" w:hAnsi="Cambria Math"/>
                </w:rPr>
                <m:t>t</m:t>
              </w:ins>
            </m:r>
          </m:sub>
        </m:sSub>
      </m:oMath>
      <w:ins w:id="199" w:author="lbarros" w:date="2021-02-10T09:10:00Z">
        <w:r w:rsidR="00590C3A">
          <w:t xml:space="preserve"> e de </w:t>
        </w:r>
      </w:ins>
      <m:oMath>
        <m:sSub>
          <m:sSubPr>
            <m:ctrlPr>
              <w:ins w:id="200" w:author="lbarros" w:date="2021-02-10T09:10:00Z">
                <w:rPr>
                  <w:rFonts w:ascii="Cambria Math" w:hAnsi="Cambria Math"/>
                  <w:i/>
                </w:rPr>
              </w:ins>
            </m:ctrlPr>
          </m:sSubPr>
          <m:e>
            <m:r>
              <w:ins w:id="201" w:author="lbarros" w:date="2021-02-10T09:10:00Z">
                <w:rPr>
                  <w:rFonts w:ascii="Cambria Math" w:hAnsi="Cambria Math"/>
                </w:rPr>
                <m:t>C</m:t>
              </w:ins>
            </m:r>
          </m:e>
          <m:sub>
            <m:r>
              <w:ins w:id="202" w:author="lbarros" w:date="2021-02-10T09:10:00Z">
                <w:rPr>
                  <w:rFonts w:ascii="Cambria Math" w:hAnsi="Cambria Math"/>
                </w:rPr>
                <m:t>t</m:t>
              </w:ins>
            </m:r>
          </m:sub>
        </m:sSub>
      </m:oMath>
      <w:ins w:id="203" w:author="lbarros" w:date="2021-02-10T09:10:00Z">
        <w:r w:rsidR="00590C3A">
          <w:t xml:space="preserve"> e, assim, originar uma onda </w:t>
        </w:r>
        <w:r w:rsidR="00590C3A" w:rsidRPr="008205E6">
          <w:t>portadora</w:t>
        </w:r>
        <w:r w:rsidR="00590C3A">
          <w:t xml:space="preserve"> interna dente de serra com a frequência pretendida.</w:t>
        </w:r>
      </w:ins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32"/>
        <w:gridCol w:w="938"/>
      </w:tblGrid>
      <w:tr w:rsidR="00D47721" w:rsidRPr="00B66544" w14:paraId="4A884D27" w14:textId="77777777" w:rsidTr="00932F48">
        <w:tc>
          <w:tcPr>
            <w:tcW w:w="8132" w:type="dxa"/>
            <w:vAlign w:val="center"/>
          </w:tcPr>
          <w:p w14:paraId="03186499" w14:textId="54561A37" w:rsidR="00D47721" w:rsidRDefault="003F61EA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osc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938" w:type="dxa"/>
            <w:vAlign w:val="center"/>
          </w:tcPr>
          <w:p w14:paraId="59D7E566" w14:textId="2A7462CA" w:rsidR="00D47721" w:rsidRPr="00B66544" w:rsidRDefault="00D47721" w:rsidP="00932F48">
            <w:pPr>
              <w:pStyle w:val="EquaoPHD"/>
              <w:rPr>
                <w:rFonts w:ascii="NewsGotT" w:hAnsi="NewsGotT"/>
              </w:rPr>
            </w:pPr>
            <w:bookmarkStart w:id="204" w:name="_Ref63611846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16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  <w:bookmarkEnd w:id="204"/>
          </w:p>
        </w:tc>
      </w:tr>
    </w:tbl>
    <w:p w14:paraId="0678E77C" w14:textId="15662482" w:rsidR="00AB77D0" w:rsidRDefault="00D47721" w:rsidP="00D47721">
      <w:pPr>
        <w:pStyle w:val="PhDCorpo"/>
      </w:pPr>
      <w:r>
        <w:tab/>
      </w:r>
      <w:del w:id="205" w:author="lbarros" w:date="2021-02-10T09:10:00Z">
        <w:r w:rsidDel="00590C3A">
          <w:delText xml:space="preserve">Com </w:delText>
        </w:r>
        <w:r w:rsidR="00BB7E3D" w:rsidDel="00590C3A">
          <w:delText>auxílio</w:delText>
        </w:r>
        <w:r w:rsidDel="00590C3A">
          <w:delText xml:space="preserve"> da equação </w:delText>
        </w:r>
        <w:r w:rsidDel="00590C3A">
          <w:fldChar w:fldCharType="begin"/>
        </w:r>
        <w:r w:rsidDel="00590C3A">
          <w:delInstrText xml:space="preserve"> REF _Ref63611846 \h </w:delInstrText>
        </w:r>
        <w:r w:rsidDel="00590C3A">
          <w:fldChar w:fldCharType="separate"/>
        </w:r>
        <w:r w:rsidR="00071A16" w:rsidRPr="00B66544" w:rsidDel="00590C3A">
          <w:delText>(</w:delText>
        </w:r>
        <w:r w:rsidR="00071A16" w:rsidDel="00590C3A">
          <w:rPr>
            <w:noProof/>
          </w:rPr>
          <w:delText>2</w:delText>
        </w:r>
        <w:r w:rsidR="00071A16" w:rsidRPr="00B66544" w:rsidDel="00590C3A">
          <w:delText>.</w:delText>
        </w:r>
        <w:r w:rsidR="00071A16" w:rsidDel="00590C3A">
          <w:rPr>
            <w:noProof/>
          </w:rPr>
          <w:delText>16</w:delText>
        </w:r>
        <w:r w:rsidR="00071A16" w:rsidRPr="00B66544" w:rsidDel="00590C3A">
          <w:delText>)</w:delText>
        </w:r>
        <w:r w:rsidDel="00590C3A">
          <w:fldChar w:fldCharType="end"/>
        </w:r>
        <w:r w:rsidDel="00590C3A">
          <w:delText xml:space="preserve"> é possível determinar os valores de</w:delText>
        </w:r>
        <w:commentRangeStart w:id="206"/>
        <w:r w:rsidRPr="00590C3A" w:rsidDel="00590C3A">
          <w:rPr>
            <w:strike/>
            <w:rPrChange w:id="207" w:author="lbarros" w:date="2021-02-10T09:09:00Z">
              <w:rPr/>
            </w:rPrChange>
          </w:rPr>
          <w:delText xml:space="preserve"> </w:delText>
        </w:r>
        <w:commentRangeEnd w:id="206"/>
        <w:r w:rsidR="00590C3A" w:rsidRPr="00590C3A" w:rsidDel="00590C3A">
          <w:rPr>
            <w:rStyle w:val="Refdecomentrio"/>
            <w:rFonts w:eastAsia="Times New Roman"/>
            <w:strike/>
            <w:lang w:eastAsia="pt-PT"/>
            <w:rPrChange w:id="208" w:author="lbarros" w:date="2021-02-10T09:09:00Z">
              <w:rPr>
                <w:rStyle w:val="Refdecomentrio"/>
                <w:rFonts w:eastAsia="Times New Roman"/>
                <w:lang w:eastAsia="pt-PT"/>
              </w:rPr>
            </w:rPrChange>
          </w:rPr>
          <w:commentReference w:id="206"/>
        </w:r>
      </w:del>
      <m:oMath>
        <m:sSub>
          <m:sSubPr>
            <m:ctrlPr>
              <w:del w:id="209" w:author="lbarros" w:date="2021-02-10T09:10:00Z">
                <w:rPr>
                  <w:rFonts w:ascii="Cambria Math" w:hAnsi="Cambria Math"/>
                  <w:i/>
                </w:rPr>
              </w:del>
            </m:ctrlPr>
          </m:sSubPr>
          <m:e>
            <m:r>
              <w:del w:id="210" w:author="lbarros" w:date="2021-02-10T09:10:00Z">
                <w:rPr>
                  <w:rFonts w:ascii="Cambria Math" w:hAnsi="Cambria Math"/>
                </w:rPr>
                <m:t>R</m:t>
              </w:del>
            </m:r>
          </m:e>
          <m:sub>
            <m:r>
              <w:del w:id="211" w:author="lbarros" w:date="2021-02-10T09:10:00Z">
                <w:rPr>
                  <w:rFonts w:ascii="Cambria Math" w:hAnsi="Cambria Math"/>
                </w:rPr>
                <m:t>t</m:t>
              </w:del>
            </m:r>
          </m:sub>
        </m:sSub>
      </m:oMath>
      <w:del w:id="212" w:author="lbarros" w:date="2021-02-10T09:10:00Z">
        <w:r w:rsidDel="00590C3A">
          <w:delText xml:space="preserve"> e</w:delText>
        </w:r>
        <w:r w:rsidR="004E3CB0" w:rsidDel="00590C3A">
          <w:delText xml:space="preserve"> de</w:delText>
        </w:r>
        <w:r w:rsidDel="00590C3A">
          <w:delText xml:space="preserve"> </w:delText>
        </w:r>
      </w:del>
      <m:oMath>
        <m:sSub>
          <m:sSubPr>
            <m:ctrlPr>
              <w:del w:id="213" w:author="lbarros" w:date="2021-02-10T09:10:00Z">
                <w:rPr>
                  <w:rFonts w:ascii="Cambria Math" w:hAnsi="Cambria Math"/>
                  <w:i/>
                </w:rPr>
              </w:del>
            </m:ctrlPr>
          </m:sSubPr>
          <m:e>
            <m:r>
              <w:del w:id="214" w:author="lbarros" w:date="2021-02-10T09:10:00Z">
                <w:rPr>
                  <w:rFonts w:ascii="Cambria Math" w:hAnsi="Cambria Math"/>
                </w:rPr>
                <m:t>C</m:t>
              </w:del>
            </m:r>
          </m:e>
          <m:sub>
            <m:r>
              <w:del w:id="215" w:author="lbarros" w:date="2021-02-10T09:10:00Z">
                <w:rPr>
                  <w:rFonts w:ascii="Cambria Math" w:hAnsi="Cambria Math"/>
                </w:rPr>
                <m:t>t</m:t>
              </w:del>
            </m:r>
          </m:sub>
        </m:sSub>
      </m:oMath>
      <w:del w:id="216" w:author="lbarros" w:date="2021-02-10T09:10:00Z">
        <w:r w:rsidDel="00590C3A">
          <w:delText xml:space="preserve"> e, assim, originar uma onda </w:delText>
        </w:r>
        <w:r w:rsidRPr="008205E6" w:rsidDel="00590C3A">
          <w:delText>portadora</w:delText>
        </w:r>
        <w:r w:rsidDel="00590C3A">
          <w:delText xml:space="preserve"> interna dente de serra com a frequência pretendida. </w:delText>
        </w:r>
      </w:del>
      <w:del w:id="217" w:author="lbarros" w:date="2021-02-10T09:11:00Z">
        <w:r w:rsidDel="00590C3A">
          <w:delText>Esta onda</w:delText>
        </w:r>
      </w:del>
      <w:ins w:id="218" w:author="lbarros" w:date="2021-02-10T09:11:00Z">
        <w:r w:rsidR="00590C3A">
          <w:t>A onda dente de serra</w:t>
        </w:r>
      </w:ins>
      <w:r>
        <w:t xml:space="preserve"> é posteriormente comparada com um sinal de entrada no pino 3 (</w:t>
      </w:r>
      <w:r w:rsidR="00BB7E3D">
        <w:fldChar w:fldCharType="begin"/>
      </w:r>
      <w:r w:rsidR="00BB7E3D">
        <w:instrText xml:space="preserve"> REF _Ref63612216 \h </w:instrText>
      </w:r>
      <w:r w:rsidR="00BB7E3D">
        <w:fldChar w:fldCharType="separate"/>
      </w:r>
      <w:r w:rsidR="00071A16">
        <w:t xml:space="preserve">Figura </w:t>
      </w:r>
      <w:r w:rsidR="00071A16">
        <w:rPr>
          <w:noProof/>
        </w:rPr>
        <w:t>2</w:t>
      </w:r>
      <w:r w:rsidR="00071A16">
        <w:t>.</w:t>
      </w:r>
      <w:r w:rsidR="00071A16">
        <w:rPr>
          <w:noProof/>
        </w:rPr>
        <w:t>8</w:t>
      </w:r>
      <w:r w:rsidR="00BB7E3D">
        <w:fldChar w:fldCharType="end"/>
      </w:r>
      <w:r w:rsidR="00BB7E3D">
        <w:t>)</w:t>
      </w:r>
      <w:r>
        <w:t xml:space="preserve">. Variando o valor de entrada é possível variar o ponto de comparação e, consequentemente, o </w:t>
      </w:r>
      <w:r w:rsidRPr="004E3CB0">
        <w:rPr>
          <w:i/>
          <w:iCs/>
        </w:rPr>
        <w:t>duty</w:t>
      </w:r>
      <w:r w:rsidR="009E2ABA" w:rsidRPr="004E3CB0">
        <w:rPr>
          <w:i/>
          <w:iCs/>
        </w:rPr>
        <w:t xml:space="preserve"> </w:t>
      </w:r>
      <w:r w:rsidRPr="004E3CB0">
        <w:rPr>
          <w:i/>
          <w:iCs/>
        </w:rPr>
        <w:t>cy</w:t>
      </w:r>
      <w:r w:rsidR="009E2ABA" w:rsidRPr="004E3CB0">
        <w:rPr>
          <w:i/>
          <w:iCs/>
        </w:rPr>
        <w:t>c</w:t>
      </w:r>
      <w:r w:rsidRPr="004E3CB0">
        <w:rPr>
          <w:i/>
          <w:iCs/>
        </w:rPr>
        <w:t>le</w:t>
      </w:r>
      <w:r>
        <w:t xml:space="preserve"> do sinal de PWM resultante. O sinal de PWM é posteriormente utilizado para o controlo dos motores. </w:t>
      </w:r>
    </w:p>
    <w:p w14:paraId="0B0DBDDD" w14:textId="77777777" w:rsidR="00D47721" w:rsidRDefault="00D47721" w:rsidP="00D47721">
      <w:pPr>
        <w:pStyle w:val="PhDFigura"/>
      </w:pPr>
      <w:r>
        <w:rPr>
          <w:noProof/>
        </w:rPr>
        <w:drawing>
          <wp:inline distT="0" distB="0" distL="0" distR="0" wp14:anchorId="0AEF1714" wp14:editId="11551E74">
            <wp:extent cx="2172501" cy="128270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211" cy="1286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9E1E3" w14:textId="535251A6" w:rsidR="00D47721" w:rsidRDefault="00D47721" w:rsidP="00D47721">
      <w:pPr>
        <w:pStyle w:val="PhDLegendaFiguras"/>
      </w:pPr>
      <w:bookmarkStart w:id="219" w:name="_Ref63612216"/>
      <w:bookmarkStart w:id="220" w:name="_Toc63813249"/>
      <w:r>
        <w:t xml:space="preserve">Figura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2</w:t>
      </w:r>
      <w:r w:rsidR="003F61EA">
        <w:rPr>
          <w:noProof/>
        </w:rPr>
        <w:fldChar w:fldCharType="end"/>
      </w:r>
      <w:r w:rsidR="001D0B72">
        <w:t>.</w:t>
      </w:r>
      <w:r w:rsidR="003F61EA">
        <w:fldChar w:fldCharType="begin"/>
      </w:r>
      <w:r w:rsidR="003F61EA">
        <w:instrText xml:space="preserve"> SEQ Figura \* ARABIC \s 1 </w:instrText>
      </w:r>
      <w:r w:rsidR="003F61EA">
        <w:fldChar w:fldCharType="separate"/>
      </w:r>
      <w:r w:rsidR="00071A16">
        <w:rPr>
          <w:noProof/>
        </w:rPr>
        <w:t>8</w:t>
      </w:r>
      <w:r w:rsidR="003F61EA">
        <w:rPr>
          <w:noProof/>
        </w:rPr>
        <w:fldChar w:fldCharType="end"/>
      </w:r>
      <w:bookmarkEnd w:id="219"/>
      <w:r>
        <w:t xml:space="preserve"> - </w:t>
      </w:r>
      <w:r w:rsidRPr="00D47721">
        <w:rPr>
          <w:i/>
          <w:iCs/>
        </w:rPr>
        <w:t>Pinout</w:t>
      </w:r>
      <w:r w:rsidRPr="00CF1A1A">
        <w:t xml:space="preserve"> </w:t>
      </w:r>
      <w:r w:rsidR="004E3CB0">
        <w:t xml:space="preserve">do </w:t>
      </w:r>
      <w:r w:rsidRPr="00CF1A1A">
        <w:t>TL494</w:t>
      </w:r>
      <w:r w:rsidR="004E3CB0">
        <w:t>.</w:t>
      </w:r>
      <w:bookmarkEnd w:id="220"/>
    </w:p>
    <w:p w14:paraId="6C71D086" w14:textId="486C9BC4" w:rsidR="00BB7E3D" w:rsidRDefault="00BB7E3D" w:rsidP="00BB7E3D">
      <w:pPr>
        <w:pStyle w:val="PhDCorpo"/>
      </w:pPr>
      <w:r>
        <w:tab/>
        <w:t>O esquemático do c</w:t>
      </w:r>
      <w:r w:rsidRPr="00BB7E3D">
        <w:t xml:space="preserve">ircuito de </w:t>
      </w:r>
      <w:r>
        <w:t>a</w:t>
      </w:r>
      <w:r w:rsidRPr="00BB7E3D">
        <w:t xml:space="preserve">tuação dos </w:t>
      </w:r>
      <w:r>
        <w:t>s</w:t>
      </w:r>
      <w:r w:rsidRPr="00BB7E3D">
        <w:t>inais PWM</w:t>
      </w:r>
      <w:r>
        <w:t xml:space="preserve"> está ilustrado na </w:t>
      </w:r>
      <w:r w:rsidR="00104C03">
        <w:fldChar w:fldCharType="begin"/>
      </w:r>
      <w:r w:rsidR="00104C03">
        <w:instrText xml:space="preserve"> REF _Ref63613786 \h </w:instrText>
      </w:r>
      <w:r w:rsidR="00104C03">
        <w:fldChar w:fldCharType="separate"/>
      </w:r>
      <w:r w:rsidR="00071A16">
        <w:t xml:space="preserve">Figura </w:t>
      </w:r>
      <w:r w:rsidR="00071A16">
        <w:rPr>
          <w:noProof/>
        </w:rPr>
        <w:t>2</w:t>
      </w:r>
      <w:r w:rsidR="00071A16">
        <w:t>.</w:t>
      </w:r>
      <w:r w:rsidR="00071A16">
        <w:rPr>
          <w:noProof/>
        </w:rPr>
        <w:t>9</w:t>
      </w:r>
      <w:r w:rsidR="00104C03">
        <w:fldChar w:fldCharType="end"/>
      </w:r>
      <w:r w:rsidR="00104C03">
        <w:t>.</w:t>
      </w:r>
    </w:p>
    <w:p w14:paraId="29248738" w14:textId="77777777" w:rsidR="00BB7E3D" w:rsidRDefault="00BB7E3D" w:rsidP="00BB7E3D">
      <w:pPr>
        <w:pStyle w:val="PhDFigura"/>
      </w:pPr>
      <w:r>
        <w:rPr>
          <w:noProof/>
        </w:rPr>
        <w:drawing>
          <wp:inline distT="0" distB="0" distL="0" distR="0" wp14:anchorId="6DB0C354" wp14:editId="0DBE0588">
            <wp:extent cx="2273300" cy="2109151"/>
            <wp:effectExtent l="0" t="0" r="0" b="571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690" cy="2116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6875B" w14:textId="5E4CF9F4" w:rsidR="00BB7E3D" w:rsidRDefault="00BB7E3D" w:rsidP="00BB7E3D">
      <w:pPr>
        <w:pStyle w:val="PhDLegendaFiguras"/>
      </w:pPr>
      <w:bookmarkStart w:id="221" w:name="_Ref63613786"/>
      <w:bookmarkStart w:id="222" w:name="_Toc63813250"/>
      <w:r>
        <w:t xml:space="preserve">Figura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2</w:t>
      </w:r>
      <w:r w:rsidR="003F61EA">
        <w:rPr>
          <w:noProof/>
        </w:rPr>
        <w:fldChar w:fldCharType="end"/>
      </w:r>
      <w:r w:rsidR="001D0B72">
        <w:t>.</w:t>
      </w:r>
      <w:r w:rsidR="003F61EA">
        <w:fldChar w:fldCharType="begin"/>
      </w:r>
      <w:r w:rsidR="003F61EA">
        <w:instrText xml:space="preserve"> SEQ Figura \* ARABIC \s 1 </w:instrText>
      </w:r>
      <w:r w:rsidR="003F61EA">
        <w:fldChar w:fldCharType="separate"/>
      </w:r>
      <w:r w:rsidR="00071A16">
        <w:rPr>
          <w:noProof/>
        </w:rPr>
        <w:t>9</w:t>
      </w:r>
      <w:r w:rsidR="003F61EA">
        <w:rPr>
          <w:noProof/>
        </w:rPr>
        <w:fldChar w:fldCharType="end"/>
      </w:r>
      <w:bookmarkEnd w:id="221"/>
      <w:r>
        <w:t xml:space="preserve"> - </w:t>
      </w:r>
      <w:r w:rsidRPr="002C2B3B">
        <w:t>Esquemático do circuito de atuação dos sinais PWM</w:t>
      </w:r>
      <w:r w:rsidR="004E3CB0">
        <w:t>.</w:t>
      </w:r>
      <w:bookmarkEnd w:id="222"/>
    </w:p>
    <w:p w14:paraId="5036BA74" w14:textId="42DB9F67" w:rsidR="00BB7E3D" w:rsidRDefault="00BB7E3D" w:rsidP="00BB7E3D">
      <w:pPr>
        <w:pStyle w:val="PhDCorpo"/>
      </w:pPr>
      <w:r>
        <w:tab/>
      </w:r>
      <w:r w:rsidRPr="00BB7E3D">
        <w:t xml:space="preserve">A entrada deste circuito </w:t>
      </w:r>
      <w:r>
        <w:t>está ligada</w:t>
      </w:r>
      <w:r w:rsidRPr="00BB7E3D">
        <w:t xml:space="preserve"> </w:t>
      </w:r>
      <w:r>
        <w:t>à</w:t>
      </w:r>
      <w:r w:rsidRPr="00BB7E3D">
        <w:t xml:space="preserve"> porta de feedback. Às entradas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Pr="00BB7E3D">
        <w:t xml:space="preserve">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Pr="00BB7E3D">
        <w:t xml:space="preserve"> ligou-se uma resistência de 12 kΩ e um condensador de 10 nF, respetivamente</w:t>
      </w:r>
      <w:r w:rsidR="00932F48">
        <w:t xml:space="preserve">, obtendo-se uma </w:t>
      </w:r>
      <w:r w:rsidR="00932F48" w:rsidRPr="00932F48">
        <w:t>frequência</w:t>
      </w:r>
      <w:r w:rsidR="00932F48">
        <w:t xml:space="preserve"> de 8,3 kHz</w:t>
      </w:r>
      <w:r w:rsidRPr="00BB7E3D">
        <w:t xml:space="preserve">. A saída tem uma resistência </w:t>
      </w:r>
      <w:r w:rsidRPr="00BB7E3D">
        <w:rPr>
          <w:i/>
          <w:iCs/>
        </w:rPr>
        <w:t>pull-up</w:t>
      </w:r>
      <w:r w:rsidRPr="00BB7E3D">
        <w:t xml:space="preserve"> ligada a 5 V para que a amplitude da onda PWM gerada tenha este valor. Para calcular a resistência </w:t>
      </w:r>
      <w:r w:rsidRPr="00BB7E3D">
        <w:rPr>
          <w:i/>
          <w:iCs/>
        </w:rPr>
        <w:t>pull-up</w:t>
      </w:r>
      <w:r w:rsidRPr="00BB7E3D">
        <w:t xml:space="preserve">, recorreu-se ao </w:t>
      </w:r>
      <w:r w:rsidRPr="00BB7E3D">
        <w:rPr>
          <w:i/>
          <w:iCs/>
        </w:rPr>
        <w:t>datasheet</w:t>
      </w:r>
      <w:r w:rsidR="004E3CB0">
        <w:rPr>
          <w:i/>
          <w:iCs/>
        </w:rPr>
        <w:t xml:space="preserve"> </w:t>
      </w:r>
      <w:r w:rsidR="004E3CB0">
        <w:t xml:space="preserve">do </w:t>
      </w:r>
      <w:r w:rsidR="004E3CB0" w:rsidRPr="004E3CB0">
        <w:t>TL494</w:t>
      </w:r>
      <w:r w:rsidR="009E2ABA" w:rsidRPr="004E3CB0">
        <w:rPr>
          <w:i/>
          <w:iCs/>
        </w:rPr>
        <w:t xml:space="preserve"> </w:t>
      </w:r>
      <w:sdt>
        <w:sdtPr>
          <w:rPr>
            <w:i/>
            <w:iCs/>
          </w:rPr>
          <w:id w:val="-109745134"/>
          <w:citation/>
        </w:sdtPr>
        <w:sdtEndPr/>
        <w:sdtContent>
          <w:r w:rsidR="004E3CB0" w:rsidRPr="004E3CB0">
            <w:rPr>
              <w:i/>
              <w:iCs/>
            </w:rPr>
            <w:fldChar w:fldCharType="begin"/>
          </w:r>
          <w:r w:rsidR="004E3CB0" w:rsidRPr="004E3CB0">
            <w:rPr>
              <w:u w:val="single"/>
            </w:rPr>
            <w:instrText xml:space="preserve"> CITATION Ins83 \l 2070 </w:instrText>
          </w:r>
          <w:r w:rsidR="004E3CB0" w:rsidRPr="004E3CB0">
            <w:rPr>
              <w:i/>
              <w:iCs/>
            </w:rPr>
            <w:fldChar w:fldCharType="separate"/>
          </w:r>
          <w:r w:rsidR="00071A16" w:rsidRPr="00071A16">
            <w:rPr>
              <w:noProof/>
            </w:rPr>
            <w:t>[5]</w:t>
          </w:r>
          <w:r w:rsidR="004E3CB0" w:rsidRPr="004E3CB0">
            <w:rPr>
              <w:i/>
              <w:iCs/>
            </w:rPr>
            <w:fldChar w:fldCharType="end"/>
          </w:r>
        </w:sdtContent>
      </w:sdt>
      <w:r w:rsidR="004E3CB0">
        <w:rPr>
          <w:i/>
          <w:iCs/>
        </w:rPr>
        <w:t xml:space="preserve"> </w:t>
      </w:r>
      <w:r w:rsidR="004E3CB0">
        <w:t>do qual se retirou</w:t>
      </w:r>
      <w:r w:rsidRPr="00BB7E3D">
        <w:t xml:space="preserve"> um valor máximo de</w:t>
      </w:r>
      <w:r>
        <w:t xml:space="preserve"> corrente de saída de</w:t>
      </w:r>
      <w:r w:rsidRPr="00BB7E3D">
        <w:t xml:space="preserve"> 200 mA</w:t>
      </w:r>
      <w:r>
        <w:t xml:space="preserve"> para cada coletor do transístor</w:t>
      </w:r>
      <w:r w:rsidRPr="00BB7E3D">
        <w:t>. Estipulando um valor de corrente de 10 mA e considerando que os</w:t>
      </w:r>
      <w:r w:rsidR="009E2ABA">
        <w:t xml:space="preserve"> </w:t>
      </w:r>
      <w:r w:rsidR="009E2ABA" w:rsidRPr="007939ED">
        <w:t>dois</w:t>
      </w:r>
      <w:r w:rsidRPr="00BB7E3D">
        <w:t xml:space="preserve"> coletores</w:t>
      </w:r>
      <w:r w:rsidR="007939ED">
        <w:t xml:space="preserve"> estão</w:t>
      </w:r>
      <w:r w:rsidRPr="00BB7E3D">
        <w:t xml:space="preserve"> </w:t>
      </w:r>
      <w:proofErr w:type="gramStart"/>
      <w:r w:rsidRPr="00BB7E3D">
        <w:t>curto</w:t>
      </w:r>
      <w:proofErr w:type="gramEnd"/>
      <w:r w:rsidR="008205E6">
        <w:t>-</w:t>
      </w:r>
      <w:r w:rsidRPr="00BB7E3D">
        <w:t>circuitados (</w:t>
      </w:r>
      <w:r w:rsidR="00932F48">
        <w:t>duas</w:t>
      </w:r>
      <w:r w:rsidRPr="00BB7E3D">
        <w:t xml:space="preserve"> quedas de tensão </w:t>
      </w:r>
      <w:commentRangeStart w:id="223"/>
      <w:r>
        <w:t>de</w:t>
      </w:r>
      <w:r w:rsidRPr="00BB7E3D">
        <w:t xml:space="preserve"> </w:t>
      </w:r>
      <w:r w:rsidR="009E2ABA" w:rsidRPr="007939ED">
        <w:t>0,7</w:t>
      </w:r>
      <w:r w:rsidRPr="00BB7E3D">
        <w:t xml:space="preserve"> </w:t>
      </w:r>
      <w:commentRangeEnd w:id="223"/>
      <w:r w:rsidR="00590C3A">
        <w:rPr>
          <w:rStyle w:val="Refdecomentrio"/>
          <w:rFonts w:eastAsia="Times New Roman"/>
          <w:lang w:eastAsia="pt-PT"/>
        </w:rPr>
        <w:commentReference w:id="223"/>
      </w:r>
      <w:r w:rsidRPr="00BB7E3D">
        <w:t>V)</w:t>
      </w:r>
      <w:r w:rsidR="007939ED">
        <w:t>,</w:t>
      </w:r>
      <w:r w:rsidRPr="00BB7E3D">
        <w:t xml:space="preserve"> chegou-se </w:t>
      </w:r>
      <w:r w:rsidR="00932F48">
        <w:t xml:space="preserve">à equação </w:t>
      </w:r>
      <w:r w:rsidR="00932F48">
        <w:fldChar w:fldCharType="begin"/>
      </w:r>
      <w:r w:rsidR="00932F48">
        <w:instrText xml:space="preserve"> REF _Ref63611846 \h </w:instrText>
      </w:r>
      <w:r w:rsidR="00932F48">
        <w:fldChar w:fldCharType="separate"/>
      </w:r>
      <w:r w:rsidR="00071A16" w:rsidRPr="00B66544">
        <w:t>(</w:t>
      </w:r>
      <w:r w:rsidR="00071A16">
        <w:rPr>
          <w:noProof/>
        </w:rPr>
        <w:t>2</w:t>
      </w:r>
      <w:r w:rsidR="00071A16" w:rsidRPr="00B66544">
        <w:t>.</w:t>
      </w:r>
      <w:r w:rsidR="00071A16">
        <w:rPr>
          <w:noProof/>
        </w:rPr>
        <w:t>16</w:t>
      </w:r>
      <w:r w:rsidR="00071A16" w:rsidRPr="00B66544">
        <w:t>)</w:t>
      </w:r>
      <w:r w:rsidR="00932F48">
        <w:fldChar w:fldCharType="end"/>
      </w:r>
      <w:r w:rsidR="00932F48">
        <w:t>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32"/>
        <w:gridCol w:w="938"/>
      </w:tblGrid>
      <w:tr w:rsidR="00932F48" w:rsidRPr="00B66544" w14:paraId="074D8287" w14:textId="77777777" w:rsidTr="00932F48">
        <w:tc>
          <w:tcPr>
            <w:tcW w:w="8132" w:type="dxa"/>
            <w:vAlign w:val="center"/>
          </w:tcPr>
          <w:p w14:paraId="5C43EC43" w14:textId="68978FAD" w:rsidR="00932F48" w:rsidRDefault="003F61EA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den>
                </m:f>
              </m:oMath>
            </m:oMathPara>
          </w:p>
        </w:tc>
        <w:tc>
          <w:tcPr>
            <w:tcW w:w="938" w:type="dxa"/>
            <w:vAlign w:val="center"/>
          </w:tcPr>
          <w:p w14:paraId="34CBBE3A" w14:textId="00AB4F76" w:rsidR="00932F48" w:rsidRPr="00B66544" w:rsidRDefault="00932F48" w:rsidP="00932F48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17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</w:p>
        </w:tc>
      </w:tr>
      <w:tr w:rsidR="00932F48" w:rsidRPr="00B66544" w14:paraId="71420ABF" w14:textId="77777777" w:rsidTr="00932F48">
        <w:tc>
          <w:tcPr>
            <w:tcW w:w="8132" w:type="dxa"/>
            <w:vAlign w:val="center"/>
          </w:tcPr>
          <w:p w14:paraId="76B5F137" w14:textId="4DC4D04F" w:rsidR="00932F48" w:rsidRDefault="00932F48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5-0,7-0,7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den>
                </m:f>
              </m:oMath>
            </m:oMathPara>
          </w:p>
        </w:tc>
        <w:tc>
          <w:tcPr>
            <w:tcW w:w="938" w:type="dxa"/>
            <w:vAlign w:val="center"/>
          </w:tcPr>
          <w:p w14:paraId="3CF3D513" w14:textId="68C5E71B" w:rsidR="00932F48" w:rsidRPr="00B66544" w:rsidRDefault="00932F48" w:rsidP="00932F48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18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</w:p>
        </w:tc>
      </w:tr>
      <w:tr w:rsidR="00932F48" w:rsidRPr="00B66544" w14:paraId="7DD50788" w14:textId="77777777" w:rsidTr="00932F48">
        <w:tc>
          <w:tcPr>
            <w:tcW w:w="8132" w:type="dxa"/>
            <w:vAlign w:val="center"/>
          </w:tcPr>
          <w:p w14:paraId="4DBE35B8" w14:textId="059E5107" w:rsidR="00932F48" w:rsidRDefault="00932F48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r>
                  <w:rPr>
                    <w:rFonts w:ascii="Cambria Math" w:eastAsiaTheme="minorEastAsia" w:hAnsi="Cambria Math"/>
                  </w:rPr>
                  <m:t xml:space="preserve">R=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3,6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10∙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-3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938" w:type="dxa"/>
            <w:vAlign w:val="center"/>
          </w:tcPr>
          <w:p w14:paraId="151FBE52" w14:textId="0B410586" w:rsidR="00932F48" w:rsidRPr="00B66544" w:rsidRDefault="00932F48" w:rsidP="00932F48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19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</w:p>
        </w:tc>
      </w:tr>
      <w:tr w:rsidR="00932F48" w:rsidRPr="00B66544" w14:paraId="56858AB8" w14:textId="77777777" w:rsidTr="00932F48">
        <w:tc>
          <w:tcPr>
            <w:tcW w:w="8132" w:type="dxa"/>
            <w:vAlign w:val="center"/>
          </w:tcPr>
          <w:p w14:paraId="52F0276E" w14:textId="0B442673" w:rsidR="00932F48" w:rsidRDefault="00932F48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r>
                  <w:rPr>
                    <w:rFonts w:ascii="Cambria Math" w:eastAsiaTheme="minorEastAsia" w:hAnsi="Cambria Math"/>
                  </w:rPr>
                  <m:t>R= 360 Ω</m:t>
                </m:r>
              </m:oMath>
            </m:oMathPara>
          </w:p>
        </w:tc>
        <w:tc>
          <w:tcPr>
            <w:tcW w:w="938" w:type="dxa"/>
            <w:vAlign w:val="center"/>
          </w:tcPr>
          <w:p w14:paraId="62259301" w14:textId="3363B0F1" w:rsidR="00932F48" w:rsidRPr="00B66544" w:rsidRDefault="00932F48" w:rsidP="00932F48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20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</w:p>
        </w:tc>
      </w:tr>
    </w:tbl>
    <w:p w14:paraId="3A09AF0F" w14:textId="5215DE5B" w:rsidR="00932F48" w:rsidRDefault="00932F48" w:rsidP="006B08DD">
      <w:pPr>
        <w:pStyle w:val="PhDCorpo"/>
        <w:spacing w:before="240"/>
      </w:pPr>
      <w:r>
        <w:tab/>
        <w:t xml:space="preserve">A potência dissipada pela </w:t>
      </w:r>
      <w:r w:rsidR="009E2ABA" w:rsidRPr="00BB7E3D">
        <w:t xml:space="preserve">resistência </w:t>
      </w:r>
      <w:r w:rsidR="009E2ABA" w:rsidRPr="006B08DD">
        <w:rPr>
          <w:i/>
          <w:iCs/>
        </w:rPr>
        <w:t>pull-up</w:t>
      </w:r>
      <w:r w:rsidR="009E2ABA">
        <w:t xml:space="preserve"> </w:t>
      </w:r>
      <w:r>
        <w:t xml:space="preserve">é calculada recorrendo à equação </w:t>
      </w:r>
      <w:r>
        <w:fldChar w:fldCharType="begin"/>
      </w:r>
      <w:r>
        <w:instrText xml:space="preserve"> REF _Ref63613239 \h </w:instrText>
      </w:r>
      <w:r>
        <w:fldChar w:fldCharType="separate"/>
      </w:r>
      <w:r w:rsidR="00071A16" w:rsidRPr="00B66544">
        <w:t>(</w:t>
      </w:r>
      <w:r w:rsidR="00071A16">
        <w:rPr>
          <w:noProof/>
        </w:rPr>
        <w:t>2</w:t>
      </w:r>
      <w:r w:rsidR="00071A16" w:rsidRPr="00B66544">
        <w:t>.</w:t>
      </w:r>
      <w:r w:rsidR="00071A16">
        <w:rPr>
          <w:noProof/>
        </w:rPr>
        <w:t>21</w:t>
      </w:r>
      <w:r w:rsidR="00071A16" w:rsidRPr="00B66544">
        <w:t>)</w:t>
      </w:r>
      <w:r>
        <w:fldChar w:fldCharType="end"/>
      </w:r>
      <w:r>
        <w:t>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32"/>
        <w:gridCol w:w="938"/>
      </w:tblGrid>
      <w:tr w:rsidR="00932F48" w:rsidRPr="00B66544" w14:paraId="251237B8" w14:textId="77777777" w:rsidTr="00932F48">
        <w:tc>
          <w:tcPr>
            <w:tcW w:w="8132" w:type="dxa"/>
            <w:vAlign w:val="center"/>
          </w:tcPr>
          <w:p w14:paraId="07DC986A" w14:textId="4B446A50" w:rsidR="00932F48" w:rsidRDefault="00932F48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∙R</m:t>
                </m:r>
              </m:oMath>
            </m:oMathPara>
          </w:p>
        </w:tc>
        <w:tc>
          <w:tcPr>
            <w:tcW w:w="938" w:type="dxa"/>
            <w:vAlign w:val="center"/>
          </w:tcPr>
          <w:p w14:paraId="34CFDB06" w14:textId="0890465E" w:rsidR="00932F48" w:rsidRPr="00B66544" w:rsidRDefault="00932F48" w:rsidP="00932F48">
            <w:pPr>
              <w:pStyle w:val="EquaoPHD"/>
              <w:rPr>
                <w:rFonts w:ascii="NewsGotT" w:hAnsi="NewsGotT"/>
              </w:rPr>
            </w:pPr>
            <w:bookmarkStart w:id="224" w:name="_Ref63613239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21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  <w:bookmarkEnd w:id="224"/>
          </w:p>
        </w:tc>
      </w:tr>
      <w:tr w:rsidR="00932F48" w:rsidRPr="00B66544" w14:paraId="38AE3FA3" w14:textId="77777777" w:rsidTr="00932F48">
        <w:tc>
          <w:tcPr>
            <w:tcW w:w="8132" w:type="dxa"/>
            <w:vAlign w:val="center"/>
          </w:tcPr>
          <w:p w14:paraId="46F04CB5" w14:textId="1196B238" w:rsidR="00932F48" w:rsidRDefault="00932F48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r>
                  <w:rPr>
                    <w:rFonts w:ascii="Cambria Math" w:eastAsiaTheme="minorEastAsia" w:hAnsi="Cambria Math"/>
                  </w:rPr>
                  <m:t>P=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10∙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10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-3</m:t>
                            </m:r>
                          </m:sup>
                        </m:sSup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∙360</m:t>
                </m:r>
              </m:oMath>
            </m:oMathPara>
          </w:p>
        </w:tc>
        <w:tc>
          <w:tcPr>
            <w:tcW w:w="938" w:type="dxa"/>
            <w:vAlign w:val="center"/>
          </w:tcPr>
          <w:p w14:paraId="0BBBA4CF" w14:textId="14C3E2D6" w:rsidR="00932F48" w:rsidRPr="00B66544" w:rsidRDefault="00932F48" w:rsidP="00932F48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</w:p>
        </w:tc>
      </w:tr>
      <w:tr w:rsidR="00932F48" w:rsidRPr="00B66544" w14:paraId="2E345FB3" w14:textId="77777777" w:rsidTr="00932F48">
        <w:tc>
          <w:tcPr>
            <w:tcW w:w="8132" w:type="dxa"/>
            <w:vAlign w:val="center"/>
          </w:tcPr>
          <w:p w14:paraId="0FCC3107" w14:textId="675146B9" w:rsidR="00932F48" w:rsidRDefault="00932F48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P=0,036 W</m:t>
                </m:r>
              </m:oMath>
            </m:oMathPara>
          </w:p>
        </w:tc>
        <w:tc>
          <w:tcPr>
            <w:tcW w:w="938" w:type="dxa"/>
            <w:vAlign w:val="center"/>
          </w:tcPr>
          <w:p w14:paraId="278180BB" w14:textId="3C9F4CF4" w:rsidR="00932F48" w:rsidRPr="00B66544" w:rsidRDefault="00932F48" w:rsidP="00932F48">
            <w:pPr>
              <w:pStyle w:val="EquaoPHD"/>
              <w:rPr>
                <w:rFonts w:ascii="NewsGotT" w:hAnsi="NewsGotT"/>
              </w:rPr>
            </w:pPr>
            <w:bookmarkStart w:id="225" w:name="_Ref63613488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23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  <w:bookmarkEnd w:id="225"/>
          </w:p>
        </w:tc>
      </w:tr>
    </w:tbl>
    <w:p w14:paraId="3715D973" w14:textId="0A430447" w:rsidR="00932F48" w:rsidRDefault="00104C03" w:rsidP="006B08DD">
      <w:pPr>
        <w:pStyle w:val="PhDCorpo"/>
        <w:spacing w:before="240"/>
      </w:pPr>
      <w:r>
        <w:tab/>
        <w:t xml:space="preserve">Uma vez que são utilizadas </w:t>
      </w:r>
      <w:r w:rsidR="00932F48" w:rsidRPr="00932F48">
        <w:t>resistências de ¼ W</w:t>
      </w:r>
      <w:r>
        <w:t xml:space="preserve"> e que o valor calculado na equação </w:t>
      </w:r>
      <w:r>
        <w:fldChar w:fldCharType="begin"/>
      </w:r>
      <w:r>
        <w:instrText xml:space="preserve"> REF _Ref63613488 \h </w:instrText>
      </w:r>
      <w:r>
        <w:fldChar w:fldCharType="separate"/>
      </w:r>
      <w:r w:rsidR="00071A16" w:rsidRPr="00B66544">
        <w:t>(</w:t>
      </w:r>
      <w:r w:rsidR="00071A16">
        <w:rPr>
          <w:noProof/>
        </w:rPr>
        <w:t>2</w:t>
      </w:r>
      <w:r w:rsidR="00071A16" w:rsidRPr="00B66544">
        <w:t>.</w:t>
      </w:r>
      <w:r w:rsidR="00071A16">
        <w:rPr>
          <w:noProof/>
        </w:rPr>
        <w:t>23)</w:t>
      </w:r>
      <w:r>
        <w:fldChar w:fldCharType="end"/>
      </w:r>
      <w:r>
        <w:t xml:space="preserve"> é inferior ao valor máximo </w:t>
      </w:r>
      <w:commentRangeStart w:id="226"/>
      <w:r>
        <w:t>admitido pela resistência (0,25 W) pode ser utilizado este valo</w:t>
      </w:r>
      <w:commentRangeEnd w:id="226"/>
      <w:r w:rsidR="00590C3A">
        <w:rPr>
          <w:rStyle w:val="Refdecomentrio"/>
          <w:rFonts w:eastAsia="Times New Roman"/>
          <w:lang w:eastAsia="pt-PT"/>
        </w:rPr>
        <w:commentReference w:id="226"/>
      </w:r>
      <w:r>
        <w:t>r.</w:t>
      </w:r>
    </w:p>
    <w:p w14:paraId="66CC348E" w14:textId="514F1CA6" w:rsidR="00AB77D0" w:rsidRPr="00AB77D0" w:rsidRDefault="00AB77D0" w:rsidP="00AB77D0">
      <w:pPr>
        <w:pStyle w:val="Ttulo2"/>
        <w:rPr>
          <w:rFonts w:ascii="NewsGotT" w:hAnsi="NewsGotT"/>
        </w:rPr>
      </w:pPr>
      <w:bookmarkStart w:id="227" w:name="_Ref63694279"/>
      <w:bookmarkStart w:id="228" w:name="_Ref63695868"/>
      <w:bookmarkStart w:id="229" w:name="_Ref63695895"/>
      <w:bookmarkStart w:id="230" w:name="_Toc63813214"/>
      <w:r w:rsidRPr="00AB77D0">
        <w:rPr>
          <w:rFonts w:ascii="NewsGotT" w:hAnsi="NewsGotT"/>
        </w:rPr>
        <w:t>Máquina de Estados</w:t>
      </w:r>
      <w:bookmarkEnd w:id="227"/>
      <w:bookmarkEnd w:id="228"/>
      <w:bookmarkEnd w:id="229"/>
      <w:bookmarkEnd w:id="230"/>
    </w:p>
    <w:p w14:paraId="5DB27FD8" w14:textId="148E8520" w:rsidR="00455D20" w:rsidRDefault="00455D20" w:rsidP="00455D20">
      <w:pPr>
        <w:pStyle w:val="PhDCorpo"/>
        <w:ind w:firstLine="567"/>
      </w:pPr>
      <w:r>
        <w:t>De forma a ser possível controlar o estado de funcionamento do robô, ou seja, fazê-lo seguir a linha, parar ou rodar 180</w:t>
      </w:r>
      <w:r w:rsidR="006B08DD">
        <w:t xml:space="preserve"> </w:t>
      </w:r>
      <w:r>
        <w:t xml:space="preserve">°, desenvolveu-se uma máquina de estados sequencial síncrona, mais especificamente uma máquina de Moore, representada na </w:t>
      </w:r>
      <w:r>
        <w:fldChar w:fldCharType="begin"/>
      </w:r>
      <w:r>
        <w:instrText xml:space="preserve"> REF _Ref63669573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2</w:t>
      </w:r>
      <w:r w:rsidR="00071A16">
        <w:t>.</w:t>
      </w:r>
      <w:r w:rsidR="00071A16">
        <w:rPr>
          <w:noProof/>
        </w:rPr>
        <w:t>10</w:t>
      </w:r>
      <w:r>
        <w:fldChar w:fldCharType="end"/>
      </w:r>
      <w:r>
        <w:t xml:space="preserve">, </w:t>
      </w:r>
      <w:r w:rsidR="006B08DD">
        <w:t>já que</w:t>
      </w:r>
      <w:r>
        <w:t xml:space="preserve"> as suas saídas dependem apenas do estado atual.</w:t>
      </w:r>
    </w:p>
    <w:p w14:paraId="23DF6DD1" w14:textId="77777777" w:rsidR="00455D20" w:rsidRDefault="00455D20" w:rsidP="00455D20">
      <w:pPr>
        <w:pStyle w:val="PhDFigura"/>
      </w:pPr>
      <w:r>
        <w:rPr>
          <w:noProof/>
        </w:rPr>
        <w:drawing>
          <wp:inline distT="0" distB="0" distL="0" distR="0" wp14:anchorId="25FA6F6A" wp14:editId="1390EEE8">
            <wp:extent cx="5399765" cy="1115165"/>
            <wp:effectExtent l="0" t="0" r="0" b="889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765" cy="111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4B76D" w14:textId="0F32CFCA" w:rsidR="00455D20" w:rsidRDefault="00455D20" w:rsidP="00455D20">
      <w:pPr>
        <w:pStyle w:val="PhDLegendaFiguras"/>
      </w:pPr>
      <w:bookmarkStart w:id="231" w:name="_Ref63669573"/>
      <w:bookmarkStart w:id="232" w:name="_Toc63813251"/>
      <w:r>
        <w:t xml:space="preserve">Figura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2</w:t>
      </w:r>
      <w:r w:rsidR="003F61EA">
        <w:rPr>
          <w:noProof/>
        </w:rPr>
        <w:fldChar w:fldCharType="end"/>
      </w:r>
      <w:r w:rsidR="001D0B72">
        <w:t>.</w:t>
      </w:r>
      <w:r w:rsidR="003F61EA">
        <w:fldChar w:fldCharType="begin"/>
      </w:r>
      <w:r w:rsidR="003F61EA">
        <w:instrText xml:space="preserve"> SEQ Figura \* ARABIC \s 1 </w:instrText>
      </w:r>
      <w:r w:rsidR="003F61EA">
        <w:fldChar w:fldCharType="separate"/>
      </w:r>
      <w:r w:rsidR="00071A16">
        <w:rPr>
          <w:noProof/>
        </w:rPr>
        <w:t>10</w:t>
      </w:r>
      <w:r w:rsidR="003F61EA">
        <w:rPr>
          <w:noProof/>
        </w:rPr>
        <w:fldChar w:fldCharType="end"/>
      </w:r>
      <w:bookmarkEnd w:id="231"/>
      <w:r>
        <w:t xml:space="preserve"> - </w:t>
      </w:r>
      <w:r w:rsidRPr="004954F4">
        <w:t>Máquina de Moore</w:t>
      </w:r>
      <w:r w:rsidR="006B08DD">
        <w:t>.</w:t>
      </w:r>
      <w:bookmarkEnd w:id="232"/>
    </w:p>
    <w:p w14:paraId="777DBBE4" w14:textId="005B8D45" w:rsidR="00455D20" w:rsidRDefault="00455D20" w:rsidP="00455D20">
      <w:pPr>
        <w:pStyle w:val="PhDCorpo"/>
      </w:pPr>
      <w:r>
        <w:tab/>
        <w:t xml:space="preserve">Numa máquina de estados, o objetivo é determinar a “Lógica do Próximo Estado” e a “Lógica de Saída” do circuito. Como </w:t>
      </w:r>
      <w:r w:rsidR="006B08DD">
        <w:t>apresentado</w:t>
      </w:r>
      <w:r>
        <w:t>, a “Lógica de saída” depende apenas do estado atual. Já a “Lógica do Próximo Estado” depende do estado atual e das entradas do circuito.</w:t>
      </w:r>
      <w:r w:rsidRPr="007B6C09">
        <w:rPr>
          <w:rFonts w:ascii="Arial" w:hAnsi="Arial" w:cs="Arial"/>
          <w:noProof/>
        </w:rPr>
        <w:t xml:space="preserve"> </w:t>
      </w:r>
    </w:p>
    <w:p w14:paraId="24CC46B6" w14:textId="53235056" w:rsidR="00455D20" w:rsidRPr="003960C7" w:rsidRDefault="006B08DD" w:rsidP="003960C7">
      <w:pPr>
        <w:pStyle w:val="PhDCorpo"/>
        <w:spacing w:after="0"/>
        <w:ind w:firstLine="567"/>
        <w:rPr>
          <w:noProof/>
        </w:rPr>
      </w:pPr>
      <w:r>
        <w:t>O</w:t>
      </w:r>
      <w:r w:rsidR="00455D20">
        <w:t xml:space="preserve"> </w:t>
      </w:r>
      <w:r>
        <w:t xml:space="preserve">robô deve </w:t>
      </w:r>
      <w:r w:rsidR="00455D20">
        <w:t>parar sobre uma linha horizontal colocada no final do percurso</w:t>
      </w:r>
      <w:r w:rsidR="00E42E22">
        <w:t xml:space="preserve"> </w:t>
      </w:r>
      <w:r w:rsidR="00455D20">
        <w:t>e, nesse momento, o robô deve dar uma volta de 180 ° sobre o seu eixo. Após o acionamento de um botão, o robô deve reiniciar a marcha seguindo a linha em direção oposta.</w:t>
      </w:r>
      <w:r w:rsidR="00455D20" w:rsidRPr="00034F34">
        <w:rPr>
          <w:noProof/>
        </w:rPr>
        <w:t xml:space="preserve"> </w:t>
      </w:r>
      <w:bookmarkStart w:id="233" w:name="_Toc310408176"/>
      <w:bookmarkStart w:id="234" w:name="_Toc398112299"/>
    </w:p>
    <w:p w14:paraId="450A9C98" w14:textId="4D053E87" w:rsidR="00E2190A" w:rsidRDefault="00455D20" w:rsidP="003960C7">
      <w:pPr>
        <w:pStyle w:val="PhDCorpo"/>
        <w:spacing w:before="240"/>
        <w:ind w:firstLine="567"/>
      </w:pPr>
      <w:r w:rsidRPr="003960C7">
        <w:t xml:space="preserve">De modo a detetar a linha no final do percurso, usaram-se os dois sensores das pontas do </w:t>
      </w:r>
      <w:r w:rsidRPr="003960C7">
        <w:rPr>
          <w:i/>
          <w:iCs/>
        </w:rPr>
        <w:t>array</w:t>
      </w:r>
      <w:r w:rsidRPr="003960C7">
        <w:t xml:space="preserve"> de sensores (</w:t>
      </w:r>
      <w:r w:rsidRPr="00590C3A">
        <w:rPr>
          <w:highlight w:val="yellow"/>
          <w:rPrChange w:id="235" w:author="lbarros" w:date="2021-02-10T09:14:00Z">
            <w:rPr/>
          </w:rPrChange>
        </w:rPr>
        <w:t>S1 e S8</w:t>
      </w:r>
      <w:r w:rsidRPr="003960C7">
        <w:t xml:space="preserve">). Usou-se também </w:t>
      </w:r>
      <w:r w:rsidR="0096271C" w:rsidRPr="006B08DD">
        <w:t xml:space="preserve">um </w:t>
      </w:r>
      <w:r w:rsidRPr="006B08DD">
        <w:t xml:space="preserve">sensor do </w:t>
      </w:r>
      <w:r w:rsidR="0096271C" w:rsidRPr="006B08DD">
        <w:t>centro do QTR-8A</w:t>
      </w:r>
      <w:r w:rsidR="0096271C">
        <w:t xml:space="preserve"> </w:t>
      </w:r>
      <w:r w:rsidRPr="003960C7">
        <w:t>(</w:t>
      </w:r>
      <w:r w:rsidRPr="00590C3A">
        <w:rPr>
          <w:highlight w:val="yellow"/>
          <w:rPrChange w:id="236" w:author="lbarros" w:date="2021-02-10T09:14:00Z">
            <w:rPr/>
          </w:rPrChange>
        </w:rPr>
        <w:t>S5</w:t>
      </w:r>
      <w:r w:rsidRPr="003960C7">
        <w:t>) de forma a interromper a rotação quando este encontrar a linha preta.</w:t>
      </w:r>
      <w:r>
        <w:t xml:space="preserve"> Nesse momento, o robô poderá ser acionado através de um botão de pressão (</w:t>
      </w:r>
      <w:r w:rsidRPr="00590C3A">
        <w:rPr>
          <w:highlight w:val="yellow"/>
          <w:rPrChange w:id="237" w:author="lbarros" w:date="2021-02-10T09:14:00Z">
            <w:rPr/>
          </w:rPrChange>
        </w:rPr>
        <w:t>B</w:t>
      </w:r>
      <w:r>
        <w:t>) para que este volte a seguir a linha.</w:t>
      </w:r>
    </w:p>
    <w:p w14:paraId="4326445E" w14:textId="03A3BA5F" w:rsidR="00455D20" w:rsidRDefault="00455D20" w:rsidP="00455D20">
      <w:pPr>
        <w:pStyle w:val="PhDCorpo"/>
      </w:pPr>
      <w:r w:rsidRPr="003960C7">
        <w:tab/>
        <w:t xml:space="preserve">Os motores são controlados por meio do </w:t>
      </w:r>
      <w:r w:rsidR="00E42E22" w:rsidRPr="003960C7">
        <w:t>módulo</w:t>
      </w:r>
      <w:r w:rsidR="000D2F60" w:rsidRPr="003960C7">
        <w:t xml:space="preserve"> </w:t>
      </w:r>
      <w:r w:rsidRPr="003960C7">
        <w:rPr>
          <w:i/>
          <w:iCs/>
        </w:rPr>
        <w:t>driver</w:t>
      </w:r>
      <w:r w:rsidRPr="003960C7">
        <w:t xml:space="preserve"> L298N</w:t>
      </w:r>
      <w:sdt>
        <w:sdtPr>
          <w:id w:val="-1724746053"/>
          <w:citation/>
        </w:sdtPr>
        <w:sdtEndPr/>
        <w:sdtContent>
          <w:r w:rsidR="007B26D1" w:rsidRPr="003960C7">
            <w:fldChar w:fldCharType="begin"/>
          </w:r>
          <w:r w:rsidR="007B26D1" w:rsidRPr="003960C7">
            <w:instrText xml:space="preserve"> CITATION STM00 \l 2070 </w:instrText>
          </w:r>
          <w:r w:rsidR="007B26D1" w:rsidRPr="003960C7">
            <w:fldChar w:fldCharType="separate"/>
          </w:r>
          <w:r w:rsidR="00071A16">
            <w:rPr>
              <w:noProof/>
            </w:rPr>
            <w:t xml:space="preserve"> </w:t>
          </w:r>
          <w:r w:rsidR="00071A16" w:rsidRPr="00071A16">
            <w:rPr>
              <w:noProof/>
            </w:rPr>
            <w:t>[6]</w:t>
          </w:r>
          <w:r w:rsidR="007B26D1" w:rsidRPr="003960C7">
            <w:fldChar w:fldCharType="end"/>
          </w:r>
        </w:sdtContent>
      </w:sdt>
      <w:r w:rsidRPr="003960C7">
        <w:t>, podendo estar parados, a rodar no sentido horário ou no sentido anti-horário. Para</w:t>
      </w:r>
      <w:r>
        <w:t xml:space="preserve"> isso, na máquina de estados existem duas saídas para cada motor, sendo que uma controla o movimento no sentido horário e outra no sentido anti-horário. Como o robô usa dois motores, existem quatro saídas, que quando estão ativas (nível lógico alto) despoletam as seguintes respostas: </w:t>
      </w:r>
    </w:p>
    <w:p w14:paraId="2E199920" w14:textId="77777777" w:rsidR="00455D20" w:rsidRDefault="00455D20" w:rsidP="00455D20">
      <w:pPr>
        <w:pStyle w:val="PhDCorpo"/>
        <w:ind w:left="993" w:hanging="426"/>
      </w:pPr>
      <w:r>
        <w:t>•</w:t>
      </w:r>
      <w:r>
        <w:tab/>
        <w:t>FWR – motor da direita roda no sentido horário (</w:t>
      </w:r>
      <w:r w:rsidRPr="000D4F14">
        <w:rPr>
          <w:i/>
          <w:iCs/>
        </w:rPr>
        <w:t>Forward</w:t>
      </w:r>
      <w:r>
        <w:t xml:space="preserve"> </w:t>
      </w:r>
      <w:r w:rsidRPr="000D4F14">
        <w:rPr>
          <w:i/>
          <w:iCs/>
        </w:rPr>
        <w:t>Right</w:t>
      </w:r>
      <w:r>
        <w:t xml:space="preserve">); </w:t>
      </w:r>
    </w:p>
    <w:p w14:paraId="27142556" w14:textId="77777777" w:rsidR="00455D20" w:rsidRDefault="00455D20" w:rsidP="00455D20">
      <w:pPr>
        <w:pStyle w:val="PhDCorpo"/>
        <w:ind w:left="993" w:hanging="426"/>
      </w:pPr>
      <w:r>
        <w:t>•</w:t>
      </w:r>
      <w:r>
        <w:tab/>
        <w:t>FWL – motor da esquerda roda no sentido horário (</w:t>
      </w:r>
      <w:r w:rsidRPr="000D4F14">
        <w:rPr>
          <w:i/>
          <w:iCs/>
        </w:rPr>
        <w:t>Forward</w:t>
      </w:r>
      <w:r>
        <w:t xml:space="preserve"> </w:t>
      </w:r>
      <w:r w:rsidRPr="000D4F14">
        <w:rPr>
          <w:i/>
          <w:iCs/>
        </w:rPr>
        <w:t>Left</w:t>
      </w:r>
      <w:r>
        <w:t xml:space="preserve">); </w:t>
      </w:r>
    </w:p>
    <w:p w14:paraId="4AE91D5F" w14:textId="77777777" w:rsidR="00455D20" w:rsidRDefault="00455D20" w:rsidP="00455D20">
      <w:pPr>
        <w:pStyle w:val="PhDCorpo"/>
        <w:ind w:left="993" w:hanging="426"/>
      </w:pPr>
      <w:r>
        <w:t>•</w:t>
      </w:r>
      <w:r>
        <w:tab/>
        <w:t>BWR – motor da direita roda no sentido anti-horário (</w:t>
      </w:r>
      <w:r w:rsidRPr="000D4F14">
        <w:rPr>
          <w:i/>
          <w:iCs/>
        </w:rPr>
        <w:t>Backward</w:t>
      </w:r>
      <w:r>
        <w:rPr>
          <w:i/>
          <w:iCs/>
        </w:rPr>
        <w:t>s</w:t>
      </w:r>
      <w:r>
        <w:t xml:space="preserve"> </w:t>
      </w:r>
      <w:r w:rsidRPr="000D4F14">
        <w:rPr>
          <w:i/>
          <w:iCs/>
        </w:rPr>
        <w:t>Right</w:t>
      </w:r>
      <w:r>
        <w:t xml:space="preserve">); </w:t>
      </w:r>
    </w:p>
    <w:p w14:paraId="6C18AA23" w14:textId="77777777" w:rsidR="00455D20" w:rsidRDefault="00455D20" w:rsidP="00455D20">
      <w:pPr>
        <w:pStyle w:val="PhDCorpo"/>
        <w:ind w:left="993" w:hanging="426"/>
      </w:pPr>
      <w:r>
        <w:t>•</w:t>
      </w:r>
      <w:r>
        <w:tab/>
        <w:t>BWL – motor da esquerda roda no sentido anti-horário (</w:t>
      </w:r>
      <w:r w:rsidRPr="000D4F14">
        <w:rPr>
          <w:i/>
          <w:iCs/>
        </w:rPr>
        <w:t>Backward</w:t>
      </w:r>
      <w:r>
        <w:rPr>
          <w:i/>
          <w:iCs/>
        </w:rPr>
        <w:t>s</w:t>
      </w:r>
      <w:r>
        <w:t xml:space="preserve"> </w:t>
      </w:r>
      <w:r w:rsidRPr="000D4F14">
        <w:rPr>
          <w:i/>
          <w:iCs/>
        </w:rPr>
        <w:t>Left</w:t>
      </w:r>
      <w:r>
        <w:t>).</w:t>
      </w:r>
    </w:p>
    <w:p w14:paraId="0943FEBF" w14:textId="77777777" w:rsidR="00455D20" w:rsidRDefault="00455D20" w:rsidP="00455D20">
      <w:pPr>
        <w:pStyle w:val="PhDFigura"/>
      </w:pPr>
      <w:r>
        <w:rPr>
          <w:noProof/>
        </w:rPr>
        <w:drawing>
          <wp:inline distT="0" distB="0" distL="0" distR="0" wp14:anchorId="67D19617" wp14:editId="6E77D641">
            <wp:extent cx="4726224" cy="3442914"/>
            <wp:effectExtent l="0" t="0" r="0" b="571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513" cy="345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0ACF2" w14:textId="3CB1BAB0" w:rsidR="00455D20" w:rsidRPr="00B5701D" w:rsidRDefault="00455D20" w:rsidP="00455D20">
      <w:pPr>
        <w:pStyle w:val="PhDLegendaFiguras"/>
        <w:rPr>
          <w:i/>
          <w:iCs/>
        </w:rPr>
      </w:pPr>
      <w:bookmarkStart w:id="238" w:name="_Ref63669836"/>
      <w:bookmarkStart w:id="239" w:name="_Toc63286480"/>
      <w:bookmarkStart w:id="240" w:name="_Toc63813252"/>
      <w:r w:rsidRPr="00B5701D">
        <w:t>Figura</w:t>
      </w:r>
      <w:r>
        <w:t xml:space="preserve">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2</w:t>
      </w:r>
      <w:r w:rsidR="003F61EA">
        <w:rPr>
          <w:noProof/>
        </w:rPr>
        <w:fldChar w:fldCharType="end"/>
      </w:r>
      <w:r w:rsidR="001D0B72">
        <w:t>.</w:t>
      </w:r>
      <w:r w:rsidR="003F61EA">
        <w:fldChar w:fldCharType="begin"/>
      </w:r>
      <w:r w:rsidR="003F61EA">
        <w:instrText xml:space="preserve"> SEQ Figura \* ARABIC \s 1 </w:instrText>
      </w:r>
      <w:r w:rsidR="003F61EA">
        <w:fldChar w:fldCharType="separate"/>
      </w:r>
      <w:r w:rsidR="00071A16">
        <w:rPr>
          <w:noProof/>
        </w:rPr>
        <w:t>11</w:t>
      </w:r>
      <w:r w:rsidR="003F61EA">
        <w:rPr>
          <w:noProof/>
        </w:rPr>
        <w:fldChar w:fldCharType="end"/>
      </w:r>
      <w:bookmarkEnd w:id="238"/>
      <w:r w:rsidRPr="00B5701D">
        <w:t xml:space="preserve"> - Diagrama da máquina de estados</w:t>
      </w:r>
      <w:bookmarkEnd w:id="239"/>
      <w:r w:rsidR="006B08DD">
        <w:t>.</w:t>
      </w:r>
      <w:bookmarkEnd w:id="240"/>
    </w:p>
    <w:p w14:paraId="43F40B16" w14:textId="6E36504C" w:rsidR="00455D20" w:rsidRDefault="00455D20" w:rsidP="00455D20">
      <w:pPr>
        <w:pStyle w:val="PhDCorpo"/>
        <w:ind w:firstLine="567"/>
        <w:rPr>
          <w:rFonts w:ascii="Arial" w:hAnsi="Arial" w:cs="Arial"/>
          <w:noProof/>
        </w:rPr>
      </w:pPr>
      <w:r>
        <w:t xml:space="preserve">Na </w:t>
      </w:r>
      <w:r w:rsidRPr="00266713">
        <w:rPr>
          <w:highlight w:val="yellow"/>
        </w:rPr>
        <w:fldChar w:fldCharType="begin"/>
      </w:r>
      <w:r w:rsidRPr="00266713">
        <w:instrText xml:space="preserve"> REF _Ref63669836 \h </w:instrText>
      </w:r>
      <w:r>
        <w:rPr>
          <w:highlight w:val="yellow"/>
        </w:rPr>
        <w:instrText xml:space="preserve"> \* MERGEFORMAT </w:instrText>
      </w:r>
      <w:r w:rsidRPr="00266713">
        <w:rPr>
          <w:highlight w:val="yellow"/>
        </w:rPr>
      </w:r>
      <w:r w:rsidRPr="00266713">
        <w:rPr>
          <w:highlight w:val="yellow"/>
        </w:rPr>
        <w:fldChar w:fldCharType="separate"/>
      </w:r>
      <w:r w:rsidR="00071A16" w:rsidRPr="00B5701D">
        <w:t>Figura</w:t>
      </w:r>
      <w:r w:rsidR="00071A16">
        <w:t xml:space="preserve"> 2.11</w:t>
      </w:r>
      <w:r w:rsidRPr="00266713">
        <w:rPr>
          <w:highlight w:val="yellow"/>
        </w:rPr>
        <w:fldChar w:fldCharType="end"/>
      </w:r>
      <w:r w:rsidRPr="00266713">
        <w:t>,</w:t>
      </w:r>
      <w:r>
        <w:t xml:space="preserve"> mostra-se o diagrama da máquina de estados, usada para controlar o modo de funcionamento do robô. FW representa os valores </w:t>
      </w:r>
      <w:r w:rsidRPr="00590C3A">
        <w:rPr>
          <w:highlight w:val="yellow"/>
          <w:rPrChange w:id="241" w:author="lbarros" w:date="2021-02-10T09:14:00Z">
            <w:rPr/>
          </w:rPrChange>
        </w:rPr>
        <w:t>de FWR e FWL e BW</w:t>
      </w:r>
      <w:r>
        <w:t xml:space="preserve"> representa os valores de </w:t>
      </w:r>
      <w:r w:rsidRPr="00590C3A">
        <w:rPr>
          <w:highlight w:val="yellow"/>
          <w:rPrChange w:id="242" w:author="lbarros" w:date="2021-02-10T09:14:00Z">
            <w:rPr/>
          </w:rPrChange>
        </w:rPr>
        <w:t>BWR e BWL</w:t>
      </w:r>
      <w:r>
        <w:t>.</w:t>
      </w:r>
      <w:r w:rsidRPr="009B4B80">
        <w:rPr>
          <w:rFonts w:ascii="Arial" w:hAnsi="Arial" w:cs="Arial"/>
          <w:noProof/>
        </w:rPr>
        <w:t xml:space="preserve"> </w:t>
      </w:r>
    </w:p>
    <w:p w14:paraId="1EA612B8" w14:textId="4A2D3917" w:rsidR="00455D20" w:rsidRPr="00455D20" w:rsidRDefault="00455D20" w:rsidP="00455D20">
      <w:pPr>
        <w:pStyle w:val="PhDCorpo"/>
        <w:ind w:firstLine="567"/>
        <w:rPr>
          <w:rFonts w:ascii="Arial" w:hAnsi="Arial" w:cs="Arial"/>
          <w:noProof/>
        </w:rPr>
      </w:pPr>
      <w:r>
        <w:t>Inicialmente, no estado “A”, o robô está parado (</w:t>
      </w:r>
      <w:r w:rsidRPr="00590C3A">
        <w:rPr>
          <w:highlight w:val="yellow"/>
          <w:rPrChange w:id="243" w:author="lbarros" w:date="2021-02-10T09:14:00Z">
            <w:rPr/>
          </w:rPrChange>
        </w:rPr>
        <w:t>FW</w:t>
      </w:r>
      <w:r>
        <w:t xml:space="preserve"> = 0 e </w:t>
      </w:r>
      <w:r w:rsidRPr="00590C3A">
        <w:rPr>
          <w:highlight w:val="yellow"/>
          <w:rPrChange w:id="244" w:author="lbarros" w:date="2021-02-10T09:14:00Z">
            <w:rPr/>
          </w:rPrChange>
        </w:rPr>
        <w:t>BW</w:t>
      </w:r>
      <w:r>
        <w:t xml:space="preserve"> = 0), e espera pelo acionamento do botão para iniciar a marcha. Após o acionamento do botão, </w:t>
      </w:r>
      <w:r w:rsidRPr="00590C3A">
        <w:rPr>
          <w:highlight w:val="yellow"/>
          <w:rPrChange w:id="245" w:author="lbarros" w:date="2021-02-10T09:14:00Z">
            <w:rPr/>
          </w:rPrChange>
        </w:rPr>
        <w:t>B</w:t>
      </w:r>
      <w:r>
        <w:t xml:space="preserve"> a nível lógico alto, no estado “B”, o robô inicia a sua trajetória, seguindo a linha com os dois motores a rodar no sentido horário (FW = 1 e BW = 0). Quando o </w:t>
      </w:r>
      <w:r w:rsidRPr="000D4F14">
        <w:rPr>
          <w:i/>
          <w:iCs/>
        </w:rPr>
        <w:t>array</w:t>
      </w:r>
      <w:r>
        <w:t xml:space="preserve"> de sensores estiver posicionado sobre a linha horizontal preta (fim do trajeto), os sensores S1 e S8 estarão a nível lógico alto, e ocorrerá a transição para o estado “C”. Neste estado, o robô inicia a rotação para a esquerda (FWR = 1, FWL = 0, BWR = 0 e BWL = 1) e não transita de estado enquanto os sensores S1 e S8 estiverem a nível lógico alto, isto é, enquanto o </w:t>
      </w:r>
      <w:r w:rsidRPr="000D4F14">
        <w:rPr>
          <w:i/>
          <w:iCs/>
        </w:rPr>
        <w:t>array</w:t>
      </w:r>
      <w:r>
        <w:t xml:space="preserve"> de sensores estiver sobre a linha horizontal. Quando o </w:t>
      </w:r>
      <w:r w:rsidRPr="000D4F14">
        <w:rPr>
          <w:i/>
          <w:iCs/>
        </w:rPr>
        <w:t>array</w:t>
      </w:r>
      <w:r>
        <w:t xml:space="preserve"> de sensores sair desta, S1 e S8 estarão a nível lógico baixo, avançando para o estado “D”, no qual o robô continua a rotação, mantendo as suas saídas, até que o sensor S5 esteja sobre a linha vertical, S5 a nível lógico alto. Assim posicionado, o robô volta ao estado inicial.</w:t>
      </w:r>
    </w:p>
    <w:p w14:paraId="6428E1B3" w14:textId="5576AC48" w:rsidR="00455D20" w:rsidRDefault="00455D20" w:rsidP="00455D20">
      <w:pPr>
        <w:pStyle w:val="PhDCorpo"/>
        <w:ind w:firstLine="567"/>
        <w:rPr>
          <w:rFonts w:ascii="Arial" w:hAnsi="Arial" w:cs="Arial"/>
          <w:noProof/>
        </w:rPr>
      </w:pPr>
      <w:r>
        <w:t xml:space="preserve">De forma a implementar a máquina de estados, de acordo com o diagrama de estados, determinou-se toda a lógica necessária, </w:t>
      </w:r>
      <w:commentRangeStart w:id="246"/>
      <w:r>
        <w:t xml:space="preserve">construindo a </w:t>
      </w:r>
      <w:r w:rsidRPr="00165BBE">
        <w:fldChar w:fldCharType="begin"/>
      </w:r>
      <w:r w:rsidRPr="00165BBE">
        <w:instrText xml:space="preserve"> REF _Ref63096255 \h  \* MERGEFORMAT </w:instrText>
      </w:r>
      <w:r w:rsidRPr="00165BBE">
        <w:fldChar w:fldCharType="separate"/>
      </w:r>
      <w:r w:rsidR="00071A16" w:rsidRPr="00B5701D">
        <w:t xml:space="preserve">Tabela </w:t>
      </w:r>
      <w:r w:rsidR="00071A16">
        <w:t>2.3</w:t>
      </w:r>
      <w:r w:rsidRPr="00165BBE">
        <w:fldChar w:fldCharType="end"/>
      </w:r>
      <w:r w:rsidRPr="00165BBE">
        <w:t>.</w:t>
      </w:r>
      <w:r w:rsidRPr="000D4F14">
        <w:rPr>
          <w:rFonts w:ascii="Arial" w:hAnsi="Arial" w:cs="Arial"/>
          <w:noProof/>
        </w:rPr>
        <w:t xml:space="preserve"> </w:t>
      </w:r>
      <w:commentRangeEnd w:id="246"/>
      <w:r w:rsidR="00590C3A">
        <w:rPr>
          <w:rStyle w:val="Refdecomentrio"/>
          <w:rFonts w:eastAsia="Times New Roman"/>
          <w:lang w:eastAsia="pt-PT"/>
        </w:rPr>
        <w:commentReference w:id="246"/>
      </w:r>
    </w:p>
    <w:p w14:paraId="0F678D76" w14:textId="1390C5B1" w:rsidR="00455D20" w:rsidRPr="00B5701D" w:rsidRDefault="00455D20" w:rsidP="00455D20">
      <w:pPr>
        <w:pStyle w:val="PhDLegendaTabela"/>
        <w:rPr>
          <w:i/>
          <w:iCs/>
        </w:rPr>
      </w:pPr>
      <w:bookmarkStart w:id="247" w:name="_Ref63096255"/>
      <w:bookmarkStart w:id="248" w:name="_Ref63096249"/>
      <w:bookmarkStart w:id="249" w:name="_Toc63286520"/>
      <w:bookmarkStart w:id="250" w:name="_Toc63813305"/>
      <w:r w:rsidRPr="00B5701D">
        <w:t xml:space="preserve">Tabela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2</w:t>
      </w:r>
      <w:r w:rsidR="003F61EA">
        <w:rPr>
          <w:noProof/>
        </w:rPr>
        <w:fldChar w:fldCharType="end"/>
      </w:r>
      <w:r w:rsidR="00071A16">
        <w:t>.</w:t>
      </w:r>
      <w:r w:rsidR="003F61EA">
        <w:fldChar w:fldCharType="begin"/>
      </w:r>
      <w:r w:rsidR="003F61EA">
        <w:instrText xml:space="preserve"> SEQ Tabela \* ARABIC \s 1 </w:instrText>
      </w:r>
      <w:r w:rsidR="003F61EA">
        <w:fldChar w:fldCharType="separate"/>
      </w:r>
      <w:r w:rsidR="00071A16">
        <w:rPr>
          <w:noProof/>
        </w:rPr>
        <w:t>3</w:t>
      </w:r>
      <w:r w:rsidR="003F61EA">
        <w:rPr>
          <w:noProof/>
        </w:rPr>
        <w:fldChar w:fldCharType="end"/>
      </w:r>
      <w:bookmarkEnd w:id="247"/>
      <w:r w:rsidRPr="00B5701D">
        <w:t xml:space="preserve"> - Tabela completa para determinação da lógica completa da máquina de estados</w:t>
      </w:r>
      <w:bookmarkEnd w:id="248"/>
      <w:bookmarkEnd w:id="249"/>
      <w:r w:rsidR="006B08DD">
        <w:t>.</w:t>
      </w:r>
      <w:bookmarkEnd w:id="250"/>
    </w:p>
    <w:p w14:paraId="12AA9DE5" w14:textId="77777777" w:rsidR="00455D20" w:rsidRDefault="00455D20" w:rsidP="00455D20">
      <w:pPr>
        <w:pStyle w:val="PhDFigura"/>
      </w:pPr>
      <w:r>
        <w:rPr>
          <w:noProof/>
        </w:rPr>
        <w:drawing>
          <wp:inline distT="0" distB="0" distL="0" distR="0" wp14:anchorId="36780C3F" wp14:editId="367A8D40">
            <wp:extent cx="5400012" cy="7095532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m 157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12" cy="7095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AA43D" w14:textId="77777777" w:rsidR="00455D20" w:rsidRDefault="00455D20" w:rsidP="00455D20">
      <w:pPr>
        <w:pStyle w:val="PhDCorpo"/>
        <w:ind w:firstLine="567"/>
      </w:pPr>
    </w:p>
    <w:p w14:paraId="03F40F45" w14:textId="7B2B5FC8" w:rsidR="00455D20" w:rsidRDefault="00455D20" w:rsidP="00455D20">
      <w:pPr>
        <w:pStyle w:val="PhDCorpo"/>
        <w:ind w:firstLine="567"/>
      </w:pPr>
      <w:r>
        <w:t>Adicionaram-se duas colunas que indicam os bits do estado atual (</w:t>
      </w:r>
      <w:r w:rsidRPr="00590C3A">
        <w:rPr>
          <w:highlight w:val="yellow"/>
          <w:rPrChange w:id="251" w:author="lbarros" w:date="2021-02-10T09:17:00Z">
            <w:rPr/>
          </w:rPrChange>
        </w:rPr>
        <w:t>B1 e B0</w:t>
      </w:r>
      <w:r>
        <w:t>) e também as entradas da máquina de estados (</w:t>
      </w:r>
      <w:r w:rsidRPr="00590C3A">
        <w:rPr>
          <w:highlight w:val="yellow"/>
          <w:rPrChange w:id="252" w:author="lbarros" w:date="2021-02-10T09:17:00Z">
            <w:rPr/>
          </w:rPrChange>
        </w:rPr>
        <w:t>S1, S5, S8 e B</w:t>
      </w:r>
      <w:r>
        <w:t xml:space="preserve">). Como existem quatro entradas, </w:t>
      </w:r>
      <w:r w:rsidR="009C141E">
        <w:t>há</w:t>
      </w:r>
      <w:r>
        <w:t xml:space="preserve"> dezasseis </w:t>
      </w:r>
      <w:r w:rsidR="009C141E">
        <w:t>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4</m:t>
            </m:r>
          </m:sup>
        </m:sSup>
      </m:oMath>
      <w:r w:rsidR="009C141E">
        <w:t xml:space="preserve">) </w:t>
      </w:r>
      <w:r>
        <w:t>combinações possíveis para cada estado, o que resulta em sessenta e quatro possibilidades no total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4+2</m:t>
            </m:r>
          </m:sup>
        </m:sSup>
      </m:oMath>
      <w:r>
        <w:t xml:space="preserve"> = 64) que será o número de linhas da </w:t>
      </w:r>
      <w:r>
        <w:fldChar w:fldCharType="begin"/>
      </w:r>
      <w:r>
        <w:instrText xml:space="preserve"> REF _Ref63096255 \h  \* MERGEFORMAT </w:instrText>
      </w:r>
      <w:r>
        <w:fldChar w:fldCharType="separate"/>
      </w:r>
      <w:r w:rsidR="00071A16" w:rsidRPr="00B5701D">
        <w:t xml:space="preserve">Tabela </w:t>
      </w:r>
      <w:r w:rsidR="00071A16">
        <w:t>2.3</w:t>
      </w:r>
      <w:r>
        <w:fldChar w:fldCharType="end"/>
      </w:r>
      <w:r w:rsidR="006B08DD">
        <w:t>.</w:t>
      </w:r>
    </w:p>
    <w:p w14:paraId="44FA76A6" w14:textId="7DE1AE34" w:rsidR="00455D20" w:rsidRDefault="00455D20" w:rsidP="00455D20">
      <w:pPr>
        <w:pStyle w:val="PhDCorpo"/>
        <w:spacing w:after="0"/>
        <w:ind w:firstLine="567"/>
        <w:rPr>
          <w:rFonts w:ascii="Arial" w:hAnsi="Arial" w:cs="Arial"/>
          <w:noProof/>
        </w:rPr>
      </w:pPr>
      <w:r w:rsidRPr="009B4B80">
        <w:t>A seguir, “</w:t>
      </w:r>
      <w:r w:rsidRPr="00C67D03">
        <w:rPr>
          <w:i/>
          <w:rPrChange w:id="253" w:author="lbarros" w:date="2021-02-10T09:18:00Z">
            <w:rPr/>
          </w:rPrChange>
        </w:rPr>
        <w:t>E</w:t>
      </w:r>
      <w:r w:rsidRPr="009B4B80">
        <w:t>” representa o estado atual e “</w:t>
      </w:r>
      <w:r w:rsidRPr="00C67D03">
        <w:rPr>
          <w:i/>
          <w:rPrChange w:id="254" w:author="lbarros" w:date="2021-02-10T09:18:00Z">
            <w:rPr/>
          </w:rPrChange>
        </w:rPr>
        <w:t>E*</w:t>
      </w:r>
      <w:r w:rsidRPr="009B4B80">
        <w:t>” o estado seguinte. “</w:t>
      </w:r>
      <w:r w:rsidRPr="00C67D03">
        <w:rPr>
          <w:i/>
          <w:rPrChange w:id="255" w:author="lbarros" w:date="2021-02-10T09:18:00Z">
            <w:rPr/>
          </w:rPrChange>
        </w:rPr>
        <w:t>B1</w:t>
      </w:r>
      <w:r w:rsidRPr="009B4B80">
        <w:t>*” e “</w:t>
      </w:r>
      <w:r w:rsidRPr="00C67D03">
        <w:rPr>
          <w:i/>
          <w:rPrChange w:id="256" w:author="lbarros" w:date="2021-02-10T09:18:00Z">
            <w:rPr/>
          </w:rPrChange>
        </w:rPr>
        <w:t>B0</w:t>
      </w:r>
      <w:r w:rsidRPr="009B4B80">
        <w:t>*” representam os bits do estado seguinte. Estas colunas devem ser preenchidas de acordo com a</w:t>
      </w:r>
      <w:r>
        <w:t xml:space="preserve"> </w:t>
      </w:r>
      <w:r>
        <w:fldChar w:fldCharType="begin"/>
      </w:r>
      <w:r>
        <w:instrText xml:space="preserve"> REF _Ref63670088 \h </w:instrText>
      </w:r>
      <w:r>
        <w:fldChar w:fldCharType="separate"/>
      </w:r>
      <w:r w:rsidR="00071A16">
        <w:t xml:space="preserve">Tabela </w:t>
      </w:r>
      <w:r w:rsidR="00071A16">
        <w:rPr>
          <w:noProof/>
        </w:rPr>
        <w:t>2</w:t>
      </w:r>
      <w:r w:rsidR="00071A16">
        <w:t>.</w:t>
      </w:r>
      <w:r w:rsidR="00071A16">
        <w:rPr>
          <w:noProof/>
        </w:rPr>
        <w:t>4</w:t>
      </w:r>
      <w:r>
        <w:fldChar w:fldCharType="end"/>
      </w:r>
      <w:r w:rsidRPr="009B4B80">
        <w:t>.</w:t>
      </w:r>
      <w:r w:rsidRPr="009B4B80">
        <w:rPr>
          <w:rFonts w:ascii="Arial" w:hAnsi="Arial" w:cs="Arial"/>
          <w:noProof/>
        </w:rPr>
        <w:t xml:space="preserve"> </w:t>
      </w:r>
    </w:p>
    <w:p w14:paraId="57A69B11" w14:textId="3043D3D7" w:rsidR="00455D20" w:rsidRDefault="00455D20" w:rsidP="009C141E">
      <w:pPr>
        <w:pStyle w:val="PhDLegendaTabela"/>
        <w:spacing w:after="0" w:line="360" w:lineRule="auto"/>
      </w:pPr>
      <w:bookmarkStart w:id="257" w:name="_Ref63670088"/>
      <w:bookmarkStart w:id="258" w:name="_Toc63813306"/>
      <w:r>
        <w:t xml:space="preserve">Tabela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2</w:t>
      </w:r>
      <w:r w:rsidR="003F61EA">
        <w:rPr>
          <w:noProof/>
        </w:rPr>
        <w:fldChar w:fldCharType="end"/>
      </w:r>
      <w:r w:rsidR="00071A16">
        <w:t>.</w:t>
      </w:r>
      <w:r w:rsidR="003F61EA">
        <w:fldChar w:fldCharType="begin"/>
      </w:r>
      <w:r w:rsidR="003F61EA">
        <w:instrText xml:space="preserve"> SEQ Tabela \* ARABIC \s 1 </w:instrText>
      </w:r>
      <w:r w:rsidR="003F61EA">
        <w:fldChar w:fldCharType="separate"/>
      </w:r>
      <w:r w:rsidR="00071A16">
        <w:rPr>
          <w:noProof/>
        </w:rPr>
        <w:t>4</w:t>
      </w:r>
      <w:r w:rsidR="003F61EA">
        <w:rPr>
          <w:noProof/>
        </w:rPr>
        <w:fldChar w:fldCharType="end"/>
      </w:r>
      <w:bookmarkEnd w:id="257"/>
      <w:r>
        <w:t xml:space="preserve"> - </w:t>
      </w:r>
      <w:r w:rsidRPr="008D79AE">
        <w:t>Atribuição de estados</w:t>
      </w:r>
      <w:r w:rsidR="009C141E">
        <w:t>.</w:t>
      </w:r>
      <w:bookmarkEnd w:id="258"/>
    </w:p>
    <w:p w14:paraId="2D97B012" w14:textId="77777777" w:rsidR="00455D20" w:rsidRDefault="00455D20" w:rsidP="00455D20">
      <w:pPr>
        <w:pStyle w:val="PhDFigura"/>
      </w:pPr>
      <w:r>
        <w:rPr>
          <w:noProof/>
        </w:rPr>
        <w:drawing>
          <wp:inline distT="0" distB="0" distL="0" distR="0" wp14:anchorId="612F91FD" wp14:editId="790078B0">
            <wp:extent cx="1550035" cy="824230"/>
            <wp:effectExtent l="0" t="0" r="0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m 161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0035" cy="82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A74A9" w14:textId="21C658E2" w:rsidR="00455D20" w:rsidRDefault="00455D20" w:rsidP="00455D20">
      <w:pPr>
        <w:pStyle w:val="PhDCorpo"/>
        <w:spacing w:before="240" w:after="0"/>
        <w:ind w:firstLine="567"/>
      </w:pPr>
      <w:r w:rsidRPr="009B4B80">
        <w:t xml:space="preserve">Sabendo que cada </w:t>
      </w:r>
      <w:r w:rsidRPr="000D4F14">
        <w:rPr>
          <w:i/>
          <w:iCs/>
        </w:rPr>
        <w:t>flip-flop</w:t>
      </w:r>
      <w:r w:rsidRPr="009B4B80">
        <w:t xml:space="preserve"> permite a existência de dois estados e que existem quatro estados (A – D), selecionaram-se dois </w:t>
      </w:r>
      <w:r w:rsidRPr="000D4F14">
        <w:rPr>
          <w:i/>
          <w:iCs/>
        </w:rPr>
        <w:t>flip-flops</w:t>
      </w:r>
      <w:r w:rsidRPr="009B4B80">
        <w:t xml:space="preserve"> do tipo J-K, que apresentam a tabela de excitação </w:t>
      </w:r>
      <w:r>
        <w:t>-</w:t>
      </w:r>
      <w:r w:rsidR="009C141E">
        <w:t xml:space="preserve"> </w:t>
      </w:r>
      <w:r>
        <w:fldChar w:fldCharType="begin"/>
      </w:r>
      <w:r>
        <w:instrText xml:space="preserve"> REF _Ref63670096 \h </w:instrText>
      </w:r>
      <w:r>
        <w:fldChar w:fldCharType="separate"/>
      </w:r>
      <w:r w:rsidR="00071A16">
        <w:t xml:space="preserve">Tabela </w:t>
      </w:r>
      <w:r w:rsidR="00071A16">
        <w:rPr>
          <w:noProof/>
        </w:rPr>
        <w:t>2</w:t>
      </w:r>
      <w:r w:rsidR="00071A16">
        <w:t>.</w:t>
      </w:r>
      <w:r w:rsidR="00071A16">
        <w:rPr>
          <w:noProof/>
        </w:rPr>
        <w:t>5</w:t>
      </w:r>
      <w:r>
        <w:fldChar w:fldCharType="end"/>
      </w:r>
      <w:r w:rsidRPr="009B4B80">
        <w:t xml:space="preserve">. </w:t>
      </w:r>
    </w:p>
    <w:p w14:paraId="566A543B" w14:textId="60EA463C" w:rsidR="00455D20" w:rsidRDefault="00455D20" w:rsidP="009C141E">
      <w:pPr>
        <w:pStyle w:val="PhDLegendaFiguras"/>
        <w:spacing w:before="240" w:after="0"/>
      </w:pPr>
      <w:bookmarkStart w:id="259" w:name="_Ref63670096"/>
      <w:bookmarkStart w:id="260" w:name="_Toc63813307"/>
      <w:r>
        <w:t xml:space="preserve">Tabela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2</w:t>
      </w:r>
      <w:r w:rsidR="003F61EA">
        <w:rPr>
          <w:noProof/>
        </w:rPr>
        <w:fldChar w:fldCharType="end"/>
      </w:r>
      <w:r w:rsidR="00071A16">
        <w:t>.</w:t>
      </w:r>
      <w:r w:rsidR="003F61EA">
        <w:fldChar w:fldCharType="begin"/>
      </w:r>
      <w:r w:rsidR="003F61EA">
        <w:instrText xml:space="preserve"> SEQ Tabela \* ARABIC \s 1 </w:instrText>
      </w:r>
      <w:r w:rsidR="003F61EA">
        <w:fldChar w:fldCharType="separate"/>
      </w:r>
      <w:r w:rsidR="00071A16">
        <w:rPr>
          <w:noProof/>
        </w:rPr>
        <w:t>5</w:t>
      </w:r>
      <w:r w:rsidR="003F61EA">
        <w:rPr>
          <w:noProof/>
        </w:rPr>
        <w:fldChar w:fldCharType="end"/>
      </w:r>
      <w:bookmarkEnd w:id="259"/>
      <w:r>
        <w:t xml:space="preserve"> - </w:t>
      </w:r>
      <w:r w:rsidRPr="00B322DB">
        <w:t>Tabela de excitação do Flip-Flop JK</w:t>
      </w:r>
      <w:r w:rsidR="009C141E">
        <w:t>.</w:t>
      </w:r>
      <w:bookmarkEnd w:id="260"/>
    </w:p>
    <w:p w14:paraId="482E374C" w14:textId="77777777" w:rsidR="00455D20" w:rsidRDefault="00455D20" w:rsidP="00455D20">
      <w:pPr>
        <w:pStyle w:val="PhDFigura"/>
      </w:pPr>
      <w:r>
        <w:rPr>
          <w:noProof/>
        </w:rPr>
        <w:drawing>
          <wp:inline distT="0" distB="0" distL="0" distR="0" wp14:anchorId="2222F9B7" wp14:editId="32D2AC09">
            <wp:extent cx="2050639" cy="818500"/>
            <wp:effectExtent l="0" t="0" r="6985" b="127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m 163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639" cy="81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38C84" w14:textId="76945601" w:rsidR="009E3854" w:rsidRDefault="00455D20" w:rsidP="00FD0540">
      <w:pPr>
        <w:pStyle w:val="PhDCorpo"/>
        <w:keepNext/>
        <w:ind w:firstLine="567"/>
      </w:pPr>
      <w:r w:rsidRPr="009B4B80">
        <w:t xml:space="preserve">De acordo com esta tabela, foram preenchidas as colunas “J” e “K” para cada </w:t>
      </w:r>
      <w:r w:rsidRPr="000D4F14">
        <w:rPr>
          <w:i/>
          <w:iCs/>
        </w:rPr>
        <w:t>flip-flop</w:t>
      </w:r>
      <w:r w:rsidRPr="009B4B80">
        <w:t xml:space="preserve"> (Ja e Ka, relativo a B0; Jb e Kb, relativo a </w:t>
      </w:r>
      <w:commentRangeStart w:id="261"/>
      <w:r w:rsidRPr="009B4B80">
        <w:t>B1</w:t>
      </w:r>
      <w:commentRangeEnd w:id="261"/>
      <w:r w:rsidR="00C67D03">
        <w:rPr>
          <w:rStyle w:val="Refdecomentrio"/>
          <w:rFonts w:eastAsia="Times New Roman"/>
          <w:lang w:eastAsia="pt-PT"/>
        </w:rPr>
        <w:commentReference w:id="261"/>
      </w:r>
      <w:r w:rsidRPr="009B4B80">
        <w:t xml:space="preserve">). Para este efeito, determinou-se a lógica do próximo estado, em função das quatro entradas da máquina de estados, simplificada através de mapas de </w:t>
      </w:r>
      <w:r w:rsidRPr="00C67D03">
        <w:rPr>
          <w:i/>
          <w:rPrChange w:id="262" w:author="lbarros" w:date="2021-02-10T09:19:00Z">
            <w:rPr/>
          </w:rPrChange>
        </w:rPr>
        <w:t>Karnaugh</w:t>
      </w:r>
      <w:r w:rsidRPr="009B4B80">
        <w:t xml:space="preserve">. Resolveram-se quatro mapas de </w:t>
      </w:r>
      <w:r w:rsidRPr="00C67D03">
        <w:rPr>
          <w:i/>
          <w:rPrChange w:id="263" w:author="lbarros" w:date="2021-02-10T09:19:00Z">
            <w:rPr/>
          </w:rPrChange>
        </w:rPr>
        <w:t>Karnaugh</w:t>
      </w:r>
      <w:r w:rsidRPr="009B4B80">
        <w:t xml:space="preserve"> (um para cada entrada J e K dos </w:t>
      </w:r>
      <w:r w:rsidRPr="000D4F14">
        <w:rPr>
          <w:i/>
          <w:iCs/>
        </w:rPr>
        <w:t>flip-flops</w:t>
      </w:r>
      <w:r w:rsidRPr="009B4B80">
        <w:t>) e obt</w:t>
      </w:r>
      <w:r w:rsidR="009C141E">
        <w:t>iveram</w:t>
      </w:r>
      <w:r w:rsidRPr="009B4B80">
        <w:t>-se os resultados apresentados na</w:t>
      </w:r>
      <w:r>
        <w:t xml:space="preserve"> </w:t>
      </w:r>
      <w:r w:rsidRPr="00266713">
        <w:fldChar w:fldCharType="begin"/>
      </w:r>
      <w:r w:rsidRPr="00266713">
        <w:instrText xml:space="preserve"> REF _Ref63096199 \h </w:instrText>
      </w:r>
      <w:r>
        <w:instrText xml:space="preserve"> \* MERGEFORMAT </w:instrText>
      </w:r>
      <w:r w:rsidRPr="00266713">
        <w:fldChar w:fldCharType="separate"/>
      </w:r>
      <w:r w:rsidR="00071A16" w:rsidRPr="00B5701D">
        <w:t xml:space="preserve">Figura </w:t>
      </w:r>
      <w:r w:rsidR="00071A16">
        <w:t>2.12</w:t>
      </w:r>
      <w:r w:rsidRPr="00266713">
        <w:fldChar w:fldCharType="end"/>
      </w:r>
      <w:r>
        <w:t>.</w:t>
      </w:r>
    </w:p>
    <w:p w14:paraId="11CCBF17" w14:textId="1F2AECF6" w:rsidR="009E3854" w:rsidRDefault="009E3854" w:rsidP="009E3854">
      <w:pPr>
        <w:pStyle w:val="PhDFigura"/>
      </w:pPr>
      <w:r>
        <w:rPr>
          <w:noProof/>
        </w:rPr>
        <w:drawing>
          <wp:inline distT="0" distB="0" distL="0" distR="0" wp14:anchorId="2C06D6A3" wp14:editId="602FA71D">
            <wp:extent cx="4285615" cy="664210"/>
            <wp:effectExtent l="0" t="0" r="635" b="2540"/>
            <wp:docPr id="271" name="Image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615" cy="664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716B71" w14:textId="00BBB85A" w:rsidR="00455D20" w:rsidRPr="00B5701D" w:rsidRDefault="00455D20" w:rsidP="009E3854">
      <w:pPr>
        <w:pStyle w:val="PhDLegendaFiguras"/>
      </w:pPr>
      <w:bookmarkStart w:id="264" w:name="_Ref63096199"/>
      <w:bookmarkStart w:id="265" w:name="_Ref63096194"/>
      <w:bookmarkStart w:id="266" w:name="_Toc63286481"/>
      <w:bookmarkStart w:id="267" w:name="_Toc63813253"/>
      <w:r w:rsidRPr="00B5701D">
        <w:t xml:space="preserve">Figura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2</w:t>
      </w:r>
      <w:r w:rsidR="003F61EA">
        <w:rPr>
          <w:noProof/>
        </w:rPr>
        <w:fldChar w:fldCharType="end"/>
      </w:r>
      <w:r w:rsidR="001D0B72">
        <w:t>.</w:t>
      </w:r>
      <w:r w:rsidR="003F61EA">
        <w:fldChar w:fldCharType="begin"/>
      </w:r>
      <w:r w:rsidR="003F61EA">
        <w:instrText xml:space="preserve"> SEQ Figura \* ARABIC \s 1 </w:instrText>
      </w:r>
      <w:r w:rsidR="003F61EA">
        <w:fldChar w:fldCharType="separate"/>
      </w:r>
      <w:r w:rsidR="00071A16">
        <w:rPr>
          <w:noProof/>
        </w:rPr>
        <w:t>12</w:t>
      </w:r>
      <w:r w:rsidR="003F61EA">
        <w:rPr>
          <w:noProof/>
        </w:rPr>
        <w:fldChar w:fldCharType="end"/>
      </w:r>
      <w:bookmarkEnd w:id="264"/>
      <w:r w:rsidRPr="00B5701D">
        <w:t xml:space="preserve"> - Lógica do </w:t>
      </w:r>
      <w:r>
        <w:t>p</w:t>
      </w:r>
      <w:r w:rsidRPr="00B5701D">
        <w:t xml:space="preserve">róximo </w:t>
      </w:r>
      <w:r>
        <w:t>e</w:t>
      </w:r>
      <w:r w:rsidRPr="00B5701D">
        <w:t>stado</w:t>
      </w:r>
      <w:bookmarkEnd w:id="265"/>
      <w:bookmarkEnd w:id="266"/>
      <w:r w:rsidR="009C141E">
        <w:t>.</w:t>
      </w:r>
      <w:bookmarkEnd w:id="267"/>
    </w:p>
    <w:p w14:paraId="3433ADCF" w14:textId="3CA530FA" w:rsidR="00455D20" w:rsidRDefault="00455D20" w:rsidP="00455D20">
      <w:pPr>
        <w:pStyle w:val="PhDCorpo"/>
        <w:spacing w:before="240"/>
        <w:ind w:firstLine="567"/>
      </w:pPr>
      <w:r w:rsidRPr="009B4B80">
        <w:t xml:space="preserve">Adicionaram-se as colunas das saídas (FWR, FWL, BWR e BWL), as quais foram preenchidas de acordo com o estado atual. Para cada uma destas determinou-se a lógica de saída, que também foi simplificada através de mapas de </w:t>
      </w:r>
      <w:r w:rsidRPr="00C67D03">
        <w:rPr>
          <w:i/>
          <w:rPrChange w:id="268" w:author="lbarros" w:date="2021-02-10T09:19:00Z">
            <w:rPr/>
          </w:rPrChange>
        </w:rPr>
        <w:t>Karnaugh</w:t>
      </w:r>
      <w:r w:rsidRPr="009B4B80">
        <w:t>. Os resultados obtidos foram os da</w:t>
      </w:r>
      <w:r>
        <w:t xml:space="preserve"> </w:t>
      </w:r>
      <w:r w:rsidRPr="00266713">
        <w:fldChar w:fldCharType="begin"/>
      </w:r>
      <w:r w:rsidRPr="00266713">
        <w:instrText xml:space="preserve"> REF _Ref63096311 \h </w:instrText>
      </w:r>
      <w:r>
        <w:instrText xml:space="preserve"> \* MERGEFORMAT </w:instrText>
      </w:r>
      <w:r w:rsidRPr="00266713">
        <w:fldChar w:fldCharType="separate"/>
      </w:r>
      <w:r w:rsidR="00071A16" w:rsidRPr="009E3854">
        <w:t xml:space="preserve">Figura </w:t>
      </w:r>
      <w:r w:rsidR="00071A16">
        <w:t>2.13</w:t>
      </w:r>
      <w:r w:rsidRPr="00266713">
        <w:fldChar w:fldCharType="end"/>
      </w:r>
      <w:r w:rsidRPr="00266713">
        <w:t>.</w:t>
      </w:r>
    </w:p>
    <w:p w14:paraId="3D9FBD49" w14:textId="77777777" w:rsidR="00455D20" w:rsidRDefault="00455D20" w:rsidP="009E3854">
      <w:pPr>
        <w:pStyle w:val="PhDFigura"/>
      </w:pPr>
      <w:r>
        <w:rPr>
          <w:noProof/>
        </w:rPr>
        <w:drawing>
          <wp:inline distT="0" distB="0" distL="0" distR="0" wp14:anchorId="12690AD7" wp14:editId="62D19B5E">
            <wp:extent cx="4444365" cy="680720"/>
            <wp:effectExtent l="0" t="0" r="0" b="508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m 172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365" cy="6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D6041" w14:textId="7F823752" w:rsidR="00455D20" w:rsidRPr="009E3854" w:rsidRDefault="00455D20" w:rsidP="009E3854">
      <w:pPr>
        <w:pStyle w:val="PhDLegendaFiguras"/>
      </w:pPr>
      <w:bookmarkStart w:id="269" w:name="_Ref63096311"/>
      <w:bookmarkStart w:id="270" w:name="_Ref63096306"/>
      <w:bookmarkStart w:id="271" w:name="_Toc63286482"/>
      <w:bookmarkStart w:id="272" w:name="_Toc63813254"/>
      <w:r w:rsidRPr="009E3854">
        <w:t xml:space="preserve">Figura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2</w:t>
      </w:r>
      <w:r w:rsidR="003F61EA">
        <w:rPr>
          <w:noProof/>
        </w:rPr>
        <w:fldChar w:fldCharType="end"/>
      </w:r>
      <w:r w:rsidR="001D0B72">
        <w:t>.</w:t>
      </w:r>
      <w:r w:rsidR="003F61EA">
        <w:fldChar w:fldCharType="begin"/>
      </w:r>
      <w:r w:rsidR="003F61EA">
        <w:instrText xml:space="preserve"> SEQ Figura \* ARABIC \s 1 </w:instrText>
      </w:r>
      <w:r w:rsidR="003F61EA">
        <w:fldChar w:fldCharType="separate"/>
      </w:r>
      <w:r w:rsidR="00071A16">
        <w:rPr>
          <w:noProof/>
        </w:rPr>
        <w:t>13</w:t>
      </w:r>
      <w:r w:rsidR="003F61EA">
        <w:rPr>
          <w:noProof/>
        </w:rPr>
        <w:fldChar w:fldCharType="end"/>
      </w:r>
      <w:bookmarkEnd w:id="269"/>
      <w:r w:rsidRPr="009E3854">
        <w:t xml:space="preserve"> - Lógica de saída</w:t>
      </w:r>
      <w:bookmarkEnd w:id="270"/>
      <w:bookmarkEnd w:id="271"/>
      <w:r w:rsidR="009C141E">
        <w:t>.</w:t>
      </w:r>
      <w:bookmarkEnd w:id="272"/>
    </w:p>
    <w:p w14:paraId="4BD26312" w14:textId="44F7F05E" w:rsidR="00455D20" w:rsidRDefault="00455D20" w:rsidP="00455D20">
      <w:pPr>
        <w:spacing w:before="240" w:line="360" w:lineRule="auto"/>
        <w:ind w:firstLine="567"/>
        <w:jc w:val="both"/>
        <w:rPr>
          <w:rFonts w:ascii="NewsGotT" w:hAnsi="NewsGotT" w:cs="Arial"/>
          <w:noProof/>
          <w:sz w:val="24"/>
          <w:szCs w:val="24"/>
        </w:rPr>
      </w:pPr>
      <w:r w:rsidRPr="00D95B1A">
        <w:rPr>
          <w:rFonts w:ascii="NewsGotT" w:hAnsi="NewsGotT" w:cs="Arial"/>
          <w:noProof/>
          <w:sz w:val="24"/>
          <w:szCs w:val="24"/>
        </w:rPr>
        <w:t xml:space="preserve">Para implementar as expressões lógicas calculadas foram usados </w:t>
      </w:r>
      <w:r w:rsidRPr="007B26D1">
        <w:rPr>
          <w:rFonts w:ascii="NewsGotT" w:hAnsi="NewsGotT" w:cs="Arial"/>
          <w:noProof/>
          <w:sz w:val="24"/>
          <w:szCs w:val="24"/>
        </w:rPr>
        <w:t>integrados da família HCT</w:t>
      </w:r>
      <w:r w:rsidR="007B26D1" w:rsidRPr="007B26D1">
        <w:rPr>
          <w:rFonts w:ascii="NewsGotT" w:hAnsi="NewsGotT" w:cs="Arial"/>
          <w:noProof/>
          <w:sz w:val="24"/>
          <w:szCs w:val="24"/>
        </w:rPr>
        <w:t xml:space="preserve"> </w:t>
      </w:r>
      <w:sdt>
        <w:sdtPr>
          <w:rPr>
            <w:rFonts w:ascii="NewsGotT" w:hAnsi="NewsGotT" w:cs="Arial"/>
            <w:noProof/>
            <w:sz w:val="24"/>
            <w:szCs w:val="24"/>
          </w:rPr>
          <w:id w:val="1426077951"/>
          <w:citation/>
        </w:sdtPr>
        <w:sdtEndPr/>
        <w:sdtContent>
          <w:r w:rsidR="007B26D1" w:rsidRPr="007B26D1">
            <w:rPr>
              <w:rFonts w:ascii="NewsGotT" w:hAnsi="NewsGotT" w:cs="Arial"/>
              <w:noProof/>
              <w:sz w:val="24"/>
              <w:szCs w:val="24"/>
            </w:rPr>
            <w:fldChar w:fldCharType="begin"/>
          </w:r>
          <w:r w:rsidR="007B26D1" w:rsidRPr="007B26D1">
            <w:rPr>
              <w:rFonts w:ascii="NewsGotT" w:hAnsi="NewsGotT" w:cs="Arial"/>
              <w:noProof/>
              <w:sz w:val="24"/>
              <w:szCs w:val="24"/>
            </w:rPr>
            <w:instrText xml:space="preserve"> CITATION Tex96 \l 2070 </w:instrText>
          </w:r>
          <w:r w:rsidR="007B26D1" w:rsidRPr="007B26D1">
            <w:rPr>
              <w:rFonts w:ascii="NewsGotT" w:hAnsi="NewsGotT" w:cs="Arial"/>
              <w:noProof/>
              <w:sz w:val="24"/>
              <w:szCs w:val="24"/>
            </w:rPr>
            <w:fldChar w:fldCharType="separate"/>
          </w:r>
          <w:r w:rsidR="00071A16" w:rsidRPr="00071A16">
            <w:rPr>
              <w:rFonts w:ascii="NewsGotT" w:hAnsi="NewsGotT" w:cs="Arial"/>
              <w:noProof/>
              <w:sz w:val="24"/>
              <w:szCs w:val="24"/>
            </w:rPr>
            <w:t>[7]</w:t>
          </w:r>
          <w:r w:rsidR="007B26D1" w:rsidRPr="007B26D1">
            <w:rPr>
              <w:rFonts w:ascii="NewsGotT" w:hAnsi="NewsGotT" w:cs="Arial"/>
              <w:noProof/>
              <w:sz w:val="24"/>
              <w:szCs w:val="24"/>
            </w:rPr>
            <w:fldChar w:fldCharType="end"/>
          </w:r>
        </w:sdtContent>
      </w:sdt>
      <w:r w:rsidRPr="007B26D1">
        <w:rPr>
          <w:rFonts w:ascii="NewsGotT" w:hAnsi="NewsGotT" w:cs="Arial"/>
          <w:noProof/>
          <w:sz w:val="24"/>
          <w:szCs w:val="24"/>
        </w:rPr>
        <w:t>.</w:t>
      </w:r>
      <w:r>
        <w:rPr>
          <w:rFonts w:ascii="NewsGotT" w:hAnsi="NewsGotT" w:cs="Arial"/>
          <w:noProof/>
          <w:sz w:val="24"/>
          <w:szCs w:val="24"/>
        </w:rPr>
        <w:t xml:space="preserve"> </w:t>
      </w:r>
      <w:r w:rsidRPr="00D95B1A">
        <w:rPr>
          <w:rFonts w:ascii="NewsGotT" w:hAnsi="NewsGotT" w:cs="Arial"/>
          <w:noProof/>
          <w:sz w:val="24"/>
          <w:szCs w:val="24"/>
        </w:rPr>
        <w:t xml:space="preserve">Esta família de integrados apresenta elevada impedância </w:t>
      </w:r>
      <w:r>
        <w:rPr>
          <w:rFonts w:ascii="NewsGotT" w:hAnsi="NewsGotT" w:cs="Arial"/>
          <w:noProof/>
          <w:sz w:val="24"/>
          <w:szCs w:val="24"/>
        </w:rPr>
        <w:t>de entrada</w:t>
      </w:r>
      <w:r w:rsidRPr="00D95B1A">
        <w:rPr>
          <w:rFonts w:ascii="NewsGotT" w:hAnsi="NewsGotT" w:cs="Arial"/>
          <w:noProof/>
          <w:sz w:val="24"/>
          <w:szCs w:val="24"/>
        </w:rPr>
        <w:t>, e dessa forma, não a</w:t>
      </w:r>
      <w:r>
        <w:rPr>
          <w:rFonts w:ascii="NewsGotT" w:hAnsi="NewsGotT" w:cs="Arial"/>
          <w:noProof/>
          <w:sz w:val="24"/>
          <w:szCs w:val="24"/>
        </w:rPr>
        <w:t>fetam</w:t>
      </w:r>
      <w:r w:rsidRPr="00D95B1A">
        <w:rPr>
          <w:rFonts w:ascii="NewsGotT" w:hAnsi="NewsGotT" w:cs="Arial"/>
          <w:noProof/>
          <w:sz w:val="24"/>
          <w:szCs w:val="24"/>
        </w:rPr>
        <w:t xml:space="preserve"> a parte do circuito onde estão conectadas.</w:t>
      </w:r>
    </w:p>
    <w:p w14:paraId="6FF2DD7F" w14:textId="5173EB57" w:rsidR="009E3854" w:rsidRDefault="009E3854" w:rsidP="009E3854">
      <w:pPr>
        <w:pStyle w:val="PhDCorpo"/>
      </w:pPr>
      <w:r>
        <w:tab/>
      </w:r>
      <w:r w:rsidRPr="005A6D94">
        <w:t>De acordo com a lógica determinada, desenhou-se o circuito que implementa a máquina de estados</w:t>
      </w:r>
      <w:r>
        <w:t xml:space="preserve"> (</w:t>
      </w:r>
      <w:r w:rsidRPr="00266713">
        <w:fldChar w:fldCharType="begin"/>
      </w:r>
      <w:r w:rsidRPr="00266713">
        <w:instrText xml:space="preserve"> REF _Ref63670366 \h  \* MERGEFORMAT </w:instrText>
      </w:r>
      <w:r w:rsidRPr="00266713">
        <w:fldChar w:fldCharType="separate"/>
      </w:r>
      <w:r w:rsidR="00071A16" w:rsidRPr="00071A16">
        <w:t>Figura 2.14</w:t>
      </w:r>
      <w:r w:rsidRPr="00266713">
        <w:fldChar w:fldCharType="end"/>
      </w:r>
      <w:r w:rsidRPr="00266713">
        <w:t>)</w:t>
      </w:r>
      <w:r w:rsidRPr="005A6D94">
        <w:t>.</w:t>
      </w:r>
    </w:p>
    <w:p w14:paraId="532848A6" w14:textId="77777777" w:rsidR="009E3854" w:rsidRDefault="009E3854" w:rsidP="009E3854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F8D89BC" wp14:editId="03E9DCAC">
            <wp:extent cx="5760085" cy="4285615"/>
            <wp:effectExtent l="0" t="0" r="0" b="635"/>
            <wp:docPr id="272" name="Imagem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7D75B" w14:textId="5B24CD51" w:rsidR="009E3854" w:rsidRPr="00510A43" w:rsidRDefault="009E3854" w:rsidP="009E3854">
      <w:pPr>
        <w:pStyle w:val="Legenda"/>
        <w:jc w:val="center"/>
        <w:rPr>
          <w:rFonts w:ascii="NewsGotT" w:hAnsi="NewsGotT"/>
          <w:i w:val="0"/>
          <w:iCs w:val="0"/>
          <w:color w:val="auto"/>
          <w:sz w:val="20"/>
          <w:szCs w:val="20"/>
        </w:rPr>
      </w:pPr>
      <w:bookmarkStart w:id="273" w:name="_Ref63670366"/>
      <w:bookmarkStart w:id="274" w:name="_Toc63286483"/>
      <w:bookmarkStart w:id="275" w:name="_Toc63813255"/>
      <w:r w:rsidRPr="00510A43">
        <w:rPr>
          <w:rFonts w:ascii="NewsGotT" w:hAnsi="NewsGotT"/>
          <w:i w:val="0"/>
          <w:iCs w:val="0"/>
          <w:color w:val="auto"/>
          <w:sz w:val="20"/>
          <w:szCs w:val="20"/>
        </w:rPr>
        <w:t>Figura</w:t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</w:t>
      </w:r>
      <w:r w:rsidR="001D0B7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1D0B72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STYLEREF 1 \s </w:instrText>
      </w:r>
      <w:r w:rsidR="001D0B7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071A16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2</w:t>
      </w:r>
      <w:r w:rsidR="001D0B7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r w:rsidR="001D0B72">
        <w:rPr>
          <w:rFonts w:ascii="NewsGotT" w:hAnsi="NewsGotT"/>
          <w:i w:val="0"/>
          <w:iCs w:val="0"/>
          <w:color w:val="auto"/>
          <w:sz w:val="20"/>
          <w:szCs w:val="20"/>
        </w:rPr>
        <w:t>.</w:t>
      </w:r>
      <w:r w:rsidR="001D0B7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1D0B72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SEQ Figura \* ARABIC \s 1 </w:instrText>
      </w:r>
      <w:r w:rsidR="001D0B7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071A16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14</w:t>
      </w:r>
      <w:r w:rsidR="001D0B7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bookmarkEnd w:id="273"/>
      <w:r w:rsidRPr="00510A43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- Desenho da máquina de estados</w:t>
      </w:r>
      <w:bookmarkEnd w:id="274"/>
      <w:r w:rsidR="009C141E">
        <w:rPr>
          <w:rFonts w:ascii="NewsGotT" w:hAnsi="NewsGotT"/>
          <w:i w:val="0"/>
          <w:iCs w:val="0"/>
          <w:color w:val="auto"/>
          <w:sz w:val="20"/>
          <w:szCs w:val="20"/>
        </w:rPr>
        <w:t>.</w:t>
      </w:r>
      <w:bookmarkEnd w:id="275"/>
    </w:p>
    <w:p w14:paraId="71C49436" w14:textId="79621653" w:rsidR="009E3854" w:rsidRDefault="009E3854" w:rsidP="009E3854">
      <w:pPr>
        <w:pStyle w:val="PhDCorpo"/>
        <w:ind w:firstLine="567"/>
        <w:rPr>
          <w:rFonts w:ascii="Arial" w:hAnsi="Arial" w:cs="Arial"/>
          <w:noProof/>
        </w:rPr>
      </w:pPr>
      <w:r w:rsidRPr="005A6D94">
        <w:t xml:space="preserve">Tal </w:t>
      </w:r>
      <w:r w:rsidRPr="009E3854">
        <w:t xml:space="preserve">como mostra a </w:t>
      </w:r>
      <w:r w:rsidRPr="009E3854">
        <w:fldChar w:fldCharType="begin"/>
      </w:r>
      <w:r w:rsidRPr="009E3854">
        <w:instrText xml:space="preserve"> REF _Ref63096355 \h </w:instrText>
      </w:r>
      <w:r>
        <w:instrText xml:space="preserve"> \* MERGEFORMAT </w:instrText>
      </w:r>
      <w:r w:rsidRPr="009E3854">
        <w:fldChar w:fldCharType="separate"/>
      </w:r>
      <w:r w:rsidR="00071A16" w:rsidRPr="006017A3">
        <w:t xml:space="preserve">Figura </w:t>
      </w:r>
      <w:r w:rsidR="00071A16">
        <w:t>2.15</w:t>
      </w:r>
      <w:r w:rsidRPr="009E3854">
        <w:fldChar w:fldCharType="end"/>
      </w:r>
      <w:r w:rsidRPr="009E3854">
        <w:t xml:space="preserve">, cada </w:t>
      </w:r>
      <w:r w:rsidRPr="009C141E">
        <w:rPr>
          <w:i/>
          <w:iCs/>
        </w:rPr>
        <w:t>flip-flop</w:t>
      </w:r>
      <w:r w:rsidRPr="009C141E">
        <w:t xml:space="preserve"> J-K ne</w:t>
      </w:r>
      <w:r w:rsidRPr="005A6D94">
        <w:t xml:space="preserve">cessita de um sinal </w:t>
      </w:r>
      <w:r w:rsidRPr="005A6D94">
        <w:rPr>
          <w:i/>
          <w:iCs/>
        </w:rPr>
        <w:t>clock</w:t>
      </w:r>
      <w:r w:rsidRPr="005A6D94">
        <w:t xml:space="preserve"> como entrada. O </w:t>
      </w:r>
      <w:r w:rsidRPr="005A6D94">
        <w:rPr>
          <w:i/>
          <w:iCs/>
        </w:rPr>
        <w:t>clock</w:t>
      </w:r>
      <w:r w:rsidRPr="005A6D94">
        <w:t xml:space="preserve"> é um sinal em forma de onda quadrada com um </w:t>
      </w:r>
      <w:r w:rsidRPr="00E736CA">
        <w:rPr>
          <w:i/>
          <w:iCs/>
        </w:rPr>
        <w:t>duty</w:t>
      </w:r>
      <w:r>
        <w:t xml:space="preserve"> </w:t>
      </w:r>
      <w:r w:rsidRPr="005A6D94">
        <w:rPr>
          <w:i/>
          <w:iCs/>
        </w:rPr>
        <w:t>cycle</w:t>
      </w:r>
      <w:r w:rsidRPr="005A6D94">
        <w:t xml:space="preserve"> de, idealmente, 50</w:t>
      </w:r>
      <w:ins w:id="276" w:author="lbarros" w:date="2021-02-10T09:19:00Z">
        <w:r w:rsidR="00C67D03">
          <w:t> </w:t>
        </w:r>
      </w:ins>
      <w:del w:id="277" w:author="lbarros" w:date="2021-02-10T09:19:00Z">
        <w:r w:rsidRPr="005A6D94" w:rsidDel="00C67D03">
          <w:delText xml:space="preserve"> </w:delText>
        </w:r>
      </w:del>
      <w:r w:rsidRPr="005A6D94">
        <w:t xml:space="preserve">%. Dá-se uma transição entre estados sempre que, a cada pulso de </w:t>
      </w:r>
      <w:r w:rsidRPr="005A6D94">
        <w:rPr>
          <w:i/>
          <w:iCs/>
        </w:rPr>
        <w:t>clock</w:t>
      </w:r>
      <w:r w:rsidRPr="005A6D94">
        <w:t>, uma das entradas (J ou K) estiver a nível lógico alto.</w:t>
      </w:r>
      <w:r w:rsidRPr="005A6D94">
        <w:rPr>
          <w:rFonts w:ascii="Arial" w:hAnsi="Arial" w:cs="Arial"/>
          <w:noProof/>
        </w:rPr>
        <w:t xml:space="preserve"> </w:t>
      </w:r>
    </w:p>
    <w:p w14:paraId="1D76D873" w14:textId="77777777" w:rsidR="009E3854" w:rsidRDefault="009E3854" w:rsidP="009E3854">
      <w:pPr>
        <w:pStyle w:val="PhDFigura"/>
      </w:pPr>
      <w:r>
        <w:rPr>
          <w:noProof/>
        </w:rPr>
        <w:drawing>
          <wp:inline distT="0" distB="0" distL="0" distR="0" wp14:anchorId="13745183" wp14:editId="7067C7C2">
            <wp:extent cx="1511300" cy="1393749"/>
            <wp:effectExtent l="0" t="0" r="0" b="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m 227"/>
                    <pic:cNvPicPr>
                      <a:picLocks noChangeAspect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117" t="6251" r="25557" b="10532"/>
                    <a:stretch/>
                  </pic:blipFill>
                  <pic:spPr bwMode="auto">
                    <a:xfrm>
                      <a:off x="0" y="0"/>
                      <a:ext cx="1515307" cy="1397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A7EED" w14:textId="44C5A545" w:rsidR="009E3854" w:rsidRPr="006017A3" w:rsidRDefault="009E3854" w:rsidP="009E3854">
      <w:pPr>
        <w:pStyle w:val="PhDLegendaFiguras"/>
        <w:rPr>
          <w:i/>
          <w:iCs/>
        </w:rPr>
      </w:pPr>
      <w:bookmarkStart w:id="278" w:name="_Ref63096355"/>
      <w:bookmarkStart w:id="279" w:name="_Toc63286484"/>
      <w:bookmarkStart w:id="280" w:name="_Ref63694914"/>
      <w:bookmarkStart w:id="281" w:name="_Toc63813256"/>
      <w:r w:rsidRPr="006017A3">
        <w:t xml:space="preserve">Figura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2</w:t>
      </w:r>
      <w:r w:rsidR="003F61EA">
        <w:rPr>
          <w:noProof/>
        </w:rPr>
        <w:fldChar w:fldCharType="end"/>
      </w:r>
      <w:r w:rsidR="001D0B72">
        <w:t>.</w:t>
      </w:r>
      <w:r w:rsidR="003F61EA">
        <w:fldChar w:fldCharType="begin"/>
      </w:r>
      <w:r w:rsidR="003F61EA">
        <w:instrText xml:space="preserve"> SEQ Figura \* ARABIC \s 1 </w:instrText>
      </w:r>
      <w:r w:rsidR="003F61EA">
        <w:fldChar w:fldCharType="separate"/>
      </w:r>
      <w:r w:rsidR="00071A16">
        <w:rPr>
          <w:noProof/>
        </w:rPr>
        <w:t>15</w:t>
      </w:r>
      <w:r w:rsidR="003F61EA">
        <w:rPr>
          <w:noProof/>
        </w:rPr>
        <w:fldChar w:fldCharType="end"/>
      </w:r>
      <w:bookmarkEnd w:id="278"/>
      <w:r w:rsidRPr="006017A3">
        <w:t xml:space="preserve"> - Esquema do Flip-Flop J-</w:t>
      </w:r>
      <w:bookmarkEnd w:id="279"/>
      <w:bookmarkEnd w:id="280"/>
      <w:r w:rsidR="009C141E">
        <w:t>K.</w:t>
      </w:r>
      <w:bookmarkEnd w:id="281"/>
    </w:p>
    <w:p w14:paraId="71C4516A" w14:textId="0D53FF48" w:rsidR="009E3854" w:rsidRPr="00B5701D" w:rsidRDefault="009E3854" w:rsidP="009E3854">
      <w:pPr>
        <w:pStyle w:val="PhDCorpo"/>
        <w:ind w:firstLine="567"/>
        <w:rPr>
          <w:rFonts w:cs="Arial"/>
          <w:noProof/>
        </w:rPr>
      </w:pPr>
      <w:r>
        <w:t xml:space="preserve">Para este efeito, implementou-se um oscilador usando o integrado NE555 numa montagem como multivibrador astável, como se apresenta na </w:t>
      </w:r>
      <w:r w:rsidRPr="00266713">
        <w:fldChar w:fldCharType="begin"/>
      </w:r>
      <w:r w:rsidRPr="00266713">
        <w:instrText xml:space="preserve"> REF _Ref63670489 \h </w:instrText>
      </w:r>
      <w:r>
        <w:instrText xml:space="preserve"> \* MERGEFORMAT </w:instrText>
      </w:r>
      <w:r w:rsidRPr="00266713">
        <w:fldChar w:fldCharType="separate"/>
      </w:r>
      <w:r w:rsidR="00071A16" w:rsidRPr="006017A3">
        <w:t xml:space="preserve">Figura </w:t>
      </w:r>
      <w:r w:rsidR="00071A16">
        <w:t>2.16</w:t>
      </w:r>
      <w:r w:rsidRPr="00266713">
        <w:fldChar w:fldCharType="end"/>
      </w:r>
      <w:r w:rsidRPr="00266713">
        <w:t>.</w:t>
      </w:r>
      <w:r>
        <w:t xml:space="preserve"> O condensador C1 carrega até</w:t>
      </w:r>
      <w:r w:rsidR="00E80777"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  <m:r>
          <w:rPr>
            <w:rFonts w:ascii="Cambria Math" w:hAnsi="Cambria Math"/>
          </w:rPr>
          <m:t>.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cc</m:t>
            </m:r>
          </m:sub>
        </m:sSub>
      </m:oMath>
      <w:r w:rsidR="00E80777">
        <w:rPr>
          <w:rFonts w:eastAsiaTheme="minorEastAsia"/>
        </w:rPr>
        <w:t xml:space="preserve"> </w:t>
      </w:r>
      <w:r>
        <w:t xml:space="preserve">através das resistências RA e RB (saída = 1). Quando C1 atinge este valor, irá descarregar por RB (saída=0), até uma tensão de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  <m:r>
          <w:rPr>
            <w:rFonts w:ascii="Cambria Math" w:hAnsi="Cambria Math"/>
          </w:rPr>
          <m:t>.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cc</m:t>
            </m:r>
          </m:sub>
        </m:sSub>
      </m:oMath>
      <w:r w:rsidR="00E80777">
        <w:t>,</w:t>
      </w:r>
      <w:r>
        <w:t xml:space="preserve"> e o ciclo repete-se.</w:t>
      </w:r>
      <w:r w:rsidRPr="005A6D94">
        <w:rPr>
          <w:rFonts w:ascii="Arial" w:hAnsi="Arial" w:cs="Arial"/>
          <w:noProof/>
        </w:rPr>
        <w:t xml:space="preserve"> </w:t>
      </w:r>
    </w:p>
    <w:p w14:paraId="7E7A1F3C" w14:textId="77777777" w:rsidR="009E3854" w:rsidRDefault="009E3854" w:rsidP="009E3854">
      <w:pPr>
        <w:pStyle w:val="PhDFigura"/>
      </w:pPr>
      <w:r>
        <w:rPr>
          <w:noProof/>
        </w:rPr>
        <w:drawing>
          <wp:inline distT="0" distB="0" distL="0" distR="0" wp14:anchorId="4E327D73" wp14:editId="02038643">
            <wp:extent cx="2480807" cy="2219740"/>
            <wp:effectExtent l="0" t="0" r="0" b="0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m 234"/>
                    <pic:cNvPicPr>
                      <a:picLocks noChangeAspect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19" t="4491" r="4889" b="6544"/>
                    <a:stretch/>
                  </pic:blipFill>
                  <pic:spPr bwMode="auto">
                    <a:xfrm>
                      <a:off x="0" y="0"/>
                      <a:ext cx="2491984" cy="2229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D3D2E" w14:textId="54FA55CE" w:rsidR="009E3854" w:rsidRPr="006017A3" w:rsidRDefault="009E3854" w:rsidP="009E3854">
      <w:pPr>
        <w:pStyle w:val="PhDLegendaFiguras"/>
        <w:rPr>
          <w:i/>
          <w:iCs/>
        </w:rPr>
      </w:pPr>
      <w:bookmarkStart w:id="282" w:name="_Ref63670489"/>
      <w:bookmarkStart w:id="283" w:name="_Toc63286485"/>
      <w:bookmarkStart w:id="284" w:name="_Toc63813257"/>
      <w:r w:rsidRPr="006017A3">
        <w:t xml:space="preserve">Figura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2</w:t>
      </w:r>
      <w:r w:rsidR="003F61EA">
        <w:rPr>
          <w:noProof/>
        </w:rPr>
        <w:fldChar w:fldCharType="end"/>
      </w:r>
      <w:r w:rsidR="001D0B72">
        <w:t>.</w:t>
      </w:r>
      <w:r w:rsidR="003F61EA">
        <w:fldChar w:fldCharType="begin"/>
      </w:r>
      <w:r w:rsidR="003F61EA">
        <w:instrText xml:space="preserve"> SEQ Figura \* ARABIC \s </w:instrText>
      </w:r>
      <w:r w:rsidR="003F61EA">
        <w:instrText xml:space="preserve">1 </w:instrText>
      </w:r>
      <w:r w:rsidR="003F61EA">
        <w:fldChar w:fldCharType="separate"/>
      </w:r>
      <w:r w:rsidR="00071A16">
        <w:rPr>
          <w:noProof/>
        </w:rPr>
        <w:t>16</w:t>
      </w:r>
      <w:r w:rsidR="003F61EA">
        <w:rPr>
          <w:noProof/>
        </w:rPr>
        <w:fldChar w:fldCharType="end"/>
      </w:r>
      <w:bookmarkEnd w:id="282"/>
      <w:r w:rsidRPr="006017A3">
        <w:t xml:space="preserve"> - Implementação do Oscilador</w:t>
      </w:r>
      <w:bookmarkEnd w:id="283"/>
      <w:r w:rsidR="00784B48">
        <w:t>.</w:t>
      </w:r>
      <w:bookmarkEnd w:id="284"/>
    </w:p>
    <w:p w14:paraId="4CF0D544" w14:textId="5A84E3D3" w:rsidR="009E3854" w:rsidRDefault="009E3854" w:rsidP="009E3854">
      <w:pPr>
        <w:pStyle w:val="PhDCorpo"/>
        <w:spacing w:before="240"/>
        <w:ind w:firstLine="567"/>
      </w:pPr>
      <w:r>
        <w:t>Através dos seguintes cálculos</w:t>
      </w:r>
      <w:ins w:id="285" w:author="lbarros" w:date="2021-02-10T09:20:00Z">
        <w:r w:rsidR="00C67D03">
          <w:t>, apresentados da equaç</w:t>
        </w:r>
      </w:ins>
      <w:ins w:id="286" w:author="lbarros" w:date="2021-02-10T09:21:00Z">
        <w:r w:rsidR="00C67D03">
          <w:t xml:space="preserve">ão 2.24 à equação </w:t>
        </w:r>
        <w:proofErr w:type="gramStart"/>
        <w:r w:rsidR="00C67D03">
          <w:t>2.36,</w:t>
        </w:r>
      </w:ins>
      <w:r>
        <w:t>,</w:t>
      </w:r>
      <w:proofErr w:type="gramEnd"/>
      <w:r>
        <w:t xml:space="preserve"> dimensionaram-se os componentes para obter uma onda quadrada de frequência 1 kHz</w:t>
      </w:r>
      <w:ins w:id="287" w:author="lbarros" w:date="2021-02-10T09:21:00Z">
        <w:r w:rsidR="00C67D03">
          <w:t xml:space="preserve"> com um</w:t>
        </w:r>
      </w:ins>
      <w:del w:id="288" w:author="lbarros" w:date="2021-02-10T09:21:00Z">
        <w:r w:rsidDel="00C67D03">
          <w:delText>,</w:delText>
        </w:r>
      </w:del>
      <w:r>
        <w:t xml:space="preserve"> </w:t>
      </w:r>
      <w:r w:rsidRPr="00E736CA">
        <w:rPr>
          <w:i/>
          <w:iCs/>
        </w:rPr>
        <w:t>duty cycle</w:t>
      </w:r>
      <w:r>
        <w:t xml:space="preserve"> de 50 %, aproximadamente.</w:t>
      </w:r>
    </w:p>
    <w:tbl>
      <w:tblPr>
        <w:tblW w:w="9209" w:type="dxa"/>
        <w:tblLook w:val="04A0" w:firstRow="1" w:lastRow="0" w:firstColumn="1" w:lastColumn="0" w:noHBand="0" w:noVBand="1"/>
      </w:tblPr>
      <w:tblGrid>
        <w:gridCol w:w="7766"/>
        <w:gridCol w:w="1443"/>
      </w:tblGrid>
      <w:tr w:rsidR="009E3854" w14:paraId="232580C1" w14:textId="77777777" w:rsidTr="009E3854">
        <w:trPr>
          <w:trHeight w:val="288"/>
        </w:trPr>
        <w:tc>
          <w:tcPr>
            <w:tcW w:w="7766" w:type="dxa"/>
          </w:tcPr>
          <w:p w14:paraId="1454758F" w14:textId="77777777" w:rsidR="009E3854" w:rsidRPr="00D04FD4" w:rsidRDefault="003F61EA" w:rsidP="009E3854">
            <w:pPr>
              <w:pStyle w:val="PhDEquao"/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=0,693 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RA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RB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 xml:space="preserve">       </m:t>
                    </m:r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OFF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=0,693 (</m:t>
                </m:r>
                <m:r>
                  <w:rPr>
                    <w:rFonts w:ascii="Cambria Math" w:hAnsi="Cambria Math"/>
                  </w:rPr>
                  <m:t>RB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) </m:t>
                </m:r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  <w:tc>
          <w:tcPr>
            <w:tcW w:w="1443" w:type="dxa"/>
          </w:tcPr>
          <w:p w14:paraId="072EA2BA" w14:textId="732BF504" w:rsidR="009E3854" w:rsidRDefault="009E3854" w:rsidP="009E3854">
            <w:pPr>
              <w:pStyle w:val="PhDEquao"/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24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</w:p>
        </w:tc>
      </w:tr>
      <w:tr w:rsidR="009E3854" w14:paraId="1764222A" w14:textId="77777777" w:rsidTr="009E3854">
        <w:trPr>
          <w:trHeight w:val="485"/>
        </w:trPr>
        <w:tc>
          <w:tcPr>
            <w:tcW w:w="7766" w:type="dxa"/>
          </w:tcPr>
          <w:p w14:paraId="70C93504" w14:textId="57071CF3" w:rsidR="009E3854" w:rsidRPr="00D04FD4" w:rsidRDefault="009E3854" w:rsidP="009E3854">
            <w:pPr>
              <w:pStyle w:val="PhDEquao"/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>Duty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cycle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=50 %</m:t>
                </m:r>
              </m:oMath>
            </m:oMathPara>
          </w:p>
        </w:tc>
        <w:tc>
          <w:tcPr>
            <w:tcW w:w="1443" w:type="dxa"/>
          </w:tcPr>
          <w:p w14:paraId="7203D08A" w14:textId="63E432F1" w:rsidR="009E3854" w:rsidRDefault="009E3854" w:rsidP="009E3854">
            <w:pPr>
              <w:pStyle w:val="PhDEquao"/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25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</w:p>
        </w:tc>
      </w:tr>
      <w:tr w:rsidR="009E3854" w14:paraId="1AE84115" w14:textId="77777777" w:rsidTr="009E3854">
        <w:trPr>
          <w:trHeight w:val="294"/>
        </w:trPr>
        <w:tc>
          <w:tcPr>
            <w:tcW w:w="7766" w:type="dxa"/>
          </w:tcPr>
          <w:p w14:paraId="777F6B9D" w14:textId="77777777" w:rsidR="009E3854" w:rsidRPr="00D04FD4" w:rsidRDefault="009E3854" w:rsidP="009E3854">
            <w:pPr>
              <w:pStyle w:val="PhDEquao"/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⇔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OFF</m:t>
                    </m:r>
                  </m:sub>
                </m:sSub>
              </m:oMath>
            </m:oMathPara>
          </w:p>
        </w:tc>
        <w:tc>
          <w:tcPr>
            <w:tcW w:w="1443" w:type="dxa"/>
          </w:tcPr>
          <w:p w14:paraId="6E505560" w14:textId="19B5376D" w:rsidR="009E3854" w:rsidRDefault="009E3854" w:rsidP="009E3854">
            <w:pPr>
              <w:pStyle w:val="PhDEquao"/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26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</w:p>
        </w:tc>
      </w:tr>
      <w:tr w:rsidR="009E3854" w14:paraId="48BC11C5" w14:textId="77777777" w:rsidTr="009E3854">
        <w:trPr>
          <w:trHeight w:val="288"/>
        </w:trPr>
        <w:tc>
          <w:tcPr>
            <w:tcW w:w="7766" w:type="dxa"/>
          </w:tcPr>
          <w:p w14:paraId="5B158A2F" w14:textId="77777777" w:rsidR="009E3854" w:rsidRPr="00D04FD4" w:rsidRDefault="009E3854" w:rsidP="009E3854">
            <w:pPr>
              <w:pStyle w:val="PhDEquao"/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OFF</m:t>
                    </m:r>
                  </m:sub>
                </m:sSub>
              </m:oMath>
            </m:oMathPara>
          </w:p>
        </w:tc>
        <w:tc>
          <w:tcPr>
            <w:tcW w:w="1443" w:type="dxa"/>
          </w:tcPr>
          <w:p w14:paraId="646318D2" w14:textId="3E74823E" w:rsidR="009E3854" w:rsidRDefault="009E3854" w:rsidP="009E3854">
            <w:pPr>
              <w:pStyle w:val="PhDEquao"/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27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</w:p>
        </w:tc>
      </w:tr>
      <w:tr w:rsidR="009E3854" w14:paraId="5F5E2B00" w14:textId="77777777" w:rsidTr="009E3854">
        <w:trPr>
          <w:trHeight w:val="288"/>
        </w:trPr>
        <w:tc>
          <w:tcPr>
            <w:tcW w:w="7766" w:type="dxa"/>
          </w:tcPr>
          <w:p w14:paraId="72029877" w14:textId="77777777" w:rsidR="009E3854" w:rsidRPr="00D04FD4" w:rsidRDefault="009E3854" w:rsidP="009E3854">
            <w:pPr>
              <w:pStyle w:val="PhDEquao"/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⇔</m:t>
                </m:r>
                <m:r>
                  <w:rPr>
                    <w:rFonts w:ascii="Cambria Math" w:eastAsiaTheme="minorEastAsia" w:hAnsi="Cambria Math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0,693 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+2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  <w:tc>
          <w:tcPr>
            <w:tcW w:w="1443" w:type="dxa"/>
          </w:tcPr>
          <w:p w14:paraId="68A00EA1" w14:textId="455957F2" w:rsidR="009E3854" w:rsidRDefault="009E3854" w:rsidP="009E3854">
            <w:pPr>
              <w:pStyle w:val="PhDEquao"/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28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</w:p>
        </w:tc>
      </w:tr>
      <w:tr w:rsidR="009E3854" w14:paraId="2B20B56D" w14:textId="77777777" w:rsidTr="009E3854">
        <w:trPr>
          <w:trHeight w:val="427"/>
        </w:trPr>
        <w:tc>
          <w:tcPr>
            <w:tcW w:w="7766" w:type="dxa"/>
          </w:tcPr>
          <w:p w14:paraId="3AA48A26" w14:textId="77777777" w:rsidR="009E3854" w:rsidRPr="00D04FD4" w:rsidRDefault="009E3854" w:rsidP="009E3854">
            <w:pPr>
              <w:pStyle w:val="PhDEquao"/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⇔</m:t>
                </m:r>
                <m:r>
                  <w:rPr>
                    <w:rFonts w:ascii="Cambria Math" w:eastAsiaTheme="minorEastAsia" w:hAnsi="Cambria Math"/>
                  </w:rPr>
                  <m:t>f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 ⇔ </m:t>
                </m:r>
                <m:r>
                  <w:rPr>
                    <w:rFonts w:ascii="Cambria Math" w:eastAsiaTheme="minorEastAsia" w:hAnsi="Cambria Math"/>
                  </w:rPr>
                  <m:t>f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1,44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+2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sub>
                        </m:sSub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r>
                      <w:rPr>
                        <w:rFonts w:ascii="Cambria Math" w:hAnsi="Cambria Math"/>
                      </w:rPr>
                      <m:t>C</m:t>
                    </m:r>
                  </m:den>
                </m:f>
              </m:oMath>
            </m:oMathPara>
          </w:p>
        </w:tc>
        <w:tc>
          <w:tcPr>
            <w:tcW w:w="1443" w:type="dxa"/>
          </w:tcPr>
          <w:p w14:paraId="5554A3E7" w14:textId="66BD80DA" w:rsidR="009E3854" w:rsidRDefault="009E3854" w:rsidP="009E3854">
            <w:pPr>
              <w:pStyle w:val="PhDEquao"/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29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</w:p>
        </w:tc>
      </w:tr>
    </w:tbl>
    <w:p w14:paraId="5A74080B" w14:textId="13C6A7D4" w:rsidR="009E3854" w:rsidRPr="009E3854" w:rsidRDefault="009E3854" w:rsidP="009E3854">
      <w:pPr>
        <w:pStyle w:val="PhDCorpo"/>
      </w:pPr>
      <w:r>
        <w:rPr>
          <w:rFonts w:ascii="Arial" w:hAnsi="Arial"/>
        </w:rPr>
        <w:tab/>
      </w:r>
      <w:r w:rsidRPr="009E3854">
        <w:t xml:space="preserve">Para </w:t>
      </w:r>
      <m:oMath>
        <m:r>
          <w:rPr>
            <w:rFonts w:ascii="Cambria Math" w:hAnsi="Cambria Math"/>
          </w:rPr>
          <m:t>f</m:t>
        </m:r>
        <m:r>
          <m:rPr>
            <m:sty m:val="p"/>
          </m:rPr>
          <w:rPr>
            <w:rFonts w:ascii="Cambria Math" w:hAnsi="Cambria Math"/>
          </w:rPr>
          <m:t xml:space="preserve">=1 </m:t>
        </m:r>
        <m:r>
          <w:rPr>
            <w:rFonts w:ascii="Cambria Math" w:hAnsi="Cambria Math"/>
          </w:rPr>
          <m:t>kHz</m:t>
        </m:r>
      </m:oMath>
      <w:r w:rsidRPr="009E3854">
        <w:t xml:space="preserve"> e </w:t>
      </w:r>
      <m:oMath>
        <m:r>
          <w:rPr>
            <w:rFonts w:ascii="Cambria Math" w:hAnsi="Cambria Math"/>
          </w:rPr>
          <m:t>C</m:t>
        </m:r>
        <m:r>
          <m:rPr>
            <m:sty m:val="p"/>
          </m:rPr>
          <w:rPr>
            <w:rFonts w:ascii="Cambria Math" w:hAnsi="Cambria Math"/>
          </w:rPr>
          <m:t xml:space="preserve">=4,7 </m:t>
        </m:r>
        <m:r>
          <w:rPr>
            <w:rFonts w:ascii="Cambria Math" w:hAnsi="Cambria Math"/>
          </w:rPr>
          <m:t>ηF</m:t>
        </m:r>
      </m:oMath>
      <w:r w:rsidRPr="009E3854">
        <w:t xml:space="preserve"> : </w:t>
      </w:r>
    </w:p>
    <w:tbl>
      <w:tblPr>
        <w:tblW w:w="9209" w:type="dxa"/>
        <w:tblLook w:val="04A0" w:firstRow="1" w:lastRow="0" w:firstColumn="1" w:lastColumn="0" w:noHBand="0" w:noVBand="1"/>
      </w:tblPr>
      <w:tblGrid>
        <w:gridCol w:w="7792"/>
        <w:gridCol w:w="1417"/>
      </w:tblGrid>
      <w:tr w:rsidR="009E3854" w14:paraId="7ED0E979" w14:textId="77777777" w:rsidTr="009E3854">
        <w:tc>
          <w:tcPr>
            <w:tcW w:w="7792" w:type="dxa"/>
          </w:tcPr>
          <w:p w14:paraId="3065768F" w14:textId="77777777" w:rsidR="009E3854" w:rsidRPr="00D04FD4" w:rsidRDefault="003F61EA" w:rsidP="009E3854">
            <w:pPr>
              <w:pStyle w:val="PhDEquao"/>
              <w:rPr>
                <w:rFonts w:ascii="Arial" w:hAnsi="Arial"/>
              </w:rPr>
            </w:pPr>
            <m:oMathPara>
              <m:oMathParaPr>
                <m:jc m:val="center"/>
              </m:oMathParaPr>
              <m:oMath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  <m:ctrlPr>
                      <w:rPr>
                        <w:rFonts w:ascii="Cambria Math" w:hAnsi="Cambria Math"/>
                      </w:rPr>
                    </m:ctrlP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=306383</m:t>
                </m:r>
              </m:oMath>
            </m:oMathPara>
          </w:p>
        </w:tc>
        <w:tc>
          <w:tcPr>
            <w:tcW w:w="1417" w:type="dxa"/>
          </w:tcPr>
          <w:p w14:paraId="3F8224F7" w14:textId="4DCB4BA8" w:rsidR="009E3854" w:rsidRDefault="009E3854" w:rsidP="009E3854">
            <w:pPr>
              <w:pStyle w:val="PhDEquao"/>
              <w:rPr>
                <w:rFonts w:ascii="Arial" w:hAnsi="Arial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30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noProof/>
              </w:rPr>
              <w:t>)</w:t>
            </w:r>
          </w:p>
        </w:tc>
      </w:tr>
      <w:tr w:rsidR="009E3854" w14:paraId="1C25ED4C" w14:textId="77777777" w:rsidTr="009E3854">
        <w:tc>
          <w:tcPr>
            <w:tcW w:w="7792" w:type="dxa"/>
          </w:tcPr>
          <w:p w14:paraId="2F99CDAE" w14:textId="77777777" w:rsidR="009E3854" w:rsidRPr="00D04FD4" w:rsidRDefault="009E3854" w:rsidP="009E3854">
            <w:pPr>
              <w:pStyle w:val="PhDEquao"/>
              <w:rPr>
                <w:rFonts w:ascii="Arial" w:hAnsi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</w:rPr>
                  <m:t>Duty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-</m:t>
                </m:r>
                <m:r>
                  <w:rPr>
                    <w:rFonts w:ascii="Cambria Math" w:eastAsiaTheme="minorEastAsia" w:hAnsi="Cambria Math"/>
                  </w:rPr>
                  <m:t>cyle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=1- 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+ 2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1417" w:type="dxa"/>
          </w:tcPr>
          <w:p w14:paraId="3A745677" w14:textId="73CC0A96" w:rsidR="009E3854" w:rsidRDefault="009E3854" w:rsidP="009E3854">
            <w:pPr>
              <w:pStyle w:val="PhDEquao"/>
              <w:rPr>
                <w:rFonts w:ascii="Arial" w:hAnsi="Arial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31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noProof/>
              </w:rPr>
              <w:t>)</w:t>
            </w:r>
          </w:p>
        </w:tc>
      </w:tr>
      <w:tr w:rsidR="009E3854" w14:paraId="4BDBDD8F" w14:textId="77777777" w:rsidTr="009E3854">
        <w:tc>
          <w:tcPr>
            <w:tcW w:w="7792" w:type="dxa"/>
          </w:tcPr>
          <w:p w14:paraId="760D3CD2" w14:textId="77777777" w:rsidR="009E3854" w:rsidRPr="00D04FD4" w:rsidRDefault="003F61EA" w:rsidP="009E3854">
            <w:pPr>
              <w:pStyle w:val="PhDEquao"/>
              <w:rPr>
                <w:rFonts w:ascii="Arial" w:hAnsi="Arial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⇔</m:t>
                    </m:r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=0,5 </m:t>
                </m:r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 </m:t>
                </m:r>
              </m:oMath>
            </m:oMathPara>
          </w:p>
        </w:tc>
        <w:tc>
          <w:tcPr>
            <w:tcW w:w="1417" w:type="dxa"/>
          </w:tcPr>
          <w:p w14:paraId="74E337AD" w14:textId="11E6EE35" w:rsidR="009E3854" w:rsidRDefault="009E3854" w:rsidP="009E3854">
            <w:pPr>
              <w:pStyle w:val="PhDEquao"/>
              <w:rPr>
                <w:rFonts w:ascii="Arial" w:hAnsi="Arial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32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noProof/>
              </w:rPr>
              <w:t>)</w:t>
            </w:r>
          </w:p>
        </w:tc>
      </w:tr>
      <w:tr w:rsidR="009E3854" w14:paraId="1E04795C" w14:textId="77777777" w:rsidTr="009E3854">
        <w:tc>
          <w:tcPr>
            <w:tcW w:w="7792" w:type="dxa"/>
          </w:tcPr>
          <w:p w14:paraId="4CCF9E93" w14:textId="77777777" w:rsidR="009E3854" w:rsidRDefault="009E3854" w:rsidP="009E3854">
            <w:pPr>
              <w:pStyle w:val="PhDEquao"/>
              <w:rPr>
                <w:rFonts w:ascii="Arial" w:hAnsi="Arial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⇔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=0,5 ×306383</m:t>
                </m:r>
              </m:oMath>
            </m:oMathPara>
          </w:p>
        </w:tc>
        <w:tc>
          <w:tcPr>
            <w:tcW w:w="1417" w:type="dxa"/>
          </w:tcPr>
          <w:p w14:paraId="54034F42" w14:textId="4322B6FB" w:rsidR="009E3854" w:rsidRDefault="009E3854" w:rsidP="009E3854">
            <w:pPr>
              <w:pStyle w:val="PhDEquao"/>
              <w:rPr>
                <w:rFonts w:ascii="Arial" w:hAnsi="Arial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33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noProof/>
              </w:rPr>
              <w:t>)</w:t>
            </w:r>
          </w:p>
        </w:tc>
      </w:tr>
      <w:tr w:rsidR="009E3854" w14:paraId="24A56ECD" w14:textId="77777777" w:rsidTr="009E3854">
        <w:tc>
          <w:tcPr>
            <w:tcW w:w="7792" w:type="dxa"/>
          </w:tcPr>
          <w:p w14:paraId="2CB084DB" w14:textId="77777777" w:rsidR="009E3854" w:rsidRDefault="003F61EA" w:rsidP="009E3854">
            <w:pPr>
              <w:pStyle w:val="PhDEquao"/>
              <w:rPr>
                <w:rFonts w:ascii="Arial" w:hAnsi="Aria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⇔</m:t>
                    </m:r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=153,2 </m:t>
                </m:r>
                <m:r>
                  <w:rPr>
                    <w:rFonts w:ascii="Cambria Math" w:hAnsi="Cambria Math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Ω</m:t>
                </m:r>
              </m:oMath>
            </m:oMathPara>
          </w:p>
        </w:tc>
        <w:tc>
          <w:tcPr>
            <w:tcW w:w="1417" w:type="dxa"/>
          </w:tcPr>
          <w:p w14:paraId="0AE59583" w14:textId="555C8E63" w:rsidR="009E3854" w:rsidRDefault="009E3854" w:rsidP="009E3854">
            <w:pPr>
              <w:pStyle w:val="PhDEquao"/>
              <w:rPr>
                <w:rFonts w:ascii="Arial" w:hAnsi="Arial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34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noProof/>
              </w:rPr>
              <w:t>)</w:t>
            </w:r>
          </w:p>
        </w:tc>
      </w:tr>
      <w:tr w:rsidR="009E3854" w14:paraId="2DBE6E44" w14:textId="77777777" w:rsidTr="009E3854">
        <w:tc>
          <w:tcPr>
            <w:tcW w:w="7792" w:type="dxa"/>
          </w:tcPr>
          <w:p w14:paraId="79986864" w14:textId="77777777" w:rsidR="009E3854" w:rsidRDefault="003F61EA" w:rsidP="009E3854">
            <w:pPr>
              <w:pStyle w:val="PhDEquao"/>
              <w:rPr>
                <w:rFonts w:ascii="Arial" w:hAnsi="Arial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  <m:ctrlPr>
                      <w:rPr>
                        <w:rFonts w:ascii="Cambria Math" w:hAnsi="Cambria Math"/>
                      </w:rPr>
                    </m:ctrlP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=306383</m:t>
                </m:r>
              </m:oMath>
            </m:oMathPara>
          </w:p>
        </w:tc>
        <w:tc>
          <w:tcPr>
            <w:tcW w:w="1417" w:type="dxa"/>
          </w:tcPr>
          <w:p w14:paraId="66E9ADD3" w14:textId="6DA6EDCE" w:rsidR="009E3854" w:rsidRDefault="009E3854" w:rsidP="009E3854">
            <w:pPr>
              <w:pStyle w:val="PhDEquao"/>
              <w:rPr>
                <w:rFonts w:ascii="Arial" w:hAnsi="Arial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35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noProof/>
              </w:rPr>
              <w:t>)</w:t>
            </w:r>
          </w:p>
        </w:tc>
      </w:tr>
      <w:tr w:rsidR="009E3854" w14:paraId="6FE190FF" w14:textId="77777777" w:rsidTr="009E3854">
        <w:tc>
          <w:tcPr>
            <w:tcW w:w="7792" w:type="dxa"/>
          </w:tcPr>
          <w:p w14:paraId="7D98EEC8" w14:textId="77777777" w:rsidR="009E3854" w:rsidRDefault="009E3854" w:rsidP="009E3854">
            <w:pPr>
              <w:pStyle w:val="PhDEquao"/>
              <w:rPr>
                <w:rFonts w:ascii="Arial" w:hAnsi="Arial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⇔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=6,4 </m:t>
                </m:r>
                <m:r>
                  <w:rPr>
                    <w:rFonts w:ascii="Cambria Math" w:hAnsi="Cambria Math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Ω</m:t>
                </m:r>
              </m:oMath>
            </m:oMathPara>
          </w:p>
        </w:tc>
        <w:tc>
          <w:tcPr>
            <w:tcW w:w="1417" w:type="dxa"/>
          </w:tcPr>
          <w:p w14:paraId="6F0D64D1" w14:textId="19D194ED" w:rsidR="009E3854" w:rsidRDefault="009E3854" w:rsidP="009E3854">
            <w:pPr>
              <w:pStyle w:val="PhDEquao"/>
              <w:rPr>
                <w:rFonts w:ascii="Arial" w:hAnsi="Arial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36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noProof/>
              </w:rPr>
              <w:t>)</w:t>
            </w:r>
          </w:p>
        </w:tc>
      </w:tr>
    </w:tbl>
    <w:p w14:paraId="3B847635" w14:textId="77777777" w:rsidR="009E3854" w:rsidRPr="007043BA" w:rsidRDefault="009E3854" w:rsidP="009E3854">
      <w:pPr>
        <w:pStyle w:val="PhDEquao"/>
        <w:rPr>
          <w:rFonts w:eastAsiaTheme="minorEastAsia"/>
        </w:rPr>
      </w:pPr>
    </w:p>
    <w:p w14:paraId="63B79490" w14:textId="77777777" w:rsidR="009E3854" w:rsidRDefault="009E3854" w:rsidP="009E3854">
      <w:pPr>
        <w:pStyle w:val="PhDCorpoTextoDepoisTabela"/>
      </w:pPr>
      <w:r>
        <w:tab/>
        <w:t xml:space="preserve">Foram selecionados os valores </w:t>
      </w:r>
      <w:r w:rsidRPr="00784B48">
        <w:rPr>
          <w:i/>
          <w:iCs/>
        </w:rPr>
        <w:t>standard</w:t>
      </w:r>
      <w:r>
        <w:t xml:space="preserve"> das resistências (Série E24) e do condensador (Série E12) mais próximos dos obtidos:</w:t>
      </w:r>
    </w:p>
    <w:p w14:paraId="14CB32D4" w14:textId="75D76DAF" w:rsidR="009E3854" w:rsidRPr="0096271C" w:rsidRDefault="003F61EA" w:rsidP="009E3854">
      <w:pPr>
        <w:pStyle w:val="PhDEquao"/>
        <w:rPr>
          <w:rFonts w:ascii="Arial" w:eastAsiaTheme="minorEastAsia" w:hAnsi="Arial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=6,2 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 xml:space="preserve">Ω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</m:t>
              </m:r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=150 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 xml:space="preserve">Ω   </m:t>
          </m:r>
          <m:r>
            <w:rPr>
              <w:rFonts w:ascii="Cambria Math" w:eastAsiaTheme="minorEastAsia" w:hAnsi="Cambria Math"/>
            </w:rPr>
            <m:t>C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=4,7 </m:t>
          </m:r>
          <m:r>
            <w:rPr>
              <w:rFonts w:ascii="Cambria Math" w:eastAsiaTheme="minorEastAsia" w:hAnsi="Cambria Math"/>
            </w:rPr>
            <m:t>ηF</m:t>
          </m:r>
        </m:oMath>
      </m:oMathPara>
    </w:p>
    <w:p w14:paraId="30DB64B7" w14:textId="225D1FE9" w:rsidR="002E0612" w:rsidRDefault="002E0612" w:rsidP="002E0612">
      <w:pPr>
        <w:pStyle w:val="PhDCorpo"/>
        <w:spacing w:before="240"/>
        <w:ind w:firstLine="567"/>
      </w:pPr>
      <w:r>
        <w:t xml:space="preserve">As entradas </w:t>
      </w:r>
      <w:r w:rsidRPr="00896DAC">
        <w:rPr>
          <w:i/>
        </w:rPr>
        <w:t>Clear</w:t>
      </w:r>
      <w:r>
        <w:t xml:space="preserve"> </w:t>
      </w:r>
      <w:r w:rsidRPr="00784B48">
        <w:t xml:space="preserve">dos </w:t>
      </w:r>
      <w:r w:rsidR="00784B48" w:rsidRPr="00784B48">
        <w:rPr>
          <w:i/>
          <w:iCs/>
        </w:rPr>
        <w:t>f</w:t>
      </w:r>
      <w:r w:rsidRPr="00784B48">
        <w:rPr>
          <w:i/>
          <w:iCs/>
        </w:rPr>
        <w:t>lip-</w:t>
      </w:r>
      <w:r w:rsidR="00784B48" w:rsidRPr="00784B48">
        <w:rPr>
          <w:i/>
          <w:iCs/>
        </w:rPr>
        <w:t>f</w:t>
      </w:r>
      <w:r w:rsidRPr="00784B48">
        <w:rPr>
          <w:i/>
          <w:iCs/>
        </w:rPr>
        <w:t>lops</w:t>
      </w:r>
      <w:r>
        <w:t xml:space="preserve"> J-K utilizados são ativas a nível lógico baixo, isto é, se ligarmos esta entrada ao </w:t>
      </w:r>
      <w:r w:rsidRPr="00E736CA">
        <w:rPr>
          <w:i/>
          <w:iCs/>
        </w:rPr>
        <w:t>ground</w:t>
      </w:r>
      <w:r>
        <w:t xml:space="preserve">, ocorrerá um </w:t>
      </w:r>
      <w:r w:rsidRPr="00E736CA">
        <w:rPr>
          <w:i/>
          <w:iCs/>
        </w:rPr>
        <w:t>reset</w:t>
      </w:r>
      <w:r>
        <w:t xml:space="preserve"> no </w:t>
      </w:r>
      <w:r w:rsidRPr="00E736CA">
        <w:rPr>
          <w:i/>
          <w:iCs/>
        </w:rPr>
        <w:t>flip-flop</w:t>
      </w:r>
      <w:r>
        <w:t xml:space="preserve"> e </w:t>
      </w:r>
      <w:ins w:id="289" w:author="lbarros" w:date="2021-02-10T09:21:00Z">
        <w:r w:rsidR="00C67D03">
          <w:t xml:space="preserve">a </w:t>
        </w:r>
      </w:ins>
      <w:r>
        <w:t xml:space="preserve">sua </w:t>
      </w:r>
      <w:del w:id="290" w:author="lbarros" w:date="2021-02-10T09:21:00Z">
        <w:r w:rsidDel="00C67D03">
          <w:delText xml:space="preserve">a </w:delText>
        </w:r>
      </w:del>
      <w:r>
        <w:t xml:space="preserve">saída </w:t>
      </w:r>
      <w:r w:rsidRPr="00C67D03">
        <w:rPr>
          <w:i/>
          <w:rPrChange w:id="291" w:author="lbarros" w:date="2021-02-10T09:22:00Z">
            <w:rPr/>
          </w:rPrChange>
        </w:rPr>
        <w:t>Q</w:t>
      </w:r>
      <w:r>
        <w:t xml:space="preserve"> virá a nível lógico baixo, independentemente das suas entradas J e K. Assim, se na máquina de estados as entradas </w:t>
      </w:r>
      <w:r w:rsidRPr="00E736CA">
        <w:rPr>
          <w:i/>
          <w:iCs/>
        </w:rPr>
        <w:t>Clear</w:t>
      </w:r>
      <w:r>
        <w:t xml:space="preserve"> forem ligadas ao </w:t>
      </w:r>
      <w:r w:rsidRPr="00E736CA">
        <w:rPr>
          <w:i/>
          <w:iCs/>
        </w:rPr>
        <w:t>GND</w:t>
      </w:r>
      <w:r>
        <w:t>, B0 e B1 ficarão a nível lógico baixo.</w:t>
      </w:r>
    </w:p>
    <w:tbl>
      <w:tblPr>
        <w:tblStyle w:val="TabelacomGrelha"/>
        <w:tblpPr w:leftFromText="141" w:rightFromText="141" w:vertAnchor="text" w:horzAnchor="margin" w:tblpY="139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2E0612" w14:paraId="1A0293D0" w14:textId="77777777" w:rsidTr="002E0612">
        <w:trPr>
          <w:trHeight w:val="2410"/>
        </w:trPr>
        <w:tc>
          <w:tcPr>
            <w:tcW w:w="4530" w:type="dxa"/>
          </w:tcPr>
          <w:p w14:paraId="6BB39C1E" w14:textId="77777777" w:rsidR="002E0612" w:rsidRPr="00193239" w:rsidRDefault="002E0612" w:rsidP="002E0612">
            <w:pPr>
              <w:pStyle w:val="PhDCorpo"/>
              <w:spacing w:after="0"/>
              <w:jc w:val="center"/>
              <w:rPr>
                <w:sz w:val="16"/>
                <w:szCs w:val="14"/>
              </w:rPr>
            </w:pPr>
          </w:p>
          <w:p w14:paraId="64790A5B" w14:textId="77777777" w:rsidR="002E0612" w:rsidRDefault="002E0612" w:rsidP="002E0612">
            <w:pPr>
              <w:pStyle w:val="PhDFigura"/>
            </w:pPr>
            <w:commentRangeStart w:id="292"/>
            <w:r>
              <w:rPr>
                <w:noProof/>
              </w:rPr>
              <w:drawing>
                <wp:inline distT="0" distB="0" distL="0" distR="0" wp14:anchorId="6A784DDC" wp14:editId="6C10A28A">
                  <wp:extent cx="2184400" cy="1158441"/>
                  <wp:effectExtent l="0" t="0" r="6350" b="3810"/>
                  <wp:docPr id="244" name="Imagem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" name="Imagem 244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6928" cy="1165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292"/>
            <w:r w:rsidR="00A84956">
              <w:rPr>
                <w:rStyle w:val="Refdecomentrio"/>
                <w:rFonts w:ascii="NewsGotT" w:hAnsi="NewsGotT"/>
                <w:bCs w:val="0"/>
              </w:rPr>
              <w:commentReference w:id="292"/>
            </w:r>
          </w:p>
        </w:tc>
        <w:tc>
          <w:tcPr>
            <w:tcW w:w="4531" w:type="dxa"/>
          </w:tcPr>
          <w:p w14:paraId="128F2EC9" w14:textId="77777777" w:rsidR="002E0612" w:rsidRDefault="002E0612" w:rsidP="002E0612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291A6340" wp14:editId="5AD0298A">
                  <wp:extent cx="1733550" cy="1446188"/>
                  <wp:effectExtent l="0" t="0" r="0" b="1905"/>
                  <wp:docPr id="243" name="Imagem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" name="Imagem 243"/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1228" cy="1452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0612" w14:paraId="398D6CB3" w14:textId="77777777" w:rsidTr="002E0612">
        <w:tc>
          <w:tcPr>
            <w:tcW w:w="4530" w:type="dxa"/>
          </w:tcPr>
          <w:p w14:paraId="6FED4E47" w14:textId="77777777" w:rsidR="002E0612" w:rsidRPr="00193239" w:rsidRDefault="002E0612" w:rsidP="002E0612">
            <w:pPr>
              <w:pStyle w:val="PhDCorpo"/>
              <w:spacing w:after="0"/>
              <w:jc w:val="center"/>
              <w:rPr>
                <w:sz w:val="16"/>
                <w:szCs w:val="14"/>
              </w:rPr>
            </w:pPr>
            <w:r w:rsidRPr="00193239">
              <w:rPr>
                <w:b/>
                <w:bCs/>
              </w:rPr>
              <w:t>(a)</w:t>
            </w:r>
          </w:p>
        </w:tc>
        <w:tc>
          <w:tcPr>
            <w:tcW w:w="4531" w:type="dxa"/>
          </w:tcPr>
          <w:p w14:paraId="7DE0F113" w14:textId="77777777" w:rsidR="002E0612" w:rsidRDefault="002E0612" w:rsidP="002E0612">
            <w:pPr>
              <w:pStyle w:val="PhDCorpo"/>
              <w:keepNext/>
              <w:spacing w:after="0"/>
              <w:jc w:val="center"/>
              <w:rPr>
                <w:noProof/>
              </w:rPr>
            </w:pPr>
            <w:r w:rsidRPr="00193239">
              <w:rPr>
                <w:b/>
                <w:bCs/>
              </w:rPr>
              <w:t>(</w:t>
            </w:r>
            <w:r>
              <w:rPr>
                <w:b/>
                <w:bCs/>
              </w:rPr>
              <w:t>b</w:t>
            </w:r>
            <w:r w:rsidRPr="00193239">
              <w:rPr>
                <w:b/>
                <w:bCs/>
              </w:rPr>
              <w:t>)</w:t>
            </w:r>
          </w:p>
        </w:tc>
      </w:tr>
    </w:tbl>
    <w:p w14:paraId="018FE02E" w14:textId="62C17E90" w:rsidR="002E0612" w:rsidRDefault="002E0612" w:rsidP="002E0612">
      <w:pPr>
        <w:pStyle w:val="PhDCorpo"/>
        <w:ind w:firstLine="567"/>
      </w:pPr>
      <w:r>
        <w:t xml:space="preserve">Experimentalmente, verificou-se que, quando alimentados, os </w:t>
      </w:r>
      <w:r w:rsidRPr="00784B48">
        <w:rPr>
          <w:i/>
          <w:iCs/>
        </w:rPr>
        <w:t>flip-flops</w:t>
      </w:r>
      <w:r>
        <w:t xml:space="preserve"> mantêm as saídas do estado anterior. Para que o robô inicie no primeiro estado de funcionamento (estado “A”), utilizou-se um circuito para efetuar um </w:t>
      </w:r>
      <w:r w:rsidRPr="00E736CA">
        <w:rPr>
          <w:i/>
          <w:iCs/>
        </w:rPr>
        <w:t>reset</w:t>
      </w:r>
      <w:r>
        <w:t xml:space="preserve"> aos </w:t>
      </w:r>
      <w:r w:rsidRPr="00E736CA">
        <w:rPr>
          <w:i/>
          <w:iCs/>
        </w:rPr>
        <w:t>flip-flops</w:t>
      </w:r>
      <w:r>
        <w:t xml:space="preserve">, tal como mostra </w:t>
      </w:r>
      <w:r w:rsidRPr="007B26D1">
        <w:t xml:space="preserve">a </w:t>
      </w:r>
      <w:r w:rsidRPr="007B26D1">
        <w:fldChar w:fldCharType="begin"/>
      </w:r>
      <w:r w:rsidRPr="007B26D1">
        <w:instrText xml:space="preserve"> REF _Ref63671064 \h  \* MERGEFORMAT </w:instrText>
      </w:r>
      <w:r w:rsidRPr="007B26D1">
        <w:fldChar w:fldCharType="separate"/>
      </w:r>
      <w:r w:rsidR="00071A16">
        <w:t xml:space="preserve">Figura </w:t>
      </w:r>
      <w:r w:rsidR="00071A16">
        <w:rPr>
          <w:noProof/>
        </w:rPr>
        <w:t>2</w:t>
      </w:r>
      <w:r w:rsidR="00071A16">
        <w:t>.</w:t>
      </w:r>
      <w:r w:rsidR="00071A16">
        <w:rPr>
          <w:noProof/>
        </w:rPr>
        <w:t>17</w:t>
      </w:r>
      <w:r w:rsidRPr="007B26D1">
        <w:fldChar w:fldCharType="end"/>
      </w:r>
      <w:r w:rsidRPr="007B26D1">
        <w:t xml:space="preserve"> (a).</w:t>
      </w:r>
    </w:p>
    <w:p w14:paraId="0797ED53" w14:textId="72666A13" w:rsidR="002E0612" w:rsidRDefault="002E0612" w:rsidP="002E0612">
      <w:pPr>
        <w:pStyle w:val="PhDLegendaFiguras"/>
      </w:pPr>
      <w:bookmarkStart w:id="293" w:name="_Ref63671064"/>
      <w:bookmarkStart w:id="294" w:name="_Toc63813258"/>
      <w:r>
        <w:t xml:space="preserve">Figura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2</w:t>
      </w:r>
      <w:r w:rsidR="003F61EA">
        <w:rPr>
          <w:noProof/>
        </w:rPr>
        <w:fldChar w:fldCharType="end"/>
      </w:r>
      <w:r w:rsidR="001D0B72">
        <w:t>.</w:t>
      </w:r>
      <w:r w:rsidR="003F61EA">
        <w:fldChar w:fldCharType="begin"/>
      </w:r>
      <w:r w:rsidR="003F61EA">
        <w:instrText xml:space="preserve"> SEQ Figura \* ARABIC \s 1 </w:instrText>
      </w:r>
      <w:r w:rsidR="003F61EA">
        <w:fldChar w:fldCharType="separate"/>
      </w:r>
      <w:r w:rsidR="00071A16">
        <w:rPr>
          <w:noProof/>
        </w:rPr>
        <w:t>17</w:t>
      </w:r>
      <w:r w:rsidR="003F61EA">
        <w:rPr>
          <w:noProof/>
        </w:rPr>
        <w:fldChar w:fldCharType="end"/>
      </w:r>
      <w:bookmarkEnd w:id="293"/>
      <w:r>
        <w:t xml:space="preserve"> - </w:t>
      </w:r>
      <w:r w:rsidRPr="00C92A5C">
        <w:t xml:space="preserve">Circuito RC de </w:t>
      </w:r>
      <w:r w:rsidRPr="002E0612">
        <w:rPr>
          <w:i/>
          <w:iCs/>
        </w:rPr>
        <w:t>reset</w:t>
      </w:r>
      <w:r w:rsidRPr="00C92A5C">
        <w:t xml:space="preserve"> e a sua </w:t>
      </w:r>
      <w:r w:rsidRPr="002E0612">
        <w:t>resposta</w:t>
      </w:r>
      <w:r w:rsidRPr="00C92A5C">
        <w:t xml:space="preserve"> no tempo</w:t>
      </w:r>
      <w:r w:rsidR="00784B48">
        <w:t>.</w:t>
      </w:r>
      <w:bookmarkEnd w:id="294"/>
    </w:p>
    <w:p w14:paraId="26B30DAD" w14:textId="152BEA2D" w:rsidR="002E0612" w:rsidRDefault="002E0612" w:rsidP="002E0612">
      <w:pPr>
        <w:pStyle w:val="PhDCorpo"/>
        <w:ind w:firstLine="567"/>
      </w:pPr>
      <w:r>
        <w:t xml:space="preserve">Sabendo que a saída deste circuito estará a nível lógico baixo enquanto o condensador não carregar, a entrada </w:t>
      </w:r>
      <w:r w:rsidRPr="00E736CA">
        <w:rPr>
          <w:i/>
          <w:iCs/>
        </w:rPr>
        <w:t>reset</w:t>
      </w:r>
      <w:r>
        <w:t xml:space="preserve"> dos </w:t>
      </w:r>
      <w:r w:rsidRPr="00E736CA">
        <w:rPr>
          <w:i/>
          <w:iCs/>
        </w:rPr>
        <w:t>flip-flops</w:t>
      </w:r>
      <w:r>
        <w:t xml:space="preserve"> estará também a nível lógico baixo, o que resulta na ação de </w:t>
      </w:r>
      <w:r w:rsidRPr="00E736CA">
        <w:rPr>
          <w:i/>
          <w:iCs/>
        </w:rPr>
        <w:t>reset</w:t>
      </w:r>
      <w:r>
        <w:t xml:space="preserve">. Assim, logo que se alimentar a máquina de estados, os </w:t>
      </w:r>
      <w:r w:rsidRPr="00E736CA">
        <w:rPr>
          <w:i/>
          <w:iCs/>
        </w:rPr>
        <w:t>flip-flops</w:t>
      </w:r>
      <w:r>
        <w:t xml:space="preserve"> apresentarão nas saídas “Q” o nível lógico baixo que representa o primeiro estado de funcionamento do robô. </w:t>
      </w:r>
      <w:commentRangeStart w:id="295"/>
      <w:r>
        <w:t xml:space="preserve">Após o condensador carregar </w:t>
      </w:r>
      <w:commentRangeEnd w:id="295"/>
      <w:r w:rsidR="00A84956">
        <w:rPr>
          <w:rStyle w:val="Refdecomentrio"/>
          <w:rFonts w:eastAsia="Times New Roman"/>
          <w:lang w:eastAsia="pt-PT"/>
        </w:rPr>
        <w:commentReference w:id="295"/>
      </w:r>
      <w:r w:rsidRPr="007B26D1">
        <w:t>(</w:t>
      </w:r>
      <w:r w:rsidRPr="007B26D1">
        <w:fldChar w:fldCharType="begin"/>
      </w:r>
      <w:r w:rsidRPr="007B26D1">
        <w:instrText xml:space="preserve"> REF _Ref63671064 \h  \* MERGEFORMAT </w:instrText>
      </w:r>
      <w:r w:rsidRPr="007B26D1">
        <w:fldChar w:fldCharType="separate"/>
      </w:r>
      <w:r w:rsidR="00071A16">
        <w:t xml:space="preserve">Figura </w:t>
      </w:r>
      <w:r w:rsidR="00071A16">
        <w:rPr>
          <w:noProof/>
        </w:rPr>
        <w:t>2</w:t>
      </w:r>
      <w:r w:rsidR="00071A16">
        <w:t>.</w:t>
      </w:r>
      <w:r w:rsidR="00071A16">
        <w:rPr>
          <w:noProof/>
        </w:rPr>
        <w:t>17</w:t>
      </w:r>
      <w:r w:rsidRPr="007B26D1">
        <w:fldChar w:fldCharType="end"/>
      </w:r>
      <w:r w:rsidRPr="007B26D1">
        <w:t xml:space="preserve"> (b)), a entrada </w:t>
      </w:r>
      <w:r w:rsidRPr="007B26D1">
        <w:rPr>
          <w:i/>
          <w:iCs/>
        </w:rPr>
        <w:t>reset</w:t>
      </w:r>
      <w:r w:rsidRPr="007B26D1">
        <w:t xml:space="preserve"> estará a nível lógico alto durante o resto do tempo de funcionamento,</w:t>
      </w:r>
      <w:r>
        <w:t xml:space="preserve"> não provocando um </w:t>
      </w:r>
      <w:r w:rsidRPr="00E736CA">
        <w:rPr>
          <w:i/>
          <w:iCs/>
        </w:rPr>
        <w:t>reset</w:t>
      </w:r>
      <w:r>
        <w:t xml:space="preserve"> indesejado. </w:t>
      </w:r>
    </w:p>
    <w:p w14:paraId="084B97ED" w14:textId="015C020E" w:rsidR="00EF64B1" w:rsidRDefault="00EF64B1" w:rsidP="00EF64B1">
      <w:pPr>
        <w:pStyle w:val="Ttulo2"/>
        <w:rPr>
          <w:rFonts w:ascii="NewsGotT" w:hAnsi="NewsGotT"/>
        </w:rPr>
      </w:pPr>
      <w:bookmarkStart w:id="296" w:name="_Toc63813215"/>
      <w:r>
        <w:rPr>
          <w:rFonts w:ascii="NewsGotT" w:hAnsi="NewsGotT"/>
        </w:rPr>
        <w:t xml:space="preserve">Circuito de </w:t>
      </w:r>
      <w:r w:rsidR="002E1BDD">
        <w:rPr>
          <w:rFonts w:ascii="NewsGotT" w:hAnsi="NewsGotT"/>
        </w:rPr>
        <w:t>A</w:t>
      </w:r>
      <w:r>
        <w:rPr>
          <w:rFonts w:ascii="NewsGotT" w:hAnsi="NewsGotT"/>
        </w:rPr>
        <w:t>limentação</w:t>
      </w:r>
      <w:bookmarkEnd w:id="296"/>
    </w:p>
    <w:p w14:paraId="655B876E" w14:textId="08E1F93A" w:rsidR="00541FB0" w:rsidRPr="00541FB0" w:rsidRDefault="00EF64B1" w:rsidP="00F26C7C">
      <w:pPr>
        <w:pStyle w:val="PhDCorpo"/>
        <w:spacing w:after="0"/>
      </w:pPr>
      <w:r>
        <w:tab/>
      </w:r>
      <w:r w:rsidRPr="00EF64B1">
        <w:t>Para alimentar os circuitos é necessária uma alimentação simétrica de 12 V e -12 V.</w:t>
      </w:r>
      <w:r>
        <w:t xml:space="preserve"> </w:t>
      </w:r>
      <w:r w:rsidR="00D4292F">
        <w:t>Foram utilizadas baterias recarregáveis LI-</w:t>
      </w:r>
      <w:r w:rsidR="00E16200">
        <w:t>I</w:t>
      </w:r>
      <w:r w:rsidR="00D4292F">
        <w:t>ON de 3</w:t>
      </w:r>
      <w:del w:id="297" w:author="lbarros" w:date="2021-02-10T10:08:00Z">
        <w:r w:rsidR="00D4292F" w:rsidDel="00A84956">
          <w:delText>.</w:delText>
        </w:r>
      </w:del>
      <w:ins w:id="298" w:author="lbarros" w:date="2021-02-10T10:08:00Z">
        <w:r w:rsidR="00A84956">
          <w:t>,</w:t>
        </w:r>
      </w:ins>
      <w:r w:rsidR="00D4292F">
        <w:t>7 V</w:t>
      </w:r>
      <w:sdt>
        <w:sdtPr>
          <w:id w:val="1348676580"/>
          <w:citation/>
        </w:sdtPr>
        <w:sdtEndPr/>
        <w:sdtContent>
          <w:r w:rsidR="00D4292F">
            <w:fldChar w:fldCharType="begin"/>
          </w:r>
          <w:r w:rsidR="00D4292F">
            <w:instrText xml:space="preserve"> CITATION Battery \l 2070 </w:instrText>
          </w:r>
          <w:r w:rsidR="00D4292F">
            <w:fldChar w:fldCharType="separate"/>
          </w:r>
          <w:r w:rsidR="00071A16">
            <w:rPr>
              <w:noProof/>
            </w:rPr>
            <w:t xml:space="preserve"> </w:t>
          </w:r>
          <w:r w:rsidR="00071A16" w:rsidRPr="00071A16">
            <w:rPr>
              <w:noProof/>
            </w:rPr>
            <w:t>[8]</w:t>
          </w:r>
          <w:r w:rsidR="00D4292F">
            <w:fldChar w:fldCharType="end"/>
          </w:r>
        </w:sdtContent>
      </w:sdt>
      <w:r w:rsidR="00D4292F">
        <w:t>, sendo para isso necessárias seis destas. Para proteção das baterias e evitar problemas nos circuitos</w:t>
      </w:r>
      <w:r w:rsidR="00C30FDB">
        <w:t xml:space="preserve"> fo</w:t>
      </w:r>
      <w:r w:rsidR="00541FB0">
        <w:t>ram usados dois dispositivos de BMS</w:t>
      </w:r>
      <w:r w:rsidR="00A02D78">
        <w:t xml:space="preserve"> </w:t>
      </w:r>
      <w:sdt>
        <w:sdtPr>
          <w:id w:val="-274633158"/>
          <w:citation/>
        </w:sdtPr>
        <w:sdtEndPr/>
        <w:sdtContent>
          <w:r w:rsidR="00A02D78">
            <w:fldChar w:fldCharType="begin"/>
          </w:r>
          <w:r w:rsidR="00A02D78">
            <w:instrText xml:space="preserve"> CITATION BMS21 \l 2070 </w:instrText>
          </w:r>
          <w:r w:rsidR="00A02D78">
            <w:fldChar w:fldCharType="separate"/>
          </w:r>
          <w:r w:rsidR="00071A16" w:rsidRPr="00071A16">
            <w:rPr>
              <w:noProof/>
            </w:rPr>
            <w:t>[9]</w:t>
          </w:r>
          <w:r w:rsidR="00A02D78">
            <w:fldChar w:fldCharType="end"/>
          </w:r>
        </w:sdtContent>
      </w:sdt>
      <w:r w:rsidR="008D3A3F">
        <w:t xml:space="preserve">, ligados tal como mostra a </w:t>
      </w:r>
      <w:r w:rsidR="008D3A3F">
        <w:fldChar w:fldCharType="begin"/>
      </w:r>
      <w:r w:rsidR="008D3A3F">
        <w:instrText xml:space="preserve"> REF _Ref63760724 \h </w:instrText>
      </w:r>
      <w:r w:rsidR="008D3A3F">
        <w:fldChar w:fldCharType="separate"/>
      </w:r>
      <w:r w:rsidR="00071A16">
        <w:t xml:space="preserve">Figura </w:t>
      </w:r>
      <w:r w:rsidR="00071A16">
        <w:rPr>
          <w:noProof/>
        </w:rPr>
        <w:t>2</w:t>
      </w:r>
      <w:r w:rsidR="00071A16">
        <w:t>.</w:t>
      </w:r>
      <w:r w:rsidR="00071A16">
        <w:rPr>
          <w:noProof/>
        </w:rPr>
        <w:t>18</w:t>
      </w:r>
      <w:r w:rsidR="008D3A3F">
        <w:fldChar w:fldCharType="end"/>
      </w:r>
      <w:r w:rsidR="008D3A3F">
        <w:t>.</w:t>
      </w:r>
    </w:p>
    <w:p w14:paraId="66CD5D21" w14:textId="77777777" w:rsidR="008D3A3F" w:rsidRDefault="008D3A3F" w:rsidP="008D3A3F">
      <w:pPr>
        <w:pStyle w:val="PhDFigura"/>
      </w:pPr>
      <w:r w:rsidRPr="008D3A3F">
        <w:rPr>
          <w:noProof/>
        </w:rPr>
        <w:drawing>
          <wp:inline distT="0" distB="0" distL="0" distR="0" wp14:anchorId="063C37C4" wp14:editId="2C64AA69">
            <wp:extent cx="3286979" cy="2580516"/>
            <wp:effectExtent l="0" t="0" r="0" b="0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BMS.png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71"/>
                    <a:stretch/>
                  </pic:blipFill>
                  <pic:spPr bwMode="auto">
                    <a:xfrm>
                      <a:off x="0" y="0"/>
                      <a:ext cx="3411492" cy="2678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F3D54" w14:textId="55FCEA02" w:rsidR="00AC4E02" w:rsidRDefault="008D3A3F" w:rsidP="00935571">
      <w:pPr>
        <w:pStyle w:val="PhDLegendaFiguras"/>
      </w:pPr>
      <w:bookmarkStart w:id="299" w:name="_Ref63760724"/>
      <w:bookmarkStart w:id="300" w:name="_Toc63813259"/>
      <w:r>
        <w:t xml:space="preserve">Figura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2</w:t>
      </w:r>
      <w:r w:rsidR="003F61EA">
        <w:rPr>
          <w:noProof/>
        </w:rPr>
        <w:fldChar w:fldCharType="end"/>
      </w:r>
      <w:r w:rsidR="001D0B72">
        <w:t>.</w:t>
      </w:r>
      <w:r w:rsidR="003F61EA">
        <w:fldChar w:fldCharType="begin"/>
      </w:r>
      <w:r w:rsidR="003F61EA">
        <w:instrText xml:space="preserve"> SEQ Figura \* ARABIC \s 1 </w:instrText>
      </w:r>
      <w:r w:rsidR="003F61EA">
        <w:fldChar w:fldCharType="separate"/>
      </w:r>
      <w:r w:rsidR="00071A16">
        <w:rPr>
          <w:noProof/>
        </w:rPr>
        <w:t>18</w:t>
      </w:r>
      <w:r w:rsidR="003F61EA">
        <w:rPr>
          <w:noProof/>
        </w:rPr>
        <w:fldChar w:fldCharType="end"/>
      </w:r>
      <w:bookmarkEnd w:id="299"/>
      <w:r>
        <w:t xml:space="preserve"> - Esquema de ligação das baterias e BMS</w:t>
      </w:r>
      <w:r w:rsidR="00784B48">
        <w:t>.</w:t>
      </w:r>
      <w:bookmarkEnd w:id="300"/>
    </w:p>
    <w:p w14:paraId="2C278306" w14:textId="76C5AD62" w:rsidR="00AB0514" w:rsidRDefault="00AB0514" w:rsidP="00AB0514">
      <w:pPr>
        <w:pStyle w:val="PhDCorpo"/>
        <w:rPr>
          <w:noProof/>
        </w:rPr>
      </w:pPr>
      <w:r>
        <w:rPr>
          <w:noProof/>
        </w:rPr>
        <w:tab/>
        <w:t xml:space="preserve">Cada motor consome uma corrente de 580 mA </w:t>
      </w:r>
      <w:sdt>
        <w:sdtPr>
          <w:rPr>
            <w:noProof/>
          </w:rPr>
          <w:id w:val="-1947837078"/>
          <w:citation/>
        </w:sdtPr>
        <w:sdtEndPr/>
        <w:sdtContent>
          <w:r w:rsidR="00A02D78">
            <w:rPr>
              <w:noProof/>
            </w:rPr>
            <w:fldChar w:fldCharType="begin"/>
          </w:r>
          <w:r w:rsidR="00A02D78">
            <w:rPr>
              <w:noProof/>
            </w:rPr>
            <w:instrText xml:space="preserve"> CITATION motor \l 2070 </w:instrText>
          </w:r>
          <w:r w:rsidR="00A02D78">
            <w:rPr>
              <w:noProof/>
            </w:rPr>
            <w:fldChar w:fldCharType="separate"/>
          </w:r>
          <w:r w:rsidR="00071A16" w:rsidRPr="00071A16">
            <w:rPr>
              <w:noProof/>
            </w:rPr>
            <w:t>[10]</w:t>
          </w:r>
          <w:r w:rsidR="00A02D78">
            <w:rPr>
              <w:noProof/>
            </w:rPr>
            <w:fldChar w:fldCharType="end"/>
          </w:r>
        </w:sdtContent>
      </w:sdt>
      <w:r>
        <w:rPr>
          <w:noProof/>
        </w:rPr>
        <w:t>. Como o robô possui dois motores, a corrente total nos motores será 1160 mA. Assumindo que os restantes circuitos consomem 30</w:t>
      </w:r>
      <w:ins w:id="301" w:author="lbarros" w:date="2021-02-10T10:13:00Z">
        <w:r w:rsidR="007709A4">
          <w:rPr>
            <w:noProof/>
          </w:rPr>
          <w:t> </w:t>
        </w:r>
      </w:ins>
      <w:del w:id="302" w:author="lbarros" w:date="2021-02-10T10:13:00Z">
        <w:r w:rsidDel="007709A4">
          <w:rPr>
            <w:noProof/>
          </w:rPr>
          <w:delText xml:space="preserve"> </w:delText>
        </w:r>
      </w:del>
      <w:r>
        <w:rPr>
          <w:noProof/>
        </w:rPr>
        <w:t>% deste valor, os circuitos consomem no total, apr</w:t>
      </w:r>
      <w:r w:rsidR="00600DD1">
        <w:rPr>
          <w:noProof/>
        </w:rPr>
        <w:t>o</w:t>
      </w:r>
      <w:r>
        <w:rPr>
          <w:noProof/>
        </w:rPr>
        <w:t xml:space="preserve">ximadamente, 1508 mA. </w:t>
      </w:r>
      <w:r w:rsidR="00600DD1">
        <w:rPr>
          <w:noProof/>
        </w:rPr>
        <w:t xml:space="preserve">Visto que o robô é alimentado por 6 células e cada uma possui </w:t>
      </w:r>
      <w:commentRangeStart w:id="303"/>
      <w:r w:rsidR="00600DD1">
        <w:rPr>
          <w:noProof/>
        </w:rPr>
        <w:t>2200 mAh</w:t>
      </w:r>
      <w:commentRangeEnd w:id="303"/>
      <w:r w:rsidR="007709A4">
        <w:rPr>
          <w:rStyle w:val="Refdecomentrio"/>
          <w:rFonts w:eastAsia="Times New Roman"/>
          <w:lang w:eastAsia="pt-PT"/>
        </w:rPr>
        <w:commentReference w:id="303"/>
      </w:r>
      <w:r w:rsidR="00600DD1">
        <w:rPr>
          <w:noProof/>
        </w:rPr>
        <w:t xml:space="preserve">, conclui-se que a bateria do robô terá </w:t>
      </w:r>
      <w:r w:rsidR="00600DD1" w:rsidRPr="007709A4">
        <w:rPr>
          <w:noProof/>
          <w:highlight w:val="red"/>
          <w:rPrChange w:id="304" w:author="lbarros" w:date="2021-02-10T10:19:00Z">
            <w:rPr>
              <w:noProof/>
            </w:rPr>
          </w:rPrChange>
        </w:rPr>
        <w:t>13200 mAh</w:t>
      </w:r>
      <w:r w:rsidR="00600DD1">
        <w:rPr>
          <w:noProof/>
        </w:rPr>
        <w:t xml:space="preserve">. Assumindo que esta tem um rendimento de 80 %, existem disponíveis 10560 mAh. Assim, a autonomia da bateria será de 7 horas. </w:t>
      </w:r>
    </w:p>
    <w:p w14:paraId="02B79993" w14:textId="45B563EC" w:rsidR="00AB0514" w:rsidRPr="00921285" w:rsidRDefault="001D0B72" w:rsidP="00921285">
      <w:pPr>
        <w:pStyle w:val="PhDCorpo"/>
      </w:pPr>
      <w:r>
        <w:tab/>
      </w:r>
      <w:r w:rsidR="00921285">
        <w:t xml:space="preserve">De forma a </w:t>
      </w:r>
      <w:r>
        <w:t xml:space="preserve">obter tensões de 5 V, usou-se um regulador de tensão fixa (LM7805 </w:t>
      </w:r>
      <w:sdt>
        <w:sdtPr>
          <w:id w:val="905033178"/>
          <w:citation/>
        </w:sdtPr>
        <w:sdtEndPr/>
        <w:sdtContent>
          <w:r w:rsidR="00A02D78">
            <w:fldChar w:fldCharType="begin"/>
          </w:r>
          <w:r w:rsidR="00A02D78">
            <w:instrText xml:space="preserve"> CITATION Regulator \l 2070 </w:instrText>
          </w:r>
          <w:r w:rsidR="00A02D78">
            <w:fldChar w:fldCharType="separate"/>
          </w:r>
          <w:r w:rsidR="00071A16" w:rsidRPr="00071A16">
            <w:rPr>
              <w:noProof/>
            </w:rPr>
            <w:t>[11]</w:t>
          </w:r>
          <w:r w:rsidR="00A02D78">
            <w:fldChar w:fldCharType="end"/>
          </w:r>
        </w:sdtContent>
      </w:sdt>
      <w:r>
        <w:t>), alimentado com a tensão proveniente das baterias (+ 12 V). Este componente permite uma corrente de saída máxima de 1,5 A, que é suficiente para alimentar todos os componentes que necessitam de + 5 V.</w:t>
      </w:r>
    </w:p>
    <w:p w14:paraId="37D8FEA6" w14:textId="77777777" w:rsidR="001D0B72" w:rsidRDefault="001D0B72" w:rsidP="001D0B72">
      <w:pPr>
        <w:pStyle w:val="PhDFigura"/>
      </w:pPr>
      <w:r w:rsidRPr="001D0B72">
        <w:rPr>
          <w:noProof/>
        </w:rPr>
        <w:drawing>
          <wp:inline distT="0" distB="0" distL="0" distR="0" wp14:anchorId="359959C0" wp14:editId="47360E4B">
            <wp:extent cx="5698541" cy="2603949"/>
            <wp:effectExtent l="0" t="0" r="0" b="635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69"/>
                    <pic:cNvPicPr/>
                  </pic:nvPicPr>
                  <pic:blipFill>
                    <a:blip r:embed="rId66">
                      <a:extLst>
                        <a:ext uri="{BEBA8EAE-BF5A-486C-A8C5-ECC9F3942E4B}">
                          <a14:imgProps xmlns:a14="http://schemas.microsoft.com/office/drawing/2010/main">
                            <a14:imgLayer r:embed="rId67">
                              <a14:imgEffect>
                                <a14:backgroundRemoval t="7910" b="98117" l="2582" r="99656">
                                  <a14:foregroundMark x1="4905" y1="16008" x2="58348" y2="7910"/>
                                  <a14:foregroundMark x1="58348" y1="7910" x2="89759" y2="12053"/>
                                  <a14:foregroundMark x1="89759" y1="12053" x2="75043" y2="26177"/>
                                  <a14:foregroundMark x1="75043" y1="26177" x2="2582" y2="32392"/>
                                  <a14:foregroundMark x1="2582" y1="32392" x2="94148" y2="41055"/>
                                  <a14:foregroundMark x1="94148" y1="41055" x2="11360" y2="54426"/>
                                  <a14:foregroundMark x1="11360" y1="54426" x2="8864" y2="53107"/>
                                  <a14:foregroundMark x1="7487" y1="94350" x2="16265" y2="86064"/>
                                  <a14:foregroundMark x1="16265" y1="86064" x2="70740" y2="89642"/>
                                  <a14:foregroundMark x1="70740" y1="89642" x2="80465" y2="89642"/>
                                  <a14:foregroundMark x1="80465" y1="89642" x2="88038" y2="75330"/>
                                  <a14:foregroundMark x1="88038" y1="75330" x2="87177" y2="53672"/>
                                  <a14:foregroundMark x1="87177" y1="53672" x2="83563" y2="33710"/>
                                  <a14:foregroundMark x1="83563" y1="33710" x2="73236" y2="26554"/>
                                  <a14:foregroundMark x1="73236" y1="26554" x2="26076" y2="43691"/>
                                  <a14:foregroundMark x1="26076" y1="43691" x2="17986" y2="52166"/>
                                  <a14:foregroundMark x1="17986" y1="52166" x2="21429" y2="70621"/>
                                  <a14:foregroundMark x1="39676" y1="77930" x2="40706" y2="78343"/>
                                  <a14:foregroundMark x1="21429" y1="70621" x2="34091" y2="75694"/>
                                  <a14:foregroundMark x1="40706" y1="78343" x2="59983" y2="78343"/>
                                  <a14:foregroundMark x1="59983" y1="78343" x2="70138" y2="77213"/>
                                  <a14:foregroundMark x1="70138" y1="77213" x2="77539" y2="67420"/>
                                  <a14:foregroundMark x1="77539" y1="67420" x2="69966" y2="50847"/>
                                  <a14:foregroundMark x1="69966" y1="50847" x2="27883" y2="59510"/>
                                  <a14:foregroundMark x1="94234" y1="19021" x2="90534" y2="98493"/>
                                  <a14:foregroundMark x1="90534" y1="98493" x2="84768" y2="95857"/>
                                  <a14:foregroundMark x1="86833" y1="93597" x2="97762" y2="88889"/>
                                  <a14:foregroundMark x1="97762" y1="88889" x2="99656" y2="57439"/>
                                  <a14:foregroundMark x1="99656" y1="57439" x2="95009" y2="10169"/>
                                  <a14:foregroundMark x1="54475" y1="92655" x2="57745" y2="72693"/>
                                  <a14:foregroundMark x1="57745" y1="72693" x2="48709" y2="59887"/>
                                  <a14:foregroundMark x1="48709" y1="59887" x2="40275" y2="58945"/>
                                  <a14:foregroundMark x1="40275" y1="58945" x2="34509" y2="62335"/>
                                  <a14:foregroundMark x1="49656" y1="71375" x2="41910" y2="63089"/>
                                  <a14:foregroundMark x1="41910" y1="63089" x2="30034" y2="60452"/>
                                  <a14:foregroundMark x1="15318" y1="93032" x2="4733" y2="9228"/>
                                  <a14:foregroundMark x1="4733" y1="9228" x2="4733" y2="8475"/>
                                  <a14:foregroundMark x1="6713" y1="89266" x2="2582" y2="65160"/>
                                  <a14:foregroundMark x1="2582" y1="65160" x2="4217" y2="7910"/>
                                  <a14:foregroundMark x1="79088" y1="27307" x2="87780" y2="28625"/>
                                  <a14:foregroundMark x1="87780" y1="28625" x2="86919" y2="18832"/>
                                  <a14:backgroundMark x1="34940" y1="74765" x2="43546" y2="75518"/>
                                  <a14:backgroundMark x1="43546" y1="75518" x2="36231" y2="73635"/>
                                  <a14:backgroundMark x1="45869" y1="74200" x2="38898" y2="73635"/>
                                  <a14:backgroundMark x1="46127" y1="75330" x2="38038" y2="73823"/>
                                  <a14:backgroundMark x1="35714" y1="74765" x2="39329" y2="74200"/>
                                  <a14:backgroundMark x1="36317" y1="73823" x2="39415" y2="74765"/>
                                  <a14:backgroundMark x1="36231" y1="74765" x2="37522" y2="76648"/>
                                  <a14:backgroundMark x1="35026" y1="72505" x2="36231" y2="7815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3916" cy="266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4A8F" w14:textId="35177668" w:rsidR="001D09C2" w:rsidRPr="00AB0514" w:rsidRDefault="001D0B72" w:rsidP="00600DD1">
      <w:pPr>
        <w:pStyle w:val="PhDLegendaFiguras"/>
      </w:pPr>
      <w:bookmarkStart w:id="305" w:name="_Toc63813260"/>
      <w:r>
        <w:t xml:space="preserve">Figura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2</w:t>
      </w:r>
      <w:r w:rsidR="003F61EA">
        <w:rPr>
          <w:noProof/>
        </w:rPr>
        <w:fldChar w:fldCharType="end"/>
      </w:r>
      <w:r>
        <w:t>.</w:t>
      </w:r>
      <w:r w:rsidR="003F61EA">
        <w:fldChar w:fldCharType="begin"/>
      </w:r>
      <w:r w:rsidR="003F61EA">
        <w:instrText xml:space="preserve"> SEQ Figura \* ARABIC \s 1 </w:instrText>
      </w:r>
      <w:r w:rsidR="003F61EA">
        <w:fldChar w:fldCharType="separate"/>
      </w:r>
      <w:r w:rsidR="00071A16">
        <w:rPr>
          <w:noProof/>
        </w:rPr>
        <w:t>19</w:t>
      </w:r>
      <w:r w:rsidR="003F61EA">
        <w:rPr>
          <w:noProof/>
        </w:rPr>
        <w:fldChar w:fldCharType="end"/>
      </w:r>
      <w:r>
        <w:t xml:space="preserve"> - Esquema de ligação do regulador de tensão (LM7805)</w:t>
      </w:r>
      <w:r w:rsidR="00600DD1">
        <w:t>.</w:t>
      </w:r>
      <w:bookmarkEnd w:id="305"/>
    </w:p>
    <w:p w14:paraId="5AE0D56F" w14:textId="77777777" w:rsidR="001D0B72" w:rsidRDefault="001D0B72" w:rsidP="00AB0514">
      <w:pPr>
        <w:pStyle w:val="PhDCorpo"/>
      </w:pPr>
    </w:p>
    <w:p w14:paraId="42CB3654" w14:textId="37F8B266" w:rsidR="00AB0514" w:rsidRPr="00AB0514" w:rsidRDefault="00AB0514" w:rsidP="00AB0514">
      <w:pPr>
        <w:pStyle w:val="PhDCorpo"/>
        <w:sectPr w:rsidR="00AB0514" w:rsidRPr="00AB0514" w:rsidSect="00B748D3">
          <w:headerReference w:type="even" r:id="rId68"/>
          <w:headerReference w:type="default" r:id="rId69"/>
          <w:headerReference w:type="first" r:id="rId70"/>
          <w:pgSz w:w="11907" w:h="16840" w:code="9"/>
          <w:pgMar w:top="1134" w:right="1418" w:bottom="1134" w:left="1418" w:header="567" w:footer="0" w:gutter="0"/>
          <w:pgNumType w:chapSep="emDash"/>
          <w:cols w:space="720"/>
          <w:docGrid w:linePitch="272"/>
        </w:sectPr>
      </w:pPr>
    </w:p>
    <w:p w14:paraId="51841B00" w14:textId="621801B1" w:rsidR="00437DBF" w:rsidRPr="00B66544" w:rsidRDefault="00C6408E" w:rsidP="00626C7F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306" w:name="_Toc63813216"/>
      <w:bookmarkEnd w:id="233"/>
      <w:bookmarkEnd w:id="234"/>
      <w:r w:rsidR="006A6AAA">
        <w:rPr>
          <w:rFonts w:ascii="NewsGotT" w:hAnsi="NewsGotT"/>
        </w:rPr>
        <w:t>Simulação dos Circuitos Eletrónicos</w:t>
      </w:r>
      <w:bookmarkEnd w:id="306"/>
      <w:r w:rsidR="006A6AAA">
        <w:rPr>
          <w:rFonts w:ascii="NewsGotT" w:hAnsi="NewsGotT"/>
        </w:rPr>
        <w:t xml:space="preserve"> </w:t>
      </w:r>
    </w:p>
    <w:p w14:paraId="540CB221" w14:textId="03967A24" w:rsidR="00437DBF" w:rsidRPr="00B66544" w:rsidRDefault="00437DBF" w:rsidP="00626C7F">
      <w:pPr>
        <w:pStyle w:val="Ttulo2"/>
        <w:rPr>
          <w:rFonts w:ascii="NewsGotT" w:hAnsi="NewsGotT"/>
        </w:rPr>
      </w:pPr>
      <w:bookmarkStart w:id="307" w:name="_Toc310408175"/>
      <w:bookmarkStart w:id="308" w:name="_Toc471578955"/>
      <w:bookmarkStart w:id="309" w:name="_Toc63813217"/>
      <w:r w:rsidRPr="00B66544">
        <w:rPr>
          <w:rFonts w:ascii="NewsGotT" w:hAnsi="NewsGotT"/>
        </w:rPr>
        <w:t>Introdução</w:t>
      </w:r>
      <w:bookmarkEnd w:id="307"/>
      <w:bookmarkEnd w:id="308"/>
      <w:bookmarkEnd w:id="309"/>
    </w:p>
    <w:p w14:paraId="0B129932" w14:textId="64D04793" w:rsidR="006A6AAA" w:rsidRPr="00180CD0" w:rsidRDefault="00180CD0" w:rsidP="00180CD0">
      <w:pPr>
        <w:pStyle w:val="PhDCorpo"/>
        <w:ind w:firstLine="567"/>
      </w:pPr>
      <w:r>
        <w:t xml:space="preserve">Neste capítulo são apresentadas as simulações dos circuitos de condicionamento de sinal, controlo da velocidade dos motores, </w:t>
      </w:r>
      <w:r w:rsidRPr="00180CD0">
        <w:t>circuito de atuação dos sinais PWM</w:t>
      </w:r>
      <w:r>
        <w:t xml:space="preserve"> e máquina de estados realizadas no simulador </w:t>
      </w:r>
      <w:r w:rsidRPr="00784B48">
        <w:rPr>
          <w:i/>
          <w:iCs/>
        </w:rPr>
        <w:t>M</w:t>
      </w:r>
      <w:r w:rsidR="00784B48">
        <w:rPr>
          <w:i/>
          <w:iCs/>
        </w:rPr>
        <w:t>ultisim</w:t>
      </w:r>
      <w:r>
        <w:rPr>
          <w:i/>
          <w:iCs/>
        </w:rPr>
        <w:t>.</w:t>
      </w:r>
    </w:p>
    <w:p w14:paraId="7869DE0D" w14:textId="50B849A6" w:rsidR="006A6AAA" w:rsidRPr="00B66544" w:rsidRDefault="006A6AAA" w:rsidP="006A6AAA">
      <w:pPr>
        <w:pStyle w:val="Ttulo2"/>
        <w:rPr>
          <w:rFonts w:ascii="NewsGotT" w:hAnsi="NewsGotT"/>
        </w:rPr>
      </w:pPr>
      <w:bookmarkStart w:id="310" w:name="_Toc63813218"/>
      <w:r>
        <w:rPr>
          <w:rFonts w:ascii="NewsGotT" w:hAnsi="NewsGotT"/>
        </w:rPr>
        <w:t>Condicionamento de Sinal</w:t>
      </w:r>
      <w:bookmarkEnd w:id="310"/>
    </w:p>
    <w:p w14:paraId="10787EDA" w14:textId="46B17622" w:rsidR="006A6AAA" w:rsidRPr="00246BCE" w:rsidRDefault="00246BCE" w:rsidP="00246BCE">
      <w:pPr>
        <w:pStyle w:val="PhDCorpo"/>
      </w:pPr>
      <w:r>
        <w:tab/>
        <w:t xml:space="preserve">A </w:t>
      </w:r>
      <w:r>
        <w:fldChar w:fldCharType="begin"/>
      </w:r>
      <w:r>
        <w:instrText xml:space="preserve"> REF _Ref63678410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3</w:t>
      </w:r>
      <w:r w:rsidR="00071A16">
        <w:t>.</w:t>
      </w:r>
      <w:r w:rsidR="00071A16">
        <w:rPr>
          <w:noProof/>
        </w:rPr>
        <w:t>1</w:t>
      </w:r>
      <w:r>
        <w:fldChar w:fldCharType="end"/>
      </w:r>
      <w:r>
        <w:t xml:space="preserve"> mostra o </w:t>
      </w:r>
      <w:r w:rsidR="00784B48" w:rsidRPr="00784B48">
        <w:t>circuito de condicionamento dos sensores a serem usados como componentes analógicos</w:t>
      </w:r>
      <w:r>
        <w:t>.</w:t>
      </w:r>
      <w:r w:rsidR="00E61859">
        <w:t xml:space="preserve"> Como se pode </w:t>
      </w:r>
      <w:r w:rsidR="00E61859" w:rsidRPr="00784B48">
        <w:t>constatar</w:t>
      </w:r>
      <w:r w:rsidR="005D1658" w:rsidRPr="00784B48">
        <w:t>,</w:t>
      </w:r>
      <w:r w:rsidR="00E61859" w:rsidRPr="00784B48">
        <w:t xml:space="preserve"> a te</w:t>
      </w:r>
      <w:r w:rsidR="00E61859">
        <w:t>n</w:t>
      </w:r>
      <w:r w:rsidR="00784B48">
        <w:t>s</w:t>
      </w:r>
      <w:r w:rsidR="00E61859">
        <w:t xml:space="preserve">ão de saída é igual à tensão de entrada salvo limitações reais </w:t>
      </w:r>
      <w:r w:rsidR="00E61859" w:rsidRPr="000D2F60">
        <w:t>dos Amp</w:t>
      </w:r>
      <w:r w:rsidR="000D2F60" w:rsidRPr="000D2F60">
        <w:t>O</w:t>
      </w:r>
      <w:r w:rsidR="00E61859" w:rsidRPr="000D2F60">
        <w:t>ps.</w:t>
      </w:r>
    </w:p>
    <w:tbl>
      <w:tblPr>
        <w:tblStyle w:val="TabelacomGrelh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18"/>
        <w:gridCol w:w="3017"/>
        <w:gridCol w:w="3036"/>
      </w:tblGrid>
      <w:tr w:rsidR="000423D7" w14:paraId="3F1F7996" w14:textId="77777777" w:rsidTr="000423D7">
        <w:trPr>
          <w:jc w:val="center"/>
        </w:trPr>
        <w:tc>
          <w:tcPr>
            <w:tcW w:w="0" w:type="auto"/>
          </w:tcPr>
          <w:p w14:paraId="27A5C4F3" w14:textId="189CBC57" w:rsidR="000423D7" w:rsidRDefault="000423D7" w:rsidP="00246BCE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4FF217D7" wp14:editId="73DA735B">
                  <wp:extent cx="1911600" cy="1148647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1600" cy="11486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D816277" w14:textId="657C9595" w:rsidR="000423D7" w:rsidRDefault="000423D7" w:rsidP="00246BCE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778371A8" wp14:editId="0203D5DB">
                  <wp:extent cx="1910749" cy="1280160"/>
                  <wp:effectExtent l="0" t="0" r="0" b="0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867" cy="12815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7AB2DF3" w14:textId="3852E6B6" w:rsidR="000423D7" w:rsidRDefault="000423D7" w:rsidP="00246BCE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5F69A9AF" wp14:editId="2CBF154E">
                  <wp:extent cx="1916633" cy="1250988"/>
                  <wp:effectExtent l="0" t="0" r="7620" b="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1826" cy="12543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23D7" w14:paraId="1D5F33B9" w14:textId="77777777" w:rsidTr="000423D7">
        <w:trPr>
          <w:jc w:val="center"/>
        </w:trPr>
        <w:tc>
          <w:tcPr>
            <w:tcW w:w="0" w:type="auto"/>
          </w:tcPr>
          <w:p w14:paraId="35884F8D" w14:textId="77777777" w:rsidR="000423D7" w:rsidRPr="008205E6" w:rsidRDefault="000423D7" w:rsidP="00246BCE">
            <w:pPr>
              <w:pStyle w:val="PhDFigura"/>
              <w:rPr>
                <w:rFonts w:ascii="NewsGotT" w:hAnsi="NewsGotT"/>
                <w:b/>
                <w:bCs w:val="0"/>
              </w:rPr>
            </w:pPr>
            <w:r w:rsidRPr="008205E6">
              <w:rPr>
                <w:rFonts w:ascii="NewsGotT" w:hAnsi="NewsGotT"/>
                <w:b/>
                <w:bCs w:val="0"/>
              </w:rPr>
              <w:t>(a)</w:t>
            </w:r>
          </w:p>
        </w:tc>
        <w:tc>
          <w:tcPr>
            <w:tcW w:w="0" w:type="auto"/>
          </w:tcPr>
          <w:p w14:paraId="4960A8D1" w14:textId="77777777" w:rsidR="000423D7" w:rsidRPr="008205E6" w:rsidRDefault="000423D7" w:rsidP="00246BCE">
            <w:pPr>
              <w:pStyle w:val="PhDFigura"/>
              <w:rPr>
                <w:rFonts w:ascii="NewsGotT" w:hAnsi="NewsGotT"/>
                <w:b/>
                <w:bCs w:val="0"/>
              </w:rPr>
            </w:pPr>
            <w:r w:rsidRPr="008205E6">
              <w:rPr>
                <w:rFonts w:ascii="NewsGotT" w:hAnsi="NewsGotT"/>
                <w:b/>
                <w:bCs w:val="0"/>
              </w:rPr>
              <w:t>(b)</w:t>
            </w:r>
          </w:p>
        </w:tc>
        <w:tc>
          <w:tcPr>
            <w:tcW w:w="0" w:type="auto"/>
          </w:tcPr>
          <w:p w14:paraId="1C39368A" w14:textId="77777777" w:rsidR="000423D7" w:rsidRPr="008205E6" w:rsidRDefault="000423D7" w:rsidP="00246BCE">
            <w:pPr>
              <w:pStyle w:val="PhDFigura"/>
              <w:rPr>
                <w:rFonts w:ascii="NewsGotT" w:hAnsi="NewsGotT"/>
                <w:b/>
                <w:bCs w:val="0"/>
              </w:rPr>
            </w:pPr>
            <w:r w:rsidRPr="008205E6">
              <w:rPr>
                <w:rFonts w:ascii="NewsGotT" w:hAnsi="NewsGotT"/>
                <w:b/>
                <w:bCs w:val="0"/>
              </w:rPr>
              <w:t>(c)</w:t>
            </w:r>
          </w:p>
        </w:tc>
      </w:tr>
    </w:tbl>
    <w:p w14:paraId="39ABF32E" w14:textId="28111966" w:rsidR="00246BCE" w:rsidRDefault="00246BCE" w:rsidP="00784B48">
      <w:pPr>
        <w:pStyle w:val="PhDLegendaFiguras"/>
      </w:pPr>
      <w:bookmarkStart w:id="311" w:name="_Ref63678410"/>
      <w:bookmarkStart w:id="312" w:name="_Ref63678266"/>
      <w:bookmarkStart w:id="313" w:name="_Toc63813261"/>
      <w:r>
        <w:t xml:space="preserve">Figura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3</w:t>
      </w:r>
      <w:r w:rsidR="003F61EA">
        <w:rPr>
          <w:noProof/>
        </w:rPr>
        <w:fldChar w:fldCharType="end"/>
      </w:r>
      <w:r w:rsidR="001D0B72">
        <w:t>.</w:t>
      </w:r>
      <w:r w:rsidR="003F61EA">
        <w:fldChar w:fldCharType="begin"/>
      </w:r>
      <w:r w:rsidR="003F61EA">
        <w:instrText xml:space="preserve"> SEQ Figura \* ARABIC \s 1 </w:instrText>
      </w:r>
      <w:r w:rsidR="003F61EA">
        <w:fldChar w:fldCharType="separate"/>
      </w:r>
      <w:r w:rsidR="00071A16">
        <w:rPr>
          <w:noProof/>
        </w:rPr>
        <w:t>1</w:t>
      </w:r>
      <w:r w:rsidR="003F61EA">
        <w:rPr>
          <w:noProof/>
        </w:rPr>
        <w:fldChar w:fldCharType="end"/>
      </w:r>
      <w:bookmarkEnd w:id="311"/>
      <w:r>
        <w:t xml:space="preserve"> </w:t>
      </w:r>
      <w:r w:rsidR="00746DC6">
        <w:t>-</w:t>
      </w:r>
      <w:r>
        <w:t xml:space="preserve"> </w:t>
      </w:r>
      <w:bookmarkStart w:id="314" w:name="_Hlk63783862"/>
      <w:r>
        <w:t xml:space="preserve">Condicionamento de </w:t>
      </w:r>
      <w:r w:rsidRPr="00784B48">
        <w:t xml:space="preserve">sinal para </w:t>
      </w:r>
      <w:r w:rsidR="00784B48" w:rsidRPr="00784B48">
        <w:t>os</w:t>
      </w:r>
      <w:r w:rsidRPr="00784B48">
        <w:t xml:space="preserve"> sensores </w:t>
      </w:r>
      <w:r w:rsidR="00784B48" w:rsidRPr="00784B48">
        <w:t xml:space="preserve">a serem usados </w:t>
      </w:r>
      <w:bookmarkEnd w:id="312"/>
      <w:r w:rsidR="00784B48" w:rsidRPr="00784B48">
        <w:t>analogic</w:t>
      </w:r>
      <w:r w:rsidR="00784B48">
        <w:t>amente</w:t>
      </w:r>
      <w:r>
        <w:t xml:space="preserve"> </w:t>
      </w:r>
      <w:bookmarkEnd w:id="314"/>
      <w:r>
        <w:t>(a) Entrada 0 V; (b) Entrada 2 V; (c) Entrada 5 V</w:t>
      </w:r>
      <w:r w:rsidR="00784B48">
        <w:t>.</w:t>
      </w:r>
      <w:bookmarkEnd w:id="313"/>
    </w:p>
    <w:p w14:paraId="471E2135" w14:textId="2B48AB39" w:rsidR="00E61859" w:rsidRPr="00246BCE" w:rsidRDefault="00E61859" w:rsidP="00E61859">
      <w:pPr>
        <w:pStyle w:val="PhDCorpo"/>
      </w:pPr>
      <w:r>
        <w:tab/>
        <w:t xml:space="preserve">A </w:t>
      </w:r>
      <w:r>
        <w:fldChar w:fldCharType="begin"/>
      </w:r>
      <w:r>
        <w:instrText xml:space="preserve"> REF _Ref63679152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3</w:t>
      </w:r>
      <w:r w:rsidR="00071A16">
        <w:t>.</w:t>
      </w:r>
      <w:r w:rsidR="00071A16">
        <w:rPr>
          <w:noProof/>
        </w:rPr>
        <w:t>2</w:t>
      </w:r>
      <w:r>
        <w:fldChar w:fldCharType="end"/>
      </w:r>
      <w:r>
        <w:t xml:space="preserve"> mostra o circuito </w:t>
      </w:r>
      <w:r w:rsidR="005D1658" w:rsidRPr="00784B48">
        <w:t>de</w:t>
      </w:r>
      <w:r w:rsidR="005D1658">
        <w:t xml:space="preserve"> </w:t>
      </w:r>
      <w:r>
        <w:t xml:space="preserve">condicionamento </w:t>
      </w:r>
      <w:r w:rsidR="00784B48" w:rsidRPr="00784B48">
        <w:t xml:space="preserve">dos sensores a serem usados como componentes </w:t>
      </w:r>
      <w:r w:rsidR="00784B48">
        <w:t>digitais.</w:t>
      </w:r>
      <w:r>
        <w:t xml:space="preserve"> Como se pode observar, ao contrário do que se passa para os sinais analógicos, a saída não é igual à entrada. </w:t>
      </w:r>
      <w:r w:rsidR="008205E6">
        <w:t>A saída t</w:t>
      </w:r>
      <w:r>
        <w:t xml:space="preserve">em um valor </w:t>
      </w:r>
      <w:r w:rsidRPr="00784B48">
        <w:t>próxim</w:t>
      </w:r>
      <w:r w:rsidR="005D1658" w:rsidRPr="00784B48">
        <w:t>o</w:t>
      </w:r>
      <w:r>
        <w:t xml:space="preserve"> de 0 V </w:t>
      </w:r>
      <w:r w:rsidR="008205E6">
        <w:t xml:space="preserve">enquanto a entrada for </w:t>
      </w:r>
      <w:r w:rsidR="00527B31">
        <w:t xml:space="preserve">menor que </w:t>
      </w:r>
      <w:r w:rsidR="008205E6">
        <w:t>o valor de comparação superior</w:t>
      </w:r>
      <w:r w:rsidR="00527B31">
        <w:t xml:space="preserve">. </w:t>
      </w:r>
      <w:commentRangeStart w:id="315"/>
      <w:r w:rsidR="00527B31">
        <w:t>Se a tensão de entrada aumentar</w:t>
      </w:r>
      <w:commentRangeEnd w:id="315"/>
      <w:r w:rsidR="00B10670">
        <w:rPr>
          <w:rStyle w:val="Refdecomentrio"/>
          <w:rFonts w:eastAsia="Times New Roman"/>
          <w:lang w:eastAsia="pt-PT"/>
        </w:rPr>
        <w:commentReference w:id="315"/>
      </w:r>
      <w:r w:rsidR="00527B31">
        <w:t xml:space="preserve">, a saída comutará, passando </w:t>
      </w:r>
      <w:r w:rsidR="00C30FE3">
        <w:t xml:space="preserve">a ter o </w:t>
      </w:r>
      <w:r w:rsidR="00C30FE3" w:rsidRPr="008205E6">
        <w:t>valor da tensão de saturação do Amp</w:t>
      </w:r>
      <w:r w:rsidR="000D2F60" w:rsidRPr="008205E6">
        <w:t>O</w:t>
      </w:r>
      <w:r w:rsidR="00C30FE3" w:rsidRPr="008205E6">
        <w:t>p</w:t>
      </w:r>
      <w:r w:rsidR="00527B31">
        <w:t>. Este valor comutará para um valor próximo de 0 V assim que a tensão de entrada atinja a tensão de comparação inferior.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6818"/>
      </w:tblGrid>
      <w:tr w:rsidR="00E61859" w14:paraId="6DB7DF7D" w14:textId="77777777" w:rsidTr="00E61859">
        <w:trPr>
          <w:jc w:val="center"/>
        </w:trPr>
        <w:tc>
          <w:tcPr>
            <w:tcW w:w="0" w:type="auto"/>
          </w:tcPr>
          <w:p w14:paraId="4ACFFC37" w14:textId="3B198D50" w:rsidR="00E61859" w:rsidRDefault="00C30FE3" w:rsidP="00F9271A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5E4F0C87" wp14:editId="19A0886A">
                  <wp:extent cx="4061194" cy="1800000"/>
                  <wp:effectExtent l="0" t="0" r="0" b="0"/>
                  <wp:docPr id="231" name="Imagem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1194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859" w14:paraId="676A4DEE" w14:textId="77777777" w:rsidTr="00E61859">
        <w:trPr>
          <w:jc w:val="center"/>
        </w:trPr>
        <w:tc>
          <w:tcPr>
            <w:tcW w:w="0" w:type="auto"/>
          </w:tcPr>
          <w:p w14:paraId="4205A9A2" w14:textId="77777777" w:rsidR="00E61859" w:rsidRDefault="00E61859" w:rsidP="00F9271A">
            <w:pPr>
              <w:pStyle w:val="PhDFigura"/>
            </w:pPr>
            <w:r>
              <w:t>(a)</w:t>
            </w:r>
          </w:p>
        </w:tc>
      </w:tr>
      <w:tr w:rsidR="00E61859" w14:paraId="7644F9B1" w14:textId="77777777" w:rsidTr="00E61859">
        <w:trPr>
          <w:jc w:val="center"/>
        </w:trPr>
        <w:tc>
          <w:tcPr>
            <w:tcW w:w="0" w:type="auto"/>
          </w:tcPr>
          <w:p w14:paraId="0577B025" w14:textId="5DA7ECC2" w:rsidR="00E61859" w:rsidRDefault="00E61859" w:rsidP="00F9271A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34A647BD" wp14:editId="6A1AF579">
                  <wp:extent cx="4192288" cy="1800000"/>
                  <wp:effectExtent l="0" t="0" r="0" b="0"/>
                  <wp:docPr id="232" name="Imagem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2288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859" w14:paraId="30AEF2DE" w14:textId="77777777" w:rsidTr="00E61859">
        <w:trPr>
          <w:jc w:val="center"/>
        </w:trPr>
        <w:tc>
          <w:tcPr>
            <w:tcW w:w="0" w:type="auto"/>
          </w:tcPr>
          <w:p w14:paraId="2A997793" w14:textId="3A2B48EB" w:rsidR="00E61859" w:rsidRDefault="00E61859" w:rsidP="00F9271A">
            <w:pPr>
              <w:pStyle w:val="PhDFigura"/>
            </w:pPr>
            <w:r>
              <w:t>(b)</w:t>
            </w:r>
            <w:r>
              <w:rPr>
                <w:noProof/>
              </w:rPr>
              <w:t xml:space="preserve"> </w:t>
            </w:r>
          </w:p>
        </w:tc>
      </w:tr>
      <w:tr w:rsidR="00E61859" w14:paraId="2EBAB48A" w14:textId="77777777" w:rsidTr="00E61859">
        <w:trPr>
          <w:jc w:val="center"/>
        </w:trPr>
        <w:tc>
          <w:tcPr>
            <w:tcW w:w="0" w:type="auto"/>
          </w:tcPr>
          <w:p w14:paraId="1B34A4A5" w14:textId="12FA224B" w:rsidR="00E61859" w:rsidRDefault="00C30FE3" w:rsidP="00F9271A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2102445B" wp14:editId="6F0517DE">
                  <wp:extent cx="4102010" cy="1800000"/>
                  <wp:effectExtent l="0" t="0" r="0" b="0"/>
                  <wp:docPr id="233" name="Imagem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201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859" w14:paraId="715EA4B7" w14:textId="77777777" w:rsidTr="00E61859">
        <w:trPr>
          <w:jc w:val="center"/>
        </w:trPr>
        <w:tc>
          <w:tcPr>
            <w:tcW w:w="0" w:type="auto"/>
          </w:tcPr>
          <w:p w14:paraId="2A3990E2" w14:textId="3A9F5AE2" w:rsidR="00E61859" w:rsidRDefault="00E61859" w:rsidP="00E61859">
            <w:pPr>
              <w:pStyle w:val="PhDFigura"/>
            </w:pPr>
            <w:r>
              <w:t>(c)</w:t>
            </w:r>
          </w:p>
        </w:tc>
      </w:tr>
    </w:tbl>
    <w:p w14:paraId="072F151B" w14:textId="7A72A705" w:rsidR="00E61859" w:rsidRDefault="00E61859" w:rsidP="00E61859">
      <w:pPr>
        <w:pStyle w:val="PhDLegendaFiguras"/>
      </w:pPr>
      <w:bookmarkStart w:id="316" w:name="_Ref63679152"/>
      <w:bookmarkStart w:id="317" w:name="_Toc63813262"/>
      <w:r>
        <w:t xml:space="preserve">Figura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3</w:t>
      </w:r>
      <w:r w:rsidR="003F61EA">
        <w:rPr>
          <w:noProof/>
        </w:rPr>
        <w:fldChar w:fldCharType="end"/>
      </w:r>
      <w:r w:rsidR="001D0B72">
        <w:t>.</w:t>
      </w:r>
      <w:r w:rsidR="003F61EA">
        <w:fldChar w:fldCharType="begin"/>
      </w:r>
      <w:r w:rsidR="003F61EA">
        <w:instrText xml:space="preserve"> SEQ Figura \* ARABIC \s 1 </w:instrText>
      </w:r>
      <w:r w:rsidR="003F61EA">
        <w:fldChar w:fldCharType="separate"/>
      </w:r>
      <w:r w:rsidR="00071A16">
        <w:rPr>
          <w:noProof/>
        </w:rPr>
        <w:t>2</w:t>
      </w:r>
      <w:r w:rsidR="003F61EA">
        <w:rPr>
          <w:noProof/>
        </w:rPr>
        <w:fldChar w:fldCharType="end"/>
      </w:r>
      <w:bookmarkEnd w:id="316"/>
      <w:r>
        <w:t xml:space="preserve"> - </w:t>
      </w:r>
      <w:r w:rsidR="00784B48" w:rsidRPr="00784B48">
        <w:t xml:space="preserve">Condicionamento de sinal para os sensores a serem usados </w:t>
      </w:r>
      <w:r w:rsidR="00784B48">
        <w:t>digital</w:t>
      </w:r>
      <w:r w:rsidR="00784B48" w:rsidRPr="00784B48">
        <w:t>mente</w:t>
      </w:r>
      <w:r w:rsidRPr="00DF638D">
        <w:t xml:space="preserve"> (a) Entrada 0 V; (b) Entrada 2 V; (c) Entrada 5 V</w:t>
      </w:r>
      <w:r w:rsidR="00784B48">
        <w:t>.</w:t>
      </w:r>
      <w:bookmarkEnd w:id="317"/>
    </w:p>
    <w:p w14:paraId="79A73AD9" w14:textId="4D35969B" w:rsidR="006A6AAA" w:rsidRDefault="006A6AAA" w:rsidP="006A6AAA">
      <w:pPr>
        <w:pStyle w:val="Ttulo2"/>
        <w:rPr>
          <w:rFonts w:ascii="NewsGotT" w:hAnsi="NewsGotT"/>
        </w:rPr>
      </w:pPr>
      <w:bookmarkStart w:id="318" w:name="_Toc63813219"/>
      <w:r>
        <w:rPr>
          <w:rFonts w:ascii="NewsGotT" w:hAnsi="NewsGotT"/>
        </w:rPr>
        <w:t>Circuito de Controlo da Velocidade dos Motores</w:t>
      </w:r>
      <w:bookmarkEnd w:id="318"/>
    </w:p>
    <w:p w14:paraId="279AC3DC" w14:textId="2C1690A2" w:rsidR="008424B8" w:rsidRPr="001918E8" w:rsidRDefault="00B477A7" w:rsidP="001918E8">
      <w:pPr>
        <w:pStyle w:val="PhDCorpo"/>
        <w:ind w:firstLine="567"/>
        <w:rPr>
          <w:rFonts w:eastAsiaTheme="minorEastAsia"/>
        </w:rPr>
      </w:pPr>
      <w:r>
        <w:t>Nas figuras deste subcapítulo (</w:t>
      </w:r>
      <w:r>
        <w:fldChar w:fldCharType="begin"/>
      </w:r>
      <w:r>
        <w:instrText xml:space="preserve"> REF _Ref63617724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3</w:t>
      </w:r>
      <w:r w:rsidR="00071A16">
        <w:t>.</w:t>
      </w:r>
      <w:r w:rsidR="00071A16">
        <w:rPr>
          <w:noProof/>
        </w:rPr>
        <w:t>3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_Ref63669953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3</w:t>
      </w:r>
      <w:r w:rsidR="00071A16">
        <w:t>.</w:t>
      </w:r>
      <w:r w:rsidR="00071A16">
        <w:rPr>
          <w:noProof/>
        </w:rPr>
        <w:t>5</w:t>
      </w:r>
      <w:r>
        <w:fldChar w:fldCharType="end"/>
      </w:r>
      <w:r>
        <w:t xml:space="preserve">, </w:t>
      </w:r>
      <w:r w:rsidR="007B26D1">
        <w:fldChar w:fldCharType="begin"/>
      </w:r>
      <w:r w:rsidR="007B26D1">
        <w:instrText xml:space="preserve"> REF _Ref63670452 \h </w:instrText>
      </w:r>
      <w:r w:rsidR="007B26D1">
        <w:fldChar w:fldCharType="separate"/>
      </w:r>
      <w:r w:rsidR="00071A16">
        <w:t xml:space="preserve">Figura </w:t>
      </w:r>
      <w:r w:rsidR="00071A16">
        <w:rPr>
          <w:noProof/>
        </w:rPr>
        <w:t>3</w:t>
      </w:r>
      <w:r w:rsidR="00071A16">
        <w:t>.</w:t>
      </w:r>
      <w:r w:rsidR="00071A16">
        <w:rPr>
          <w:noProof/>
        </w:rPr>
        <w:t>6</w:t>
      </w:r>
      <w:r w:rsidR="007B26D1">
        <w:fldChar w:fldCharType="end"/>
      </w:r>
      <w:r>
        <w:t xml:space="preserve">, </w:t>
      </w:r>
      <w:r>
        <w:fldChar w:fldCharType="begin"/>
      </w:r>
      <w:r>
        <w:instrText xml:space="preserve"> REF _Ref63670447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3</w:t>
      </w:r>
      <w:r w:rsidR="00071A16">
        <w:t>.</w:t>
      </w:r>
      <w:r w:rsidR="00071A16">
        <w:rPr>
          <w:noProof/>
        </w:rPr>
        <w:t>7</w:t>
      </w:r>
      <w:r>
        <w:fldChar w:fldCharType="end"/>
      </w:r>
      <w:r>
        <w:t xml:space="preserve"> e </w:t>
      </w:r>
      <w:r>
        <w:fldChar w:fldCharType="begin"/>
      </w:r>
      <w:r>
        <w:instrText xml:space="preserve"> REF _Ref63670452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3</w:t>
      </w:r>
      <w:r w:rsidR="00071A16">
        <w:t>.</w:t>
      </w:r>
      <w:r w:rsidR="00071A16">
        <w:rPr>
          <w:noProof/>
        </w:rPr>
        <w:t>6</w:t>
      </w:r>
      <w:r>
        <w:fldChar w:fldCharType="end"/>
      </w:r>
      <w:r>
        <w:t xml:space="preserve">), os multímetros </w:t>
      </w:r>
      <w:r w:rsidRPr="00B10670">
        <w:rPr>
          <w:i/>
          <w:highlight w:val="yellow"/>
          <w:rPrChange w:id="319" w:author="lbarros" w:date="2021-02-10T10:31:00Z">
            <w:rPr/>
          </w:rPrChange>
        </w:rPr>
        <w:t>XMM1</w:t>
      </w:r>
      <w:r>
        <w:t xml:space="preserve">, </w:t>
      </w:r>
      <w:r w:rsidRPr="00B10670">
        <w:rPr>
          <w:highlight w:val="yellow"/>
          <w:rPrChange w:id="320" w:author="lbarros" w:date="2021-02-10T10:31:00Z">
            <w:rPr/>
          </w:rPrChange>
        </w:rPr>
        <w:t>XMM2, XMM3 e XMM4</w:t>
      </w:r>
      <w:r>
        <w:t xml:space="preserve"> mostram as tensões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erro</m:t>
            </m:r>
          </m:sub>
        </m:sSub>
      </m:oMath>
      <w:commentRangeStart w:id="321"/>
      <w:r>
        <w:rPr>
          <w:rFonts w:eastAsiaTheme="minorEastAsia"/>
        </w:rPr>
        <w:t>,</w:t>
      </w:r>
      <w:r>
        <w:t xml:space="preserve"> </w:t>
      </w:r>
      <m:oMath>
        <m:r>
          <w:rPr>
            <w:rFonts w:ascii="Cambria Math" w:hAnsi="Cambria Math"/>
            <w:highlight w:val="red"/>
            <w:rPrChange w:id="322" w:author="lbarros" w:date="2021-02-10T10:32:00Z">
              <w:rPr>
                <w:rFonts w:ascii="Cambria Math" w:hAnsi="Cambria Math"/>
              </w:rPr>
            </w:rPrChange>
          </w:rPr>
          <m:t>Offse</m:t>
        </m:r>
        <m:sSub>
          <m:sSubPr>
            <m:ctrlPr>
              <w:rPr>
                <w:rFonts w:ascii="Cambria Math" w:hAnsi="Cambria Math"/>
                <w:i/>
                <w:highlight w:val="red"/>
              </w:rPr>
            </m:ctrlPr>
          </m:sSubPr>
          <m:e>
            <m:r>
              <w:rPr>
                <w:rFonts w:ascii="Cambria Math" w:hAnsi="Cambria Math"/>
                <w:highlight w:val="red"/>
                <w:rPrChange w:id="323" w:author="lbarros" w:date="2021-02-10T10:32:00Z">
                  <w:rPr>
                    <w:rFonts w:ascii="Cambria Math" w:hAnsi="Cambria Math"/>
                  </w:rPr>
                </w:rPrChange>
              </w:rPr>
              <m:t>t</m:t>
            </m:r>
          </m:e>
          <m:sub>
            <m:r>
              <w:rPr>
                <w:rFonts w:ascii="Cambria Math" w:hAnsi="Cambria Math"/>
                <w:highlight w:val="red"/>
                <w:rPrChange w:id="324" w:author="lbarros" w:date="2021-02-10T10:32:00Z">
                  <w:rPr>
                    <w:rFonts w:ascii="Cambria Math" w:hAnsi="Cambria Math"/>
                  </w:rPr>
                </w:rPrChange>
              </w:rPr>
              <m:t>Contro</m:t>
            </m:r>
            <m:sSub>
              <m:sSubPr>
                <m:ctrlPr>
                  <w:rPr>
                    <w:rFonts w:ascii="Cambria Math" w:hAnsi="Cambria Math"/>
                    <w:i/>
                    <w:highlight w:val="red"/>
                  </w:rPr>
                </m:ctrlPr>
              </m:sSubPr>
              <m:e>
                <m:r>
                  <w:rPr>
                    <w:rFonts w:ascii="Cambria Math" w:hAnsi="Cambria Math"/>
                    <w:highlight w:val="red"/>
                    <w:rPrChange w:id="325" w:author="lbarros" w:date="2021-02-10T10:32:00Z">
                      <w:rPr>
                        <w:rFonts w:ascii="Cambria Math" w:hAnsi="Cambria Math"/>
                      </w:rPr>
                    </w:rPrChange>
                  </w:rPr>
                  <m:t>l</m:t>
                </m:r>
              </m:e>
              <m:sub>
                <m:r>
                  <w:rPr>
                    <w:rFonts w:ascii="Cambria Math" w:hAnsi="Cambria Math"/>
                    <w:highlight w:val="red"/>
                    <w:rPrChange w:id="326" w:author="lbarros" w:date="2021-02-10T10:32:00Z">
                      <w:rPr>
                        <w:rFonts w:ascii="Cambria Math" w:hAnsi="Cambria Math"/>
                      </w:rPr>
                    </w:rPrChange>
                  </w:rPr>
                  <m:t>neg</m:t>
                </m:r>
              </m:sub>
            </m:sSub>
          </m:sub>
        </m:sSub>
        <w:commentRangeEnd w:id="321"/>
        <m:r>
          <m:rPr>
            <m:sty m:val="p"/>
          </m:rPr>
          <w:rPr>
            <w:rStyle w:val="Refdecomentrio"/>
            <w:rFonts w:eastAsia="Times New Roman"/>
            <w:lang w:eastAsia="pt-PT"/>
          </w:rPr>
          <w:commentReference w:id="321"/>
        </m:r>
      </m:oMath>
      <w:r>
        <w:rPr>
          <w:rFonts w:eastAsiaTheme="minorEastAsia"/>
        </w:rPr>
        <w:t xml:space="preserve">, </w:t>
      </w:r>
      <w:ins w:id="327" w:author="lbarros" w:date="2021-02-10T10:31:00Z">
        <w:r w:rsidR="00B10670" w:rsidRPr="00B10670">
          <w:rPr>
            <w:rFonts w:eastAsiaTheme="minorEastAsia"/>
            <w:i/>
            <w:rPrChange w:id="328" w:author="lbarros" w:date="2021-02-10T10:31:00Z">
              <w:rPr>
                <w:rFonts w:eastAsiaTheme="minorEastAsia"/>
              </w:rPr>
            </w:rPrChange>
          </w:rPr>
          <w:t>off</w:t>
        </w:r>
        <w:r w:rsidR="00B10670" w:rsidRPr="00B10670">
          <w:rPr>
            <w:rFonts w:eastAsiaTheme="minorEastAsia"/>
            <w:i/>
            <w:vertAlign w:val="subscript"/>
            <w:rPrChange w:id="329" w:author="lbarros" w:date="2021-02-10T10:32:00Z">
              <w:rPr>
                <w:rFonts w:eastAsiaTheme="minorEastAsia"/>
              </w:rPr>
            </w:rPrChange>
          </w:rPr>
          <w:t>setcontrol_neg</w:t>
        </w:r>
        <w:r w:rsidR="00B10670">
          <w:rPr>
            <w:rFonts w:eastAsiaTheme="minorEastAsia"/>
          </w:rPr>
          <w:t xml:space="preserve">, </w:t>
        </w:r>
      </w:ins>
      <m:oMath>
        <m:r>
          <w:rPr>
            <w:rFonts w:ascii="Cambria Math" w:eastAsiaTheme="minorEastAsia" w:hAnsi="Cambria Math"/>
          </w:rPr>
          <m:t>Offse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Control</m:t>
            </m:r>
          </m:sub>
        </m:sSub>
      </m:oMath>
      <w:r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comando</m:t>
            </m:r>
          </m:sub>
        </m:sSub>
      </m:oMath>
      <w:r>
        <w:rPr>
          <w:rFonts w:eastAsiaTheme="minorEastAsia"/>
        </w:rPr>
        <w:t xml:space="preserve">, respetivamente, e podem ser calculadas pelas equações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_Ref63668909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071A16" w:rsidRPr="00B66544">
        <w:t>(</w:t>
      </w:r>
      <w:r w:rsidR="00071A16">
        <w:rPr>
          <w:noProof/>
        </w:rPr>
        <w:t>2</w:t>
      </w:r>
      <w:r w:rsidR="00071A16" w:rsidRPr="00B66544">
        <w:t>.</w:t>
      </w:r>
      <w:r w:rsidR="00071A16">
        <w:rPr>
          <w:noProof/>
        </w:rPr>
        <w:t>8</w:t>
      </w:r>
      <w:r w:rsidR="00071A16" w:rsidRPr="00B66544">
        <w:t>)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,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_Ref63607362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071A16" w:rsidRPr="00B66544">
        <w:t>(</w:t>
      </w:r>
      <w:r w:rsidR="00071A16">
        <w:rPr>
          <w:noProof/>
        </w:rPr>
        <w:t>2</w:t>
      </w:r>
      <w:r w:rsidR="00071A16" w:rsidRPr="00B66544">
        <w:t>.</w:t>
      </w:r>
      <w:r w:rsidR="00071A16">
        <w:rPr>
          <w:noProof/>
        </w:rPr>
        <w:t>11</w:t>
      </w:r>
      <w:r w:rsidR="00071A16" w:rsidRPr="00B66544">
        <w:t>)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,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_Ref63669504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071A16" w:rsidRPr="00B66544">
        <w:t>(</w:t>
      </w:r>
      <w:r w:rsidR="00071A16">
        <w:rPr>
          <w:noProof/>
        </w:rPr>
        <w:t>2</w:t>
      </w:r>
      <w:r w:rsidR="00071A16" w:rsidRPr="00B66544">
        <w:t>.</w:t>
      </w:r>
      <w:r w:rsidR="00071A16">
        <w:rPr>
          <w:noProof/>
        </w:rPr>
        <w:t>14)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 e </w:t>
      </w:r>
      <w:r w:rsidRPr="003A6499">
        <w:rPr>
          <w:rFonts w:eastAsiaTheme="minorEastAsia"/>
        </w:rPr>
        <w:fldChar w:fldCharType="begin"/>
      </w:r>
      <w:r w:rsidRPr="003A6499">
        <w:rPr>
          <w:rFonts w:eastAsiaTheme="minorEastAsia"/>
        </w:rPr>
        <w:instrText xml:space="preserve"> REF _Ref63607757 \h </w:instrText>
      </w:r>
      <w:r w:rsidR="003A6499">
        <w:rPr>
          <w:rFonts w:eastAsiaTheme="minorEastAsia"/>
        </w:rPr>
        <w:instrText xml:space="preserve"> \* MERGEFORMAT </w:instrText>
      </w:r>
      <w:r w:rsidRPr="003A6499">
        <w:rPr>
          <w:rFonts w:eastAsiaTheme="minorEastAsia"/>
        </w:rPr>
      </w:r>
      <w:r w:rsidRPr="003A6499">
        <w:rPr>
          <w:rFonts w:eastAsiaTheme="minorEastAsia"/>
        </w:rPr>
        <w:fldChar w:fldCharType="separate"/>
      </w:r>
      <w:r w:rsidR="00071A16" w:rsidRPr="00B66544">
        <w:t>(</w:t>
      </w:r>
      <w:r w:rsidR="00071A16">
        <w:rPr>
          <w:noProof/>
        </w:rPr>
        <w:t>2</w:t>
      </w:r>
      <w:r w:rsidR="00071A16" w:rsidRPr="00B66544">
        <w:t>.</w:t>
      </w:r>
      <w:r w:rsidR="00071A16">
        <w:rPr>
          <w:noProof/>
        </w:rPr>
        <w:t>15</w:t>
      </w:r>
      <w:r w:rsidR="00071A16" w:rsidRPr="00B66544">
        <w:t>)</w:t>
      </w:r>
      <w:r w:rsidRPr="003A6499">
        <w:rPr>
          <w:rFonts w:eastAsiaTheme="minorEastAsia"/>
        </w:rPr>
        <w:fldChar w:fldCharType="end"/>
      </w:r>
      <w:r w:rsidRPr="003A6499">
        <w:rPr>
          <w:rFonts w:eastAsiaTheme="minorEastAsia"/>
        </w:rPr>
        <w:t>, pela mesma ordem.</w:t>
      </w:r>
      <w:r w:rsidR="00CC21D0" w:rsidRPr="003A6499">
        <w:rPr>
          <w:rFonts w:eastAsiaTheme="minorEastAsia"/>
        </w:rPr>
        <w:t xml:space="preserve"> Para efeitos de simulação, a</w:t>
      </w:r>
      <w:r w:rsidR="00CC21D0" w:rsidRPr="003A6499">
        <w:t>ssume</w:t>
      </w:r>
      <w:ins w:id="330" w:author="lbarros" w:date="2021-02-10T10:32:00Z">
        <w:r w:rsidR="00B10670">
          <w:noBreakHyphen/>
        </w:r>
      </w:ins>
      <w:del w:id="331" w:author="lbarros" w:date="2021-02-10T10:32:00Z">
        <w:r w:rsidR="00CC21D0" w:rsidRPr="003A6499" w:rsidDel="00B10670">
          <w:delText>-</w:delText>
        </w:r>
      </w:del>
      <w:r w:rsidR="00CC21D0" w:rsidRPr="003A6499">
        <w:t xml:space="preserve">se </w:t>
      </w:r>
      <w:r w:rsidR="001918E8" w:rsidRPr="003A6499">
        <w:t xml:space="preserve">que a superfície ao redor </w:t>
      </w:r>
      <w:r w:rsidR="005D1658" w:rsidRPr="003A6499">
        <w:t>da linha preta</w:t>
      </w:r>
      <w:r w:rsidR="005D1658">
        <w:t xml:space="preserve"> </w:t>
      </w:r>
      <w:r w:rsidR="001918E8">
        <w:t xml:space="preserve">é branca e que </w:t>
      </w:r>
      <w:r w:rsidR="00CC21D0">
        <w:t xml:space="preserve">a leitura dos sensores é </w:t>
      </w:r>
      <w:r w:rsidR="001918E8">
        <w:t>ideal.</w:t>
      </w:r>
    </w:p>
    <w:p w14:paraId="1F63319C" w14:textId="7B5710AA" w:rsidR="008424B8" w:rsidRPr="00210D8C" w:rsidRDefault="00FA2E3C" w:rsidP="008424B8">
      <w:pPr>
        <w:pStyle w:val="PhDCorpo"/>
        <w:ind w:firstLine="567"/>
        <w:rPr>
          <w:rFonts w:eastAsiaTheme="minorEastAsia"/>
        </w:rPr>
      </w:pPr>
      <w:r>
        <w:t xml:space="preserve">Na </w:t>
      </w:r>
      <w:r>
        <w:fldChar w:fldCharType="begin"/>
      </w:r>
      <w:r>
        <w:instrText xml:space="preserve"> REF _Ref63617724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3</w:t>
      </w:r>
      <w:r w:rsidR="00071A16">
        <w:t>.</w:t>
      </w:r>
      <w:r w:rsidR="00071A16">
        <w:rPr>
          <w:noProof/>
        </w:rPr>
        <w:t>3</w:t>
      </w:r>
      <w:r>
        <w:fldChar w:fldCharType="end"/>
      </w:r>
      <w:r w:rsidR="003A6499">
        <w:t>,</w:t>
      </w:r>
      <w:r>
        <w:t xml:space="preserve"> </w:t>
      </w:r>
      <w:r w:rsidR="005D1658" w:rsidRPr="003A6499">
        <w:t>apresentam-se</w:t>
      </w:r>
      <w:r w:rsidRPr="003A6499">
        <w:t xml:space="preserve"> o</w:t>
      </w:r>
      <w:r w:rsidR="009C18E8" w:rsidRPr="003A6499">
        <w:t>s</w:t>
      </w:r>
      <w:r w:rsidRPr="003A6499">
        <w:t xml:space="preserve"> circuito</w:t>
      </w:r>
      <w:r w:rsidR="009C18E8" w:rsidRPr="003A6499">
        <w:t>s</w:t>
      </w:r>
      <w:r w:rsidRPr="00FA2E3C">
        <w:t xml:space="preserve"> de </w:t>
      </w:r>
      <w:r>
        <w:t>c</w:t>
      </w:r>
      <w:r w:rsidRPr="00FA2E3C">
        <w:t xml:space="preserve">ontrolo da </w:t>
      </w:r>
      <w:r>
        <w:t>v</w:t>
      </w:r>
      <w:r w:rsidRPr="00FA2E3C">
        <w:t xml:space="preserve">elocidade dos </w:t>
      </w:r>
      <w:r>
        <w:t>m</w:t>
      </w:r>
      <w:r w:rsidRPr="00FA2E3C">
        <w:t>otores</w:t>
      </w:r>
      <w:r>
        <w:t xml:space="preserve">, quando os sensores </w:t>
      </w:r>
      <w:r w:rsidR="001918E8">
        <w:t xml:space="preserve">(Sensor 3 e Sensor 6) </w:t>
      </w:r>
      <w:r>
        <w:t xml:space="preserve">se encontram fora </w:t>
      </w:r>
      <w:r w:rsidR="00210D8C">
        <w:t>da linha</w:t>
      </w:r>
      <w:r w:rsidR="001918E8">
        <w:t xml:space="preserve">, ou seja, </w:t>
      </w:r>
      <w:r w:rsidR="001918E8" w:rsidRPr="00B10670">
        <w:rPr>
          <w:highlight w:val="yellow"/>
          <w:rPrChange w:id="332" w:author="lbarros" w:date="2021-02-10T10:33:00Z">
            <w:rPr/>
          </w:rPrChange>
        </w:rPr>
        <w:t>S3 e S6</w:t>
      </w:r>
      <w:r w:rsidR="001918E8">
        <w:t xml:space="preserve"> têm valor 0 V.</w:t>
      </w:r>
    </w:p>
    <w:p w14:paraId="40A00AE9" w14:textId="77777777" w:rsidR="008F24AF" w:rsidRDefault="003E2F4D" w:rsidP="008F24AF">
      <w:pPr>
        <w:pStyle w:val="PhDFigura"/>
      </w:pPr>
      <w:r w:rsidRPr="008F24AF">
        <w:rPr>
          <w:noProof/>
        </w:rPr>
        <w:drawing>
          <wp:inline distT="0" distB="0" distL="0" distR="0" wp14:anchorId="0869754E" wp14:editId="3176B7C8">
            <wp:extent cx="5760085" cy="266700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43300" w14:textId="012C63C5" w:rsidR="00FF5444" w:rsidRDefault="008F24AF" w:rsidP="00FF5444">
      <w:pPr>
        <w:pStyle w:val="PhDLegendaFiguras"/>
      </w:pPr>
      <w:bookmarkStart w:id="333" w:name="_Ref63617724"/>
      <w:bookmarkStart w:id="334" w:name="_Toc63813263"/>
      <w:r>
        <w:t xml:space="preserve">Figura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3</w:t>
      </w:r>
      <w:r w:rsidR="003F61EA">
        <w:rPr>
          <w:noProof/>
        </w:rPr>
        <w:fldChar w:fldCharType="end"/>
      </w:r>
      <w:r w:rsidR="001D0B72">
        <w:t>.</w:t>
      </w:r>
      <w:r w:rsidR="003F61EA">
        <w:fldChar w:fldCharType="begin"/>
      </w:r>
      <w:r w:rsidR="003F61EA">
        <w:instrText xml:space="preserve"> SEQ Figura \* ARABIC \s 1 </w:instrText>
      </w:r>
      <w:r w:rsidR="003F61EA">
        <w:fldChar w:fldCharType="separate"/>
      </w:r>
      <w:r w:rsidR="00071A16">
        <w:rPr>
          <w:noProof/>
        </w:rPr>
        <w:t>3</w:t>
      </w:r>
      <w:r w:rsidR="003F61EA">
        <w:rPr>
          <w:noProof/>
        </w:rPr>
        <w:fldChar w:fldCharType="end"/>
      </w:r>
      <w:bookmarkEnd w:id="333"/>
      <w:r w:rsidR="002E1BDD">
        <w:t xml:space="preserve"> </w:t>
      </w:r>
      <w:r>
        <w:t>- C</w:t>
      </w:r>
      <w:r w:rsidRPr="002806CB">
        <w:t xml:space="preserve">ircuito de </w:t>
      </w:r>
      <w:r>
        <w:t>c</w:t>
      </w:r>
      <w:r w:rsidRPr="002806CB">
        <w:t xml:space="preserve">ontrolo da </w:t>
      </w:r>
      <w:r>
        <w:t>v</w:t>
      </w:r>
      <w:r w:rsidRPr="002806CB">
        <w:t xml:space="preserve">elocidade dos </w:t>
      </w:r>
      <w:r>
        <w:t>m</w:t>
      </w:r>
      <w:r w:rsidRPr="002806CB">
        <w:t>otores</w:t>
      </w:r>
      <w:r w:rsidR="003A6499">
        <w:t>,</w:t>
      </w:r>
      <w:r>
        <w:t xml:space="preserve"> com S3 e S6 iguais a 0 V</w:t>
      </w:r>
      <w:r w:rsidR="003A6499">
        <w:t>.</w:t>
      </w:r>
      <w:bookmarkEnd w:id="334"/>
    </w:p>
    <w:p w14:paraId="6E671AF5" w14:textId="4E09EA7C" w:rsidR="00DF7C90" w:rsidRDefault="00B477A7" w:rsidP="00ED226D">
      <w:pPr>
        <w:pStyle w:val="PhDCorpo"/>
        <w:ind w:firstLine="567"/>
      </w:pPr>
      <w:r>
        <w:t>Na</w:t>
      </w:r>
      <w:r w:rsidR="00246BCE">
        <w:t xml:space="preserve"> </w:t>
      </w:r>
      <w:r w:rsidR="00246BCE">
        <w:fldChar w:fldCharType="begin"/>
      </w:r>
      <w:r w:rsidR="00246BCE">
        <w:instrText xml:space="preserve"> REF _Ref63678396 \h </w:instrText>
      </w:r>
      <w:r w:rsidR="00246BCE">
        <w:fldChar w:fldCharType="separate"/>
      </w:r>
      <w:r w:rsidR="00071A16">
        <w:t xml:space="preserve">Figura </w:t>
      </w:r>
      <w:r w:rsidR="00071A16">
        <w:rPr>
          <w:noProof/>
        </w:rPr>
        <w:t>3</w:t>
      </w:r>
      <w:r w:rsidR="00071A16">
        <w:t>.</w:t>
      </w:r>
      <w:r w:rsidR="00071A16">
        <w:rPr>
          <w:noProof/>
        </w:rPr>
        <w:t>4</w:t>
      </w:r>
      <w:r w:rsidR="00246BCE">
        <w:fldChar w:fldCharType="end"/>
      </w:r>
      <w:r w:rsidR="00DF7C90">
        <w:t xml:space="preserve"> e </w:t>
      </w:r>
      <w:r w:rsidR="00DF7C90">
        <w:fldChar w:fldCharType="begin"/>
      </w:r>
      <w:r w:rsidR="00DF7C90">
        <w:instrText xml:space="preserve"> REF _Ref63669953 \h </w:instrText>
      </w:r>
      <w:r w:rsidR="00DF7C90">
        <w:fldChar w:fldCharType="separate"/>
      </w:r>
      <w:r w:rsidR="00071A16">
        <w:t xml:space="preserve">Figura </w:t>
      </w:r>
      <w:r w:rsidR="00071A16">
        <w:rPr>
          <w:noProof/>
        </w:rPr>
        <w:t>3</w:t>
      </w:r>
      <w:r w:rsidR="00071A16">
        <w:t>.</w:t>
      </w:r>
      <w:r w:rsidR="00071A16">
        <w:rPr>
          <w:noProof/>
        </w:rPr>
        <w:t>5</w:t>
      </w:r>
      <w:r w:rsidR="00DF7C90">
        <w:fldChar w:fldCharType="end"/>
      </w:r>
      <w:r w:rsidR="003A6499">
        <w:t xml:space="preserve">, </w:t>
      </w:r>
      <w:r w:rsidR="005D1658" w:rsidRPr="003A6499">
        <w:t>apresentam-se</w:t>
      </w:r>
      <w:r>
        <w:t xml:space="preserve"> os c</w:t>
      </w:r>
      <w:r w:rsidRPr="00FA2E3C">
        <w:t>ircuito</w:t>
      </w:r>
      <w:r>
        <w:t>s</w:t>
      </w:r>
      <w:r w:rsidRPr="00FA2E3C">
        <w:t xml:space="preserve"> de </w:t>
      </w:r>
      <w:r>
        <w:t>c</w:t>
      </w:r>
      <w:r w:rsidRPr="00FA2E3C">
        <w:t xml:space="preserve">ontrolo da </w:t>
      </w:r>
      <w:r>
        <w:t>v</w:t>
      </w:r>
      <w:r w:rsidRPr="00FA2E3C">
        <w:t xml:space="preserve">elocidade dos </w:t>
      </w:r>
      <w:r>
        <w:t>m</w:t>
      </w:r>
      <w:r w:rsidRPr="00FA2E3C">
        <w:t>otores</w:t>
      </w:r>
      <w:r>
        <w:t xml:space="preserve">, quando </w:t>
      </w:r>
      <w:r w:rsidR="00CC21D0">
        <w:t xml:space="preserve">um sensor (Sensor 3) se encontra </w:t>
      </w:r>
      <w:r w:rsidR="00ED226D">
        <w:t>fora da linha</w:t>
      </w:r>
      <w:r w:rsidR="00CC21D0">
        <w:t xml:space="preserve"> e outro (Sensor 6) sobre a linha. Assim</w:t>
      </w:r>
      <w:r w:rsidR="00ED226D">
        <w:t>,</w:t>
      </w:r>
      <w:r w:rsidR="00CC21D0">
        <w:t xml:space="preserve"> a</w:t>
      </w:r>
      <w:r w:rsidR="00ED226D">
        <w:t xml:space="preserve"> entrada S3 tem valor de 0 V e S6 de 5 V.</w:t>
      </w:r>
      <w:r w:rsidR="00FF5444">
        <w:t xml:space="preserve"> </w:t>
      </w:r>
    </w:p>
    <w:p w14:paraId="4BBAA64B" w14:textId="77777777" w:rsidR="00246BCE" w:rsidRDefault="00DF7C90" w:rsidP="00246BCE">
      <w:pPr>
        <w:pStyle w:val="PhDLegendaFiguras"/>
        <w:keepNext/>
      </w:pPr>
      <w:r>
        <w:rPr>
          <w:noProof/>
        </w:rPr>
        <w:drawing>
          <wp:inline distT="0" distB="0" distL="0" distR="0" wp14:anchorId="0AC3C64A" wp14:editId="56E1BD78">
            <wp:extent cx="5760085" cy="2797810"/>
            <wp:effectExtent l="0" t="0" r="0" b="254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A574C" w14:textId="77424125" w:rsidR="00246BCE" w:rsidRDefault="00246BCE" w:rsidP="00246BCE">
      <w:pPr>
        <w:pStyle w:val="PhDLegendaFiguras"/>
      </w:pPr>
      <w:bookmarkStart w:id="335" w:name="_Ref63678396"/>
      <w:bookmarkStart w:id="336" w:name="_Toc63813264"/>
      <w:r>
        <w:t xml:space="preserve">Figura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3</w:t>
      </w:r>
      <w:r w:rsidR="003F61EA">
        <w:rPr>
          <w:noProof/>
        </w:rPr>
        <w:fldChar w:fldCharType="end"/>
      </w:r>
      <w:r w:rsidR="001D0B72">
        <w:t>.</w:t>
      </w:r>
      <w:r w:rsidR="003F61EA">
        <w:fldChar w:fldCharType="begin"/>
      </w:r>
      <w:r w:rsidR="003F61EA">
        <w:instrText xml:space="preserve"> SEQ Figura \* ARABIC \s 1 </w:instrText>
      </w:r>
      <w:r w:rsidR="003F61EA">
        <w:fldChar w:fldCharType="separate"/>
      </w:r>
      <w:r w:rsidR="00071A16">
        <w:rPr>
          <w:noProof/>
        </w:rPr>
        <w:t>4</w:t>
      </w:r>
      <w:r w:rsidR="003F61EA">
        <w:rPr>
          <w:noProof/>
        </w:rPr>
        <w:fldChar w:fldCharType="end"/>
      </w:r>
      <w:bookmarkEnd w:id="335"/>
      <w:r>
        <w:t xml:space="preserve"> - </w:t>
      </w:r>
      <w:r w:rsidRPr="003D222A">
        <w:t xml:space="preserve">Circuito de controlo da velocidade </w:t>
      </w:r>
      <w:r w:rsidRPr="00527B31">
        <w:t>do motor</w:t>
      </w:r>
      <w:r w:rsidR="003A6499" w:rsidRPr="00527B31">
        <w:t xml:space="preserve"> direito,</w:t>
      </w:r>
      <w:r w:rsidRPr="00527B31">
        <w:t xml:space="preserve"> co</w:t>
      </w:r>
      <w:r w:rsidRPr="003D222A">
        <w:t>m S3 igual a 0 V e S6 igual a 5 V</w:t>
      </w:r>
      <w:r w:rsidR="003A6499">
        <w:t>.</w:t>
      </w:r>
      <w:bookmarkEnd w:id="336"/>
    </w:p>
    <w:p w14:paraId="6A6ABDF9" w14:textId="359D0CA7" w:rsidR="009133DE" w:rsidRDefault="009133DE" w:rsidP="009133DE">
      <w:pPr>
        <w:pStyle w:val="PhDCorpo"/>
      </w:pPr>
      <w:r>
        <w:tab/>
        <w:t xml:space="preserve">O valor de </w:t>
      </w:r>
      <m:oMath>
        <m:r>
          <w:rPr>
            <w:rFonts w:ascii="Cambria Math" w:eastAsiaTheme="minorEastAsia" w:hAnsi="Cambria Math"/>
          </w:rPr>
          <m:t>Offse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Control</m:t>
            </m:r>
          </m:sub>
        </m:sSub>
      </m:oMath>
      <w:r>
        <w:rPr>
          <w:rFonts w:eastAsiaTheme="minorEastAsia"/>
        </w:rPr>
        <w:t xml:space="preserve"> está limitado pela saturação do </w:t>
      </w:r>
      <w:r w:rsidRPr="000D2F60">
        <w:rPr>
          <w:rFonts w:eastAsiaTheme="minorEastAsia"/>
        </w:rPr>
        <w:t>Amp</w:t>
      </w:r>
      <w:r w:rsidR="000D2F60" w:rsidRPr="000D2F60">
        <w:rPr>
          <w:rFonts w:eastAsiaTheme="minorEastAsia"/>
        </w:rPr>
        <w:t>O</w:t>
      </w:r>
      <w:r w:rsidRPr="000D2F60">
        <w:rPr>
          <w:rFonts w:eastAsiaTheme="minorEastAsia"/>
        </w:rPr>
        <w:t>p</w:t>
      </w:r>
      <w:r>
        <w:rPr>
          <w:rFonts w:eastAsiaTheme="minorEastAsia"/>
        </w:rPr>
        <w:t>.</w:t>
      </w:r>
    </w:p>
    <w:p w14:paraId="109F9F2D" w14:textId="77777777" w:rsidR="008F24AF" w:rsidRDefault="008F24AF" w:rsidP="008F24AF">
      <w:pPr>
        <w:pStyle w:val="PhDFigura"/>
      </w:pPr>
      <w:r>
        <w:rPr>
          <w:noProof/>
        </w:rPr>
        <w:drawing>
          <wp:inline distT="0" distB="0" distL="0" distR="0" wp14:anchorId="4E07E287" wp14:editId="0CE4C27F">
            <wp:extent cx="5760085" cy="259270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7E9F8" w14:textId="0522BA9E" w:rsidR="008F24AF" w:rsidRDefault="008F24AF" w:rsidP="009133DE">
      <w:pPr>
        <w:pStyle w:val="PhDLegendaFiguras"/>
      </w:pPr>
      <w:bookmarkStart w:id="337" w:name="_Ref63669953"/>
      <w:bookmarkStart w:id="338" w:name="_Toc63813265"/>
      <w:r>
        <w:t xml:space="preserve">Figura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3</w:t>
      </w:r>
      <w:r w:rsidR="003F61EA">
        <w:rPr>
          <w:noProof/>
        </w:rPr>
        <w:fldChar w:fldCharType="end"/>
      </w:r>
      <w:r w:rsidR="001D0B72">
        <w:t>.</w:t>
      </w:r>
      <w:r w:rsidR="003F61EA">
        <w:fldChar w:fldCharType="begin"/>
      </w:r>
      <w:r w:rsidR="003F61EA">
        <w:instrText xml:space="preserve"> SEQ Figura \* ARABIC \s 1 </w:instrText>
      </w:r>
      <w:r w:rsidR="003F61EA">
        <w:fldChar w:fldCharType="separate"/>
      </w:r>
      <w:r w:rsidR="00071A16">
        <w:rPr>
          <w:noProof/>
        </w:rPr>
        <w:t>5</w:t>
      </w:r>
      <w:r w:rsidR="003F61EA">
        <w:rPr>
          <w:noProof/>
        </w:rPr>
        <w:fldChar w:fldCharType="end"/>
      </w:r>
      <w:bookmarkEnd w:id="337"/>
      <w:r>
        <w:t xml:space="preserve"> - C</w:t>
      </w:r>
      <w:r w:rsidRPr="006A67E2">
        <w:t xml:space="preserve">ircuito de controlo da velocidade </w:t>
      </w:r>
      <w:r w:rsidR="003A6499" w:rsidRPr="00527B31">
        <w:t>do motor esquerdo,</w:t>
      </w:r>
      <w:r w:rsidRPr="00527B31">
        <w:t xml:space="preserve"> com</w:t>
      </w:r>
      <w:r w:rsidRPr="006A67E2">
        <w:t xml:space="preserve"> S3 </w:t>
      </w:r>
      <w:r>
        <w:t xml:space="preserve">igual a 0 V </w:t>
      </w:r>
      <w:r w:rsidRPr="006A67E2">
        <w:t>e S6 igua</w:t>
      </w:r>
      <w:r>
        <w:t>l</w:t>
      </w:r>
      <w:r w:rsidRPr="006A67E2">
        <w:t xml:space="preserve"> a </w:t>
      </w:r>
      <w:r>
        <w:t>5</w:t>
      </w:r>
      <w:r w:rsidRPr="006A67E2">
        <w:t xml:space="preserve"> V</w:t>
      </w:r>
      <w:r w:rsidR="003A6499">
        <w:t>.</w:t>
      </w:r>
      <w:bookmarkEnd w:id="338"/>
    </w:p>
    <w:p w14:paraId="6BE21BAE" w14:textId="5EE2B5FD" w:rsidR="008F24AF" w:rsidRDefault="00ED226D" w:rsidP="00907EED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_Ref63670452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3</w:t>
      </w:r>
      <w:r w:rsidR="00071A16">
        <w:t>.</w:t>
      </w:r>
      <w:r w:rsidR="00071A16">
        <w:rPr>
          <w:noProof/>
        </w:rPr>
        <w:t>6</w:t>
      </w:r>
      <w:r>
        <w:fldChar w:fldCharType="end"/>
      </w:r>
      <w:r>
        <w:t xml:space="preserve"> </w:t>
      </w:r>
      <w:r w:rsidR="00DF7C90">
        <w:t xml:space="preserve">e </w:t>
      </w:r>
      <w:r w:rsidR="00DF7C90">
        <w:fldChar w:fldCharType="begin"/>
      </w:r>
      <w:r w:rsidR="00DF7C90">
        <w:instrText xml:space="preserve"> REF _Ref63670447 \h </w:instrText>
      </w:r>
      <w:r w:rsidR="00DF7C90">
        <w:fldChar w:fldCharType="separate"/>
      </w:r>
      <w:r w:rsidR="00071A16">
        <w:t xml:space="preserve">Figura </w:t>
      </w:r>
      <w:r w:rsidR="00071A16">
        <w:rPr>
          <w:noProof/>
        </w:rPr>
        <w:t>3</w:t>
      </w:r>
      <w:r w:rsidR="00071A16">
        <w:t>.</w:t>
      </w:r>
      <w:r w:rsidR="00071A16">
        <w:rPr>
          <w:noProof/>
        </w:rPr>
        <w:t>7</w:t>
      </w:r>
      <w:r w:rsidR="00DF7C90">
        <w:fldChar w:fldCharType="end"/>
      </w:r>
      <w:r w:rsidR="003A6499">
        <w:t xml:space="preserve">, </w:t>
      </w:r>
      <w:r w:rsidR="00F50E35" w:rsidRPr="003A6499">
        <w:t>apresentam-se</w:t>
      </w:r>
      <w:r w:rsidRPr="003A6499">
        <w:t xml:space="preserve"> os</w:t>
      </w:r>
      <w:r>
        <w:t xml:space="preserve"> c</w:t>
      </w:r>
      <w:r w:rsidRPr="00FA2E3C">
        <w:t>ircuito</w:t>
      </w:r>
      <w:r>
        <w:t>s</w:t>
      </w:r>
      <w:r w:rsidRPr="00FA2E3C">
        <w:t xml:space="preserve"> de </w:t>
      </w:r>
      <w:r>
        <w:t>c</w:t>
      </w:r>
      <w:r w:rsidRPr="00FA2E3C">
        <w:t xml:space="preserve">ontrolo da </w:t>
      </w:r>
      <w:r>
        <w:t>v</w:t>
      </w:r>
      <w:r w:rsidRPr="00FA2E3C">
        <w:t xml:space="preserve">elocidade dos </w:t>
      </w:r>
      <w:r>
        <w:t>m</w:t>
      </w:r>
      <w:r w:rsidRPr="00FA2E3C">
        <w:t>otores</w:t>
      </w:r>
      <w:r>
        <w:t xml:space="preserve">, quando um sensor (Sensor 3) se </w:t>
      </w:r>
      <w:r w:rsidRPr="003A6499">
        <w:t xml:space="preserve">encontra </w:t>
      </w:r>
      <w:r w:rsidR="00F50E35" w:rsidRPr="003A6499">
        <w:t xml:space="preserve">entre </w:t>
      </w:r>
      <w:r w:rsidRPr="003A6499">
        <w:t xml:space="preserve">a linha </w:t>
      </w:r>
      <w:r w:rsidR="003A6499" w:rsidRPr="003A6499">
        <w:t xml:space="preserve">preta </w:t>
      </w:r>
      <w:r w:rsidRPr="003A6499">
        <w:t>e a superfície branca e o</w:t>
      </w:r>
      <w:r w:rsidR="00F50E35" w:rsidRPr="003A6499">
        <w:t>utro</w:t>
      </w:r>
      <w:r w:rsidRPr="003A6499">
        <w:t xml:space="preserve"> (Sensor 6) fora da linha. Assim, a entrada S3 tem valor</w:t>
      </w:r>
      <w:r>
        <w:t xml:space="preserve"> de 2,5 V e S6 de 0 V.</w:t>
      </w:r>
    </w:p>
    <w:p w14:paraId="214A1195" w14:textId="27527124" w:rsidR="00DF7C90" w:rsidRDefault="00DF7C90" w:rsidP="00DF7C90">
      <w:pPr>
        <w:pStyle w:val="PhDFigura"/>
        <w:rPr>
          <w:rFonts w:eastAsiaTheme="minorEastAsia"/>
        </w:rPr>
      </w:pPr>
      <w:r>
        <w:rPr>
          <w:noProof/>
        </w:rPr>
        <w:drawing>
          <wp:inline distT="0" distB="0" distL="0" distR="0" wp14:anchorId="0BAF7A5E" wp14:editId="0EA908F4">
            <wp:extent cx="5760085" cy="278701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B4361" w14:textId="1F6913ED" w:rsidR="00DF7C90" w:rsidRPr="00907EED" w:rsidRDefault="00DF7C90" w:rsidP="00DF7C90">
      <w:pPr>
        <w:pStyle w:val="PhDLegendaFiguras"/>
        <w:rPr>
          <w:rFonts w:eastAsiaTheme="minorEastAsia"/>
        </w:rPr>
      </w:pPr>
      <w:bookmarkStart w:id="339" w:name="_Ref63670452"/>
      <w:bookmarkStart w:id="340" w:name="_Toc63813266"/>
      <w:r>
        <w:t xml:space="preserve">Figura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3</w:t>
      </w:r>
      <w:r w:rsidR="003F61EA">
        <w:rPr>
          <w:noProof/>
        </w:rPr>
        <w:fldChar w:fldCharType="end"/>
      </w:r>
      <w:r w:rsidR="001D0B72">
        <w:t>.</w:t>
      </w:r>
      <w:r w:rsidR="003F61EA">
        <w:fldChar w:fldCharType="begin"/>
      </w:r>
      <w:r w:rsidR="003F61EA">
        <w:instrText xml:space="preserve"> SEQ Figura \* ARABIC \s 1 </w:instrText>
      </w:r>
      <w:r w:rsidR="003F61EA">
        <w:fldChar w:fldCharType="separate"/>
      </w:r>
      <w:r w:rsidR="00071A16">
        <w:rPr>
          <w:noProof/>
        </w:rPr>
        <w:t>6</w:t>
      </w:r>
      <w:r w:rsidR="003F61EA">
        <w:rPr>
          <w:noProof/>
        </w:rPr>
        <w:fldChar w:fldCharType="end"/>
      </w:r>
      <w:bookmarkEnd w:id="339"/>
      <w:r>
        <w:t xml:space="preserve"> - </w:t>
      </w:r>
      <w:r w:rsidR="003A6499">
        <w:t>C</w:t>
      </w:r>
      <w:r w:rsidR="003A6499" w:rsidRPr="006A67E2">
        <w:t xml:space="preserve">ircuito de controlo da </w:t>
      </w:r>
      <w:r w:rsidR="003A6499" w:rsidRPr="00527B31">
        <w:t>velocidade do motor direito</w:t>
      </w:r>
      <w:r w:rsidR="003A6499">
        <w:t>,</w:t>
      </w:r>
      <w:r w:rsidR="003A6499" w:rsidRPr="009F1A80">
        <w:t xml:space="preserve"> </w:t>
      </w:r>
      <w:r w:rsidRPr="009F1A80">
        <w:t>com S3 igual a 2,5 V e S6 igual a 0 V</w:t>
      </w:r>
      <w:r w:rsidR="003A6499">
        <w:t>.</w:t>
      </w:r>
      <w:bookmarkEnd w:id="340"/>
    </w:p>
    <w:p w14:paraId="0FC5D2E7" w14:textId="77777777" w:rsidR="008F24AF" w:rsidRDefault="008F24AF" w:rsidP="008F24AF">
      <w:pPr>
        <w:pStyle w:val="PhDFigura"/>
      </w:pPr>
      <w:r>
        <w:rPr>
          <w:noProof/>
        </w:rPr>
        <w:drawing>
          <wp:inline distT="0" distB="0" distL="0" distR="0" wp14:anchorId="69DB03CC" wp14:editId="7FE598F5">
            <wp:extent cx="5760085" cy="274828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F7E80" w14:textId="1EDF59CD" w:rsidR="008F24AF" w:rsidRDefault="008F24AF" w:rsidP="008F24AF">
      <w:pPr>
        <w:pStyle w:val="PhDLegendaFiguras"/>
      </w:pPr>
      <w:bookmarkStart w:id="341" w:name="_Ref63670447"/>
      <w:bookmarkStart w:id="342" w:name="_Toc63813267"/>
      <w:r>
        <w:t xml:space="preserve">Figura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3</w:t>
      </w:r>
      <w:r w:rsidR="003F61EA">
        <w:rPr>
          <w:noProof/>
        </w:rPr>
        <w:fldChar w:fldCharType="end"/>
      </w:r>
      <w:r w:rsidR="001D0B72">
        <w:t>.</w:t>
      </w:r>
      <w:r w:rsidR="003F61EA">
        <w:fldChar w:fldCharType="begin"/>
      </w:r>
      <w:r w:rsidR="003F61EA">
        <w:instrText xml:space="preserve"> SEQ Figura \* ARABIC \s 1 </w:instrText>
      </w:r>
      <w:r w:rsidR="003F61EA">
        <w:fldChar w:fldCharType="separate"/>
      </w:r>
      <w:r w:rsidR="00071A16">
        <w:rPr>
          <w:noProof/>
        </w:rPr>
        <w:t>7</w:t>
      </w:r>
      <w:r w:rsidR="003F61EA">
        <w:rPr>
          <w:noProof/>
        </w:rPr>
        <w:fldChar w:fldCharType="end"/>
      </w:r>
      <w:bookmarkEnd w:id="341"/>
      <w:r>
        <w:t xml:space="preserve"> - </w:t>
      </w:r>
      <w:r w:rsidR="003A6499">
        <w:t>C</w:t>
      </w:r>
      <w:r w:rsidR="003A6499" w:rsidRPr="006A67E2">
        <w:t xml:space="preserve">ircuito de controlo da </w:t>
      </w:r>
      <w:r w:rsidR="003A6499" w:rsidRPr="00527B31">
        <w:t>velocidade do motor esquerdo,</w:t>
      </w:r>
      <w:r w:rsidR="003A6499">
        <w:t xml:space="preserve"> </w:t>
      </w:r>
      <w:r w:rsidRPr="00D91294">
        <w:t xml:space="preserve">com S3 igual a </w:t>
      </w:r>
      <w:r>
        <w:t>2,5</w:t>
      </w:r>
      <w:r w:rsidRPr="00D91294">
        <w:t xml:space="preserve"> V e S6 igual a </w:t>
      </w:r>
      <w:r>
        <w:t>0</w:t>
      </w:r>
      <w:r w:rsidRPr="00D91294">
        <w:t xml:space="preserve"> V</w:t>
      </w:r>
      <w:r w:rsidR="003A6499">
        <w:t>.</w:t>
      </w:r>
      <w:bookmarkEnd w:id="342"/>
    </w:p>
    <w:p w14:paraId="4EC3F168" w14:textId="12A6B76C" w:rsidR="009133DE" w:rsidRPr="000D2F60" w:rsidRDefault="009133DE" w:rsidP="009133DE">
      <w:pPr>
        <w:pStyle w:val="PhDCorpo"/>
      </w:pPr>
      <w:r>
        <w:tab/>
        <w:t xml:space="preserve">O valor de </w:t>
      </w:r>
      <m:oMath>
        <m:r>
          <w:rPr>
            <w:rFonts w:ascii="Cambria Math" w:eastAsiaTheme="minorEastAsia" w:hAnsi="Cambria Math"/>
          </w:rPr>
          <m:t>Offse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Control</m:t>
            </m:r>
          </m:sub>
        </m:sSub>
      </m:oMath>
      <w:r>
        <w:rPr>
          <w:rFonts w:eastAsiaTheme="minorEastAsia"/>
        </w:rPr>
        <w:t xml:space="preserve"> está limitado pela saturação </w:t>
      </w:r>
      <w:r w:rsidRPr="000D2F60">
        <w:rPr>
          <w:rFonts w:eastAsiaTheme="minorEastAsia"/>
        </w:rPr>
        <w:t>do Amp</w:t>
      </w:r>
      <w:r w:rsidR="000D2F60" w:rsidRPr="000D2F60">
        <w:rPr>
          <w:rFonts w:eastAsiaTheme="minorEastAsia"/>
        </w:rPr>
        <w:t>O</w:t>
      </w:r>
      <w:r w:rsidRPr="000D2F60">
        <w:rPr>
          <w:rFonts w:eastAsiaTheme="minorEastAsia"/>
        </w:rPr>
        <w:t>p.</w:t>
      </w:r>
    </w:p>
    <w:p w14:paraId="7A146903" w14:textId="757506CE" w:rsidR="00032C3B" w:rsidRDefault="009133DE" w:rsidP="00032C3B">
      <w:pPr>
        <w:pStyle w:val="PhDCorpo"/>
      </w:pPr>
      <w:r>
        <w:tab/>
      </w:r>
      <w:r w:rsidR="000423D7">
        <w:t>Os resultados obtidos nas simulações estão sintetizados na</w:t>
      </w:r>
      <w:r w:rsidR="00F50E35">
        <w:t xml:space="preserve"> </w:t>
      </w:r>
      <w:r w:rsidR="00F50E35" w:rsidRPr="003A6499">
        <w:fldChar w:fldCharType="begin"/>
      </w:r>
      <w:r w:rsidR="00F50E35" w:rsidRPr="003A6499">
        <w:instrText xml:space="preserve"> REF _Ref63776950 \h  \* MERGEFORMAT </w:instrText>
      </w:r>
      <w:r w:rsidR="00F50E35" w:rsidRPr="003A6499">
        <w:fldChar w:fldCharType="separate"/>
      </w:r>
      <w:r w:rsidR="00071A16">
        <w:t xml:space="preserve">Tabela </w:t>
      </w:r>
      <w:r w:rsidR="00071A16">
        <w:rPr>
          <w:noProof/>
        </w:rPr>
        <w:t>3</w:t>
      </w:r>
      <w:r w:rsidR="00071A16">
        <w:t>.</w:t>
      </w:r>
      <w:r w:rsidR="00071A16">
        <w:rPr>
          <w:noProof/>
        </w:rPr>
        <w:t>1</w:t>
      </w:r>
      <w:r w:rsidR="00F50E35" w:rsidRPr="003A6499">
        <w:fldChar w:fldCharType="end"/>
      </w:r>
      <w:r w:rsidR="000423D7" w:rsidRPr="003A6499">
        <w:t>.</w:t>
      </w:r>
    </w:p>
    <w:p w14:paraId="5A9119AE" w14:textId="0C5586D7" w:rsidR="00E50ED4" w:rsidRDefault="00E50ED4" w:rsidP="00E50ED4">
      <w:pPr>
        <w:pStyle w:val="PhDLegendaTabela"/>
      </w:pPr>
      <w:bookmarkStart w:id="343" w:name="_Ref63776950"/>
      <w:bookmarkStart w:id="344" w:name="_Toc63813308"/>
      <w:r>
        <w:t xml:space="preserve">Tabela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3</w:t>
      </w:r>
      <w:r w:rsidR="003F61EA">
        <w:rPr>
          <w:noProof/>
        </w:rPr>
        <w:fldChar w:fldCharType="end"/>
      </w:r>
      <w:r w:rsidR="00071A16">
        <w:t>.</w:t>
      </w:r>
      <w:r w:rsidR="003F61EA">
        <w:fldChar w:fldCharType="begin"/>
      </w:r>
      <w:r w:rsidR="003F61EA">
        <w:instrText xml:space="preserve"> SEQ Tabela \* ARABIC \s 1 </w:instrText>
      </w:r>
      <w:r w:rsidR="003F61EA">
        <w:fldChar w:fldCharType="separate"/>
      </w:r>
      <w:r w:rsidR="00071A16">
        <w:rPr>
          <w:noProof/>
        </w:rPr>
        <w:t>1</w:t>
      </w:r>
      <w:r w:rsidR="003F61EA">
        <w:rPr>
          <w:noProof/>
        </w:rPr>
        <w:fldChar w:fldCharType="end"/>
      </w:r>
      <w:bookmarkEnd w:id="343"/>
      <w:r>
        <w:t xml:space="preserve"> - </w:t>
      </w:r>
      <w:r w:rsidRPr="00E1282F">
        <w:t>Simulações dos circuitos de controlo de velocidade dos motores</w:t>
      </w:r>
      <w:r w:rsidR="004E5405">
        <w:t>.</w:t>
      </w:r>
      <w:bookmarkEnd w:id="344"/>
    </w:p>
    <w:tbl>
      <w:tblPr>
        <w:tblStyle w:val="TabelaSimples1"/>
        <w:tblW w:w="5000" w:type="pct"/>
        <w:jc w:val="center"/>
        <w:tblLook w:val="0620" w:firstRow="1" w:lastRow="0" w:firstColumn="0" w:lastColumn="0" w:noHBand="1" w:noVBand="1"/>
      </w:tblPr>
      <w:tblGrid>
        <w:gridCol w:w="846"/>
        <w:gridCol w:w="772"/>
        <w:gridCol w:w="877"/>
        <w:gridCol w:w="1642"/>
        <w:gridCol w:w="1399"/>
        <w:gridCol w:w="1414"/>
        <w:gridCol w:w="1250"/>
        <w:gridCol w:w="861"/>
      </w:tblGrid>
      <w:tr w:rsidR="00770DB1" w14:paraId="4A699354" w14:textId="77777777" w:rsidTr="004E54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467" w:type="pct"/>
            <w:vAlign w:val="center"/>
          </w:tcPr>
          <w:p w14:paraId="4D661788" w14:textId="5124228E" w:rsidR="009609FC" w:rsidRPr="002E5682" w:rsidRDefault="009609FC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jc w:val="center"/>
            </w:pPr>
            <w:r w:rsidRPr="002E5682">
              <w:t>S3</w:t>
            </w:r>
          </w:p>
        </w:tc>
        <w:tc>
          <w:tcPr>
            <w:tcW w:w="426" w:type="pct"/>
            <w:vAlign w:val="center"/>
          </w:tcPr>
          <w:p w14:paraId="60A18DED" w14:textId="1CB6FDB3" w:rsidR="009609FC" w:rsidRDefault="009609FC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jc w:val="center"/>
            </w:pPr>
            <w:r>
              <w:t>S6</w:t>
            </w:r>
          </w:p>
        </w:tc>
        <w:tc>
          <w:tcPr>
            <w:tcW w:w="484" w:type="pct"/>
            <w:vAlign w:val="center"/>
          </w:tcPr>
          <w:p w14:paraId="2F8B3C42" w14:textId="56B229C3" w:rsidR="009609FC" w:rsidRDefault="009609FC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jc w:val="center"/>
            </w:pPr>
            <w:r>
              <w:t>Lado</w:t>
            </w:r>
          </w:p>
        </w:tc>
        <w:tc>
          <w:tcPr>
            <w:tcW w:w="906" w:type="pct"/>
            <w:vAlign w:val="center"/>
          </w:tcPr>
          <w:p w14:paraId="30CEAEEA" w14:textId="5DC02654" w:rsidR="009609FC" w:rsidRDefault="009609FC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jc w:val="center"/>
            </w:pPr>
            <w:r>
              <w:t>Xmm1</w:t>
            </w:r>
          </w:p>
        </w:tc>
        <w:tc>
          <w:tcPr>
            <w:tcW w:w="772" w:type="pct"/>
            <w:vAlign w:val="center"/>
          </w:tcPr>
          <w:p w14:paraId="04191D7B" w14:textId="77777777" w:rsidR="009609FC" w:rsidRDefault="009609FC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jc w:val="center"/>
            </w:pPr>
            <w:r>
              <w:t>Xmm2</w:t>
            </w:r>
          </w:p>
        </w:tc>
        <w:tc>
          <w:tcPr>
            <w:tcW w:w="780" w:type="pct"/>
            <w:vAlign w:val="center"/>
          </w:tcPr>
          <w:p w14:paraId="528C9C53" w14:textId="77777777" w:rsidR="009609FC" w:rsidRDefault="009609FC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jc w:val="center"/>
            </w:pPr>
            <w:r>
              <w:t>Xmm3</w:t>
            </w:r>
          </w:p>
        </w:tc>
        <w:tc>
          <w:tcPr>
            <w:tcW w:w="690" w:type="pct"/>
            <w:vAlign w:val="center"/>
          </w:tcPr>
          <w:p w14:paraId="7755EF2B" w14:textId="77777777" w:rsidR="009609FC" w:rsidRDefault="009609FC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jc w:val="center"/>
            </w:pPr>
            <w:r>
              <w:t>Xmm4</w:t>
            </w:r>
          </w:p>
        </w:tc>
        <w:tc>
          <w:tcPr>
            <w:tcW w:w="475" w:type="pct"/>
            <w:vAlign w:val="center"/>
          </w:tcPr>
          <w:p w14:paraId="36C54EB7" w14:textId="3F4CD722" w:rsidR="009609FC" w:rsidRDefault="004E5405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jc w:val="center"/>
            </w:pPr>
            <w:r>
              <w:t>Ação</w:t>
            </w:r>
          </w:p>
        </w:tc>
      </w:tr>
      <w:tr w:rsidR="00770DB1" w14:paraId="34A39C33" w14:textId="6DE10F0F" w:rsidTr="004E5405">
        <w:trPr>
          <w:jc w:val="center"/>
        </w:trPr>
        <w:tc>
          <w:tcPr>
            <w:tcW w:w="467" w:type="pct"/>
            <w:vMerge w:val="restart"/>
            <w:shd w:val="clear" w:color="auto" w:fill="F2F2F2" w:themeFill="background1" w:themeFillShade="F2"/>
            <w:vAlign w:val="center"/>
          </w:tcPr>
          <w:p w14:paraId="4F45D6FB" w14:textId="19357226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0 V</w:t>
            </w:r>
          </w:p>
        </w:tc>
        <w:tc>
          <w:tcPr>
            <w:tcW w:w="426" w:type="pct"/>
            <w:vMerge w:val="restart"/>
            <w:shd w:val="clear" w:color="auto" w:fill="F2F2F2" w:themeFill="background1" w:themeFillShade="F2"/>
            <w:vAlign w:val="center"/>
          </w:tcPr>
          <w:p w14:paraId="45553061" w14:textId="3268D31A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0 V</w:t>
            </w:r>
          </w:p>
        </w:tc>
        <w:tc>
          <w:tcPr>
            <w:tcW w:w="484" w:type="pct"/>
            <w:shd w:val="clear" w:color="auto" w:fill="F2F2F2" w:themeFill="background1" w:themeFillShade="F2"/>
            <w:vAlign w:val="center"/>
          </w:tcPr>
          <w:p w14:paraId="34631C63" w14:textId="6061E814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R</w:t>
            </w:r>
          </w:p>
        </w:tc>
        <w:tc>
          <w:tcPr>
            <w:tcW w:w="906" w:type="pct"/>
            <w:shd w:val="clear" w:color="auto" w:fill="F2F2F2" w:themeFill="background1" w:themeFillShade="F2"/>
            <w:vAlign w:val="center"/>
          </w:tcPr>
          <w:p w14:paraId="702DC0DE" w14:textId="43D7AF07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-350,38 µV</w:t>
            </w:r>
          </w:p>
        </w:tc>
        <w:tc>
          <w:tcPr>
            <w:tcW w:w="772" w:type="pct"/>
            <w:shd w:val="clear" w:color="auto" w:fill="F2F2F2" w:themeFill="background1" w:themeFillShade="F2"/>
            <w:vAlign w:val="center"/>
          </w:tcPr>
          <w:p w14:paraId="264CF75E" w14:textId="3AD3EB1A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rPr>
                <w:szCs w:val="24"/>
              </w:rPr>
              <w:t xml:space="preserve">- </w:t>
            </w:r>
            <w:r w:rsidRPr="009609FC">
              <w:rPr>
                <w:szCs w:val="24"/>
              </w:rPr>
              <w:t>5 V</w:t>
            </w:r>
          </w:p>
        </w:tc>
        <w:tc>
          <w:tcPr>
            <w:tcW w:w="780" w:type="pct"/>
            <w:shd w:val="clear" w:color="auto" w:fill="F2F2F2" w:themeFill="background1" w:themeFillShade="F2"/>
            <w:vAlign w:val="center"/>
          </w:tcPr>
          <w:p w14:paraId="71BA8838" w14:textId="6E37FB11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-9,999 V</w:t>
            </w:r>
          </w:p>
        </w:tc>
        <w:tc>
          <w:tcPr>
            <w:tcW w:w="690" w:type="pct"/>
            <w:shd w:val="clear" w:color="auto" w:fill="F2F2F2" w:themeFill="background1" w:themeFillShade="F2"/>
            <w:vAlign w:val="center"/>
          </w:tcPr>
          <w:p w14:paraId="1C08B997" w14:textId="6FC32D42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3,388 V</w:t>
            </w:r>
          </w:p>
        </w:tc>
        <w:tc>
          <w:tcPr>
            <w:tcW w:w="475" w:type="pct"/>
            <w:shd w:val="clear" w:color="auto" w:fill="F2F2F2" w:themeFill="background1" w:themeFillShade="F2"/>
            <w:vAlign w:val="center"/>
          </w:tcPr>
          <w:p w14:paraId="15C4A967" w14:textId="7372F405" w:rsidR="00770DB1" w:rsidRP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  <w:rPr>
                <w:szCs w:val="24"/>
              </w:rPr>
            </w:pPr>
            <w:r w:rsidRPr="009609FC">
              <w:rPr>
                <w:szCs w:val="24"/>
              </w:rPr>
              <w:t>++</w:t>
            </w:r>
          </w:p>
        </w:tc>
      </w:tr>
      <w:tr w:rsidR="00770DB1" w14:paraId="4E218E06" w14:textId="77777777" w:rsidTr="004E5405">
        <w:trPr>
          <w:jc w:val="center"/>
        </w:trPr>
        <w:tc>
          <w:tcPr>
            <w:tcW w:w="467" w:type="pct"/>
            <w:vMerge/>
            <w:shd w:val="clear" w:color="auto" w:fill="F2F2F2" w:themeFill="background1" w:themeFillShade="F2"/>
            <w:vAlign w:val="center"/>
          </w:tcPr>
          <w:p w14:paraId="03AC2AD2" w14:textId="4C01AAD2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</w:p>
        </w:tc>
        <w:tc>
          <w:tcPr>
            <w:tcW w:w="426" w:type="pct"/>
            <w:vMerge/>
            <w:shd w:val="clear" w:color="auto" w:fill="F2F2F2" w:themeFill="background1" w:themeFillShade="F2"/>
            <w:vAlign w:val="center"/>
          </w:tcPr>
          <w:p w14:paraId="7EF3690A" w14:textId="0C55A0AC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</w:p>
        </w:tc>
        <w:tc>
          <w:tcPr>
            <w:tcW w:w="484" w:type="pct"/>
            <w:shd w:val="clear" w:color="auto" w:fill="F2F2F2" w:themeFill="background1" w:themeFillShade="F2"/>
            <w:vAlign w:val="center"/>
          </w:tcPr>
          <w:p w14:paraId="3E6145A9" w14:textId="27113663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L</w:t>
            </w:r>
          </w:p>
        </w:tc>
        <w:tc>
          <w:tcPr>
            <w:tcW w:w="906" w:type="pct"/>
            <w:shd w:val="clear" w:color="auto" w:fill="F2F2F2" w:themeFill="background1" w:themeFillShade="F2"/>
            <w:vAlign w:val="center"/>
          </w:tcPr>
          <w:p w14:paraId="5B11B205" w14:textId="6382DF6F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-350,38 µV</w:t>
            </w:r>
          </w:p>
        </w:tc>
        <w:tc>
          <w:tcPr>
            <w:tcW w:w="772" w:type="pct"/>
            <w:shd w:val="clear" w:color="auto" w:fill="F2F2F2" w:themeFill="background1" w:themeFillShade="F2"/>
            <w:vAlign w:val="center"/>
          </w:tcPr>
          <w:p w14:paraId="50E760BA" w14:textId="4E89C2B6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rPr>
                <w:szCs w:val="24"/>
              </w:rPr>
              <w:t xml:space="preserve">- </w:t>
            </w:r>
            <w:r w:rsidRPr="009609FC">
              <w:rPr>
                <w:szCs w:val="24"/>
              </w:rPr>
              <w:t>5 V</w:t>
            </w:r>
          </w:p>
        </w:tc>
        <w:tc>
          <w:tcPr>
            <w:tcW w:w="780" w:type="pct"/>
            <w:shd w:val="clear" w:color="auto" w:fill="F2F2F2" w:themeFill="background1" w:themeFillShade="F2"/>
            <w:vAlign w:val="center"/>
          </w:tcPr>
          <w:p w14:paraId="5776A386" w14:textId="781F0E35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commentRangeStart w:id="345"/>
            <w:r w:rsidRPr="009609FC">
              <w:rPr>
                <w:szCs w:val="24"/>
              </w:rPr>
              <w:t>-9,999 V</w:t>
            </w:r>
            <w:commentRangeEnd w:id="345"/>
            <w:r w:rsidR="00A80042">
              <w:rPr>
                <w:rStyle w:val="Refdecomentrio"/>
                <w:rFonts w:eastAsia="Times New Roman"/>
                <w:lang w:eastAsia="pt-PT"/>
              </w:rPr>
              <w:commentReference w:id="345"/>
            </w:r>
          </w:p>
        </w:tc>
        <w:tc>
          <w:tcPr>
            <w:tcW w:w="690" w:type="pct"/>
            <w:shd w:val="clear" w:color="auto" w:fill="F2F2F2" w:themeFill="background1" w:themeFillShade="F2"/>
            <w:vAlign w:val="center"/>
          </w:tcPr>
          <w:p w14:paraId="7D6C315B" w14:textId="5A7111DF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3,388 V</w:t>
            </w:r>
          </w:p>
        </w:tc>
        <w:tc>
          <w:tcPr>
            <w:tcW w:w="475" w:type="pct"/>
            <w:shd w:val="clear" w:color="auto" w:fill="F2F2F2" w:themeFill="background1" w:themeFillShade="F2"/>
            <w:vAlign w:val="center"/>
          </w:tcPr>
          <w:p w14:paraId="3AAE5C8E" w14:textId="387EA6B8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++</w:t>
            </w:r>
          </w:p>
        </w:tc>
      </w:tr>
      <w:tr w:rsidR="00770DB1" w14:paraId="49AB1F44" w14:textId="77777777" w:rsidTr="004E5405">
        <w:trPr>
          <w:jc w:val="center"/>
        </w:trPr>
        <w:tc>
          <w:tcPr>
            <w:tcW w:w="467" w:type="pct"/>
            <w:vMerge w:val="restart"/>
            <w:vAlign w:val="center"/>
          </w:tcPr>
          <w:p w14:paraId="78525F3B" w14:textId="7A77683B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0 V</w:t>
            </w:r>
          </w:p>
        </w:tc>
        <w:tc>
          <w:tcPr>
            <w:tcW w:w="426" w:type="pct"/>
            <w:vMerge w:val="restart"/>
            <w:vAlign w:val="center"/>
          </w:tcPr>
          <w:p w14:paraId="0B1C5F96" w14:textId="51E68CD4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5 V</w:t>
            </w:r>
          </w:p>
        </w:tc>
        <w:tc>
          <w:tcPr>
            <w:tcW w:w="484" w:type="pct"/>
            <w:vAlign w:val="center"/>
          </w:tcPr>
          <w:p w14:paraId="66180ACE" w14:textId="5A6035C0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R</w:t>
            </w:r>
          </w:p>
        </w:tc>
        <w:tc>
          <w:tcPr>
            <w:tcW w:w="906" w:type="pct"/>
            <w:vAlign w:val="center"/>
          </w:tcPr>
          <w:p w14:paraId="5A8BA86D" w14:textId="4965D315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4,998V</w:t>
            </w:r>
          </w:p>
        </w:tc>
        <w:tc>
          <w:tcPr>
            <w:tcW w:w="772" w:type="pct"/>
            <w:vAlign w:val="center"/>
          </w:tcPr>
          <w:p w14:paraId="3AC93A82" w14:textId="625FB23B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-7,49</w:t>
            </w:r>
            <w:r>
              <w:rPr>
                <w:szCs w:val="24"/>
              </w:rPr>
              <w:t>9</w:t>
            </w:r>
            <w:r w:rsidRPr="009609FC">
              <w:rPr>
                <w:szCs w:val="24"/>
              </w:rPr>
              <w:t xml:space="preserve"> V</w:t>
            </w:r>
          </w:p>
        </w:tc>
        <w:tc>
          <w:tcPr>
            <w:tcW w:w="780" w:type="pct"/>
            <w:vAlign w:val="center"/>
          </w:tcPr>
          <w:p w14:paraId="54D6700E" w14:textId="0696A6B5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10,566 V</w:t>
            </w:r>
          </w:p>
        </w:tc>
        <w:tc>
          <w:tcPr>
            <w:tcW w:w="690" w:type="pct"/>
            <w:vAlign w:val="center"/>
          </w:tcPr>
          <w:p w14:paraId="4195B954" w14:textId="5C861205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3,572 V</w:t>
            </w:r>
          </w:p>
        </w:tc>
        <w:tc>
          <w:tcPr>
            <w:tcW w:w="475" w:type="pct"/>
            <w:vAlign w:val="center"/>
          </w:tcPr>
          <w:p w14:paraId="27F3A91A" w14:textId="76EF8237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+++</w:t>
            </w:r>
          </w:p>
        </w:tc>
      </w:tr>
      <w:tr w:rsidR="00770DB1" w14:paraId="3D60C99F" w14:textId="77777777" w:rsidTr="004E5405">
        <w:trPr>
          <w:jc w:val="center"/>
        </w:trPr>
        <w:tc>
          <w:tcPr>
            <w:tcW w:w="467" w:type="pct"/>
            <w:vMerge/>
            <w:vAlign w:val="center"/>
          </w:tcPr>
          <w:p w14:paraId="44DB3EDB" w14:textId="4A2E1E6C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</w:p>
        </w:tc>
        <w:tc>
          <w:tcPr>
            <w:tcW w:w="426" w:type="pct"/>
            <w:vMerge/>
            <w:vAlign w:val="center"/>
          </w:tcPr>
          <w:p w14:paraId="2A073884" w14:textId="770306F0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</w:p>
        </w:tc>
        <w:tc>
          <w:tcPr>
            <w:tcW w:w="484" w:type="pct"/>
            <w:vAlign w:val="center"/>
          </w:tcPr>
          <w:p w14:paraId="59B3A150" w14:textId="37FAF306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L</w:t>
            </w:r>
          </w:p>
        </w:tc>
        <w:tc>
          <w:tcPr>
            <w:tcW w:w="906" w:type="pct"/>
            <w:vAlign w:val="center"/>
          </w:tcPr>
          <w:p w14:paraId="720FFB70" w14:textId="4F8F87C6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-5 V</w:t>
            </w:r>
          </w:p>
        </w:tc>
        <w:tc>
          <w:tcPr>
            <w:tcW w:w="772" w:type="pct"/>
            <w:vAlign w:val="center"/>
          </w:tcPr>
          <w:p w14:paraId="6A2DEF92" w14:textId="494E0D33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-2,</w:t>
            </w:r>
            <w:r w:rsidR="002E5682">
              <w:rPr>
                <w:szCs w:val="24"/>
              </w:rPr>
              <w:t>5</w:t>
            </w:r>
            <w:r w:rsidRPr="009609FC">
              <w:rPr>
                <w:szCs w:val="24"/>
              </w:rPr>
              <w:t xml:space="preserve"> V</w:t>
            </w:r>
          </w:p>
        </w:tc>
        <w:tc>
          <w:tcPr>
            <w:tcW w:w="780" w:type="pct"/>
            <w:vAlign w:val="center"/>
          </w:tcPr>
          <w:p w14:paraId="7F4CA5DA" w14:textId="7E8CC545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5 V</w:t>
            </w:r>
          </w:p>
        </w:tc>
        <w:tc>
          <w:tcPr>
            <w:tcW w:w="690" w:type="pct"/>
            <w:vAlign w:val="center"/>
          </w:tcPr>
          <w:p w14:paraId="3A839907" w14:textId="2C8964F7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1,694 V</w:t>
            </w:r>
          </w:p>
        </w:tc>
        <w:tc>
          <w:tcPr>
            <w:tcW w:w="475" w:type="pct"/>
            <w:vAlign w:val="center"/>
          </w:tcPr>
          <w:p w14:paraId="65926CB2" w14:textId="5D6366A6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+</w:t>
            </w:r>
          </w:p>
        </w:tc>
      </w:tr>
      <w:tr w:rsidR="00770DB1" w14:paraId="74543658" w14:textId="77777777" w:rsidTr="004E5405">
        <w:trPr>
          <w:jc w:val="center"/>
        </w:trPr>
        <w:tc>
          <w:tcPr>
            <w:tcW w:w="467" w:type="pct"/>
            <w:vMerge w:val="restart"/>
            <w:shd w:val="clear" w:color="auto" w:fill="F2F2F2" w:themeFill="background1" w:themeFillShade="F2"/>
            <w:vAlign w:val="center"/>
          </w:tcPr>
          <w:p w14:paraId="4523B440" w14:textId="14B5825A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2,5 V</w:t>
            </w:r>
          </w:p>
        </w:tc>
        <w:tc>
          <w:tcPr>
            <w:tcW w:w="426" w:type="pct"/>
            <w:vMerge w:val="restart"/>
            <w:shd w:val="clear" w:color="auto" w:fill="F2F2F2" w:themeFill="background1" w:themeFillShade="F2"/>
            <w:vAlign w:val="center"/>
          </w:tcPr>
          <w:p w14:paraId="05C6CCC7" w14:textId="1256684D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0 V</w:t>
            </w:r>
          </w:p>
        </w:tc>
        <w:tc>
          <w:tcPr>
            <w:tcW w:w="484" w:type="pct"/>
            <w:shd w:val="clear" w:color="auto" w:fill="F2F2F2" w:themeFill="background1" w:themeFillShade="F2"/>
            <w:vAlign w:val="center"/>
          </w:tcPr>
          <w:p w14:paraId="525A82FD" w14:textId="4953A86E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R</w:t>
            </w:r>
          </w:p>
        </w:tc>
        <w:tc>
          <w:tcPr>
            <w:tcW w:w="906" w:type="pct"/>
            <w:shd w:val="clear" w:color="auto" w:fill="F2F2F2" w:themeFill="background1" w:themeFillShade="F2"/>
            <w:vAlign w:val="center"/>
          </w:tcPr>
          <w:p w14:paraId="36AA9362" w14:textId="2EE38BD9" w:rsidR="00770DB1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-2,5 V</w:t>
            </w:r>
          </w:p>
        </w:tc>
        <w:tc>
          <w:tcPr>
            <w:tcW w:w="772" w:type="pct"/>
            <w:shd w:val="clear" w:color="auto" w:fill="F2F2F2" w:themeFill="background1" w:themeFillShade="F2"/>
            <w:vAlign w:val="center"/>
          </w:tcPr>
          <w:p w14:paraId="48E4ED12" w14:textId="39672BEF" w:rsidR="00770DB1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-3,75 V</w:t>
            </w:r>
          </w:p>
        </w:tc>
        <w:tc>
          <w:tcPr>
            <w:tcW w:w="780" w:type="pct"/>
            <w:shd w:val="clear" w:color="auto" w:fill="F2F2F2" w:themeFill="background1" w:themeFillShade="F2"/>
            <w:vAlign w:val="center"/>
          </w:tcPr>
          <w:p w14:paraId="1167968C" w14:textId="5FA6C608" w:rsidR="00770DB1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7,5 V</w:t>
            </w:r>
          </w:p>
        </w:tc>
        <w:tc>
          <w:tcPr>
            <w:tcW w:w="690" w:type="pct"/>
            <w:shd w:val="clear" w:color="auto" w:fill="F2F2F2" w:themeFill="background1" w:themeFillShade="F2"/>
            <w:vAlign w:val="center"/>
          </w:tcPr>
          <w:p w14:paraId="4E072584" w14:textId="438F1C29" w:rsidR="00770DB1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2,541 V</w:t>
            </w:r>
          </w:p>
        </w:tc>
        <w:tc>
          <w:tcPr>
            <w:tcW w:w="475" w:type="pct"/>
            <w:shd w:val="clear" w:color="auto" w:fill="F2F2F2" w:themeFill="background1" w:themeFillShade="F2"/>
            <w:vAlign w:val="center"/>
          </w:tcPr>
          <w:p w14:paraId="03371CB0" w14:textId="569991A0" w:rsidR="00770DB1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+</w:t>
            </w:r>
          </w:p>
        </w:tc>
      </w:tr>
      <w:tr w:rsidR="00770DB1" w14:paraId="31B99F66" w14:textId="77777777" w:rsidTr="004E5405">
        <w:trPr>
          <w:jc w:val="center"/>
        </w:trPr>
        <w:tc>
          <w:tcPr>
            <w:tcW w:w="467" w:type="pct"/>
            <w:vMerge/>
            <w:shd w:val="clear" w:color="auto" w:fill="F2F2F2" w:themeFill="background1" w:themeFillShade="F2"/>
            <w:vAlign w:val="center"/>
          </w:tcPr>
          <w:p w14:paraId="74DEF560" w14:textId="77777777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</w:p>
        </w:tc>
        <w:tc>
          <w:tcPr>
            <w:tcW w:w="426" w:type="pct"/>
            <w:vMerge/>
            <w:shd w:val="clear" w:color="auto" w:fill="F2F2F2" w:themeFill="background1" w:themeFillShade="F2"/>
            <w:vAlign w:val="center"/>
          </w:tcPr>
          <w:p w14:paraId="28784D60" w14:textId="77777777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</w:p>
        </w:tc>
        <w:tc>
          <w:tcPr>
            <w:tcW w:w="484" w:type="pct"/>
            <w:shd w:val="clear" w:color="auto" w:fill="F2F2F2" w:themeFill="background1" w:themeFillShade="F2"/>
            <w:vAlign w:val="center"/>
          </w:tcPr>
          <w:p w14:paraId="1AEE6D7A" w14:textId="3C88263E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L</w:t>
            </w:r>
          </w:p>
        </w:tc>
        <w:tc>
          <w:tcPr>
            <w:tcW w:w="906" w:type="pct"/>
            <w:shd w:val="clear" w:color="auto" w:fill="F2F2F2" w:themeFill="background1" w:themeFillShade="F2"/>
            <w:vAlign w:val="center"/>
          </w:tcPr>
          <w:p w14:paraId="2A3D2C20" w14:textId="7255532D" w:rsidR="00770DB1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2,499 V</w:t>
            </w:r>
          </w:p>
        </w:tc>
        <w:tc>
          <w:tcPr>
            <w:tcW w:w="772" w:type="pct"/>
            <w:shd w:val="clear" w:color="auto" w:fill="F2F2F2" w:themeFill="background1" w:themeFillShade="F2"/>
            <w:vAlign w:val="center"/>
          </w:tcPr>
          <w:p w14:paraId="07D28FB6" w14:textId="7BA0D29D" w:rsidR="00770DB1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-6,25 V</w:t>
            </w:r>
          </w:p>
        </w:tc>
        <w:tc>
          <w:tcPr>
            <w:tcW w:w="780" w:type="pct"/>
            <w:shd w:val="clear" w:color="auto" w:fill="F2F2F2" w:themeFill="background1" w:themeFillShade="F2"/>
            <w:vAlign w:val="center"/>
          </w:tcPr>
          <w:p w14:paraId="33DFE28E" w14:textId="4825BD68" w:rsidR="00770DB1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10,566 V</w:t>
            </w:r>
          </w:p>
        </w:tc>
        <w:tc>
          <w:tcPr>
            <w:tcW w:w="690" w:type="pct"/>
            <w:shd w:val="clear" w:color="auto" w:fill="F2F2F2" w:themeFill="background1" w:themeFillShade="F2"/>
            <w:vAlign w:val="center"/>
          </w:tcPr>
          <w:p w14:paraId="2F032639" w14:textId="2952D6FE" w:rsidR="00770DB1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3,572 V</w:t>
            </w:r>
          </w:p>
        </w:tc>
        <w:tc>
          <w:tcPr>
            <w:tcW w:w="475" w:type="pct"/>
            <w:shd w:val="clear" w:color="auto" w:fill="F2F2F2" w:themeFill="background1" w:themeFillShade="F2"/>
            <w:vAlign w:val="center"/>
          </w:tcPr>
          <w:p w14:paraId="26DE1ADF" w14:textId="23C62C92" w:rsidR="00770DB1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+++</w:t>
            </w:r>
          </w:p>
        </w:tc>
      </w:tr>
      <w:tr w:rsidR="002E5682" w14:paraId="266A1331" w14:textId="77777777" w:rsidTr="004E5405">
        <w:trPr>
          <w:jc w:val="center"/>
        </w:trPr>
        <w:tc>
          <w:tcPr>
            <w:tcW w:w="5000" w:type="pct"/>
            <w:gridSpan w:val="8"/>
            <w:vAlign w:val="bottom"/>
          </w:tcPr>
          <w:p w14:paraId="3924E359" w14:textId="47EAB145" w:rsidR="002E5682" w:rsidRDefault="002E5682" w:rsidP="004E5405">
            <w:pPr>
              <w:pStyle w:val="PhDCorpo"/>
              <w:tabs>
                <w:tab w:val="clear" w:pos="567"/>
                <w:tab w:val="left" w:pos="0"/>
                <w:tab w:val="left" w:pos="703"/>
              </w:tabs>
              <w:spacing w:after="0" w:line="240" w:lineRule="auto"/>
              <w:jc w:val="left"/>
            </w:pPr>
            <w:r>
              <w:t>Nota:</w:t>
            </w:r>
          </w:p>
          <w:p w14:paraId="57329842" w14:textId="341EA496" w:rsidR="002E5682" w:rsidRDefault="002E5682" w:rsidP="004E5405">
            <w:pPr>
              <w:pStyle w:val="PhDCorpo"/>
              <w:tabs>
                <w:tab w:val="clear" w:pos="567"/>
                <w:tab w:val="left" w:pos="0"/>
                <w:tab w:val="left" w:pos="703"/>
              </w:tabs>
              <w:spacing w:after="0" w:line="240" w:lineRule="auto"/>
              <w:jc w:val="left"/>
            </w:pPr>
            <w:r>
              <w:t xml:space="preserve">R </w:t>
            </w:r>
            <w:r w:rsidRPr="00770DB1">
              <w:rPr>
                <w:i/>
                <w:iCs/>
              </w:rPr>
              <w:t>Right</w:t>
            </w:r>
            <w:ins w:id="346" w:author="lbarros" w:date="2021-02-10T10:42:00Z">
              <w:r w:rsidR="00A80042">
                <w:rPr>
                  <w:i/>
                  <w:iCs/>
                </w:rPr>
                <w:t xml:space="preserve"> </w:t>
              </w:r>
              <w:r w:rsidR="00A80042" w:rsidRPr="00A80042">
                <w:rPr>
                  <w:iCs/>
                  <w:rPrChange w:id="347" w:author="lbarros" w:date="2021-02-10T10:42:00Z">
                    <w:rPr>
                      <w:i/>
                      <w:iCs/>
                    </w:rPr>
                  </w:rPrChange>
                </w:rPr>
                <w:t>(direita)</w:t>
              </w:r>
            </w:ins>
          </w:p>
          <w:p w14:paraId="7BABFB6E" w14:textId="0F03E3B3" w:rsidR="002E5682" w:rsidRDefault="002E5682" w:rsidP="004E5405">
            <w:pPr>
              <w:pStyle w:val="PhDCorpo"/>
              <w:tabs>
                <w:tab w:val="clear" w:pos="567"/>
                <w:tab w:val="left" w:pos="0"/>
                <w:tab w:val="left" w:pos="703"/>
              </w:tabs>
              <w:spacing w:after="0" w:line="240" w:lineRule="auto"/>
              <w:jc w:val="left"/>
            </w:pPr>
            <w:r>
              <w:t xml:space="preserve">L </w:t>
            </w:r>
            <w:r w:rsidRPr="00770DB1">
              <w:rPr>
                <w:i/>
                <w:iCs/>
              </w:rPr>
              <w:t>Left</w:t>
            </w:r>
            <w:ins w:id="348" w:author="lbarros" w:date="2021-02-10T10:42:00Z">
              <w:r w:rsidR="00A80042">
                <w:rPr>
                  <w:i/>
                  <w:iCs/>
                </w:rPr>
                <w:t xml:space="preserve"> </w:t>
              </w:r>
              <w:r w:rsidR="00A80042" w:rsidRPr="00A80042">
                <w:rPr>
                  <w:iCs/>
                  <w:rPrChange w:id="349" w:author="lbarros" w:date="2021-02-10T10:42:00Z">
                    <w:rPr>
                      <w:i/>
                      <w:iCs/>
                    </w:rPr>
                  </w:rPrChange>
                </w:rPr>
                <w:t>(esquerda)</w:t>
              </w:r>
            </w:ins>
          </w:p>
          <w:p w14:paraId="4B080E64" w14:textId="544188B6" w:rsidR="002E5682" w:rsidRPr="003A6499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 w:line="240" w:lineRule="auto"/>
              <w:jc w:val="left"/>
            </w:pPr>
            <w:r>
              <w:t xml:space="preserve">+ </w:t>
            </w:r>
            <w:r w:rsidRPr="003A6499">
              <w:t>velocidade</w:t>
            </w:r>
            <w:r w:rsidR="00F50E35" w:rsidRPr="003A6499">
              <w:t xml:space="preserve"> do motor</w:t>
            </w:r>
            <w:r w:rsidRPr="003A6499">
              <w:t xml:space="preserve"> reduzida</w:t>
            </w:r>
          </w:p>
          <w:p w14:paraId="0F1CFA2F" w14:textId="01E61164" w:rsidR="002E5682" w:rsidRPr="003A6499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 w:line="240" w:lineRule="auto"/>
              <w:jc w:val="left"/>
            </w:pPr>
            <w:r w:rsidRPr="003A6499">
              <w:t>++</w:t>
            </w:r>
            <w:r w:rsidR="004E5405">
              <w:t xml:space="preserve"> </w:t>
            </w:r>
            <w:r w:rsidRPr="003A6499">
              <w:t xml:space="preserve">velocidade </w:t>
            </w:r>
            <w:r w:rsidR="00F50E35" w:rsidRPr="003A6499">
              <w:t xml:space="preserve">do motor </w:t>
            </w:r>
            <w:r w:rsidRPr="003A6499">
              <w:t>moderada</w:t>
            </w:r>
          </w:p>
          <w:p w14:paraId="65B6871B" w14:textId="5A823F6C" w:rsidR="002E5682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 w:line="240" w:lineRule="auto"/>
              <w:jc w:val="left"/>
            </w:pPr>
            <w:r w:rsidRPr="003A6499">
              <w:t xml:space="preserve">+++ velocidade </w:t>
            </w:r>
            <w:r w:rsidR="00F50E35" w:rsidRPr="003A6499">
              <w:t xml:space="preserve">do motor </w:t>
            </w:r>
            <w:r w:rsidRPr="003A6499">
              <w:t>alta</w:t>
            </w:r>
          </w:p>
        </w:tc>
      </w:tr>
    </w:tbl>
    <w:p w14:paraId="354B139E" w14:textId="5B863A85" w:rsidR="008F24AF" w:rsidRDefault="008F24AF" w:rsidP="008F24AF">
      <w:pPr>
        <w:pStyle w:val="PhDFigura"/>
      </w:pPr>
    </w:p>
    <w:p w14:paraId="55374B1E" w14:textId="14129107" w:rsidR="00032C3B" w:rsidRDefault="00032C3B" w:rsidP="000423D7">
      <w:pPr>
        <w:pStyle w:val="PhDCorpo"/>
      </w:pPr>
    </w:p>
    <w:p w14:paraId="1D81B087" w14:textId="77777777" w:rsidR="00660538" w:rsidRDefault="00660538" w:rsidP="00660538">
      <w:pPr>
        <w:pStyle w:val="PhDCorpo"/>
      </w:pPr>
    </w:p>
    <w:p w14:paraId="0D85843A" w14:textId="77777777" w:rsidR="00180CD0" w:rsidRDefault="00180CD0" w:rsidP="00180CD0">
      <w:pPr>
        <w:pStyle w:val="Ttulo2"/>
        <w:rPr>
          <w:rFonts w:ascii="NewsGotT" w:hAnsi="NewsGotT"/>
        </w:rPr>
      </w:pPr>
      <w:bookmarkStart w:id="350" w:name="_Toc63813220"/>
      <w:r>
        <w:rPr>
          <w:rFonts w:ascii="NewsGotT" w:hAnsi="NewsGotT"/>
        </w:rPr>
        <w:t>Circuito de Atuação dos Sinais PWM</w:t>
      </w:r>
      <w:bookmarkEnd w:id="350"/>
    </w:p>
    <w:p w14:paraId="1E68D158" w14:textId="2342FDCE" w:rsidR="00032C3B" w:rsidRDefault="00090F0C" w:rsidP="00032C3B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_Ref63615298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3</w:t>
      </w:r>
      <w:r w:rsidR="00071A16">
        <w:t>.</w:t>
      </w:r>
      <w:r w:rsidR="00071A16">
        <w:rPr>
          <w:noProof/>
        </w:rPr>
        <w:t>8</w:t>
      </w:r>
      <w:r>
        <w:fldChar w:fldCharType="end"/>
      </w:r>
      <w:r>
        <w:t xml:space="preserve"> pode-se observar no osciloscópio </w:t>
      </w:r>
      <w:r w:rsidR="00032C3B">
        <w:t>a</w:t>
      </w:r>
      <w:r>
        <w:t xml:space="preserve"> onda </w:t>
      </w:r>
      <w:r w:rsidR="00032C3B">
        <w:t>do sinal de saída,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PWM</m:t>
            </m:r>
          </m:sub>
        </m:sSub>
      </m:oMath>
      <w:r w:rsidR="00032C3B">
        <w:rPr>
          <w:rFonts w:eastAsiaTheme="minorEastAsia"/>
        </w:rPr>
        <w:t xml:space="preserve">, </w:t>
      </w:r>
      <w:r>
        <w:t>quando a entrad</w:t>
      </w:r>
      <w:r w:rsidR="00032C3B">
        <w:t xml:space="preserve">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comando</m:t>
            </m:r>
          </m:sub>
        </m:sSub>
        <m:r>
          <w:rPr>
            <w:rFonts w:ascii="Cambria Math" w:hAnsi="Cambria Math"/>
          </w:rPr>
          <m:t xml:space="preserve"> </m:t>
        </m:r>
      </m:oMath>
      <w:r w:rsidR="00032C3B">
        <w:rPr>
          <w:rFonts w:eastAsiaTheme="minorEastAsia"/>
        </w:rPr>
        <w:t xml:space="preserve">tem valor de </w:t>
      </w:r>
      <w:r w:rsidR="00032C3B" w:rsidRPr="0027224E">
        <w:rPr>
          <w:rFonts w:eastAsiaTheme="minorEastAsia"/>
        </w:rPr>
        <w:t>0</w:t>
      </w:r>
      <w:r w:rsidR="00F50E35" w:rsidRPr="0027224E">
        <w:rPr>
          <w:rFonts w:eastAsiaTheme="minorEastAsia"/>
        </w:rPr>
        <w:t xml:space="preserve"> </w:t>
      </w:r>
      <w:r w:rsidR="00032C3B" w:rsidRPr="0027224E">
        <w:rPr>
          <w:rFonts w:eastAsiaTheme="minorEastAsia"/>
        </w:rPr>
        <w:t>V.</w:t>
      </w:r>
      <w:r w:rsidR="00032C3B">
        <w:rPr>
          <w:rFonts w:eastAsiaTheme="minorEastAsia"/>
        </w:rPr>
        <w:t xml:space="preserve"> </w:t>
      </w:r>
      <w:r w:rsidR="00032C3B">
        <w:t xml:space="preserve">O valor de </w:t>
      </w:r>
      <w:r w:rsidR="0015794A">
        <w:rPr>
          <w:i/>
          <w:iCs/>
        </w:rPr>
        <w:t>duty cycle</w:t>
      </w:r>
      <w:r w:rsidR="00032C3B">
        <w:t xml:space="preserve"> </w:t>
      </w:r>
      <w:r w:rsidR="00B642C1" w:rsidRPr="0027224E">
        <w:t>do sinal de saída</w:t>
      </w:r>
      <w:r w:rsidR="00B642C1">
        <w:t xml:space="preserve"> </w:t>
      </w:r>
      <w:r w:rsidR="00032C3B">
        <w:t>é</w:t>
      </w:r>
      <w:r w:rsidR="0027224E">
        <w:t>,</w:t>
      </w:r>
      <w:r w:rsidR="00032C3B">
        <w:t xml:space="preserve"> praticamente</w:t>
      </w:r>
      <w:r w:rsidR="0027224E">
        <w:t>,</w:t>
      </w:r>
      <w:r w:rsidR="00032C3B">
        <w:t xml:space="preserve"> 0</w:t>
      </w:r>
      <w:ins w:id="351" w:author="lbarros" w:date="2021-02-10T10:42:00Z">
        <w:r w:rsidR="00A80042">
          <w:t> </w:t>
        </w:r>
      </w:ins>
      <w:del w:id="352" w:author="lbarros" w:date="2021-02-10T10:42:00Z">
        <w:r w:rsidR="00032C3B" w:rsidDel="00A80042">
          <w:delText xml:space="preserve"> </w:delText>
        </w:r>
      </w:del>
      <w:r w:rsidR="00032C3B">
        <w:t>%.</w:t>
      </w:r>
    </w:p>
    <w:p w14:paraId="58365D9C" w14:textId="77777777" w:rsidR="00090F0C" w:rsidRDefault="00090F0C" w:rsidP="00090F0C">
      <w:pPr>
        <w:pStyle w:val="PhDFigura"/>
      </w:pPr>
      <w:r>
        <w:rPr>
          <w:noProof/>
        </w:rPr>
        <w:drawing>
          <wp:inline distT="0" distB="0" distL="0" distR="0" wp14:anchorId="0A0B6BB9" wp14:editId="12F3CCD2">
            <wp:extent cx="5760085" cy="247650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F8FF7" w14:textId="0178D0A5" w:rsidR="00090F0C" w:rsidRDefault="00090F0C" w:rsidP="00090F0C">
      <w:pPr>
        <w:pStyle w:val="PhDLegendaFiguras"/>
      </w:pPr>
      <w:bookmarkStart w:id="353" w:name="_Ref63615298"/>
      <w:bookmarkStart w:id="354" w:name="_Toc63813268"/>
      <w:r>
        <w:t xml:space="preserve">Figura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3</w:t>
      </w:r>
      <w:r w:rsidR="003F61EA">
        <w:rPr>
          <w:noProof/>
        </w:rPr>
        <w:fldChar w:fldCharType="end"/>
      </w:r>
      <w:r w:rsidR="001D0B72">
        <w:t>.</w:t>
      </w:r>
      <w:r w:rsidR="003F61EA">
        <w:fldChar w:fldCharType="begin"/>
      </w:r>
      <w:r w:rsidR="003F61EA">
        <w:instrText xml:space="preserve"> SEQ Figura \* ARABIC \s 1 </w:instrText>
      </w:r>
      <w:r w:rsidR="003F61EA">
        <w:fldChar w:fldCharType="separate"/>
      </w:r>
      <w:r w:rsidR="00071A16">
        <w:rPr>
          <w:noProof/>
        </w:rPr>
        <w:t>8</w:t>
      </w:r>
      <w:r w:rsidR="003F61EA">
        <w:rPr>
          <w:noProof/>
        </w:rPr>
        <w:fldChar w:fldCharType="end"/>
      </w:r>
      <w:bookmarkEnd w:id="353"/>
      <w:r>
        <w:t xml:space="preserve"> - </w:t>
      </w:r>
      <w:r w:rsidRPr="00122648">
        <w:t xml:space="preserve">Circuito de </w:t>
      </w:r>
      <w:r>
        <w:t>a</w:t>
      </w:r>
      <w:r w:rsidRPr="00122648">
        <w:t xml:space="preserve">tuação dos </w:t>
      </w:r>
      <w:r>
        <w:t>s</w:t>
      </w:r>
      <w:r w:rsidRPr="00122648">
        <w:t>inais PWM</w:t>
      </w:r>
      <w:r>
        <w:t xml:space="preserve"> com entrada de 0 V</w:t>
      </w:r>
      <w:r w:rsidR="0027224E">
        <w:t>.</w:t>
      </w:r>
      <w:bookmarkEnd w:id="354"/>
    </w:p>
    <w:p w14:paraId="5CCF8C65" w14:textId="2EAAA659" w:rsidR="00090F0C" w:rsidRDefault="00032C3B" w:rsidP="00032C3B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_Ref63615705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3</w:t>
      </w:r>
      <w:r w:rsidR="00071A16">
        <w:t>.</w:t>
      </w:r>
      <w:r w:rsidR="00071A16">
        <w:rPr>
          <w:noProof/>
        </w:rPr>
        <w:t>9</w:t>
      </w:r>
      <w:r>
        <w:fldChar w:fldCharType="end"/>
      </w:r>
      <w:r>
        <w:t xml:space="preserve"> pode-se observar no osciloscópio a onda do sinal de saída,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PWM</m:t>
            </m:r>
          </m:sub>
        </m:sSub>
      </m:oMath>
      <w:r>
        <w:rPr>
          <w:rFonts w:eastAsiaTheme="minorEastAsia"/>
        </w:rPr>
        <w:t xml:space="preserve">, </w:t>
      </w:r>
      <w:r>
        <w:t xml:space="preserve">quando a entrada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comando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27224E">
        <w:rPr>
          <w:rFonts w:eastAsiaTheme="minorEastAsia"/>
        </w:rPr>
        <w:t>tem valor de 2,1</w:t>
      </w:r>
      <w:r w:rsidR="00B642C1" w:rsidRPr="0027224E">
        <w:rPr>
          <w:rFonts w:eastAsiaTheme="minorEastAsia"/>
        </w:rPr>
        <w:t xml:space="preserve"> </w:t>
      </w:r>
      <w:r w:rsidRPr="0027224E">
        <w:rPr>
          <w:rFonts w:eastAsiaTheme="minorEastAsia"/>
        </w:rPr>
        <w:t xml:space="preserve">V. </w:t>
      </w:r>
      <w:r w:rsidRPr="0027224E">
        <w:t xml:space="preserve">O valor de </w:t>
      </w:r>
      <w:r w:rsidRPr="0027224E">
        <w:rPr>
          <w:i/>
          <w:iCs/>
        </w:rPr>
        <w:t>duty</w:t>
      </w:r>
      <w:r w:rsidR="00B642C1" w:rsidRPr="0027224E">
        <w:rPr>
          <w:i/>
          <w:iCs/>
        </w:rPr>
        <w:t xml:space="preserve"> </w:t>
      </w:r>
      <w:r w:rsidRPr="0027224E">
        <w:rPr>
          <w:i/>
          <w:iCs/>
        </w:rPr>
        <w:t>cycle</w:t>
      </w:r>
      <w:r w:rsidRPr="0027224E">
        <w:t xml:space="preserve"> </w:t>
      </w:r>
      <w:r w:rsidR="00B642C1" w:rsidRPr="0027224E">
        <w:t xml:space="preserve">do sinal de saída </w:t>
      </w:r>
      <w:r w:rsidRPr="0027224E">
        <w:t>ronda</w:t>
      </w:r>
      <w:r>
        <w:t xml:space="preserve"> os 50 %.</w:t>
      </w:r>
    </w:p>
    <w:p w14:paraId="6F35F65F" w14:textId="77777777" w:rsidR="00090F0C" w:rsidRDefault="00090F0C" w:rsidP="001F66AE">
      <w:pPr>
        <w:pStyle w:val="PhDFigura"/>
      </w:pPr>
      <w:r w:rsidRPr="001F66AE">
        <w:rPr>
          <w:noProof/>
        </w:rPr>
        <w:drawing>
          <wp:inline distT="0" distB="0" distL="0" distR="0" wp14:anchorId="191CA307" wp14:editId="727BBA89">
            <wp:extent cx="5760085" cy="2473960"/>
            <wp:effectExtent l="0" t="0" r="0" b="254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9A224" w14:textId="544CDA0A" w:rsidR="00090F0C" w:rsidRDefault="00090F0C" w:rsidP="00090F0C">
      <w:pPr>
        <w:pStyle w:val="PhDLegendaFiguras"/>
      </w:pPr>
      <w:bookmarkStart w:id="355" w:name="_Ref63615705"/>
      <w:bookmarkStart w:id="356" w:name="_Toc63813269"/>
      <w:r>
        <w:t xml:space="preserve">Figura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3</w:t>
      </w:r>
      <w:r w:rsidR="003F61EA">
        <w:rPr>
          <w:noProof/>
        </w:rPr>
        <w:fldChar w:fldCharType="end"/>
      </w:r>
      <w:r w:rsidR="001D0B72">
        <w:t>.</w:t>
      </w:r>
      <w:r w:rsidR="003F61EA">
        <w:fldChar w:fldCharType="begin"/>
      </w:r>
      <w:r w:rsidR="003F61EA">
        <w:instrText xml:space="preserve"> SEQ Figura \* ARABIC \s 1 </w:instrText>
      </w:r>
      <w:r w:rsidR="003F61EA">
        <w:fldChar w:fldCharType="separate"/>
      </w:r>
      <w:r w:rsidR="00071A16">
        <w:rPr>
          <w:noProof/>
        </w:rPr>
        <w:t>9</w:t>
      </w:r>
      <w:r w:rsidR="003F61EA">
        <w:rPr>
          <w:noProof/>
        </w:rPr>
        <w:fldChar w:fldCharType="end"/>
      </w:r>
      <w:bookmarkEnd w:id="355"/>
      <w:r>
        <w:t xml:space="preserve"> - </w:t>
      </w:r>
      <w:r w:rsidRPr="004C6A08">
        <w:t xml:space="preserve">Circuito de </w:t>
      </w:r>
      <w:r>
        <w:t>a</w:t>
      </w:r>
      <w:r w:rsidRPr="004C6A08">
        <w:t xml:space="preserve">tuação dos </w:t>
      </w:r>
      <w:r>
        <w:t>s</w:t>
      </w:r>
      <w:r w:rsidRPr="004C6A08">
        <w:t xml:space="preserve">inais PWM com entrada de </w:t>
      </w:r>
      <w:r>
        <w:t>2,1</w:t>
      </w:r>
      <w:r w:rsidRPr="004C6A08">
        <w:t xml:space="preserve"> V</w:t>
      </w:r>
      <w:r w:rsidR="0027224E">
        <w:t>.</w:t>
      </w:r>
      <w:bookmarkEnd w:id="356"/>
    </w:p>
    <w:p w14:paraId="4D72AE66" w14:textId="3185C5F0" w:rsidR="00032C3B" w:rsidRDefault="00032C3B" w:rsidP="00032C3B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_Ref63615767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3</w:t>
      </w:r>
      <w:r w:rsidR="00071A16">
        <w:t>.</w:t>
      </w:r>
      <w:r w:rsidR="00071A16">
        <w:rPr>
          <w:noProof/>
        </w:rPr>
        <w:t>10</w:t>
      </w:r>
      <w:r>
        <w:fldChar w:fldCharType="end"/>
      </w:r>
      <w:r>
        <w:t xml:space="preserve"> pode-se observar no osciloscópio a onda do sinal de saída,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PWM</m:t>
            </m:r>
          </m:sub>
        </m:sSub>
      </m:oMath>
      <w:r>
        <w:rPr>
          <w:rFonts w:eastAsiaTheme="minorEastAsia"/>
        </w:rPr>
        <w:t xml:space="preserve">, </w:t>
      </w:r>
      <w:r>
        <w:t xml:space="preserve">quando a entrada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comando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tem valor de </w:t>
      </w:r>
      <w:r w:rsidR="00B642C1" w:rsidRPr="00527B31">
        <w:rPr>
          <w:rFonts w:eastAsiaTheme="minorEastAsia"/>
        </w:rPr>
        <w:t xml:space="preserve">3,6 </w:t>
      </w:r>
      <w:r w:rsidRPr="00527B31">
        <w:rPr>
          <w:rFonts w:eastAsiaTheme="minorEastAsia"/>
        </w:rPr>
        <w:t>V</w:t>
      </w:r>
      <w:r>
        <w:rPr>
          <w:rFonts w:eastAsiaTheme="minorEastAsia"/>
        </w:rPr>
        <w:t xml:space="preserve">. </w:t>
      </w:r>
      <w:r w:rsidRPr="0027224E">
        <w:t xml:space="preserve">O valor de </w:t>
      </w:r>
      <w:r w:rsidR="0015794A" w:rsidRPr="0027224E">
        <w:rPr>
          <w:i/>
          <w:iCs/>
        </w:rPr>
        <w:t>duty cycle</w:t>
      </w:r>
      <w:r w:rsidRPr="0027224E">
        <w:t xml:space="preserve"> </w:t>
      </w:r>
      <w:r w:rsidR="00B642C1" w:rsidRPr="0027224E">
        <w:t>do sinal de saída</w:t>
      </w:r>
      <w:r w:rsidR="00B642C1">
        <w:t xml:space="preserve"> </w:t>
      </w:r>
      <w:r>
        <w:t xml:space="preserve">é praticamente </w:t>
      </w:r>
      <w:commentRangeStart w:id="357"/>
      <w:del w:id="358" w:author="lbarros" w:date="2021-02-10T11:22:00Z">
        <w:r w:rsidDel="00546ECD">
          <w:delText xml:space="preserve">100 </w:delText>
        </w:r>
      </w:del>
      <w:ins w:id="359" w:author="lbarros" w:date="2021-02-10T11:22:00Z">
        <w:r w:rsidR="00546ECD">
          <w:t>94 </w:t>
        </w:r>
      </w:ins>
      <w:commentRangeEnd w:id="357"/>
      <w:ins w:id="360" w:author="lbarros" w:date="2021-02-10T11:23:00Z">
        <w:r w:rsidR="00546ECD">
          <w:rPr>
            <w:rStyle w:val="Refdecomentrio"/>
            <w:rFonts w:eastAsia="Times New Roman"/>
            <w:lang w:eastAsia="pt-PT"/>
          </w:rPr>
          <w:commentReference w:id="357"/>
        </w:r>
      </w:ins>
      <w:r>
        <w:t>%</w:t>
      </w:r>
      <w:ins w:id="361" w:author="lbarros" w:date="2021-02-10T11:22:00Z">
        <w:r w:rsidR="00546ECD">
          <w:t>, sendo este o valor máximo permitido pelo TL494.</w:t>
        </w:r>
      </w:ins>
      <w:del w:id="362" w:author="lbarros" w:date="2021-02-10T11:22:00Z">
        <w:r w:rsidDel="00546ECD">
          <w:delText>.</w:delText>
        </w:r>
      </w:del>
    </w:p>
    <w:p w14:paraId="78D29F10" w14:textId="77777777" w:rsidR="00090F0C" w:rsidRDefault="00090F0C" w:rsidP="00090F0C">
      <w:pPr>
        <w:pStyle w:val="PhDFigura"/>
      </w:pPr>
      <w:r>
        <w:rPr>
          <w:noProof/>
        </w:rPr>
        <w:drawing>
          <wp:inline distT="0" distB="0" distL="0" distR="0" wp14:anchorId="31EAEE1F" wp14:editId="4621CBB1">
            <wp:extent cx="5760085" cy="2468245"/>
            <wp:effectExtent l="0" t="0" r="0" b="825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2D7EC" w14:textId="35E328AA" w:rsidR="00090F0C" w:rsidRDefault="00090F0C" w:rsidP="00090F0C">
      <w:pPr>
        <w:pStyle w:val="PhDLegendaFiguras"/>
      </w:pPr>
      <w:bookmarkStart w:id="363" w:name="_Ref63615767"/>
      <w:bookmarkStart w:id="364" w:name="_Toc63813270"/>
      <w:r>
        <w:t xml:space="preserve">Figura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3</w:t>
      </w:r>
      <w:r w:rsidR="003F61EA">
        <w:rPr>
          <w:noProof/>
        </w:rPr>
        <w:fldChar w:fldCharType="end"/>
      </w:r>
      <w:r w:rsidR="001D0B72">
        <w:t>.</w:t>
      </w:r>
      <w:r w:rsidR="003F61EA">
        <w:fldChar w:fldCharType="begin"/>
      </w:r>
      <w:r w:rsidR="003F61EA">
        <w:instrText xml:space="preserve"> SEQ Figura \* ARABIC \s 1 </w:instrText>
      </w:r>
      <w:r w:rsidR="003F61EA">
        <w:fldChar w:fldCharType="separate"/>
      </w:r>
      <w:r w:rsidR="00071A16">
        <w:rPr>
          <w:noProof/>
        </w:rPr>
        <w:t>10</w:t>
      </w:r>
      <w:r w:rsidR="003F61EA">
        <w:rPr>
          <w:noProof/>
        </w:rPr>
        <w:fldChar w:fldCharType="end"/>
      </w:r>
      <w:bookmarkEnd w:id="363"/>
      <w:r>
        <w:t xml:space="preserve"> - </w:t>
      </w:r>
      <w:r w:rsidRPr="000C5000">
        <w:t xml:space="preserve">Circuito de </w:t>
      </w:r>
      <w:r>
        <w:t>a</w:t>
      </w:r>
      <w:r w:rsidRPr="000C5000">
        <w:t xml:space="preserve">tuação dos </w:t>
      </w:r>
      <w:r>
        <w:t>s</w:t>
      </w:r>
      <w:r w:rsidRPr="000C5000">
        <w:t xml:space="preserve">inais PWM com entrada de </w:t>
      </w:r>
      <w:r>
        <w:t>3,6</w:t>
      </w:r>
      <w:r w:rsidRPr="000C5000">
        <w:t xml:space="preserve"> V</w:t>
      </w:r>
      <w:r w:rsidR="0027224E">
        <w:t>.</w:t>
      </w:r>
      <w:bookmarkEnd w:id="364"/>
    </w:p>
    <w:p w14:paraId="54DFF646" w14:textId="7DA09313" w:rsidR="00B642C1" w:rsidRPr="007B0569" w:rsidRDefault="00032C3B" w:rsidP="00B642C1">
      <w:pPr>
        <w:pStyle w:val="PhDCorpo"/>
      </w:pPr>
      <w:r>
        <w:tab/>
        <w:t xml:space="preserve">Conclui-se que </w:t>
      </w:r>
      <w:del w:id="365" w:author="lbarros" w:date="2021-02-10T11:23:00Z">
        <w:r w:rsidDel="00546ECD">
          <w:delText xml:space="preserve">quando </w:delText>
        </w:r>
      </w:del>
      <w:ins w:id="366" w:author="lbarros" w:date="2021-02-10T11:23:00Z">
        <w:r w:rsidR="00546ECD">
          <w:t xml:space="preserve">quanto </w:t>
        </w:r>
      </w:ins>
      <w:r>
        <w:t xml:space="preserve">maior o valor à entrada do circuito maior o </w:t>
      </w:r>
      <w:r w:rsidR="0015794A">
        <w:rPr>
          <w:i/>
          <w:iCs/>
        </w:rPr>
        <w:t>duty cycle</w:t>
      </w:r>
      <w:r w:rsidR="00B642C1">
        <w:rPr>
          <w:i/>
          <w:iCs/>
        </w:rPr>
        <w:t xml:space="preserve"> </w:t>
      </w:r>
      <w:r w:rsidR="00B642C1" w:rsidRPr="00F34D6E">
        <w:t>do sinal de saída</w:t>
      </w:r>
      <w:r w:rsidR="007B0569">
        <w:rPr>
          <w:i/>
          <w:iCs/>
        </w:rPr>
        <w:t xml:space="preserve">, </w:t>
      </w:r>
      <w:r w:rsidR="007B0569">
        <w:t xml:space="preserve">ou seja, maior o valor </w:t>
      </w:r>
      <w:commentRangeStart w:id="367"/>
      <w:r w:rsidR="007B0569">
        <w:t>DC</w:t>
      </w:r>
      <w:commentRangeEnd w:id="367"/>
      <w:r w:rsidR="00546ECD">
        <w:rPr>
          <w:rStyle w:val="Refdecomentrio"/>
          <w:rFonts w:eastAsia="Times New Roman"/>
          <w:lang w:eastAsia="pt-PT"/>
        </w:rPr>
        <w:commentReference w:id="367"/>
      </w:r>
      <w:r w:rsidR="007B0569">
        <w:t xml:space="preserve"> do sinal de PWM gerado</w:t>
      </w:r>
      <w:r w:rsidR="00B642C1" w:rsidRPr="00F34D6E">
        <w:t>, logo maior vai ser a velocidade de rotação do motor.</w:t>
      </w:r>
    </w:p>
    <w:p w14:paraId="7418813F" w14:textId="62AA98BB" w:rsidR="00527B31" w:rsidRPr="00527B31" w:rsidRDefault="006A6AAA" w:rsidP="00527B31">
      <w:pPr>
        <w:pStyle w:val="Ttulo2"/>
        <w:rPr>
          <w:rFonts w:ascii="NewsGotT" w:hAnsi="NewsGotT"/>
        </w:rPr>
      </w:pPr>
      <w:bookmarkStart w:id="368" w:name="_Toc63813221"/>
      <w:r>
        <w:rPr>
          <w:rFonts w:ascii="NewsGotT" w:hAnsi="NewsGotT"/>
        </w:rPr>
        <w:t>Máquina de Estados</w:t>
      </w:r>
      <w:bookmarkEnd w:id="368"/>
    </w:p>
    <w:p w14:paraId="0287DEE6" w14:textId="5B87F279" w:rsidR="00527B31" w:rsidRDefault="00527B31" w:rsidP="00527B31">
      <w:pPr>
        <w:pStyle w:val="PhDCorpo"/>
      </w:pPr>
      <w:r>
        <w:tab/>
      </w:r>
      <w:r w:rsidRPr="00527B31">
        <w:t xml:space="preserve">O circuito de </w:t>
      </w:r>
      <w:r w:rsidRPr="00FD0540">
        <w:rPr>
          <w:i/>
          <w:iCs/>
        </w:rPr>
        <w:t>clock</w:t>
      </w:r>
      <w:ins w:id="369" w:author="lbarros" w:date="2021-02-10T11:26:00Z">
        <w:r w:rsidR="00546ECD">
          <w:rPr>
            <w:iCs/>
          </w:rPr>
          <w:t xml:space="preserve"> baseada na montagem com o IC NE555</w:t>
        </w:r>
      </w:ins>
      <w:r w:rsidRPr="00527B31">
        <w:t>, usado na máquina de estados, foi simulado através da ferramenta TINA,</w:t>
      </w:r>
      <w:r>
        <w:t xml:space="preserve"> </w:t>
      </w:r>
      <w:r w:rsidRPr="00527B31">
        <w:t>apresentando a seguinte resposta (</w:t>
      </w:r>
      <w:r w:rsidR="00FD0540">
        <w:fldChar w:fldCharType="begin"/>
      </w:r>
      <w:r w:rsidR="00FD0540">
        <w:instrText xml:space="preserve"> REF _Ref63670822 \h </w:instrText>
      </w:r>
      <w:r w:rsidR="00FD0540">
        <w:fldChar w:fldCharType="separate"/>
      </w:r>
      <w:r w:rsidR="00071A16">
        <w:t xml:space="preserve">Figura </w:t>
      </w:r>
      <w:r w:rsidR="00071A16">
        <w:rPr>
          <w:noProof/>
        </w:rPr>
        <w:t>3</w:t>
      </w:r>
      <w:r w:rsidR="00071A16">
        <w:t>.</w:t>
      </w:r>
      <w:r w:rsidR="00071A16">
        <w:rPr>
          <w:noProof/>
        </w:rPr>
        <w:t>11</w:t>
      </w:r>
      <w:r w:rsidR="00FD0540">
        <w:fldChar w:fldCharType="end"/>
      </w:r>
      <w:r w:rsidRPr="00527B31">
        <w:t>):</w:t>
      </w:r>
    </w:p>
    <w:p w14:paraId="3C015051" w14:textId="77777777" w:rsidR="00527B31" w:rsidRDefault="00527B31" w:rsidP="00527B31">
      <w:pPr>
        <w:pStyle w:val="PhDFigura"/>
      </w:pPr>
      <w:r>
        <w:rPr>
          <w:noProof/>
        </w:rPr>
        <w:drawing>
          <wp:inline distT="0" distB="0" distL="0" distR="0" wp14:anchorId="03E84D0F" wp14:editId="2B3A066B">
            <wp:extent cx="5298903" cy="2096219"/>
            <wp:effectExtent l="0" t="0" r="0" b="0"/>
            <wp:docPr id="273" name="Image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/>
                    <pic:cNvPicPr>
                      <a:picLocks noChangeAspect="1"/>
                    </pic:cNvPicPr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" t="11790" r="1787" b="2813"/>
                    <a:stretch/>
                  </pic:blipFill>
                  <pic:spPr bwMode="auto">
                    <a:xfrm>
                      <a:off x="0" y="0"/>
                      <a:ext cx="5347809" cy="2115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2FFB5" w14:textId="00B791BB" w:rsidR="00527B31" w:rsidRDefault="00527B31" w:rsidP="00527B31">
      <w:pPr>
        <w:pStyle w:val="PhDLegendaFiguras"/>
      </w:pPr>
      <w:bookmarkStart w:id="370" w:name="_Ref63670822"/>
      <w:bookmarkStart w:id="371" w:name="_Toc63813271"/>
      <w:r>
        <w:t xml:space="preserve">Figura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3</w:t>
      </w:r>
      <w:r w:rsidR="003F61EA">
        <w:rPr>
          <w:noProof/>
        </w:rPr>
        <w:fldChar w:fldCharType="end"/>
      </w:r>
      <w:r>
        <w:t>.</w:t>
      </w:r>
      <w:r w:rsidR="003F61EA">
        <w:fldChar w:fldCharType="begin"/>
      </w:r>
      <w:r w:rsidR="003F61EA">
        <w:instrText xml:space="preserve"> SEQ Figura \* ARABIC \s 1 </w:instrText>
      </w:r>
      <w:r w:rsidR="003F61EA">
        <w:fldChar w:fldCharType="separate"/>
      </w:r>
      <w:r w:rsidR="00071A16">
        <w:rPr>
          <w:noProof/>
        </w:rPr>
        <w:t>11</w:t>
      </w:r>
      <w:r w:rsidR="003F61EA">
        <w:rPr>
          <w:noProof/>
        </w:rPr>
        <w:fldChar w:fldCharType="end"/>
      </w:r>
      <w:bookmarkEnd w:id="370"/>
      <w:r>
        <w:t xml:space="preserve"> - </w:t>
      </w:r>
      <w:r w:rsidRPr="00295E5F">
        <w:t>Resposta do Oscilador de 1 kHz</w:t>
      </w:r>
      <w:r>
        <w:t>.</w:t>
      </w:r>
      <w:bookmarkEnd w:id="371"/>
    </w:p>
    <w:p w14:paraId="17C780FB" w14:textId="77777777" w:rsidR="00FD0540" w:rsidRDefault="00FD0540">
      <w:pPr>
        <w:rPr>
          <w:rFonts w:ascii="NewsGotT" w:eastAsiaTheme="minorHAnsi" w:hAnsi="NewsGotT"/>
          <w:sz w:val="24"/>
          <w:szCs w:val="22"/>
          <w:lang w:eastAsia="en-US"/>
        </w:rPr>
      </w:pPr>
      <w:r>
        <w:br w:type="page"/>
      </w:r>
    </w:p>
    <w:p w14:paraId="61D09E99" w14:textId="1BE0D572" w:rsidR="002E0612" w:rsidRDefault="002E0612" w:rsidP="00FD0540">
      <w:pPr>
        <w:pStyle w:val="PhDCorpo"/>
        <w:spacing w:before="240" w:after="0"/>
        <w:ind w:firstLine="567"/>
      </w:pPr>
      <w:r>
        <w:t xml:space="preserve">Inicialmente, no estado 0, o robô está parado, pelo que todas as saídas da máquina de estados estão a nível lógico baixo, como mostra a </w:t>
      </w:r>
      <w:r>
        <w:fldChar w:fldCharType="begin"/>
      </w:r>
      <w:r>
        <w:instrText xml:space="preserve"> REF _Ref63673718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3</w:t>
      </w:r>
      <w:r w:rsidR="00071A16">
        <w:t>.</w:t>
      </w:r>
      <w:r w:rsidR="00071A16">
        <w:rPr>
          <w:noProof/>
        </w:rPr>
        <w:t>12</w:t>
      </w:r>
      <w:r>
        <w:fldChar w:fldCharType="end"/>
      </w:r>
      <w:r>
        <w:t>.</w:t>
      </w:r>
    </w:p>
    <w:p w14:paraId="1B613A63" w14:textId="77777777" w:rsidR="002E0612" w:rsidRDefault="002E0612" w:rsidP="002E0612">
      <w:pPr>
        <w:pStyle w:val="PhDFigura"/>
      </w:pPr>
      <w:r>
        <w:rPr>
          <w:noProof/>
        </w:rPr>
        <w:drawing>
          <wp:inline distT="0" distB="0" distL="0" distR="0" wp14:anchorId="18D381C2" wp14:editId="0785C5A1">
            <wp:extent cx="5292554" cy="3957523"/>
            <wp:effectExtent l="0" t="0" r="3810" b="5080"/>
            <wp:docPr id="274" name="Image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Imagem 247"/>
                    <pic:cNvPicPr>
                      <a:picLocks noChangeAspect="1"/>
                    </pic:cNvPicPr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36"/>
                    <a:stretch/>
                  </pic:blipFill>
                  <pic:spPr bwMode="auto">
                    <a:xfrm>
                      <a:off x="0" y="0"/>
                      <a:ext cx="5299232" cy="3962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9A388" w14:textId="44C0DFB8" w:rsidR="002E0612" w:rsidRDefault="002E0612" w:rsidP="002E0612">
      <w:pPr>
        <w:pStyle w:val="PhDLegendaFiguras"/>
      </w:pPr>
      <w:bookmarkStart w:id="372" w:name="_Ref63673718"/>
      <w:bookmarkStart w:id="373" w:name="_Toc63813272"/>
      <w:r>
        <w:t xml:space="preserve">Figura </w:t>
      </w:r>
      <w:r w:rsidR="003F61EA">
        <w:fldChar w:fldCharType="begin"/>
      </w:r>
      <w:r w:rsidR="003F61EA">
        <w:instrText xml:space="preserve"> STYLERE</w:instrText>
      </w:r>
      <w:r w:rsidR="003F61EA">
        <w:instrText xml:space="preserve">F 1 \s </w:instrText>
      </w:r>
      <w:r w:rsidR="003F61EA">
        <w:fldChar w:fldCharType="separate"/>
      </w:r>
      <w:r w:rsidR="00071A16">
        <w:rPr>
          <w:noProof/>
        </w:rPr>
        <w:t>3</w:t>
      </w:r>
      <w:r w:rsidR="003F61EA">
        <w:rPr>
          <w:noProof/>
        </w:rPr>
        <w:fldChar w:fldCharType="end"/>
      </w:r>
      <w:r w:rsidR="001D0B72">
        <w:t>.</w:t>
      </w:r>
      <w:r w:rsidR="003F61EA">
        <w:fldChar w:fldCharType="begin"/>
      </w:r>
      <w:r w:rsidR="003F61EA">
        <w:instrText xml:space="preserve"> SEQ Figura \* ARABIC \s 1 </w:instrText>
      </w:r>
      <w:r w:rsidR="003F61EA">
        <w:fldChar w:fldCharType="separate"/>
      </w:r>
      <w:r w:rsidR="00071A16">
        <w:rPr>
          <w:noProof/>
        </w:rPr>
        <w:t>12</w:t>
      </w:r>
      <w:r w:rsidR="003F61EA">
        <w:rPr>
          <w:noProof/>
        </w:rPr>
        <w:fldChar w:fldCharType="end"/>
      </w:r>
      <w:bookmarkEnd w:id="372"/>
      <w:r>
        <w:t xml:space="preserve"> </w:t>
      </w:r>
      <w:r w:rsidR="00B642C1">
        <w:t>–</w:t>
      </w:r>
      <w:r>
        <w:t xml:space="preserve"> </w:t>
      </w:r>
      <w:r w:rsidR="00B642C1" w:rsidRPr="00F34D6E">
        <w:t>Máquina de estados no e</w:t>
      </w:r>
      <w:r w:rsidRPr="00CB3BE2">
        <w:t>stado 0 (Parado)</w:t>
      </w:r>
      <w:r w:rsidR="00F34D6E">
        <w:t>.</w:t>
      </w:r>
      <w:bookmarkEnd w:id="373"/>
    </w:p>
    <w:p w14:paraId="798F03F4" w14:textId="77777777" w:rsidR="00FD0540" w:rsidRDefault="00FD0540">
      <w:pPr>
        <w:rPr>
          <w:rFonts w:ascii="NewsGotT" w:eastAsiaTheme="minorHAnsi" w:hAnsi="NewsGotT"/>
          <w:sz w:val="24"/>
          <w:szCs w:val="22"/>
          <w:lang w:eastAsia="en-US"/>
        </w:rPr>
      </w:pPr>
      <w:r>
        <w:br w:type="page"/>
      </w:r>
    </w:p>
    <w:p w14:paraId="10DA07A5" w14:textId="10C404FE" w:rsidR="002E0612" w:rsidRDefault="002E0612" w:rsidP="002E0612">
      <w:pPr>
        <w:pStyle w:val="PhDCorpo"/>
        <w:ind w:firstLine="567"/>
      </w:pPr>
      <w:r>
        <w:t>Após pressionar o botão, a máquina de estados avança para o estado 1 com as saídas FWL e FWR ativas, fazendo com que o robô inicie o movimento, seguindo a linha</w:t>
      </w:r>
      <w:r w:rsidR="00B642C1">
        <w:t xml:space="preserve"> </w:t>
      </w:r>
      <w:r w:rsidR="00B642C1" w:rsidRPr="00F34D6E">
        <w:t>preta</w:t>
      </w:r>
      <w:ins w:id="374" w:author="lbarros" w:date="2021-02-10T11:29:00Z">
        <w:r w:rsidR="00546ECD">
          <w:t>. Os sinais lógicos para o sentido de rotação encontram</w:t>
        </w:r>
        <w:r w:rsidR="00546ECD">
          <w:noBreakHyphen/>
          <w:t>se representados na</w:t>
        </w:r>
      </w:ins>
      <w:del w:id="375" w:author="lbarros" w:date="2021-02-10T11:29:00Z">
        <w:r w:rsidDel="00546ECD">
          <w:delText xml:space="preserve"> -</w:delText>
        </w:r>
      </w:del>
      <w:r>
        <w:t xml:space="preserve"> </w:t>
      </w:r>
      <w:r>
        <w:fldChar w:fldCharType="begin"/>
      </w:r>
      <w:r>
        <w:instrText xml:space="preserve"> REF _Ref63673913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3</w:t>
      </w:r>
      <w:r w:rsidR="00071A16">
        <w:t>.</w:t>
      </w:r>
      <w:r w:rsidR="00071A16">
        <w:rPr>
          <w:noProof/>
        </w:rPr>
        <w:t>13</w:t>
      </w:r>
      <w:r>
        <w:fldChar w:fldCharType="end"/>
      </w:r>
      <w:r>
        <w:t>.</w:t>
      </w:r>
    </w:p>
    <w:p w14:paraId="1763EF0E" w14:textId="77777777" w:rsidR="002E0612" w:rsidRDefault="002E0612" w:rsidP="002E0612">
      <w:pPr>
        <w:pStyle w:val="PhDCorpo"/>
        <w:keepNext/>
        <w:spacing w:after="0"/>
        <w:jc w:val="center"/>
      </w:pPr>
      <w:r>
        <w:rPr>
          <w:noProof/>
          <w:lang w:eastAsia="pt-PT"/>
        </w:rPr>
        <w:drawing>
          <wp:inline distT="0" distB="0" distL="0" distR="0" wp14:anchorId="041EA5DD" wp14:editId="51257EBC">
            <wp:extent cx="5234528" cy="3869740"/>
            <wp:effectExtent l="0" t="0" r="4445" b="0"/>
            <wp:docPr id="275" name="Image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>
                      <a:picLocks noChangeAspect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805" cy="387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A115F" w14:textId="05304743" w:rsidR="00FD0540" w:rsidRDefault="002E0612" w:rsidP="00FD0540">
      <w:pPr>
        <w:pStyle w:val="PhDLegendaFiguras"/>
      </w:pPr>
      <w:bookmarkStart w:id="376" w:name="_Ref63673913"/>
      <w:bookmarkStart w:id="377" w:name="_Toc63813273"/>
      <w:r>
        <w:t xml:space="preserve">Figura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3</w:t>
      </w:r>
      <w:r w:rsidR="003F61EA">
        <w:rPr>
          <w:noProof/>
        </w:rPr>
        <w:fldChar w:fldCharType="end"/>
      </w:r>
      <w:r w:rsidR="001D0B72">
        <w:t>.</w:t>
      </w:r>
      <w:r w:rsidR="003F61EA">
        <w:fldChar w:fldCharType="begin"/>
      </w:r>
      <w:r w:rsidR="003F61EA">
        <w:instrText xml:space="preserve"> SEQ Figura \* ARABIC \s 1 </w:instrText>
      </w:r>
      <w:r w:rsidR="003F61EA">
        <w:fldChar w:fldCharType="separate"/>
      </w:r>
      <w:r w:rsidR="00071A16">
        <w:rPr>
          <w:noProof/>
        </w:rPr>
        <w:t>13</w:t>
      </w:r>
      <w:r w:rsidR="003F61EA">
        <w:rPr>
          <w:noProof/>
        </w:rPr>
        <w:fldChar w:fldCharType="end"/>
      </w:r>
      <w:bookmarkEnd w:id="376"/>
      <w:r>
        <w:t xml:space="preserve"> - </w:t>
      </w:r>
      <w:r w:rsidR="00B642C1" w:rsidRPr="00F34D6E">
        <w:t>Máquina de estados no e</w:t>
      </w:r>
      <w:r w:rsidRPr="00F34D6E">
        <w:t>stado</w:t>
      </w:r>
      <w:r w:rsidRPr="000C777F">
        <w:t xml:space="preserve"> 1 (Anda para a frente) – Botão foi pressionado</w:t>
      </w:r>
      <w:r w:rsidR="00F34D6E">
        <w:t>.</w:t>
      </w:r>
      <w:bookmarkEnd w:id="377"/>
    </w:p>
    <w:p w14:paraId="511DCEF0" w14:textId="77777777" w:rsidR="00FD0540" w:rsidRDefault="00FD0540">
      <w:pPr>
        <w:rPr>
          <w:rFonts w:ascii="NewsGotT" w:eastAsiaTheme="minorHAnsi" w:hAnsi="NewsGotT"/>
          <w:sz w:val="24"/>
          <w:szCs w:val="22"/>
          <w:lang w:eastAsia="en-US"/>
        </w:rPr>
      </w:pPr>
      <w:r>
        <w:br w:type="page"/>
      </w:r>
    </w:p>
    <w:p w14:paraId="182CE38E" w14:textId="6260937D" w:rsidR="002E0612" w:rsidRPr="00712200" w:rsidRDefault="002E0612" w:rsidP="002E0612">
      <w:pPr>
        <w:pStyle w:val="PhDCorpo"/>
      </w:pPr>
      <w:r>
        <w:t xml:space="preserve">O robô continua o seu movimento até encontrar a linha horizontal de fim de percurso. Nesse momento, </w:t>
      </w:r>
      <w:commentRangeStart w:id="378"/>
      <w:r>
        <w:t xml:space="preserve">S1 </w:t>
      </w:r>
      <w:commentRangeEnd w:id="378"/>
      <w:r w:rsidR="00203C22">
        <w:rPr>
          <w:rStyle w:val="Refdecomentrio"/>
          <w:rFonts w:eastAsia="Times New Roman"/>
          <w:lang w:eastAsia="pt-PT"/>
        </w:rPr>
        <w:commentReference w:id="378"/>
      </w:r>
      <w:r>
        <w:t>e S8 estão a nível lógico alto, fazendo a máquina de estados avançar para o estado 2. Neste estado, o robô inicia o movimento de rotação</w:t>
      </w:r>
      <w:r w:rsidR="00F34D6E">
        <w:t xml:space="preserve"> sobre o seu eixo</w:t>
      </w:r>
      <w:r>
        <w:t xml:space="preserve">, para a esquerda, com FWR e BWL a nível </w:t>
      </w:r>
      <w:commentRangeStart w:id="379"/>
      <w:r>
        <w:t xml:space="preserve">lógico alto - </w:t>
      </w:r>
      <w:r>
        <w:fldChar w:fldCharType="begin"/>
      </w:r>
      <w:r>
        <w:instrText xml:space="preserve"> REF _Ref63674184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3</w:t>
      </w:r>
      <w:r w:rsidR="00071A16">
        <w:t>.</w:t>
      </w:r>
      <w:r w:rsidR="00071A16">
        <w:rPr>
          <w:noProof/>
        </w:rPr>
        <w:t>14</w:t>
      </w:r>
      <w:r>
        <w:fldChar w:fldCharType="end"/>
      </w:r>
      <w:r>
        <w:t>.</w:t>
      </w:r>
      <w:commentRangeEnd w:id="379"/>
      <w:r w:rsidR="00203C22">
        <w:rPr>
          <w:rStyle w:val="Refdecomentrio"/>
          <w:rFonts w:eastAsia="Times New Roman"/>
          <w:lang w:eastAsia="pt-PT"/>
        </w:rPr>
        <w:commentReference w:id="379"/>
      </w:r>
    </w:p>
    <w:p w14:paraId="0D228459" w14:textId="77777777" w:rsidR="002E0612" w:rsidRDefault="002E0612" w:rsidP="002E0612">
      <w:pPr>
        <w:pStyle w:val="PhDCabealho2"/>
        <w:numPr>
          <w:ilvl w:val="0"/>
          <w:numId w:val="0"/>
        </w:numPr>
        <w:jc w:val="center"/>
        <w:outlineLvl w:val="9"/>
      </w:pPr>
      <w:r>
        <w:rPr>
          <w:rFonts w:ascii="Times New Roman" w:hAnsi="Times New Roman"/>
          <w:b w:val="0"/>
          <w:bCs w:val="0"/>
          <w:i/>
          <w:iCs/>
          <w:noProof/>
          <w:color w:val="44546A" w:themeColor="text2"/>
          <w:kern w:val="0"/>
          <w:sz w:val="18"/>
          <w:szCs w:val="18"/>
        </w:rPr>
        <w:drawing>
          <wp:inline distT="0" distB="0" distL="0" distR="0" wp14:anchorId="3D2BCD39" wp14:editId="546CE048">
            <wp:extent cx="5400000" cy="4018215"/>
            <wp:effectExtent l="0" t="0" r="0" b="1905"/>
            <wp:docPr id="276" name="Image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>
                      <a:picLocks noChangeAspect="1"/>
                    </pic:cNvPicPr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82"/>
                    <a:stretch/>
                  </pic:blipFill>
                  <pic:spPr>
                    <a:xfrm>
                      <a:off x="0" y="0"/>
                      <a:ext cx="5400000" cy="401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01EF" w14:textId="6A4B32BC" w:rsidR="002E0612" w:rsidRDefault="002E0612" w:rsidP="002E0612">
      <w:pPr>
        <w:pStyle w:val="PhDLegendaFiguras"/>
      </w:pPr>
      <w:bookmarkStart w:id="380" w:name="_Ref63674184"/>
      <w:bookmarkStart w:id="381" w:name="_Toc63813274"/>
      <w:r>
        <w:t xml:space="preserve">Figura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3</w:t>
      </w:r>
      <w:r w:rsidR="003F61EA">
        <w:rPr>
          <w:noProof/>
        </w:rPr>
        <w:fldChar w:fldCharType="end"/>
      </w:r>
      <w:r w:rsidR="001D0B72">
        <w:t>.</w:t>
      </w:r>
      <w:r w:rsidR="003F61EA">
        <w:fldChar w:fldCharType="begin"/>
      </w:r>
      <w:r w:rsidR="003F61EA">
        <w:instrText xml:space="preserve"> SEQ Figura \* ARABIC \s 1 </w:instrText>
      </w:r>
      <w:r w:rsidR="003F61EA">
        <w:fldChar w:fldCharType="separate"/>
      </w:r>
      <w:r w:rsidR="00071A16">
        <w:rPr>
          <w:noProof/>
        </w:rPr>
        <w:t>14</w:t>
      </w:r>
      <w:r w:rsidR="003F61EA">
        <w:rPr>
          <w:noProof/>
        </w:rPr>
        <w:fldChar w:fldCharType="end"/>
      </w:r>
      <w:bookmarkEnd w:id="380"/>
      <w:r>
        <w:t xml:space="preserve"> - </w:t>
      </w:r>
      <w:r w:rsidR="00B642C1" w:rsidRPr="00F34D6E">
        <w:t>Máquina de estados no e</w:t>
      </w:r>
      <w:r w:rsidRPr="00F34D6E">
        <w:t>stado</w:t>
      </w:r>
      <w:r w:rsidRPr="00343530">
        <w:t xml:space="preserve"> 2 (</w:t>
      </w:r>
      <w:r w:rsidR="00B642C1" w:rsidRPr="00F34D6E">
        <w:t>Inicia a rotação</w:t>
      </w:r>
      <w:r w:rsidRPr="00343530">
        <w:t xml:space="preserve"> para a esquerda) – S1 e S8 a nível lógico alto</w:t>
      </w:r>
      <w:r w:rsidR="00F34D6E">
        <w:t>.</w:t>
      </w:r>
      <w:bookmarkEnd w:id="381"/>
    </w:p>
    <w:p w14:paraId="3D769849" w14:textId="77777777" w:rsidR="00FD0540" w:rsidRDefault="00FD0540">
      <w:pPr>
        <w:rPr>
          <w:rFonts w:ascii="NewsGotT" w:eastAsiaTheme="minorHAnsi" w:hAnsi="NewsGotT"/>
          <w:sz w:val="24"/>
          <w:szCs w:val="22"/>
          <w:lang w:eastAsia="en-US"/>
        </w:rPr>
      </w:pPr>
      <w:r>
        <w:br w:type="page"/>
      </w:r>
    </w:p>
    <w:p w14:paraId="1922D8C3" w14:textId="2C6229DE" w:rsidR="002E0612" w:rsidRDefault="002E0612" w:rsidP="002E0612">
      <w:pPr>
        <w:pStyle w:val="PhDCorpo"/>
      </w:pPr>
      <w:r>
        <w:t xml:space="preserve">A máquina de estados avança para o estado 3 quando S1 e S8 voltam a nível lógico baixo - </w:t>
      </w:r>
      <w:r w:rsidRPr="00203C22">
        <w:rPr>
          <w:highlight w:val="yellow"/>
          <w:rPrChange w:id="382" w:author="lbarros" w:date="2021-02-10T11:32:00Z">
            <w:rPr/>
          </w:rPrChange>
        </w:rPr>
        <w:fldChar w:fldCharType="begin"/>
      </w:r>
      <w:r w:rsidRPr="00203C22">
        <w:rPr>
          <w:highlight w:val="yellow"/>
          <w:rPrChange w:id="383" w:author="lbarros" w:date="2021-02-10T11:32:00Z">
            <w:rPr/>
          </w:rPrChange>
        </w:rPr>
        <w:instrText xml:space="preserve"> REF _Ref63674578 \h </w:instrText>
      </w:r>
      <w:r w:rsidR="00203C22">
        <w:rPr>
          <w:highlight w:val="yellow"/>
        </w:rPr>
        <w:instrText xml:space="preserve"> \* MERGEFORMAT </w:instrText>
      </w:r>
      <w:r w:rsidRPr="00203C22">
        <w:rPr>
          <w:highlight w:val="yellow"/>
          <w:rPrChange w:id="384" w:author="lbarros" w:date="2021-02-10T11:32:00Z">
            <w:rPr>
              <w:highlight w:val="yellow"/>
            </w:rPr>
          </w:rPrChange>
        </w:rPr>
      </w:r>
      <w:r w:rsidRPr="00203C22">
        <w:rPr>
          <w:highlight w:val="yellow"/>
          <w:rPrChange w:id="385" w:author="lbarros" w:date="2021-02-10T11:32:00Z">
            <w:rPr/>
          </w:rPrChange>
        </w:rPr>
        <w:fldChar w:fldCharType="separate"/>
      </w:r>
      <w:r w:rsidR="00071A16" w:rsidRPr="00203C22">
        <w:rPr>
          <w:highlight w:val="yellow"/>
          <w:rPrChange w:id="386" w:author="lbarros" w:date="2021-02-10T11:32:00Z">
            <w:rPr/>
          </w:rPrChange>
        </w:rPr>
        <w:t xml:space="preserve">Figura </w:t>
      </w:r>
      <w:r w:rsidR="00071A16" w:rsidRPr="00203C22">
        <w:rPr>
          <w:noProof/>
          <w:highlight w:val="yellow"/>
          <w:rPrChange w:id="387" w:author="lbarros" w:date="2021-02-10T11:32:00Z">
            <w:rPr>
              <w:noProof/>
            </w:rPr>
          </w:rPrChange>
        </w:rPr>
        <w:t>3</w:t>
      </w:r>
      <w:r w:rsidR="00071A16" w:rsidRPr="00203C22">
        <w:rPr>
          <w:highlight w:val="yellow"/>
          <w:rPrChange w:id="388" w:author="lbarros" w:date="2021-02-10T11:32:00Z">
            <w:rPr/>
          </w:rPrChange>
        </w:rPr>
        <w:t>.</w:t>
      </w:r>
      <w:r w:rsidR="00071A16" w:rsidRPr="00203C22">
        <w:rPr>
          <w:noProof/>
          <w:highlight w:val="yellow"/>
          <w:rPrChange w:id="389" w:author="lbarros" w:date="2021-02-10T11:32:00Z">
            <w:rPr>
              <w:noProof/>
            </w:rPr>
          </w:rPrChange>
        </w:rPr>
        <w:t>15</w:t>
      </w:r>
      <w:r w:rsidRPr="00203C22">
        <w:rPr>
          <w:highlight w:val="yellow"/>
          <w:rPrChange w:id="390" w:author="lbarros" w:date="2021-02-10T11:32:00Z">
            <w:rPr/>
          </w:rPrChange>
        </w:rPr>
        <w:fldChar w:fldCharType="end"/>
      </w:r>
      <w:r w:rsidRPr="00203C22">
        <w:rPr>
          <w:highlight w:val="yellow"/>
          <w:rPrChange w:id="391" w:author="lbarros" w:date="2021-02-10T11:32:00Z">
            <w:rPr/>
          </w:rPrChange>
        </w:rPr>
        <w:t>.</w:t>
      </w:r>
      <w:r>
        <w:t xml:space="preserve"> Neste estado, as saídas da máquina de estados permanecem iguais às saídas do estado 2.</w:t>
      </w:r>
    </w:p>
    <w:p w14:paraId="68E26763" w14:textId="77777777" w:rsidR="002E0612" w:rsidRDefault="002E0612" w:rsidP="002E0612">
      <w:pPr>
        <w:keepNext/>
        <w:jc w:val="center"/>
      </w:pPr>
      <w:r>
        <w:rPr>
          <w:noProof/>
        </w:rPr>
        <w:drawing>
          <wp:inline distT="0" distB="0" distL="0" distR="0" wp14:anchorId="6FE500C5" wp14:editId="3F5B84DF">
            <wp:extent cx="5400040" cy="3976357"/>
            <wp:effectExtent l="0" t="0" r="0" b="5715"/>
            <wp:docPr id="277" name="Image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>
                      <a:picLocks noChangeAspect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6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53229" w14:textId="4C93095B" w:rsidR="002E0612" w:rsidRDefault="002E0612" w:rsidP="002E0612">
      <w:pPr>
        <w:pStyle w:val="PhDLegendaFiguras"/>
      </w:pPr>
      <w:bookmarkStart w:id="392" w:name="_Ref63674578"/>
      <w:bookmarkStart w:id="393" w:name="_Toc63813275"/>
      <w:r>
        <w:t xml:space="preserve">Figura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3</w:t>
      </w:r>
      <w:r w:rsidR="003F61EA">
        <w:rPr>
          <w:noProof/>
        </w:rPr>
        <w:fldChar w:fldCharType="end"/>
      </w:r>
      <w:r w:rsidR="001D0B72">
        <w:t>.</w:t>
      </w:r>
      <w:r w:rsidR="003F61EA">
        <w:fldChar w:fldCharType="begin"/>
      </w:r>
      <w:r w:rsidR="003F61EA">
        <w:instrText xml:space="preserve"> SEQ Figura \* ARABIC \s 1 </w:instrText>
      </w:r>
      <w:r w:rsidR="003F61EA">
        <w:fldChar w:fldCharType="separate"/>
      </w:r>
      <w:r w:rsidR="00071A16">
        <w:rPr>
          <w:noProof/>
        </w:rPr>
        <w:t>15</w:t>
      </w:r>
      <w:r w:rsidR="003F61EA">
        <w:rPr>
          <w:noProof/>
        </w:rPr>
        <w:fldChar w:fldCharType="end"/>
      </w:r>
      <w:bookmarkEnd w:id="392"/>
      <w:r>
        <w:t xml:space="preserve"> </w:t>
      </w:r>
      <w:r w:rsidRPr="00AB7C3A">
        <w:t xml:space="preserve">- </w:t>
      </w:r>
      <w:r w:rsidR="00B642C1" w:rsidRPr="00F34D6E">
        <w:t>Máquina de estados no e</w:t>
      </w:r>
      <w:r w:rsidRPr="00F34D6E">
        <w:t>stado</w:t>
      </w:r>
      <w:r w:rsidRPr="00AB7C3A">
        <w:t xml:space="preserve"> 3 (</w:t>
      </w:r>
      <w:r w:rsidR="00B642C1" w:rsidRPr="00F34D6E">
        <w:t>Continua a rotação</w:t>
      </w:r>
      <w:r w:rsidRPr="00AB7C3A">
        <w:t>) - S1 e S8 a nível lógico baixo</w:t>
      </w:r>
      <w:r w:rsidR="00F34D6E">
        <w:t>.</w:t>
      </w:r>
      <w:bookmarkEnd w:id="393"/>
    </w:p>
    <w:p w14:paraId="6C824235" w14:textId="6169A0C3" w:rsidR="002E0612" w:rsidRDefault="002E0612" w:rsidP="002E0612">
      <w:pPr>
        <w:pStyle w:val="PhDCorpo"/>
      </w:pPr>
      <w:r>
        <w:t xml:space="preserve">O robô continua o seu movimento de rotação até que o sensor </w:t>
      </w:r>
      <w:r w:rsidR="00B642C1" w:rsidRPr="00F34D6E">
        <w:t xml:space="preserve">5 </w:t>
      </w:r>
      <w:r w:rsidRPr="00F34D6E">
        <w:t>esteja</w:t>
      </w:r>
      <w:r>
        <w:t xml:space="preserve"> sobre a linha vertical (S5 a nível lógico alto), perfazendo uma rotação de 180 </w:t>
      </w:r>
      <w:r>
        <w:rPr>
          <w:rFonts w:ascii="Times New Roman" w:hAnsi="Times New Roman"/>
        </w:rPr>
        <w:t>°</w:t>
      </w:r>
      <w:r>
        <w:t xml:space="preserve">. Nesse momento, a máquina de estados volta ao estado 0 e o robô </w:t>
      </w:r>
      <w:commentRangeStart w:id="394"/>
      <w:r w:rsidRPr="00203C22">
        <w:rPr>
          <w:highlight w:val="red"/>
          <w:rPrChange w:id="395" w:author="lbarros" w:date="2021-02-10T11:33:00Z">
            <w:rPr/>
          </w:rPrChange>
        </w:rPr>
        <w:t>para</w:t>
      </w:r>
      <w:commentRangeEnd w:id="394"/>
      <w:r w:rsidR="00203C22" w:rsidRPr="00203C22">
        <w:rPr>
          <w:rStyle w:val="Refdecomentrio"/>
          <w:rFonts w:eastAsia="Times New Roman"/>
          <w:highlight w:val="red"/>
          <w:lang w:eastAsia="pt-PT"/>
          <w:rPrChange w:id="396" w:author="lbarros" w:date="2021-02-10T11:33:00Z">
            <w:rPr>
              <w:rStyle w:val="Refdecomentrio"/>
              <w:rFonts w:eastAsia="Times New Roman"/>
              <w:lang w:eastAsia="pt-PT"/>
            </w:rPr>
          </w:rPrChange>
        </w:rPr>
        <w:commentReference w:id="394"/>
      </w:r>
      <w:r>
        <w:t xml:space="preserve">, como mostra a </w:t>
      </w:r>
      <w:r>
        <w:fldChar w:fldCharType="begin"/>
      </w:r>
      <w:r>
        <w:instrText xml:space="preserve"> REF _Ref63674820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3</w:t>
      </w:r>
      <w:r w:rsidR="00071A16">
        <w:t>.</w:t>
      </w:r>
      <w:r w:rsidR="00071A16">
        <w:rPr>
          <w:noProof/>
        </w:rPr>
        <w:t>16</w:t>
      </w:r>
      <w:r>
        <w:fldChar w:fldCharType="end"/>
      </w:r>
      <w:r>
        <w:t>.</w:t>
      </w:r>
    </w:p>
    <w:p w14:paraId="5C32D9FF" w14:textId="77777777" w:rsidR="002E0612" w:rsidRPr="00250B6F" w:rsidRDefault="002E0612" w:rsidP="002E0612">
      <w:pPr>
        <w:pStyle w:val="PhDCorpo"/>
      </w:pPr>
    </w:p>
    <w:p w14:paraId="25E1F776" w14:textId="77777777" w:rsidR="002E0612" w:rsidRDefault="002E0612" w:rsidP="002E0612">
      <w:pPr>
        <w:pStyle w:val="Legenda"/>
        <w:jc w:val="center"/>
        <w:rPr>
          <w:b/>
          <w:bCs/>
          <w:i w:val="0"/>
          <w:iCs w:val="0"/>
        </w:rPr>
      </w:pPr>
    </w:p>
    <w:p w14:paraId="68DF2BF4" w14:textId="77777777" w:rsidR="002E0612" w:rsidRDefault="002E0612" w:rsidP="002E0612">
      <w:pPr>
        <w:pStyle w:val="PhDCabealho2"/>
        <w:numPr>
          <w:ilvl w:val="0"/>
          <w:numId w:val="0"/>
        </w:numPr>
        <w:jc w:val="center"/>
        <w:outlineLvl w:val="9"/>
      </w:pPr>
      <w:r>
        <w:rPr>
          <w:noProof/>
        </w:rPr>
        <w:drawing>
          <wp:inline distT="0" distB="0" distL="0" distR="0" wp14:anchorId="350529DE" wp14:editId="2223EEBC">
            <wp:extent cx="5399844" cy="3984264"/>
            <wp:effectExtent l="0" t="0" r="0" b="0"/>
            <wp:docPr id="278" name="Image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>
                      <a:picLocks noChangeAspect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844" cy="398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6116C" w14:textId="77E400BB" w:rsidR="002E0612" w:rsidRPr="00B66544" w:rsidRDefault="002E0612" w:rsidP="002E0612">
      <w:pPr>
        <w:pStyle w:val="PhDLegendaFiguras"/>
      </w:pPr>
      <w:bookmarkStart w:id="397" w:name="_Ref63674820"/>
      <w:bookmarkStart w:id="398" w:name="_Toc63813276"/>
      <w:r>
        <w:t xml:space="preserve">Figura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3</w:t>
      </w:r>
      <w:r w:rsidR="003F61EA">
        <w:rPr>
          <w:noProof/>
        </w:rPr>
        <w:fldChar w:fldCharType="end"/>
      </w:r>
      <w:r w:rsidR="001D0B72">
        <w:t>.</w:t>
      </w:r>
      <w:r w:rsidR="003F61EA">
        <w:fldChar w:fldCharType="begin"/>
      </w:r>
      <w:r w:rsidR="003F61EA">
        <w:instrText xml:space="preserve"> SEQ Figura \* ARABIC \s 1 </w:instrText>
      </w:r>
      <w:r w:rsidR="003F61EA">
        <w:fldChar w:fldCharType="separate"/>
      </w:r>
      <w:r w:rsidR="00071A16">
        <w:rPr>
          <w:noProof/>
        </w:rPr>
        <w:t>16</w:t>
      </w:r>
      <w:r w:rsidR="003F61EA">
        <w:rPr>
          <w:noProof/>
        </w:rPr>
        <w:fldChar w:fldCharType="end"/>
      </w:r>
      <w:bookmarkEnd w:id="397"/>
      <w:r>
        <w:t xml:space="preserve"> - </w:t>
      </w:r>
      <w:r w:rsidR="00B642C1" w:rsidRPr="00F34D6E">
        <w:t>Máquina de estados no e</w:t>
      </w:r>
      <w:r w:rsidRPr="00F34D6E">
        <w:t xml:space="preserve">stado 0 (Parado novamente) - S5 </w:t>
      </w:r>
      <w:r w:rsidR="00B642C1" w:rsidRPr="00F34D6E">
        <w:t>a nível lógico alto</w:t>
      </w:r>
      <w:r w:rsidR="00F34D6E">
        <w:t>.</w:t>
      </w:r>
      <w:bookmarkEnd w:id="398"/>
    </w:p>
    <w:p w14:paraId="01F737A7" w14:textId="1243FA1C" w:rsidR="002E0612" w:rsidRDefault="002E0612" w:rsidP="002E0612">
      <w:pPr>
        <w:pStyle w:val="PhDCorpo"/>
        <w:spacing w:before="240" w:after="0"/>
        <w:ind w:firstLine="567"/>
        <w:rPr>
          <w:noProof/>
        </w:rPr>
      </w:pPr>
      <w:r>
        <w:t>Assim, v</w:t>
      </w:r>
      <w:r w:rsidRPr="00430145">
        <w:t>erific</w:t>
      </w:r>
      <w:r>
        <w:t>a</w:t>
      </w:r>
      <w:r w:rsidRPr="00B25945">
        <w:t xml:space="preserve">-se </w:t>
      </w:r>
      <w:r w:rsidR="00B25945">
        <w:t>o</w:t>
      </w:r>
      <w:r w:rsidRPr="00B25945">
        <w:t xml:space="preserve"> bo</w:t>
      </w:r>
      <w:r w:rsidR="00B25945" w:rsidRPr="00B25945">
        <w:t>m</w:t>
      </w:r>
      <w:r w:rsidRPr="00B25945">
        <w:t xml:space="preserve"> funciona</w:t>
      </w:r>
      <w:r w:rsidR="00B25945" w:rsidRPr="00B25945">
        <w:t>mento</w:t>
      </w:r>
      <w:r w:rsidRPr="00430145">
        <w:t xml:space="preserve"> do </w:t>
      </w:r>
      <w:r w:rsidRPr="00B25945">
        <w:t>circuito d</w:t>
      </w:r>
      <w:r w:rsidRPr="00430145">
        <w:t>imensionado.</w:t>
      </w:r>
      <w:r w:rsidRPr="001A7FA2">
        <w:rPr>
          <w:noProof/>
        </w:rPr>
        <w:t xml:space="preserve"> </w:t>
      </w:r>
    </w:p>
    <w:p w14:paraId="798B3A4C" w14:textId="6D487DD4" w:rsidR="002E0612" w:rsidRDefault="002E0612" w:rsidP="002E0612">
      <w:pPr>
        <w:pStyle w:val="PhDCorpo"/>
      </w:pPr>
    </w:p>
    <w:p w14:paraId="1110108D" w14:textId="77777777" w:rsidR="002E0612" w:rsidRDefault="002E0612" w:rsidP="002E0612">
      <w:pPr>
        <w:pStyle w:val="PhDCorpo"/>
      </w:pPr>
    </w:p>
    <w:p w14:paraId="45A72CBF" w14:textId="77777777" w:rsidR="00DC42A8" w:rsidRPr="00B66544" w:rsidRDefault="00DC42A8" w:rsidP="00DB49D2">
      <w:pPr>
        <w:pStyle w:val="Corpodetexto"/>
        <w:rPr>
          <w:rFonts w:ascii="NewsGotT" w:hAnsi="NewsGotT"/>
        </w:rPr>
      </w:pPr>
    </w:p>
    <w:p w14:paraId="396C674A" w14:textId="77777777" w:rsidR="00DC42A8" w:rsidRPr="00B66544" w:rsidRDefault="00DC42A8" w:rsidP="00DB49D2">
      <w:pPr>
        <w:pStyle w:val="Corpodetexto"/>
        <w:rPr>
          <w:rFonts w:ascii="NewsGotT" w:hAnsi="NewsGotT"/>
        </w:rPr>
        <w:sectPr w:rsidR="00DC42A8" w:rsidRPr="00B66544" w:rsidSect="00B748D3">
          <w:headerReference w:type="even" r:id="rId91"/>
          <w:headerReference w:type="default" r:id="rId92"/>
          <w:footerReference w:type="even" r:id="rId93"/>
          <w:headerReference w:type="first" r:id="rId94"/>
          <w:footerReference w:type="first" r:id="rId95"/>
          <w:pgSz w:w="11907" w:h="16840" w:code="9"/>
          <w:pgMar w:top="1134" w:right="1418" w:bottom="1134" w:left="1418" w:header="454" w:footer="57" w:gutter="0"/>
          <w:pgNumType w:chapSep="emDash"/>
          <w:cols w:space="720"/>
          <w:docGrid w:linePitch="272"/>
        </w:sectPr>
      </w:pPr>
    </w:p>
    <w:p w14:paraId="0EC36744" w14:textId="69E801F8" w:rsidR="008055CE" w:rsidRPr="00B66544" w:rsidRDefault="00162EF6" w:rsidP="00626C7F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t> </w:t>
      </w:r>
      <w:r w:rsidR="008055CE" w:rsidRPr="00B66544">
        <w:rPr>
          <w:rFonts w:ascii="NewsGotT" w:hAnsi="NewsGotT"/>
        </w:rPr>
        <w:br/>
      </w:r>
      <w:r w:rsidR="008055CE" w:rsidRPr="00B66544">
        <w:rPr>
          <w:rFonts w:ascii="NewsGotT" w:hAnsi="NewsGotT"/>
        </w:rPr>
        <w:br/>
      </w:r>
      <w:bookmarkStart w:id="399" w:name="_Toc63813222"/>
      <w:r w:rsidR="006A6AAA">
        <w:rPr>
          <w:rFonts w:ascii="NewsGotT" w:hAnsi="NewsGotT"/>
        </w:rPr>
        <w:t>Implementação dos Circuitos Eletrónicos</w:t>
      </w:r>
      <w:bookmarkEnd w:id="399"/>
    </w:p>
    <w:p w14:paraId="795D45F6" w14:textId="5476709C" w:rsidR="008055CE" w:rsidRDefault="00775910" w:rsidP="00626C7F">
      <w:pPr>
        <w:pStyle w:val="Ttulo2"/>
        <w:rPr>
          <w:rFonts w:ascii="NewsGotT" w:hAnsi="NewsGotT"/>
        </w:rPr>
      </w:pPr>
      <w:bookmarkStart w:id="400" w:name="_Toc310408201"/>
      <w:bookmarkStart w:id="401" w:name="_Toc471578975"/>
      <w:bookmarkStart w:id="402" w:name="_Toc63813223"/>
      <w:r w:rsidRPr="00B66544">
        <w:rPr>
          <w:rFonts w:ascii="NewsGotT" w:hAnsi="NewsGotT"/>
        </w:rPr>
        <w:t>Introdução</w:t>
      </w:r>
      <w:bookmarkEnd w:id="400"/>
      <w:bookmarkEnd w:id="401"/>
      <w:bookmarkEnd w:id="402"/>
    </w:p>
    <w:p w14:paraId="6DD2C607" w14:textId="0C4F1440" w:rsidR="001A61DB" w:rsidRDefault="001A61DB" w:rsidP="001A61DB">
      <w:pPr>
        <w:pStyle w:val="PhDCorpo"/>
      </w:pPr>
      <w:r>
        <w:tab/>
      </w:r>
      <w:r w:rsidRPr="001A61DB">
        <w:t>O produto final deve apresentar circuitos mais fiáveis e compactos. Uma implementação em PCB é</w:t>
      </w:r>
      <w:r>
        <w:t xml:space="preserve"> uma boa abordagem para cumprir estes requisitos. Usaram-se os </w:t>
      </w:r>
      <w:r w:rsidRPr="001A61DB">
        <w:rPr>
          <w:i/>
        </w:rPr>
        <w:t>softwares</w:t>
      </w:r>
      <w:r>
        <w:t xml:space="preserve"> PADS Logic</w:t>
      </w:r>
      <w:r w:rsidR="004F337C">
        <w:t xml:space="preserve"> e </w:t>
      </w:r>
      <w:r>
        <w:t xml:space="preserve">PADS </w:t>
      </w:r>
      <w:r w:rsidR="004F337C">
        <w:t xml:space="preserve">Layout para construção do esquemático e </w:t>
      </w:r>
      <w:r w:rsidR="004F337C" w:rsidRPr="004F337C">
        <w:rPr>
          <w:i/>
        </w:rPr>
        <w:t>design</w:t>
      </w:r>
      <w:r w:rsidR="004F337C">
        <w:t xml:space="preserve"> das PCBs e o KiCad para a sua visualização em 3D.</w:t>
      </w:r>
    </w:p>
    <w:p w14:paraId="7ECE0B1E" w14:textId="18CC3A3B" w:rsidR="004F337C" w:rsidRPr="001A61DB" w:rsidRDefault="004F337C" w:rsidP="001A61DB">
      <w:pPr>
        <w:pStyle w:val="PhDCorpo"/>
      </w:pPr>
      <w:r>
        <w:tab/>
        <w:t>Foram desenvolvidas três PCBs: AWR-19_SENSOR que implementa o circuito</w:t>
      </w:r>
      <w:r w:rsidRPr="004F337C">
        <w:t xml:space="preserve"> </w:t>
      </w:r>
      <w:r>
        <w:t>de c</w:t>
      </w:r>
      <w:r w:rsidRPr="004F337C">
        <w:t xml:space="preserve">ondicionamento de sinal dos </w:t>
      </w:r>
      <w:r>
        <w:t>s</w:t>
      </w:r>
      <w:r w:rsidRPr="004F337C">
        <w:t xml:space="preserve">ensores </w:t>
      </w:r>
      <w:r>
        <w:t>e converte</w:t>
      </w:r>
      <w:r w:rsidRPr="004F337C">
        <w:t xml:space="preserve"> 12</w:t>
      </w:r>
      <w:r>
        <w:t xml:space="preserve"> </w:t>
      </w:r>
      <w:r w:rsidRPr="004F337C">
        <w:t>V</w:t>
      </w:r>
      <w:r>
        <w:t xml:space="preserve"> em </w:t>
      </w:r>
      <w:r w:rsidRPr="004F337C">
        <w:t>5</w:t>
      </w:r>
      <w:r>
        <w:t xml:space="preserve"> </w:t>
      </w:r>
      <w:r w:rsidRPr="004F337C">
        <w:t>V</w:t>
      </w:r>
      <w:r>
        <w:t>; AWR-19_PWM que implementa o circuito</w:t>
      </w:r>
      <w:r w:rsidRPr="004F337C">
        <w:t xml:space="preserve"> </w:t>
      </w:r>
      <w:r>
        <w:t>de</w:t>
      </w:r>
      <w:r w:rsidRPr="004F337C">
        <w:t xml:space="preserve"> </w:t>
      </w:r>
      <w:r>
        <w:t>c</w:t>
      </w:r>
      <w:r w:rsidRPr="004F337C">
        <w:t xml:space="preserve">ontrolo de </w:t>
      </w:r>
      <w:r>
        <w:t>v</w:t>
      </w:r>
      <w:r w:rsidRPr="004F337C">
        <w:t xml:space="preserve">elocidade dos </w:t>
      </w:r>
      <w:r>
        <w:t>m</w:t>
      </w:r>
      <w:r w:rsidRPr="004F337C">
        <w:t xml:space="preserve">otores e </w:t>
      </w:r>
      <w:r>
        <w:t>a</w:t>
      </w:r>
      <w:r w:rsidRPr="004F337C">
        <w:t xml:space="preserve">tuação dos </w:t>
      </w:r>
      <w:r>
        <w:t>s</w:t>
      </w:r>
      <w:r w:rsidRPr="004F337C">
        <w:t>inais PWM</w:t>
      </w:r>
      <w:r>
        <w:t>; AWR-19_FSM que implementa o circuito</w:t>
      </w:r>
      <w:r w:rsidRPr="004F337C">
        <w:t xml:space="preserve"> </w:t>
      </w:r>
      <w:r>
        <w:t>de</w:t>
      </w:r>
      <w:r w:rsidRPr="004F337C">
        <w:t xml:space="preserve"> </w:t>
      </w:r>
      <w:r>
        <w:t>c</w:t>
      </w:r>
      <w:r w:rsidRPr="004F337C">
        <w:t xml:space="preserve">ondicionamento do </w:t>
      </w:r>
      <w:r>
        <w:t>b</w:t>
      </w:r>
      <w:r w:rsidRPr="004F337C">
        <w:t xml:space="preserve">otão e </w:t>
      </w:r>
      <w:r>
        <w:t>a m</w:t>
      </w:r>
      <w:r w:rsidRPr="004F337C">
        <w:t xml:space="preserve">áquina de </w:t>
      </w:r>
      <w:r>
        <w:t>e</w:t>
      </w:r>
      <w:r w:rsidRPr="004F337C">
        <w:t>stados</w:t>
      </w:r>
      <w:r>
        <w:t xml:space="preserve">. </w:t>
      </w:r>
    </w:p>
    <w:p w14:paraId="603C0765" w14:textId="1DC44D0A" w:rsidR="00F9271A" w:rsidRDefault="00F9271A" w:rsidP="00F9271A">
      <w:pPr>
        <w:pStyle w:val="Ttulo2"/>
        <w:rPr>
          <w:rFonts w:ascii="NewsGotT" w:hAnsi="NewsGotT"/>
        </w:rPr>
      </w:pPr>
      <w:bookmarkStart w:id="403" w:name="_Toc63813224"/>
      <w:bookmarkStart w:id="404" w:name="_Hlk63687793"/>
      <w:r>
        <w:rPr>
          <w:rFonts w:ascii="NewsGotT" w:hAnsi="NewsGotT"/>
        </w:rPr>
        <w:t xml:space="preserve">Circuito de Condicionamento de </w:t>
      </w:r>
      <w:r w:rsidR="004F337C">
        <w:rPr>
          <w:rFonts w:ascii="NewsGotT" w:hAnsi="NewsGotT"/>
        </w:rPr>
        <w:t>S</w:t>
      </w:r>
      <w:r>
        <w:rPr>
          <w:rFonts w:ascii="NewsGotT" w:hAnsi="NewsGotT"/>
        </w:rPr>
        <w:t>inal dos Sensores e Conversor 12</w:t>
      </w:r>
      <w:r w:rsidR="002E1BDD">
        <w:rPr>
          <w:rFonts w:ascii="NewsGotT" w:hAnsi="NewsGotT"/>
        </w:rPr>
        <w:t xml:space="preserve"> </w:t>
      </w:r>
      <w:r>
        <w:rPr>
          <w:rFonts w:ascii="NewsGotT" w:hAnsi="NewsGotT"/>
        </w:rPr>
        <w:t>V</w:t>
      </w:r>
      <w:r w:rsidR="002E1BDD">
        <w:rPr>
          <w:rFonts w:ascii="NewsGotT" w:hAnsi="NewsGotT"/>
        </w:rPr>
        <w:t xml:space="preserve"> </w:t>
      </w:r>
      <w:r>
        <w:rPr>
          <w:rFonts w:ascii="NewsGotT" w:hAnsi="NewsGotT"/>
        </w:rPr>
        <w:t>-</w:t>
      </w:r>
      <w:r w:rsidR="002E1BDD">
        <w:rPr>
          <w:rFonts w:ascii="NewsGotT" w:hAnsi="NewsGotT"/>
        </w:rPr>
        <w:t xml:space="preserve"> </w:t>
      </w:r>
      <w:r>
        <w:rPr>
          <w:rFonts w:ascii="NewsGotT" w:hAnsi="NewsGotT"/>
        </w:rPr>
        <w:t>5</w:t>
      </w:r>
      <w:r w:rsidR="002E1BDD">
        <w:rPr>
          <w:rFonts w:ascii="NewsGotT" w:hAnsi="NewsGotT"/>
        </w:rPr>
        <w:t xml:space="preserve"> </w:t>
      </w:r>
      <w:r>
        <w:rPr>
          <w:rFonts w:ascii="NewsGotT" w:hAnsi="NewsGotT"/>
        </w:rPr>
        <w:t>V</w:t>
      </w:r>
      <w:bookmarkEnd w:id="403"/>
    </w:p>
    <w:bookmarkEnd w:id="404"/>
    <w:p w14:paraId="78F707E4" w14:textId="433EB9B9" w:rsidR="0085745B" w:rsidRDefault="00AC55E8" w:rsidP="0085745B">
      <w:pPr>
        <w:pStyle w:val="PhDCorpo"/>
      </w:pPr>
      <w:r>
        <w:tab/>
        <w:t xml:space="preserve">Esta </w:t>
      </w:r>
      <w:del w:id="405" w:author="lbarros" w:date="2021-02-10T13:28:00Z">
        <w:r w:rsidDel="007D4C25">
          <w:delText>placa de circuito impresso</w:delText>
        </w:r>
      </w:del>
      <w:ins w:id="406" w:author="lbarros" w:date="2021-02-10T13:28:00Z">
        <w:r w:rsidR="007D4C25">
          <w:t>PCB</w:t>
        </w:r>
      </w:ins>
      <w:r>
        <w:t xml:space="preserve"> além de </w:t>
      </w:r>
      <w:del w:id="407" w:author="lbarros" w:date="2021-02-10T13:28:00Z">
        <w:r w:rsidDel="007D4C25">
          <w:delText>estar encarregue do</w:delText>
        </w:r>
      </w:del>
      <w:ins w:id="408" w:author="lbarros" w:date="2021-02-10T13:28:00Z">
        <w:r w:rsidR="007D4C25">
          <w:t>possuir os circuitos de</w:t>
        </w:r>
      </w:ins>
      <w:r>
        <w:t xml:space="preserve"> condicionamento de sinal dos sensores também </w:t>
      </w:r>
      <w:ins w:id="409" w:author="lbarros" w:date="2021-02-10T13:28:00Z">
        <w:r w:rsidR="007D4C25">
          <w:t xml:space="preserve">um circuito responsável por </w:t>
        </w:r>
      </w:ins>
      <w:r>
        <w:t>converte</w:t>
      </w:r>
      <w:ins w:id="410" w:author="lbarros" w:date="2021-02-10T13:28:00Z">
        <w:r w:rsidR="007D4C25">
          <w:t>r</w:t>
        </w:r>
      </w:ins>
      <w:r>
        <w:t xml:space="preserve"> um sinal de 12 V num sinal de </w:t>
      </w:r>
      <w:r w:rsidRPr="00F34D6E">
        <w:t>5</w:t>
      </w:r>
      <w:r w:rsidR="00AD0C9B" w:rsidRPr="00F34D6E">
        <w:t xml:space="preserve"> </w:t>
      </w:r>
      <w:r w:rsidRPr="00F34D6E">
        <w:t>V</w:t>
      </w:r>
      <w:ins w:id="411" w:author="lbarros" w:date="2021-02-10T13:29:00Z">
        <w:r w:rsidR="007D4C25">
          <w:t>, sendo o esquema apresentado na</w:t>
        </w:r>
      </w:ins>
      <w:del w:id="412" w:author="lbarros" w:date="2021-02-10T13:29:00Z">
        <w:r w:rsidR="001A6B07" w:rsidRPr="00F34D6E" w:rsidDel="007D4C25">
          <w:delText xml:space="preserve"> -</w:delText>
        </w:r>
      </w:del>
      <w:r w:rsidR="001A6B07" w:rsidRPr="00F34D6E">
        <w:t xml:space="preserve"> </w:t>
      </w:r>
      <w:r w:rsidR="0085745B" w:rsidRPr="00F34D6E">
        <w:fldChar w:fldCharType="begin"/>
      </w:r>
      <w:r w:rsidR="0085745B" w:rsidRPr="00F34D6E">
        <w:instrText xml:space="preserve"> REF _Ref63688030 \h </w:instrText>
      </w:r>
      <w:r w:rsidR="00F34D6E">
        <w:instrText xml:space="preserve"> \* MERGEFORMAT </w:instrText>
      </w:r>
      <w:r w:rsidR="0085745B" w:rsidRPr="00F34D6E"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1</w:t>
      </w:r>
      <w:r w:rsidR="0085745B" w:rsidRPr="00F34D6E">
        <w:fldChar w:fldCharType="end"/>
      </w:r>
      <w:r w:rsidR="0085745B" w:rsidRPr="00F34D6E">
        <w:t xml:space="preserve"> (c)</w:t>
      </w:r>
      <w:r w:rsidRPr="00F34D6E">
        <w:t>. Assim tem um conetor de dois pinos de entrada com +12</w:t>
      </w:r>
      <w:r w:rsidR="00AD0C9B" w:rsidRPr="00F34D6E">
        <w:t xml:space="preserve"> </w:t>
      </w:r>
      <w:r w:rsidRPr="00F34D6E">
        <w:t xml:space="preserve">V e </w:t>
      </w:r>
      <w:r w:rsidRPr="00F34D6E">
        <w:rPr>
          <w:i/>
          <w:iCs/>
        </w:rPr>
        <w:t>GND</w:t>
      </w:r>
      <w:ins w:id="413" w:author="lbarros" w:date="2021-02-10T13:29:00Z">
        <w:r w:rsidR="007D4C25">
          <w:t>.</w:t>
        </w:r>
      </w:ins>
      <w:del w:id="414" w:author="lbarros" w:date="2021-02-10T13:29:00Z">
        <w:r w:rsidR="00F34D6E" w:rsidDel="007D4C25">
          <w:delText xml:space="preserve"> </w:delText>
        </w:r>
        <w:r w:rsidR="001A6B07" w:rsidDel="007D4C25">
          <w:delText>-</w:delText>
        </w:r>
      </w:del>
      <w:r w:rsidR="001A6B07">
        <w:t xml:space="preserve"> </w:t>
      </w:r>
      <w:del w:id="415" w:author="lbarros" w:date="2021-02-10T13:29:00Z">
        <w:r w:rsidR="0085745B" w:rsidDel="007D4C25">
          <w:fldChar w:fldCharType="begin"/>
        </w:r>
        <w:r w:rsidR="0085745B" w:rsidDel="007D4C25">
          <w:delInstrText xml:space="preserve"> REF _Ref63688030 \h </w:delInstrText>
        </w:r>
        <w:r w:rsidR="0085745B" w:rsidDel="007D4C25">
          <w:fldChar w:fldCharType="separate"/>
        </w:r>
        <w:r w:rsidR="00071A16" w:rsidDel="007D4C25">
          <w:delText xml:space="preserve">Figura </w:delText>
        </w:r>
        <w:r w:rsidR="00071A16" w:rsidDel="007D4C25">
          <w:rPr>
            <w:noProof/>
          </w:rPr>
          <w:delText>4</w:delText>
        </w:r>
        <w:r w:rsidR="00071A16" w:rsidDel="007D4C25">
          <w:delText>.</w:delText>
        </w:r>
        <w:r w:rsidR="00071A16" w:rsidDel="007D4C25">
          <w:rPr>
            <w:noProof/>
          </w:rPr>
          <w:delText>1</w:delText>
        </w:r>
        <w:r w:rsidR="0085745B" w:rsidDel="007D4C25">
          <w:fldChar w:fldCharType="end"/>
        </w:r>
        <w:r w:rsidR="0085745B" w:rsidDel="007D4C25">
          <w:delText xml:space="preserve"> (a)</w:delText>
        </w:r>
        <w:r w:rsidDel="007D4C25">
          <w:delText xml:space="preserve">. </w:delText>
        </w:r>
      </w:del>
      <w:r>
        <w:t>Como o sinal de 5 V tem como objetivo alimentar outras partes do circuito além desta placa, este sinal está ligado a um conetor de saída de 2 pinos</w:t>
      </w:r>
      <w:ins w:id="416" w:author="lbarros" w:date="2021-02-10T13:30:00Z">
        <w:r w:rsidR="007D4C25">
          <w:t>, com um saída de 5 V e</w:t>
        </w:r>
      </w:ins>
      <w:r>
        <w:t xml:space="preserve"> com </w:t>
      </w:r>
      <w:r w:rsidRPr="00AC55E8">
        <w:rPr>
          <w:i/>
          <w:iCs/>
        </w:rPr>
        <w:t>GND</w:t>
      </w:r>
      <w:del w:id="417" w:author="lbarros" w:date="2021-02-10T13:29:00Z">
        <w:r w:rsidR="001A6B07" w:rsidDel="007D4C25">
          <w:delText xml:space="preserve"> -</w:delText>
        </w:r>
        <w:r w:rsidR="0085745B" w:rsidDel="007D4C25">
          <w:delText xml:space="preserve"> </w:delText>
        </w:r>
        <w:r w:rsidR="0085745B" w:rsidDel="007D4C25">
          <w:fldChar w:fldCharType="begin"/>
        </w:r>
        <w:r w:rsidR="0085745B" w:rsidDel="007D4C25">
          <w:delInstrText xml:space="preserve"> REF _Ref63688030 \h </w:delInstrText>
        </w:r>
        <w:r w:rsidR="0085745B" w:rsidDel="007D4C25">
          <w:fldChar w:fldCharType="separate"/>
        </w:r>
        <w:r w:rsidR="00071A16" w:rsidDel="007D4C25">
          <w:delText xml:space="preserve">Figura </w:delText>
        </w:r>
        <w:r w:rsidR="00071A16" w:rsidDel="007D4C25">
          <w:rPr>
            <w:noProof/>
          </w:rPr>
          <w:delText>4</w:delText>
        </w:r>
        <w:r w:rsidR="00071A16" w:rsidDel="007D4C25">
          <w:delText>.</w:delText>
        </w:r>
        <w:r w:rsidR="00071A16" w:rsidDel="007D4C25">
          <w:rPr>
            <w:noProof/>
          </w:rPr>
          <w:delText>1</w:delText>
        </w:r>
        <w:r w:rsidR="0085745B" w:rsidDel="007D4C25">
          <w:fldChar w:fldCharType="end"/>
        </w:r>
        <w:r w:rsidR="0085745B" w:rsidDel="007D4C25">
          <w:delText xml:space="preserve"> (b).</w:delText>
        </w:r>
      </w:del>
      <w:ins w:id="418" w:author="lbarros" w:date="2021-02-10T13:29:00Z">
        <w:r w:rsidR="007D4C25">
          <w:t>.</w:t>
        </w:r>
      </w:ins>
      <w:r w:rsidR="0085745B">
        <w:t xml:space="preserve"> Uma vez que o circuito possui cinco ICs são necessários cinco condensadores de desacoplamento para conferir maior estabilidade e robustez às alimentações</w:t>
      </w:r>
      <w:del w:id="419" w:author="lbarros" w:date="2021-02-10T13:30:00Z">
        <w:r w:rsidR="00F34D6E" w:rsidDel="007D4C25">
          <w:delText xml:space="preserve"> -</w:delText>
        </w:r>
        <w:r w:rsidR="0085745B" w:rsidDel="007D4C25">
          <w:delText xml:space="preserve"> </w:delText>
        </w:r>
        <w:r w:rsidR="0085745B" w:rsidDel="007D4C25">
          <w:fldChar w:fldCharType="begin"/>
        </w:r>
        <w:r w:rsidR="0085745B" w:rsidDel="007D4C25">
          <w:delInstrText xml:space="preserve"> REF _Ref63688030 \h </w:delInstrText>
        </w:r>
        <w:r w:rsidR="0085745B" w:rsidDel="007D4C25">
          <w:fldChar w:fldCharType="separate"/>
        </w:r>
        <w:r w:rsidR="00071A16" w:rsidDel="007D4C25">
          <w:delText xml:space="preserve">Figura </w:delText>
        </w:r>
        <w:r w:rsidR="00071A16" w:rsidDel="007D4C25">
          <w:rPr>
            <w:noProof/>
          </w:rPr>
          <w:delText>4</w:delText>
        </w:r>
        <w:r w:rsidR="00071A16" w:rsidDel="007D4C25">
          <w:delText>.</w:delText>
        </w:r>
        <w:r w:rsidR="00071A16" w:rsidDel="007D4C25">
          <w:rPr>
            <w:noProof/>
          </w:rPr>
          <w:delText>1</w:delText>
        </w:r>
        <w:r w:rsidR="0085745B" w:rsidDel="007D4C25">
          <w:fldChar w:fldCharType="end"/>
        </w:r>
        <w:r w:rsidR="0085745B" w:rsidDel="007D4C25">
          <w:delText xml:space="preserve"> (d)</w:delText>
        </w:r>
      </w:del>
      <w:r w:rsidR="0085745B">
        <w:t>. As entradas e saídas dos sensores</w:t>
      </w:r>
      <w:del w:id="420" w:author="lbarros" w:date="2021-02-10T13:30:00Z">
        <w:r w:rsidR="001A6B07" w:rsidDel="007D4C25">
          <w:delText xml:space="preserve"> -</w:delText>
        </w:r>
        <w:r w:rsidR="0085745B" w:rsidDel="007D4C25">
          <w:delText xml:space="preserve"> </w:delText>
        </w:r>
        <w:r w:rsidR="0085745B" w:rsidDel="007D4C25">
          <w:fldChar w:fldCharType="begin"/>
        </w:r>
        <w:r w:rsidR="0085745B" w:rsidDel="007D4C25">
          <w:delInstrText xml:space="preserve"> REF _Ref63688030 \h </w:delInstrText>
        </w:r>
        <w:r w:rsidR="0085745B" w:rsidDel="007D4C25">
          <w:fldChar w:fldCharType="separate"/>
        </w:r>
        <w:r w:rsidR="00071A16" w:rsidDel="007D4C25">
          <w:delText xml:space="preserve">Figura </w:delText>
        </w:r>
        <w:r w:rsidR="00071A16" w:rsidDel="007D4C25">
          <w:rPr>
            <w:noProof/>
          </w:rPr>
          <w:delText>4</w:delText>
        </w:r>
        <w:r w:rsidR="00071A16" w:rsidDel="007D4C25">
          <w:delText>.</w:delText>
        </w:r>
        <w:r w:rsidR="00071A16" w:rsidDel="007D4C25">
          <w:rPr>
            <w:noProof/>
          </w:rPr>
          <w:delText>1</w:delText>
        </w:r>
        <w:r w:rsidR="0085745B" w:rsidDel="007D4C25">
          <w:fldChar w:fldCharType="end"/>
        </w:r>
        <w:r w:rsidR="0085745B" w:rsidDel="007D4C25">
          <w:delText xml:space="preserve"> (e) e </w:delText>
        </w:r>
        <w:r w:rsidR="0085745B" w:rsidDel="007D4C25">
          <w:fldChar w:fldCharType="begin"/>
        </w:r>
        <w:r w:rsidR="0085745B" w:rsidDel="007D4C25">
          <w:delInstrText xml:space="preserve"> REF _Ref63688030 \h </w:delInstrText>
        </w:r>
        <w:r w:rsidR="0085745B" w:rsidDel="007D4C25">
          <w:fldChar w:fldCharType="separate"/>
        </w:r>
        <w:r w:rsidR="00071A16" w:rsidDel="007D4C25">
          <w:delText xml:space="preserve">Figura </w:delText>
        </w:r>
        <w:r w:rsidR="00071A16" w:rsidDel="007D4C25">
          <w:rPr>
            <w:noProof/>
          </w:rPr>
          <w:delText>4</w:delText>
        </w:r>
        <w:r w:rsidR="00071A16" w:rsidDel="007D4C25">
          <w:delText>.</w:delText>
        </w:r>
        <w:r w:rsidR="00071A16" w:rsidDel="007D4C25">
          <w:rPr>
            <w:noProof/>
          </w:rPr>
          <w:delText>1</w:delText>
        </w:r>
        <w:r w:rsidR="0085745B" w:rsidDel="007D4C25">
          <w:fldChar w:fldCharType="end"/>
        </w:r>
        <w:r w:rsidR="0085745B" w:rsidDel="007D4C25">
          <w:delText xml:space="preserve"> (f)</w:delText>
        </w:r>
      </w:del>
      <w:r w:rsidR="0085745B">
        <w:t>, respetivamente, estão organizadas em conetores de dois pinos, contendo cada um deles uma entrada e a saída respetiva.</w:t>
      </w:r>
    </w:p>
    <w:p w14:paraId="716BF3AE" w14:textId="075A664B" w:rsidR="00512121" w:rsidRPr="00512121" w:rsidRDefault="00512121" w:rsidP="0085745B">
      <w:pPr>
        <w:pStyle w:val="Legenda"/>
        <w:jc w:val="both"/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3047"/>
        <w:gridCol w:w="3046"/>
      </w:tblGrid>
      <w:tr w:rsidR="006540D1" w:rsidRPr="00512121" w14:paraId="5909F96B" w14:textId="77777777" w:rsidTr="0085745B">
        <w:trPr>
          <w:jc w:val="center"/>
        </w:trPr>
        <w:tc>
          <w:tcPr>
            <w:tcW w:w="0" w:type="auto"/>
            <w:vAlign w:val="center"/>
          </w:tcPr>
          <w:p w14:paraId="470A1E92" w14:textId="5C831A90" w:rsidR="006540D1" w:rsidRPr="00512121" w:rsidRDefault="006540D1" w:rsidP="00B44F41">
            <w:pPr>
              <w:pStyle w:val="PhDFigura"/>
            </w:pPr>
            <w:r w:rsidRPr="00512121">
              <w:rPr>
                <w:noProof/>
              </w:rPr>
              <w:drawing>
                <wp:inline distT="0" distB="0" distL="0" distR="0" wp14:anchorId="0328A808" wp14:editId="272ECDD5">
                  <wp:extent cx="1797983" cy="497941"/>
                  <wp:effectExtent l="0" t="0" r="0" b="0"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075" b="15868"/>
                          <a:stretch/>
                        </pic:blipFill>
                        <pic:spPr bwMode="auto">
                          <a:xfrm>
                            <a:off x="0" y="0"/>
                            <a:ext cx="1800000" cy="49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A439291" w14:textId="371E6055" w:rsidR="006540D1" w:rsidRPr="00512121" w:rsidRDefault="006540D1" w:rsidP="00B44F41">
            <w:pPr>
              <w:pStyle w:val="PhDFigura"/>
            </w:pPr>
            <w:r w:rsidRPr="00512121">
              <w:rPr>
                <w:noProof/>
              </w:rPr>
              <w:drawing>
                <wp:inline distT="0" distB="0" distL="0" distR="0" wp14:anchorId="0C65B0E5" wp14:editId="106A641A">
                  <wp:extent cx="1797464" cy="506384"/>
                  <wp:effectExtent l="0" t="0" r="0" b="8255"/>
                  <wp:docPr id="26" name="Image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504" b="12218"/>
                          <a:stretch/>
                        </pic:blipFill>
                        <pic:spPr bwMode="auto">
                          <a:xfrm>
                            <a:off x="0" y="0"/>
                            <a:ext cx="1800000" cy="5070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40D1" w:rsidRPr="00512121" w14:paraId="0B8E30B8" w14:textId="77777777" w:rsidTr="0085745B">
        <w:trPr>
          <w:jc w:val="center"/>
        </w:trPr>
        <w:tc>
          <w:tcPr>
            <w:tcW w:w="0" w:type="auto"/>
            <w:vAlign w:val="center"/>
          </w:tcPr>
          <w:p w14:paraId="6EB25144" w14:textId="77777777" w:rsidR="006540D1" w:rsidRPr="00F34D6E" w:rsidRDefault="006540D1" w:rsidP="0085745B">
            <w:pPr>
              <w:pStyle w:val="PhDCorpo"/>
              <w:jc w:val="center"/>
              <w:rPr>
                <w:b/>
                <w:bCs/>
                <w:sz w:val="20"/>
                <w:szCs w:val="18"/>
              </w:rPr>
            </w:pPr>
            <w:r w:rsidRPr="00F34D6E">
              <w:rPr>
                <w:b/>
                <w:bCs/>
                <w:sz w:val="20"/>
                <w:szCs w:val="18"/>
              </w:rPr>
              <w:t>(a)</w:t>
            </w:r>
          </w:p>
        </w:tc>
        <w:tc>
          <w:tcPr>
            <w:tcW w:w="0" w:type="auto"/>
            <w:vAlign w:val="center"/>
          </w:tcPr>
          <w:p w14:paraId="49E47DE9" w14:textId="77777777" w:rsidR="006540D1" w:rsidRPr="00F34D6E" w:rsidRDefault="006540D1" w:rsidP="0085745B">
            <w:pPr>
              <w:pStyle w:val="PhDCorpo"/>
              <w:jc w:val="center"/>
              <w:rPr>
                <w:b/>
                <w:bCs/>
                <w:sz w:val="20"/>
                <w:szCs w:val="18"/>
              </w:rPr>
            </w:pPr>
            <w:r w:rsidRPr="00F34D6E">
              <w:rPr>
                <w:b/>
                <w:bCs/>
                <w:sz w:val="20"/>
                <w:szCs w:val="18"/>
              </w:rPr>
              <w:t>(b)</w:t>
            </w:r>
          </w:p>
        </w:tc>
      </w:tr>
      <w:tr w:rsidR="006540D1" w:rsidRPr="00512121" w14:paraId="61C819A6" w14:textId="77777777" w:rsidTr="0085745B">
        <w:trPr>
          <w:jc w:val="center"/>
        </w:trPr>
        <w:tc>
          <w:tcPr>
            <w:tcW w:w="0" w:type="auto"/>
            <w:gridSpan w:val="2"/>
            <w:vAlign w:val="center"/>
          </w:tcPr>
          <w:p w14:paraId="6B1D6567" w14:textId="2C9BC795" w:rsidR="006540D1" w:rsidRPr="00512121" w:rsidRDefault="006540D1" w:rsidP="00B44F41">
            <w:pPr>
              <w:pStyle w:val="PhDFigura"/>
            </w:pPr>
            <w:commentRangeStart w:id="421"/>
            <w:r w:rsidRPr="00512121">
              <w:rPr>
                <w:noProof/>
              </w:rPr>
              <w:drawing>
                <wp:inline distT="0" distB="0" distL="0" distR="0" wp14:anchorId="55D77588" wp14:editId="2DE8E2B1">
                  <wp:extent cx="3173078" cy="1080000"/>
                  <wp:effectExtent l="0" t="0" r="0" b="6350"/>
                  <wp:docPr id="27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13" t="11067" r="3913" b="14300"/>
                          <a:stretch/>
                        </pic:blipFill>
                        <pic:spPr bwMode="auto">
                          <a:xfrm>
                            <a:off x="0" y="0"/>
                            <a:ext cx="3173078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commentRangeEnd w:id="421"/>
            <w:r w:rsidR="007D4C25">
              <w:rPr>
                <w:rStyle w:val="Refdecomentrio"/>
                <w:rFonts w:ascii="NewsGotT" w:hAnsi="NewsGotT"/>
                <w:bCs w:val="0"/>
              </w:rPr>
              <w:commentReference w:id="421"/>
            </w:r>
          </w:p>
        </w:tc>
      </w:tr>
      <w:tr w:rsidR="006540D1" w:rsidRPr="00512121" w14:paraId="26C44CA5" w14:textId="77777777" w:rsidTr="0085745B">
        <w:trPr>
          <w:jc w:val="center"/>
        </w:trPr>
        <w:tc>
          <w:tcPr>
            <w:tcW w:w="0" w:type="auto"/>
            <w:gridSpan w:val="2"/>
            <w:vAlign w:val="center"/>
          </w:tcPr>
          <w:p w14:paraId="63614C98" w14:textId="039B3A72" w:rsidR="006540D1" w:rsidRPr="00F34D6E" w:rsidRDefault="006540D1" w:rsidP="0085745B">
            <w:pPr>
              <w:pStyle w:val="PhDCorpo"/>
              <w:jc w:val="center"/>
              <w:rPr>
                <w:b/>
                <w:bCs/>
              </w:rPr>
            </w:pPr>
            <w:r w:rsidRPr="00F34D6E">
              <w:rPr>
                <w:b/>
                <w:bCs/>
                <w:sz w:val="20"/>
                <w:szCs w:val="18"/>
              </w:rPr>
              <w:t>(c)</w:t>
            </w:r>
          </w:p>
        </w:tc>
      </w:tr>
      <w:tr w:rsidR="006540D1" w:rsidRPr="00512121" w14:paraId="0027DC6F" w14:textId="77777777" w:rsidTr="0085745B">
        <w:trPr>
          <w:jc w:val="center"/>
        </w:trPr>
        <w:tc>
          <w:tcPr>
            <w:tcW w:w="0" w:type="auto"/>
            <w:gridSpan w:val="2"/>
            <w:vAlign w:val="center"/>
          </w:tcPr>
          <w:p w14:paraId="2F2A2DB2" w14:textId="1AE97B47" w:rsidR="006540D1" w:rsidRPr="00512121" w:rsidRDefault="006540D1" w:rsidP="00B44F41">
            <w:pPr>
              <w:pStyle w:val="PhDFigura"/>
            </w:pPr>
            <w:r w:rsidRPr="00512121">
              <w:rPr>
                <w:noProof/>
              </w:rPr>
              <w:drawing>
                <wp:inline distT="0" distB="0" distL="0" distR="0" wp14:anchorId="551296C7" wp14:editId="2BD9C5A4">
                  <wp:extent cx="1510921" cy="1095174"/>
                  <wp:effectExtent l="0" t="0" r="0" b="0"/>
                  <wp:docPr id="29" name="Imagem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471" b="6554"/>
                          <a:stretch/>
                        </pic:blipFill>
                        <pic:spPr bwMode="auto">
                          <a:xfrm>
                            <a:off x="0" y="0"/>
                            <a:ext cx="1511897" cy="10958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40D1" w:rsidRPr="00512121" w14:paraId="75F3CBD2" w14:textId="77777777" w:rsidTr="0085745B">
        <w:trPr>
          <w:jc w:val="center"/>
        </w:trPr>
        <w:tc>
          <w:tcPr>
            <w:tcW w:w="0" w:type="auto"/>
            <w:gridSpan w:val="2"/>
            <w:vAlign w:val="center"/>
          </w:tcPr>
          <w:p w14:paraId="06D35F18" w14:textId="60E07995" w:rsidR="006540D1" w:rsidRPr="00F34D6E" w:rsidRDefault="006540D1" w:rsidP="0085745B">
            <w:pPr>
              <w:pStyle w:val="PhDCorpo"/>
              <w:jc w:val="center"/>
              <w:rPr>
                <w:b/>
                <w:bCs/>
              </w:rPr>
            </w:pPr>
            <w:r w:rsidRPr="00F34D6E">
              <w:rPr>
                <w:b/>
                <w:bCs/>
                <w:sz w:val="20"/>
                <w:szCs w:val="18"/>
              </w:rPr>
              <w:t>(</w:t>
            </w:r>
            <w:r w:rsidR="0085745B" w:rsidRPr="00F34D6E">
              <w:rPr>
                <w:b/>
                <w:bCs/>
                <w:sz w:val="20"/>
                <w:szCs w:val="18"/>
              </w:rPr>
              <w:t>d</w:t>
            </w:r>
            <w:r w:rsidRPr="00F34D6E">
              <w:rPr>
                <w:b/>
                <w:bCs/>
                <w:sz w:val="20"/>
                <w:szCs w:val="18"/>
              </w:rPr>
              <w:t>)</w:t>
            </w:r>
          </w:p>
        </w:tc>
      </w:tr>
      <w:tr w:rsidR="006540D1" w:rsidRPr="00512121" w14:paraId="6B8A0BB4" w14:textId="77777777" w:rsidTr="0085745B">
        <w:trPr>
          <w:jc w:val="center"/>
        </w:trPr>
        <w:tc>
          <w:tcPr>
            <w:tcW w:w="0" w:type="auto"/>
            <w:vAlign w:val="center"/>
          </w:tcPr>
          <w:p w14:paraId="279E1E53" w14:textId="68370037" w:rsidR="006540D1" w:rsidRPr="00512121" w:rsidRDefault="00DD6A03" w:rsidP="00B44F41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1A6849FC" wp14:editId="2BC78AA1">
                  <wp:extent cx="1587050" cy="1260000"/>
                  <wp:effectExtent l="0" t="0" r="0" b="0"/>
                  <wp:docPr id="267" name="Imagem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7050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7FE22CD" w14:textId="0F667677" w:rsidR="006540D1" w:rsidRPr="00512121" w:rsidRDefault="00DD6A03" w:rsidP="00B44F41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6383E758" wp14:editId="1166B09B">
                  <wp:extent cx="1406038" cy="1260000"/>
                  <wp:effectExtent l="0" t="0" r="3810" b="0"/>
                  <wp:docPr id="268" name="Imagem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6038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40D1" w:rsidRPr="00512121" w14:paraId="4C413D3C" w14:textId="77777777" w:rsidTr="0085745B">
        <w:trPr>
          <w:jc w:val="center"/>
        </w:trPr>
        <w:tc>
          <w:tcPr>
            <w:tcW w:w="0" w:type="auto"/>
            <w:vAlign w:val="center"/>
          </w:tcPr>
          <w:p w14:paraId="0412194F" w14:textId="449C6354" w:rsidR="006540D1" w:rsidRPr="00F34D6E" w:rsidRDefault="006540D1" w:rsidP="0085745B">
            <w:pPr>
              <w:pStyle w:val="PhDCorpo"/>
              <w:jc w:val="center"/>
              <w:rPr>
                <w:b/>
                <w:bCs/>
                <w:noProof/>
                <w:sz w:val="20"/>
                <w:szCs w:val="18"/>
              </w:rPr>
            </w:pPr>
            <w:r w:rsidRPr="00F34D6E">
              <w:rPr>
                <w:b/>
                <w:bCs/>
                <w:noProof/>
                <w:sz w:val="20"/>
                <w:szCs w:val="18"/>
              </w:rPr>
              <w:t>(</w:t>
            </w:r>
            <w:r w:rsidR="0085745B" w:rsidRPr="00F34D6E">
              <w:rPr>
                <w:b/>
                <w:bCs/>
                <w:noProof/>
                <w:sz w:val="20"/>
                <w:szCs w:val="18"/>
              </w:rPr>
              <w:t>e</w:t>
            </w:r>
            <w:r w:rsidRPr="00F34D6E">
              <w:rPr>
                <w:b/>
                <w:bCs/>
                <w:noProof/>
                <w:sz w:val="20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45619941" w14:textId="6B62D985" w:rsidR="006540D1" w:rsidRPr="00F34D6E" w:rsidRDefault="006540D1" w:rsidP="0085745B">
            <w:pPr>
              <w:pStyle w:val="PhDCorpo"/>
              <w:jc w:val="center"/>
              <w:rPr>
                <w:b/>
                <w:bCs/>
                <w:sz w:val="20"/>
                <w:szCs w:val="18"/>
              </w:rPr>
            </w:pPr>
            <w:r w:rsidRPr="00F34D6E">
              <w:rPr>
                <w:b/>
                <w:bCs/>
                <w:sz w:val="20"/>
                <w:szCs w:val="18"/>
              </w:rPr>
              <w:t>(</w:t>
            </w:r>
            <w:r w:rsidR="0085745B" w:rsidRPr="00F34D6E">
              <w:rPr>
                <w:b/>
                <w:bCs/>
                <w:sz w:val="20"/>
                <w:szCs w:val="18"/>
              </w:rPr>
              <w:t>f</w:t>
            </w:r>
            <w:r w:rsidRPr="00F34D6E">
              <w:rPr>
                <w:b/>
                <w:bCs/>
                <w:sz w:val="20"/>
                <w:szCs w:val="18"/>
              </w:rPr>
              <w:t>)</w:t>
            </w:r>
          </w:p>
        </w:tc>
      </w:tr>
    </w:tbl>
    <w:p w14:paraId="01157735" w14:textId="2722F976" w:rsidR="0085745B" w:rsidRDefault="00AC55E8" w:rsidP="0085745B">
      <w:pPr>
        <w:pStyle w:val="PhDLegendaFiguras"/>
      </w:pPr>
      <w:bookmarkStart w:id="422" w:name="_Ref63688030"/>
      <w:bookmarkStart w:id="423" w:name="_Toc63813277"/>
      <w:r>
        <w:t xml:space="preserve">Figura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4</w:t>
      </w:r>
      <w:r w:rsidR="003F61EA">
        <w:rPr>
          <w:noProof/>
        </w:rPr>
        <w:fldChar w:fldCharType="end"/>
      </w:r>
      <w:r w:rsidR="001D0B72">
        <w:t>.</w:t>
      </w:r>
      <w:r w:rsidR="003F61EA">
        <w:fldChar w:fldCharType="begin"/>
      </w:r>
      <w:r w:rsidR="003F61EA">
        <w:instrText xml:space="preserve"> SEQ Figura \* ARABIC \s 1 </w:instrText>
      </w:r>
      <w:r w:rsidR="003F61EA">
        <w:fldChar w:fldCharType="separate"/>
      </w:r>
      <w:r w:rsidR="00071A16">
        <w:rPr>
          <w:noProof/>
        </w:rPr>
        <w:t>1</w:t>
      </w:r>
      <w:r w:rsidR="003F61EA">
        <w:rPr>
          <w:noProof/>
        </w:rPr>
        <w:fldChar w:fldCharType="end"/>
      </w:r>
      <w:bookmarkEnd w:id="422"/>
      <w:r>
        <w:t xml:space="preserve"> - Esquemático </w:t>
      </w:r>
      <w:r w:rsidR="00F34D6E">
        <w:t xml:space="preserve">da </w:t>
      </w:r>
      <w:r>
        <w:t xml:space="preserve">PCB </w:t>
      </w:r>
      <w:r w:rsidRPr="00AC55E8">
        <w:t xml:space="preserve">de </w:t>
      </w:r>
      <w:r>
        <w:t>c</w:t>
      </w:r>
      <w:r w:rsidRPr="00AC55E8">
        <w:t xml:space="preserve">ondicionamento de sinal dos </w:t>
      </w:r>
      <w:r>
        <w:t>s</w:t>
      </w:r>
      <w:r w:rsidRPr="00AC55E8">
        <w:t xml:space="preserve">ensores e </w:t>
      </w:r>
      <w:r w:rsidR="0085745B">
        <w:t>c</w:t>
      </w:r>
      <w:r w:rsidRPr="00AC55E8">
        <w:t>onversor 12</w:t>
      </w:r>
      <w:r w:rsidR="004F337C">
        <w:t xml:space="preserve"> </w:t>
      </w:r>
      <w:r w:rsidRPr="00AC55E8">
        <w:t>V</w:t>
      </w:r>
      <w:r w:rsidR="004F337C">
        <w:t xml:space="preserve"> – </w:t>
      </w:r>
      <w:r w:rsidRPr="00AC55E8">
        <w:t>5</w:t>
      </w:r>
      <w:r w:rsidR="004F337C">
        <w:t xml:space="preserve"> </w:t>
      </w:r>
      <w:r w:rsidRPr="00AC55E8">
        <w:t>V</w:t>
      </w:r>
      <w:r w:rsidR="00F34D6E">
        <w:t>:</w:t>
      </w:r>
      <w:r w:rsidR="0085745B">
        <w:t xml:space="preserve"> (a) </w:t>
      </w:r>
      <w:r w:rsidR="00F34D6E">
        <w:t xml:space="preserve">Conector de </w:t>
      </w:r>
      <w:r w:rsidR="0085745B">
        <w:t>alimentação</w:t>
      </w:r>
      <w:r w:rsidR="00866D85">
        <w:t xml:space="preserve"> de entrada</w:t>
      </w:r>
      <w:r w:rsidR="0085745B">
        <w:t xml:space="preserve">; (b) </w:t>
      </w:r>
      <w:r w:rsidR="00F34D6E">
        <w:t xml:space="preserve">Conector de </w:t>
      </w:r>
      <w:r w:rsidR="0085745B">
        <w:t>saída de alimentação; (c) conversor 12</w:t>
      </w:r>
      <w:r w:rsidR="004F337C">
        <w:t xml:space="preserve"> </w:t>
      </w:r>
      <w:r w:rsidR="0085745B">
        <w:t>V</w:t>
      </w:r>
      <w:r w:rsidR="004F337C">
        <w:t xml:space="preserve"> – </w:t>
      </w:r>
      <w:r w:rsidR="0085745B">
        <w:t>5</w:t>
      </w:r>
      <w:r w:rsidR="004F337C">
        <w:t xml:space="preserve"> </w:t>
      </w:r>
      <w:r w:rsidR="0085745B">
        <w:t xml:space="preserve">V; (d) condensadores de desacoplamento; (e) </w:t>
      </w:r>
      <w:r w:rsidR="00F34D6E">
        <w:t xml:space="preserve">Conector de </w:t>
      </w:r>
      <w:r w:rsidR="0085745B">
        <w:t xml:space="preserve">entrada </w:t>
      </w:r>
      <w:r w:rsidR="00F34D6E">
        <w:t xml:space="preserve">para os </w:t>
      </w:r>
      <w:r w:rsidR="0085745B">
        <w:t xml:space="preserve">sensores; (f) </w:t>
      </w:r>
      <w:r w:rsidR="00F34D6E">
        <w:t xml:space="preserve">Conector de </w:t>
      </w:r>
      <w:r w:rsidR="0085745B">
        <w:t xml:space="preserve">saída </w:t>
      </w:r>
      <w:r w:rsidR="00F34D6E">
        <w:t>dos sinais condicionados.</w:t>
      </w:r>
      <w:bookmarkEnd w:id="423"/>
    </w:p>
    <w:p w14:paraId="4AA35979" w14:textId="334F298E" w:rsidR="0085745B" w:rsidRDefault="001A6B07" w:rsidP="0085745B">
      <w:pPr>
        <w:pStyle w:val="PhDCorpo"/>
      </w:pPr>
      <w:r>
        <w:tab/>
        <w:t xml:space="preserve">Como referido no </w:t>
      </w:r>
      <w:r>
        <w:fldChar w:fldCharType="begin"/>
      </w:r>
      <w:r>
        <w:instrText xml:space="preserve"> REF _Ref63688657 \w \h </w:instrText>
      </w:r>
      <w:r>
        <w:fldChar w:fldCharType="separate"/>
      </w:r>
      <w:r w:rsidR="00071A16">
        <w:t>Capítulo 2</w:t>
      </w:r>
      <w:r>
        <w:fldChar w:fldCharType="end"/>
      </w:r>
      <w:r>
        <w:t xml:space="preserve"> – </w:t>
      </w:r>
      <w:r>
        <w:fldChar w:fldCharType="begin"/>
      </w:r>
      <w:r>
        <w:instrText xml:space="preserve"> REF _Ref63688663 \h </w:instrText>
      </w:r>
      <w:r>
        <w:fldChar w:fldCharType="separate"/>
      </w:r>
      <w:r w:rsidR="00071A16">
        <w:t>Desenho dos Circuitos Eletrónicos</w:t>
      </w:r>
      <w:r>
        <w:fldChar w:fldCharType="end"/>
      </w:r>
      <w:r>
        <w:t xml:space="preserve"> – os sensores 3 e 6 são usados como saída analógica</w:t>
      </w:r>
      <w:ins w:id="424" w:author="lbarros" w:date="2021-02-10T13:32:00Z">
        <w:r w:rsidR="007D4C25">
          <w:t>, tendo o condicionamento de sinal apresentado n</w:t>
        </w:r>
        <w:commentRangeStart w:id="425"/>
        <w:r w:rsidR="007D4C25">
          <w:t>a</w:t>
        </w:r>
      </w:ins>
      <w:del w:id="426" w:author="lbarros" w:date="2021-02-10T13:32:00Z">
        <w:r w:rsidDel="007D4C25">
          <w:delText xml:space="preserve"> -</w:delText>
        </w:r>
      </w:del>
      <w:r w:rsidR="00151C26">
        <w:t xml:space="preserve"> </w:t>
      </w:r>
      <w:r w:rsidR="00151C26">
        <w:fldChar w:fldCharType="begin"/>
      </w:r>
      <w:r w:rsidR="00151C26">
        <w:instrText xml:space="preserve"> REF _Ref63788540 \h </w:instrText>
      </w:r>
      <w:r w:rsidR="00151C26"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2</w:t>
      </w:r>
      <w:r w:rsidR="00151C26">
        <w:fldChar w:fldCharType="end"/>
      </w:r>
      <w:r>
        <w:t>.</w:t>
      </w:r>
      <w:commentRangeEnd w:id="425"/>
      <w:r w:rsidR="007D4C25">
        <w:rPr>
          <w:rStyle w:val="Refdecomentrio"/>
          <w:rFonts w:eastAsia="Times New Roman"/>
          <w:lang w:eastAsia="pt-PT"/>
        </w:rPr>
        <w:commentReference w:id="425"/>
      </w: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66"/>
        <w:gridCol w:w="4505"/>
      </w:tblGrid>
      <w:tr w:rsidR="00151C26" w14:paraId="314C468C" w14:textId="77777777" w:rsidTr="00151C26">
        <w:tc>
          <w:tcPr>
            <w:tcW w:w="4530" w:type="dxa"/>
          </w:tcPr>
          <w:p w14:paraId="4EE3F3D6" w14:textId="339F7C23" w:rsidR="00151C26" w:rsidRDefault="00151C26" w:rsidP="00151C26">
            <w:pPr>
              <w:pStyle w:val="PhDCorpo"/>
              <w:spacing w:after="0"/>
            </w:pPr>
            <w:r w:rsidRPr="00DD6A03">
              <w:rPr>
                <w:noProof/>
                <w:lang w:eastAsia="pt-PT"/>
              </w:rPr>
              <w:drawing>
                <wp:inline distT="0" distB="0" distL="0" distR="0" wp14:anchorId="086A0995" wp14:editId="68B725BC">
                  <wp:extent cx="2753248" cy="844550"/>
                  <wp:effectExtent l="0" t="0" r="9525" b="0"/>
                  <wp:docPr id="66" name="Imagem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3">
                                    <a14:imgEffect>
                                      <a14:backgroundRemoval t="8989" b="95506" l="0" r="54286">
                                        <a14:foregroundMark x1="8952" y1="82022" x2="24381" y2="80899"/>
                                        <a14:foregroundMark x1="24381" y1="80899" x2="34857" y2="87640"/>
                                        <a14:foregroundMark x1="34857" y1="87640" x2="54286" y2="69663"/>
                                        <a14:foregroundMark x1="54286" y1="69663" x2="39619" y2="60674"/>
                                        <a14:foregroundMark x1="41143" y1="83146" x2="20381" y2="95506"/>
                                        <a14:foregroundMark x1="20381" y1="95506" x2="9905" y2="88764"/>
                                        <a14:foregroundMark x1="9905" y1="88764" x2="15048" y2="33708"/>
                                        <a14:foregroundMark x1="15048" y1="33708" x2="24381" y2="20225"/>
                                        <a14:foregroundMark x1="24381" y1="20225" x2="16762" y2="59551"/>
                                        <a14:foregroundMark x1="16762" y1="59551" x2="29905" y2="46067"/>
                                        <a14:foregroundMark x1="29905" y1="46067" x2="20762" y2="88764"/>
                                        <a14:foregroundMark x1="20762" y1="88764" x2="43619" y2="41573"/>
                                        <a14:foregroundMark x1="40381" y1="56180" x2="31048" y2="94382"/>
                                        <a14:foregroundMark x1="31048" y1="94382" x2="36571" y2="73034"/>
                                        <a14:foregroundMark x1="37714" y1="79775" x2="43810" y2="87640"/>
                                        <a14:foregroundMark x1="43238" y1="86517" x2="30286" y2="87640"/>
                                        <a14:foregroundMark x1="33143" y1="95506" x2="36190" y2="95506"/>
                                        <a14:foregroundMark x1="36952" y1="73034" x2="39810" y2="26966"/>
                                        <a14:foregroundMark x1="40381" y1="25843" x2="12381" y2="30337"/>
                                        <a14:foregroundMark x1="17905" y1="20225" x2="43619" y2="20225"/>
                                        <a14:foregroundMark x1="41905" y1="22472" x2="41905" y2="41573"/>
                                        <a14:foregroundMark x1="41524" y1="38202" x2="39429" y2="10112"/>
                                        <a14:foregroundMark x1="28762" y1="16854" x2="14667" y2="16854"/>
                                        <a14:foregroundMark x1="14667" y1="16854" x2="11429" y2="26966"/>
                                        <a14:foregroundMark x1="16762" y1="22472" x2="7429" y2="39326"/>
                                        <a14:foregroundMark x1="7429" y1="39326" x2="14286" y2="73034"/>
                                        <a14:foregroundMark x1="12952" y1="76404" x2="0" y2="76404"/>
                                        <a14:foregroundMark x1="4381" y1="78652" x2="11429" y2="79775"/>
                                        <a14:foregroundMark x1="7238" y1="79775" x2="2286" y2="80899"/>
                                        <a14:foregroundMark x1="2857" y1="80899" x2="12000" y2="88764"/>
                                        <a14:foregroundMark x1="9333" y1="88764" x2="2286" y2="83146"/>
                                        <a14:foregroundMark x1="3048" y1="78652" x2="13524" y2="60674"/>
                                        <a14:foregroundMark x1="13524" y1="60674" x2="13714" y2="60674"/>
                                        <a14:foregroundMark x1="18667" y1="67416" x2="27238" y2="69663"/>
                                        <a14:foregroundMark x1="41524" y1="66292" x2="40571" y2="38202"/>
                                        <a14:foregroundMark x1="51048" y1="74157" x2="53524" y2="59551"/>
                                        <a14:foregroundMark x1="48190" y1="64045" x2="51619" y2="61798"/>
                                        <a14:foregroundMark x1="45905" y1="64045" x2="54286" y2="66292"/>
                                        <a14:foregroundMark x1="53524" y1="64045" x2="50095" y2="58427"/>
                                        <a14:foregroundMark x1="45333" y1="61798" x2="50095" y2="66292"/>
                                        <a14:foregroundMark x1="49714" y1="75281" x2="51619" y2="75281"/>
                                        <a14:foregroundMark x1="24762" y1="50562" x2="28000" y2="57303"/>
                                        <a14:foregroundMark x1="27048" y1="53933" x2="19810" y2="65169"/>
                                        <a14:foregroundMark x1="21333" y1="66292" x2="27238" y2="56180"/>
                                        <a14:foregroundMark x1="24000" y1="56180" x2="20571" y2="62921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4977"/>
                          <a:stretch/>
                        </pic:blipFill>
                        <pic:spPr bwMode="auto">
                          <a:xfrm>
                            <a:off x="0" y="0"/>
                            <a:ext cx="2753248" cy="84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1A0E4A7C" w14:textId="0451EA34" w:rsidR="00151C26" w:rsidRDefault="00151C26" w:rsidP="00151C26">
            <w:pPr>
              <w:pStyle w:val="PhDCorpo"/>
              <w:spacing w:after="0"/>
            </w:pPr>
            <w:r w:rsidRPr="00DD6A03">
              <w:rPr>
                <w:noProof/>
                <w:lang w:eastAsia="pt-PT"/>
              </w:rPr>
              <w:drawing>
                <wp:inline distT="0" distB="0" distL="0" distR="0" wp14:anchorId="55926ED5" wp14:editId="6DB2C614">
                  <wp:extent cx="2673985" cy="844550"/>
                  <wp:effectExtent l="0" t="0" r="0" b="0"/>
                  <wp:docPr id="264" name="Imagem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3">
                                    <a14:imgEffect>
                                      <a14:backgroundRemoval t="8989" b="95506" l="46667" r="99810">
                                        <a14:foregroundMark x1="48952" y1="84270" x2="54857" y2="84270"/>
                                        <a14:foregroundMark x1="47619" y1="84270" x2="48688" y2="84270"/>
                                        <a14:foregroundMark x1="48732" y1="85200" x2="54095" y2="84270"/>
                                        <a14:foregroundMark x1="47619" y1="85393" x2="48614" y2="85220"/>
                                        <a14:foregroundMark x1="48762" y1="83319" x2="46667" y2="84270"/>
                                        <a14:foregroundMark x1="54095" y1="80899" x2="49228" y2="83108"/>
                                        <a14:foregroundMark x1="48605" y1="85735" x2="54095" y2="87640"/>
                                        <a14:foregroundMark x1="47619" y1="85393" x2="48575" y2="85725"/>
                                        <a14:foregroundMark x1="54095" y1="87640" x2="53714" y2="79775"/>
                                        <a14:foregroundMark x1="50667" y1="96629" x2="47619" y2="91011"/>
                                        <a14:foregroundMark x1="47619" y1="91011" x2="47048" y2="83146"/>
                                        <a14:foregroundMark x1="49147" y1="83450" x2="54286" y2="84270"/>
                                        <a14:foregroundMark x1="47238" y1="83146" x2="48756" y2="83388"/>
                                        <a14:foregroundMark x1="48787" y1="82986" x2="48381" y2="83146"/>
                                        <a14:foregroundMark x1="54095" y1="80899" x2="49305" y2="82782"/>
                                        <a14:foregroundMark x1="51429" y1="88764" x2="57333" y2="82022"/>
                                        <a14:foregroundMark x1="54667" y1="85393" x2="83429" y2="84270"/>
                                        <a14:foregroundMark x1="83429" y1="84270" x2="84952" y2="80899"/>
                                        <a14:foregroundMark x1="83619" y1="82022" x2="66476" y2="82022"/>
                                        <a14:foregroundMark x1="66476" y1="82022" x2="75429" y2="50562"/>
                                        <a14:foregroundMark x1="75429" y1="50562" x2="63048" y2="48315"/>
                                        <a14:foregroundMark x1="63048" y1="48315" x2="74476" y2="19101"/>
                                        <a14:foregroundMark x1="74476" y1="19101" x2="81524" y2="57303"/>
                                        <a14:foregroundMark x1="81524" y1="57303" x2="90667" y2="41573"/>
                                        <a14:foregroundMark x1="90667" y1="41573" x2="83238" y2="82022"/>
                                        <a14:foregroundMark x1="83238" y1="82022" x2="93333" y2="73034"/>
                                        <a14:foregroundMark x1="93333" y1="73034" x2="96952" y2="82022"/>
                                        <a14:foregroundMark x1="95048" y1="79775" x2="88762" y2="32584"/>
                                        <a14:foregroundMark x1="88762" y1="32584" x2="68000" y2="14607"/>
                                        <a14:foregroundMark x1="68000" y1="14607" x2="58095" y2="20225"/>
                                        <a14:foregroundMark x1="58095" y1="20225" x2="57143" y2="29213"/>
                                        <a14:foregroundMark x1="57905" y1="25843" x2="57524" y2="83146"/>
                                        <a14:foregroundMark x1="57524" y1="83146" x2="57524" y2="84270"/>
                                        <a14:foregroundMark x1="57333" y1="80899" x2="63810" y2="29213"/>
                                        <a14:foregroundMark x1="63810" y1="29213" x2="66667" y2="21348"/>
                                        <a14:foregroundMark x1="64381" y1="35955" x2="59238" y2="85393"/>
                                        <a14:foregroundMark x1="59238" y1="85393" x2="59238" y2="85393"/>
                                        <a14:foregroundMark x1="59810" y1="82022" x2="84381" y2="52809"/>
                                        <a14:foregroundMark x1="80571" y1="61798" x2="62476" y2="75281"/>
                                        <a14:foregroundMark x1="56190" y1="89888" x2="82476" y2="89888"/>
                                        <a14:foregroundMark x1="82476" y1="89888" x2="84762" y2="88764"/>
                                        <a14:foregroundMark x1="82286" y1="96629" x2="91238" y2="74157"/>
                                        <a14:foregroundMark x1="91238" y1="74157" x2="91429" y2="71910"/>
                                        <a14:foregroundMark x1="95048" y1="62921" x2="97333" y2="69663"/>
                                        <a14:foregroundMark x1="99048" y1="73034" x2="92952" y2="55056"/>
                                        <a14:foregroundMark x1="93905" y1="58427" x2="98857" y2="83146"/>
                                        <a14:foregroundMark x1="98667" y1="78652" x2="85524" y2="95506"/>
                                        <a14:foregroundMark x1="87619" y1="89888" x2="97143" y2="76404"/>
                                        <a14:foregroundMark x1="97143" y1="76404" x2="92571" y2="48315"/>
                                        <a14:foregroundMark x1="94095" y1="57303" x2="99810" y2="74157"/>
                                        <a14:foregroundMark x1="99238" y1="69663" x2="96381" y2="50562"/>
                                        <a14:foregroundMark x1="58286" y1="76404" x2="50095" y2="78652"/>
                                        <a14:foregroundMark x1="47429" y1="80899" x2="47429" y2="80899"/>
                                        <a14:foregroundMark x1="47429" y1="80899" x2="48949" y2="80899"/>
                                        <a14:foregroundMark x1="48190" y1="79775" x2="47048" y2="79775"/>
                                        <a14:foregroundMark x1="55619" y1="79775" x2="59619" y2="39326"/>
                                        <a14:foregroundMark x1="84571" y1="28090" x2="83429" y2="8989"/>
                                        <a14:foregroundMark x1="83429" y1="25843" x2="78095" y2="25843"/>
                                        <a14:foregroundMark x1="79810" y1="24719" x2="84952" y2="17978"/>
                                        <a14:foregroundMark x1="81524" y1="19101" x2="72952" y2="21348"/>
                                        <a14:foregroundMark x1="66857" y1="21348" x2="70095" y2="23596"/>
                                        <a14:foregroundMark x1="70095" y1="22472" x2="63810" y2="15730"/>
                                        <a14:foregroundMark x1="61905" y1="20225" x2="61333" y2="32584"/>
                                        <a14:foregroundMark x1="59619" y1="43820" x2="58476" y2="21348"/>
                                        <a14:foregroundMark x1="60762" y1="33708" x2="61714" y2="28090"/>
                                        <a14:foregroundMark x1="60762" y1="28090" x2="60381" y2="39326"/>
                                        <a14:foregroundMark x1="59810" y1="33708" x2="60190" y2="19101"/>
                                        <a14:foregroundMark x1="60000" y1="29213" x2="60571" y2="60674"/>
                                        <a14:foregroundMark x1="77524" y1="67416" x2="85143" y2="73034"/>
                                        <a14:foregroundMark x1="84381" y1="71910" x2="83048" y2="55056"/>
                                        <a14:foregroundMark x1="56952" y1="86517" x2="63048" y2="84270"/>
                                        <a14:foregroundMark x1="56381" y1="87640" x2="56381" y2="74157"/>
                                        <a14:foregroundMark x1="56190" y1="78652" x2="57524" y2="88764"/>
                                        <a14:foregroundMark x1="55810" y1="85393" x2="65333" y2="78652"/>
                                        <a14:foregroundMark x1="65333" y1="78652" x2="70286" y2="79775"/>
                                        <a14:foregroundMark x1="69143" y1="89888" x2="72762" y2="55056"/>
                                        <a14:backgroundMark x1="49905" y1="68539" x2="51238" y2="62921"/>
                                        <a14:backgroundMark x1="51048" y1="64045" x2="50857" y2="6966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561"/>
                          <a:stretch/>
                        </pic:blipFill>
                        <pic:spPr bwMode="auto">
                          <a:xfrm>
                            <a:off x="0" y="0"/>
                            <a:ext cx="2673985" cy="84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1C26" w14:paraId="73D1EC0D" w14:textId="77777777" w:rsidTr="00151C26">
        <w:tc>
          <w:tcPr>
            <w:tcW w:w="4530" w:type="dxa"/>
          </w:tcPr>
          <w:p w14:paraId="563B37FC" w14:textId="40EEE2A6" w:rsidR="00151C26" w:rsidRPr="00151C26" w:rsidRDefault="00151C26" w:rsidP="00151C26">
            <w:pPr>
              <w:pStyle w:val="PhDCorpo"/>
              <w:spacing w:after="0"/>
              <w:jc w:val="center"/>
              <w:rPr>
                <w:b/>
                <w:bCs/>
                <w:sz w:val="20"/>
                <w:szCs w:val="20"/>
              </w:rPr>
            </w:pPr>
            <w:r w:rsidRPr="00151C26">
              <w:rPr>
                <w:b/>
                <w:bCs/>
                <w:sz w:val="20"/>
                <w:szCs w:val="20"/>
              </w:rPr>
              <w:t>(a)</w:t>
            </w:r>
          </w:p>
        </w:tc>
        <w:tc>
          <w:tcPr>
            <w:tcW w:w="4531" w:type="dxa"/>
          </w:tcPr>
          <w:p w14:paraId="38DF9132" w14:textId="766CBF46" w:rsidR="00151C26" w:rsidRPr="00151C26" w:rsidRDefault="00151C26" w:rsidP="00151C26">
            <w:pPr>
              <w:pStyle w:val="PhDCorpo"/>
              <w:keepNext/>
              <w:spacing w:after="0"/>
              <w:jc w:val="center"/>
              <w:rPr>
                <w:b/>
                <w:bCs/>
                <w:sz w:val="20"/>
                <w:szCs w:val="20"/>
              </w:rPr>
            </w:pPr>
            <w:r w:rsidRPr="00151C26">
              <w:rPr>
                <w:b/>
                <w:bCs/>
                <w:sz w:val="20"/>
                <w:szCs w:val="20"/>
              </w:rPr>
              <w:t>(b)</w:t>
            </w:r>
          </w:p>
        </w:tc>
      </w:tr>
    </w:tbl>
    <w:p w14:paraId="3778A77E" w14:textId="15249298" w:rsidR="00151C26" w:rsidRDefault="00151C26" w:rsidP="00151C26">
      <w:pPr>
        <w:pStyle w:val="PhDLegendaFiguras"/>
      </w:pPr>
      <w:bookmarkStart w:id="427" w:name="_Ref63788540"/>
      <w:bookmarkStart w:id="428" w:name="_Toc63813278"/>
      <w:r>
        <w:t xml:space="preserve">Figura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4</w:t>
      </w:r>
      <w:r w:rsidR="003F61EA">
        <w:rPr>
          <w:noProof/>
        </w:rPr>
        <w:fldChar w:fldCharType="end"/>
      </w:r>
      <w:r w:rsidR="001D0B72">
        <w:t>.</w:t>
      </w:r>
      <w:r w:rsidR="003F61EA">
        <w:fldChar w:fldCharType="begin"/>
      </w:r>
      <w:r w:rsidR="003F61EA">
        <w:instrText xml:space="preserve"> SEQ Figura \* ARABIC \s 1 </w:instrText>
      </w:r>
      <w:r w:rsidR="003F61EA">
        <w:fldChar w:fldCharType="separate"/>
      </w:r>
      <w:r w:rsidR="00071A16">
        <w:rPr>
          <w:noProof/>
        </w:rPr>
        <w:t>2</w:t>
      </w:r>
      <w:r w:rsidR="003F61EA">
        <w:rPr>
          <w:noProof/>
        </w:rPr>
        <w:fldChar w:fldCharType="end"/>
      </w:r>
      <w:bookmarkEnd w:id="427"/>
      <w:r>
        <w:t xml:space="preserve"> - </w:t>
      </w:r>
      <w:r w:rsidRPr="00D3460C">
        <w:t>Esquemático da PCB de condicionamento dos sensores a serem usados como componentes analógicos:</w:t>
      </w:r>
      <w:r>
        <w:t xml:space="preserve"> (a)</w:t>
      </w:r>
      <w:r w:rsidRPr="00D3460C">
        <w:t xml:space="preserve"> Sensor 3</w:t>
      </w:r>
      <w:r>
        <w:t>; (b)</w:t>
      </w:r>
      <w:r w:rsidRPr="00D3460C">
        <w:t xml:space="preserve"> Sensor 6</w:t>
      </w:r>
      <w:r>
        <w:t>.</w:t>
      </w:r>
      <w:bookmarkEnd w:id="428"/>
    </w:p>
    <w:p w14:paraId="6D891E8D" w14:textId="77777777" w:rsidR="001D1DC3" w:rsidRDefault="001D1DC3" w:rsidP="00151C26">
      <w:pPr>
        <w:pStyle w:val="PhDLegendaFiguras"/>
      </w:pPr>
    </w:p>
    <w:p w14:paraId="486E7089" w14:textId="2C4DE496" w:rsidR="001A6B07" w:rsidRDefault="001A6B07" w:rsidP="001A6B07">
      <w:pPr>
        <w:pStyle w:val="PhDCorpo"/>
      </w:pPr>
      <w:r>
        <w:tab/>
        <w:t xml:space="preserve">Já os sensores 1, 5 e 8 são usados como saída digital. </w:t>
      </w:r>
      <w:r w:rsidRPr="00DE19B3">
        <w:t>Adicionou-se ainda o sensor 6 também como sensor</w:t>
      </w:r>
      <w:r w:rsidR="00DE19B3" w:rsidRPr="00DE19B3">
        <w:t xml:space="preserve"> de saída digital</w:t>
      </w:r>
      <w:r w:rsidR="00DE19B3">
        <w:t xml:space="preserve"> caso venha a ser útil no futuro - </w:t>
      </w:r>
      <w:r w:rsidR="00DE19B3">
        <w:fldChar w:fldCharType="begin"/>
      </w:r>
      <w:r w:rsidR="00DE19B3">
        <w:instrText xml:space="preserve"> REF _Ref63689417 \h </w:instrText>
      </w:r>
      <w:r w:rsidR="00DE19B3"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3</w:t>
      </w:r>
      <w:r w:rsidR="00DE19B3">
        <w:fldChar w:fldCharType="end"/>
      </w:r>
      <w:r w:rsidR="00DE19B3">
        <w:t xml:space="preserve"> (b). A tensão de referência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Ref</m:t>
            </m:r>
          </m:sub>
        </m:sSub>
      </m:oMath>
      <w:r w:rsidR="00DE19B3">
        <w:rPr>
          <w:rFonts w:eastAsiaTheme="minorEastAsia"/>
        </w:rPr>
        <w:t>)</w:t>
      </w:r>
      <w:r w:rsidR="00DE19B3">
        <w:t xml:space="preserve"> é obtida por um divisor de tensão com um potenciómetro - </w:t>
      </w:r>
      <w:r w:rsidR="00DE19B3">
        <w:fldChar w:fldCharType="begin"/>
      </w:r>
      <w:r w:rsidR="00DE19B3">
        <w:instrText xml:space="preserve"> REF _Ref63689417 \h </w:instrText>
      </w:r>
      <w:r w:rsidR="00DE19B3"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3</w:t>
      </w:r>
      <w:r w:rsidR="00DE19B3">
        <w:fldChar w:fldCharType="end"/>
      </w:r>
      <w:r w:rsidR="00DE19B3">
        <w:t xml:space="preserve"> (a).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6499"/>
      </w:tblGrid>
      <w:tr w:rsidR="001A6B07" w:rsidRPr="00512121" w14:paraId="15E73E4F" w14:textId="77777777" w:rsidTr="00DD6A03">
        <w:trPr>
          <w:trHeight w:val="2268"/>
          <w:jc w:val="center"/>
        </w:trPr>
        <w:tc>
          <w:tcPr>
            <w:tcW w:w="0" w:type="auto"/>
          </w:tcPr>
          <w:p w14:paraId="3DF5B32B" w14:textId="408A0815" w:rsidR="001A6B07" w:rsidRPr="00512121" w:rsidRDefault="001A6B07" w:rsidP="00B44F41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7386338C" wp14:editId="5D3BC3C5">
                  <wp:extent cx="2016000" cy="1260000"/>
                  <wp:effectExtent l="0" t="0" r="3810" b="0"/>
                  <wp:docPr id="236" name="Imagem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6000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6B07" w:rsidRPr="00512121" w14:paraId="446224EF" w14:textId="77777777" w:rsidTr="00DD6A03">
        <w:trPr>
          <w:jc w:val="center"/>
        </w:trPr>
        <w:tc>
          <w:tcPr>
            <w:tcW w:w="0" w:type="auto"/>
          </w:tcPr>
          <w:p w14:paraId="634E0D53" w14:textId="59FFD00F" w:rsidR="001A6B07" w:rsidRPr="00512121" w:rsidRDefault="001A6B07" w:rsidP="00DD6A03">
            <w:pPr>
              <w:pStyle w:val="PhDCorpo"/>
              <w:jc w:val="center"/>
            </w:pPr>
            <w:r w:rsidRPr="00512121">
              <w:t>(</w:t>
            </w:r>
            <w:r>
              <w:t>a</w:t>
            </w:r>
            <w:r w:rsidRPr="00512121">
              <w:t>)</w:t>
            </w:r>
          </w:p>
        </w:tc>
      </w:tr>
      <w:tr w:rsidR="001A6B07" w:rsidRPr="00512121" w14:paraId="3719CCC6" w14:textId="77777777" w:rsidTr="00DD6A03">
        <w:trPr>
          <w:trHeight w:val="5810"/>
          <w:jc w:val="center"/>
        </w:trPr>
        <w:tc>
          <w:tcPr>
            <w:tcW w:w="0" w:type="auto"/>
          </w:tcPr>
          <w:p w14:paraId="042FC15D" w14:textId="79BE3E51" w:rsidR="001A6B07" w:rsidRPr="00512121" w:rsidRDefault="00DD6A03" w:rsidP="00B44F41">
            <w:pPr>
              <w:pStyle w:val="PhDFigura"/>
            </w:pPr>
            <w:commentRangeStart w:id="429"/>
            <w:r>
              <w:rPr>
                <w:noProof/>
              </w:rPr>
              <w:drawing>
                <wp:inline distT="0" distB="0" distL="0" distR="0" wp14:anchorId="457BCBBF" wp14:editId="19160FC2">
                  <wp:extent cx="3816690" cy="3600000"/>
                  <wp:effectExtent l="0" t="0" r="0" b="635"/>
                  <wp:docPr id="266" name="Imagem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6690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commentRangeEnd w:id="429"/>
            <w:r w:rsidR="007D4C25">
              <w:rPr>
                <w:rStyle w:val="Refdecomentrio"/>
                <w:rFonts w:ascii="NewsGotT" w:hAnsi="NewsGotT"/>
                <w:bCs w:val="0"/>
              </w:rPr>
              <w:commentReference w:id="429"/>
            </w:r>
          </w:p>
        </w:tc>
      </w:tr>
      <w:tr w:rsidR="001A6B07" w:rsidRPr="00512121" w14:paraId="4CEA0C38" w14:textId="77777777" w:rsidTr="00DD6A03">
        <w:trPr>
          <w:jc w:val="center"/>
        </w:trPr>
        <w:tc>
          <w:tcPr>
            <w:tcW w:w="0" w:type="auto"/>
          </w:tcPr>
          <w:p w14:paraId="73D1A669" w14:textId="081B3C79" w:rsidR="001A6B07" w:rsidRPr="00512121" w:rsidRDefault="001A6B07" w:rsidP="00DE19B3">
            <w:pPr>
              <w:pStyle w:val="PhDCorpo"/>
              <w:keepNext/>
              <w:jc w:val="center"/>
            </w:pPr>
            <w:r w:rsidRPr="00512121">
              <w:t>(</w:t>
            </w:r>
            <w:r>
              <w:t>b</w:t>
            </w:r>
            <w:r w:rsidRPr="00512121">
              <w:t>)</w:t>
            </w:r>
          </w:p>
        </w:tc>
      </w:tr>
    </w:tbl>
    <w:p w14:paraId="28725578" w14:textId="5086F5FE" w:rsidR="001A6B07" w:rsidRDefault="00DE19B3" w:rsidP="00DE19B3">
      <w:pPr>
        <w:pStyle w:val="PhDLegendaFiguras"/>
      </w:pPr>
      <w:bookmarkStart w:id="430" w:name="_Ref63689417"/>
      <w:bookmarkStart w:id="431" w:name="_Toc63813279"/>
      <w:r>
        <w:t xml:space="preserve">Figura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4</w:t>
      </w:r>
      <w:r w:rsidR="003F61EA">
        <w:rPr>
          <w:noProof/>
        </w:rPr>
        <w:fldChar w:fldCharType="end"/>
      </w:r>
      <w:r w:rsidR="001D0B72">
        <w:t>.</w:t>
      </w:r>
      <w:r w:rsidR="003F61EA">
        <w:fldChar w:fldCharType="begin"/>
      </w:r>
      <w:r w:rsidR="003F61EA">
        <w:instrText xml:space="preserve"> SEQ Figura \* ARABIC \s 1 </w:instrText>
      </w:r>
      <w:r w:rsidR="003F61EA">
        <w:fldChar w:fldCharType="separate"/>
      </w:r>
      <w:r w:rsidR="00071A16">
        <w:rPr>
          <w:noProof/>
        </w:rPr>
        <w:t>3</w:t>
      </w:r>
      <w:r w:rsidR="003F61EA">
        <w:rPr>
          <w:noProof/>
        </w:rPr>
        <w:fldChar w:fldCharType="end"/>
      </w:r>
      <w:bookmarkEnd w:id="430"/>
      <w:r>
        <w:t xml:space="preserve"> - Esquemático </w:t>
      </w:r>
      <w:r w:rsidR="00151C26">
        <w:t xml:space="preserve">da </w:t>
      </w:r>
      <w:r>
        <w:t xml:space="preserve">PCB </w:t>
      </w:r>
      <w:r w:rsidRPr="00AC55E8">
        <w:t xml:space="preserve">de </w:t>
      </w:r>
      <w:r>
        <w:t>c</w:t>
      </w:r>
      <w:r w:rsidRPr="00AC55E8">
        <w:t xml:space="preserve">ondicionamento de sinal dos </w:t>
      </w:r>
      <w:r>
        <w:t>s</w:t>
      </w:r>
      <w:r w:rsidRPr="00AC55E8">
        <w:t xml:space="preserve">ensores e </w:t>
      </w:r>
      <w:r>
        <w:t>c</w:t>
      </w:r>
      <w:r w:rsidRPr="00AC55E8">
        <w:t>onversor 12</w:t>
      </w:r>
      <w:r w:rsidR="004F337C">
        <w:t xml:space="preserve"> </w:t>
      </w:r>
      <w:r w:rsidRPr="00AC55E8">
        <w:t>V</w:t>
      </w:r>
      <w:r w:rsidR="004F337C">
        <w:t xml:space="preserve"> </w:t>
      </w:r>
      <w:r w:rsidRPr="00AC55E8">
        <w:t>-</w:t>
      </w:r>
      <w:r w:rsidR="004F337C">
        <w:t xml:space="preserve"> </w:t>
      </w:r>
      <w:r w:rsidRPr="00AC55E8">
        <w:t>5</w:t>
      </w:r>
      <w:r w:rsidR="004F337C">
        <w:t xml:space="preserve"> </w:t>
      </w:r>
      <w:r w:rsidRPr="00AC55E8">
        <w:t>V</w:t>
      </w:r>
      <w:r w:rsidR="00202F63">
        <w:t>:</w:t>
      </w:r>
      <w:r>
        <w:t xml:space="preserve"> (a) Tensão de referência; (b) sensores usados como saída digital</w:t>
      </w:r>
      <w:r w:rsidR="00151C26">
        <w:t>.</w:t>
      </w:r>
      <w:bookmarkEnd w:id="431"/>
    </w:p>
    <w:p w14:paraId="6584B3C4" w14:textId="7D2C734E" w:rsidR="00DE19B3" w:rsidRDefault="00DE19B3" w:rsidP="00DE19B3">
      <w:pPr>
        <w:pStyle w:val="PhDCorpo"/>
      </w:pPr>
      <w:r>
        <w:tab/>
      </w:r>
      <w:commentRangeStart w:id="432"/>
      <w:r w:rsidR="002E1BDD">
        <w:t>Esta</w:t>
      </w:r>
      <w:r>
        <w:t xml:space="preserve"> PCB</w:t>
      </w:r>
      <w:r w:rsidR="002E1BDD">
        <w:t xml:space="preserve">, denominada </w:t>
      </w:r>
      <w:bookmarkStart w:id="433" w:name="_Hlk63788714"/>
      <w:r w:rsidR="002E1BDD">
        <w:t>AWR-19_SENSOR</w:t>
      </w:r>
      <w:bookmarkEnd w:id="433"/>
      <w:r w:rsidR="002E1BDD">
        <w:t>,</w:t>
      </w:r>
      <w:r>
        <w:t xml:space="preserve"> </w:t>
      </w:r>
      <w:r w:rsidR="002E1BDD">
        <w:t xml:space="preserve">tem o </w:t>
      </w:r>
      <w:r w:rsidR="002E1BDD" w:rsidRPr="002E1BDD">
        <w:rPr>
          <w:i/>
        </w:rPr>
        <w:t>layout</w:t>
      </w:r>
      <w:r>
        <w:t xml:space="preserve"> apresentado na </w:t>
      </w:r>
      <w:r w:rsidR="00B25945">
        <w:fldChar w:fldCharType="begin"/>
      </w:r>
      <w:r w:rsidR="00B25945">
        <w:instrText xml:space="preserve"> REF _Ref63710625 \h </w:instrText>
      </w:r>
      <w:r w:rsidR="00B25945"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4</w:t>
      </w:r>
      <w:r w:rsidR="00B25945">
        <w:fldChar w:fldCharType="end"/>
      </w:r>
      <w:r w:rsidR="00B31F1C">
        <w:t xml:space="preserve"> e a sua representação 3D na </w:t>
      </w:r>
      <w:r w:rsidR="00B25945">
        <w:fldChar w:fldCharType="begin"/>
      </w:r>
      <w:r w:rsidR="00B25945">
        <w:instrText xml:space="preserve"> REF _Ref63710631 \h </w:instrText>
      </w:r>
      <w:r w:rsidR="00B25945"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5</w:t>
      </w:r>
      <w:r w:rsidR="00B25945">
        <w:fldChar w:fldCharType="end"/>
      </w:r>
      <w:r w:rsidR="00B25945">
        <w:t>.</w:t>
      </w:r>
      <w:commentRangeEnd w:id="432"/>
      <w:r w:rsidR="007D4C25">
        <w:rPr>
          <w:rStyle w:val="Refdecomentrio"/>
          <w:rFonts w:eastAsia="Times New Roman"/>
          <w:lang w:eastAsia="pt-PT"/>
        </w:rPr>
        <w:commentReference w:id="432"/>
      </w:r>
    </w:p>
    <w:p w14:paraId="6E4D4E2C" w14:textId="77777777" w:rsidR="00F619B1" w:rsidRDefault="00F619B1" w:rsidP="00F619B1">
      <w:pPr>
        <w:pStyle w:val="PhDFigura"/>
      </w:pPr>
      <w:r>
        <w:rPr>
          <w:noProof/>
        </w:rPr>
        <w:drawing>
          <wp:inline distT="0" distB="0" distL="0" distR="0" wp14:anchorId="40857AFE" wp14:editId="53C78B09">
            <wp:extent cx="4993211" cy="252000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211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DE037" w14:textId="661DF0A4" w:rsidR="00DE19B3" w:rsidRDefault="00F619B1" w:rsidP="00F619B1">
      <w:pPr>
        <w:pStyle w:val="PhDLegendaFiguras"/>
      </w:pPr>
      <w:bookmarkStart w:id="434" w:name="_Ref63710625"/>
      <w:bookmarkStart w:id="435" w:name="_Toc63813280"/>
      <w:r>
        <w:t xml:space="preserve">Figura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4</w:t>
      </w:r>
      <w:r w:rsidR="003F61EA">
        <w:rPr>
          <w:noProof/>
        </w:rPr>
        <w:fldChar w:fldCharType="end"/>
      </w:r>
      <w:r w:rsidR="001D0B72">
        <w:t>.</w:t>
      </w:r>
      <w:r w:rsidR="003F61EA">
        <w:fldChar w:fldCharType="begin"/>
      </w:r>
      <w:r w:rsidR="003F61EA">
        <w:instrText xml:space="preserve"> SEQ Figura \* ARABIC \s 1 </w:instrText>
      </w:r>
      <w:r w:rsidR="003F61EA">
        <w:fldChar w:fldCharType="separate"/>
      </w:r>
      <w:r w:rsidR="00071A16">
        <w:rPr>
          <w:noProof/>
        </w:rPr>
        <w:t>4</w:t>
      </w:r>
      <w:r w:rsidR="003F61EA">
        <w:rPr>
          <w:noProof/>
        </w:rPr>
        <w:fldChar w:fldCharType="end"/>
      </w:r>
      <w:bookmarkEnd w:id="434"/>
      <w:r>
        <w:t xml:space="preserve"> - </w:t>
      </w:r>
      <w:r w:rsidRPr="001D1DC3">
        <w:rPr>
          <w:i/>
          <w:iCs/>
        </w:rPr>
        <w:t>Layout</w:t>
      </w:r>
      <w:r w:rsidRPr="004573E1">
        <w:t xml:space="preserve"> </w:t>
      </w:r>
      <w:r w:rsidR="001D1DC3">
        <w:t xml:space="preserve">da </w:t>
      </w:r>
      <w:r w:rsidRPr="004573E1">
        <w:t>PCB</w:t>
      </w:r>
      <w:r w:rsidR="001D1DC3" w:rsidRPr="001D1DC3">
        <w:t xml:space="preserve"> AWR-19_SENSOR</w:t>
      </w:r>
      <w:r w:rsidR="001D1DC3">
        <w:t>.</w:t>
      </w:r>
      <w:bookmarkEnd w:id="435"/>
    </w:p>
    <w:p w14:paraId="27B32D6E" w14:textId="77777777" w:rsidR="00F619B1" w:rsidRDefault="00F619B1" w:rsidP="00F619B1">
      <w:pPr>
        <w:pStyle w:val="PhDFigura"/>
      </w:pPr>
      <w:r>
        <w:rPr>
          <w:noProof/>
        </w:rPr>
        <w:drawing>
          <wp:inline distT="0" distB="0" distL="0" distR="0" wp14:anchorId="49FDF4B9" wp14:editId="7F8809F3">
            <wp:extent cx="4903114" cy="252000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08">
                      <a:extLst>
                        <a:ext uri="{BEBA8EAE-BF5A-486C-A8C5-ECC9F3942E4B}">
                          <a14:imgProps xmlns:a14="http://schemas.microsoft.com/office/drawing/2010/main">
                            <a14:imgLayer r:embed="rId109">
                              <a14:imgEffect>
                                <a14:backgroundRemoval t="18750" b="84375" l="20920" r="81454">
                                  <a14:foregroundMark x1="24184" y1="27303" x2="64021" y2="35033"/>
                                  <a14:foregroundMark x1="64021" y1="35033" x2="51409" y2="50822"/>
                                  <a14:foregroundMark x1="51409" y1="50822" x2="45475" y2="67270"/>
                                  <a14:foregroundMark x1="45475" y1="67270" x2="45252" y2="67599"/>
                                  <a14:foregroundMark x1="20920" y1="20724" x2="20920" y2="44243"/>
                                  <a14:foregroundMark x1="20920" y1="19901" x2="20920" y2="20724"/>
                                  <a14:foregroundMark x1="20920" y1="44243" x2="23813" y2="65296"/>
                                  <a14:foregroundMark x1="23813" y1="65296" x2="32715" y2="75000"/>
                                  <a14:foregroundMark x1="32715" y1="75000" x2="45920" y2="76974"/>
                                  <a14:foregroundMark x1="45920" y1="76974" x2="54377" y2="76480"/>
                                  <a14:foregroundMark x1="54377" y1="76480" x2="64392" y2="78618"/>
                                  <a14:foregroundMark x1="64392" y1="78618" x2="75148" y2="73684"/>
                                  <a14:foregroundMark x1="75148" y1="73684" x2="79548" y2="56414"/>
                                  <a14:foregroundMark x1="80378" y1="48355" x2="80466" y2="47416"/>
                                  <a14:foregroundMark x1="78725" y1="27482" x2="72033" y2="21546"/>
                                  <a14:foregroundMark x1="72033" y1="21546" x2="37537" y2="20888"/>
                                  <a14:foregroundMark x1="37537" y1="20888" x2="32493" y2="24178"/>
                                  <a14:foregroundMark x1="21944" y1="20724" x2="21513" y2="78618"/>
                                  <a14:foregroundMark x1="21949" y1="20066" x2="21944" y2="20724"/>
                                  <a14:foregroundMark x1="21953" y1="19572" x2="21949" y2="20066"/>
                                  <a14:foregroundMark x1="21958" y1="18914" x2="21956" y2="19243"/>
                                  <a14:foregroundMark x1="23841" y1="81414" x2="47923" y2="86513"/>
                                  <a14:foregroundMark x1="20245" y1="80653" x2="22291" y2="81086"/>
                                  <a14:foregroundMark x1="47923" y1="86513" x2="56306" y2="84539"/>
                                  <a14:foregroundMark x1="56306" y1="84539" x2="64911" y2="76151"/>
                                  <a14:foregroundMark x1="64911" y1="76151" x2="75223" y2="77632"/>
                                  <a14:foregroundMark x1="79112" y1="81743" x2="81602" y2="84375"/>
                                  <a14:foregroundMark x1="78801" y1="81414" x2="79112" y2="81743"/>
                                  <a14:foregroundMark x1="77557" y1="80099" x2="78023" y2="80592"/>
                                  <a14:foregroundMark x1="75223" y1="77632" x2="77557" y2="80099"/>
                                  <a14:foregroundMark x1="21291" y1="79276" x2="21291" y2="79276"/>
                                  <a14:foregroundMark x1="20920" y1="82237" x2="21068" y2="83059"/>
                                  <a14:backgroundMark x1="22033" y1="18750" x2="22033" y2="18750"/>
                                  <a14:backgroundMark x1="21588" y1="18257" x2="21588" y2="18257"/>
                                  <a14:backgroundMark x1="21736" y1="19572" x2="21736" y2="19572"/>
                                  <a14:backgroundMark x1="22329" y1="19572" x2="22329" y2="19572"/>
                                  <a14:backgroundMark x1="22181" y1="20066" x2="22181" y2="20066"/>
                                  <a14:backgroundMark x1="21884" y1="20066" x2="21884" y2="20066"/>
                                  <a14:backgroundMark x1="21958" y1="20724" x2="21958" y2="20724"/>
                                  <a14:backgroundMark x1="22107" y1="18914" x2="22107" y2="18914"/>
                                  <a14:backgroundMark x1="21810" y1="19572" x2="21810" y2="19572"/>
                                  <a14:backgroundMark x1="22033" y1="19408" x2="22033" y2="19408"/>
                                  <a14:backgroundMark x1="22033" y1="19408" x2="22033" y2="19408"/>
                                  <a14:backgroundMark x1="22033" y1="19408" x2="22033" y2="19408"/>
                                  <a14:backgroundMark x1="22033" y1="19737" x2="22033" y2="19737"/>
                                  <a14:backgroundMark x1="22033" y1="19737" x2="22033" y2="19737"/>
                                  <a14:backgroundMark x1="21810" y1="18914" x2="21810" y2="18914"/>
                                  <a14:backgroundMark x1="22033" y1="19243" x2="22033" y2="19243"/>
                                  <a14:backgroundMark x1="22033" y1="19243" x2="22033" y2="19243"/>
                                  <a14:backgroundMark x1="22033" y1="19243" x2="22033" y2="19737"/>
                                  <a14:backgroundMark x1="22033" y1="80263" x2="22033" y2="80263"/>
                                  <a14:backgroundMark x1="21884" y1="80263" x2="21884" y2="80263"/>
                                  <a14:backgroundMark x1="77967" y1="18914" x2="77967" y2="18914"/>
                                  <a14:backgroundMark x1="81380" y1="32566" x2="81380" y2="32566"/>
                                  <a14:backgroundMark x1="80341" y1="27303" x2="80786" y2="47039"/>
                                  <a14:backgroundMark x1="79525" y1="65132" x2="79970" y2="71546"/>
                                  <a14:backgroundMark x1="80341" y1="48355" x2="80341" y2="52138"/>
                                  <a14:backgroundMark x1="80119" y1="50329" x2="80119" y2="56414"/>
                                  <a14:backgroundMark x1="81009" y1="46711" x2="80861" y2="47697"/>
                                  <a14:backgroundMark x1="80490" y1="48684" x2="80490" y2="46053"/>
                                  <a14:backgroundMark x1="80341" y1="81743" x2="80341" y2="81743"/>
                                  <a14:backgroundMark x1="78042" y1="81086" x2="78042" y2="81086"/>
                                  <a14:backgroundMark x1="78190" y1="81086" x2="78190" y2="81086"/>
                                  <a14:backgroundMark x1="78042" y1="80592" x2="78042" y2="80592"/>
                                  <a14:backgroundMark x1="78190" y1="80757" x2="78190" y2="80757"/>
                                  <a14:backgroundMark x1="21736" y1="80592" x2="21736" y2="80592"/>
                                  <a14:backgroundMark x1="22033" y1="79112" x2="22255" y2="79934"/>
                                  <a14:backgroundMark x1="21736" y1="81414" x2="21736" y2="81414"/>
                                  <a14:backgroundMark x1="22033" y1="81250" x2="22033" y2="81250"/>
                                  <a14:backgroundMark x1="21662" y1="80263" x2="21662" y2="80263"/>
                                  <a14:backgroundMark x1="21365" y1="80263" x2="21365" y2="80263"/>
                                  <a14:backgroundMark x1="21439" y1="80757" x2="21439" y2="80757"/>
                                  <a14:backgroundMark x1="21736" y1="80757" x2="21736" y2="80757"/>
                                  <a14:backgroundMark x1="21662" y1="80757" x2="21662" y2="80757"/>
                                  <a14:backgroundMark x1="22181" y1="81086" x2="22181" y2="81086"/>
                                  <a14:backgroundMark x1="21958" y1="81086" x2="21958" y2="81086"/>
                                  <a14:backgroundMark x1="22478" y1="80921" x2="22478" y2="80921"/>
                                  <a14:backgroundMark x1="22478" y1="81086" x2="22478" y2="81086"/>
                                  <a14:backgroundMark x1="22329" y1="81250" x2="22329" y2="81250"/>
                                  <a14:backgroundMark x1="21662" y1="80921" x2="21662" y2="80921"/>
                                  <a14:backgroundMark x1="21513" y1="81250" x2="21513" y2="81250"/>
                                  <a14:backgroundMark x1="21662" y1="81086" x2="21662" y2="81086"/>
                                  <a14:backgroundMark x1="21662" y1="80921" x2="21662" y2="80921"/>
                                  <a14:backgroundMark x1="21588" y1="81086" x2="21588" y2="81086"/>
                                  <a14:backgroundMark x1="21291" y1="80921" x2="21291" y2="80921"/>
                                  <a14:backgroundMark x1="21513" y1="81579" x2="21513" y2="81579"/>
                                  <a14:backgroundMark x1="22404" y1="80757" x2="22404" y2="80757"/>
                                  <a14:backgroundMark x1="22329" y1="80921" x2="22329" y2="80921"/>
                                  <a14:backgroundMark x1="21958" y1="80921" x2="21958" y2="80921"/>
                                  <a14:backgroundMark x1="21884" y1="80921" x2="21884" y2="80921"/>
                                  <a14:backgroundMark x1="21588" y1="80921" x2="21588" y2="80921"/>
                                  <a14:backgroundMark x1="21439" y1="81086" x2="21439" y2="81086"/>
                                  <a14:backgroundMark x1="77819" y1="80428" x2="77819" y2="80428"/>
                                  <a14:backgroundMark x1="77522" y1="80428" x2="77522" y2="80428"/>
                                  <a14:backgroundMark x1="77671" y1="80099" x2="77671" y2="80099"/>
                                  <a14:backgroundMark x1="77522" y1="80263" x2="77522" y2="80263"/>
                                  <a14:backgroundMark x1="77893" y1="79934" x2="77893" y2="79934"/>
                                  <a14:backgroundMark x1="77819" y1="80263" x2="77819" y2="80263"/>
                                  <a14:backgroundMark x1="77819" y1="80263" x2="77819" y2="80263"/>
                                  <a14:backgroundMark x1="78338" y1="81086" x2="78338" y2="81086"/>
                                  <a14:backgroundMark x1="78709" y1="80921" x2="78709" y2="80921"/>
                                  <a14:backgroundMark x1="78487" y1="81579" x2="78487" y2="81579"/>
                                  <a14:backgroundMark x1="78635" y1="81579" x2="78487" y2="81579"/>
                                  <a14:backgroundMark x1="78561" y1="81086" x2="78561" y2="81086"/>
                                  <a14:backgroundMark x1="78412" y1="80921" x2="78412" y2="80921"/>
                                  <a14:backgroundMark x1="78709" y1="80921" x2="78709" y2="80921"/>
                                  <a14:backgroundMark x1="78783" y1="81414" x2="78783" y2="81414"/>
                                  <a14:backgroundMark x1="78412" y1="81414" x2="78412" y2="81414"/>
                                  <a14:backgroundMark x1="78338" y1="81250" x2="78338" y2="81250"/>
                                  <a14:backgroundMark x1="78042" y1="80757" x2="78042" y2="80757"/>
                                  <a14:backgroundMark x1="77671" y1="80428" x2="77671" y2="8042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45" t="16542" r="20867" b="16992"/>
                    <a:stretch/>
                  </pic:blipFill>
                  <pic:spPr bwMode="auto">
                    <a:xfrm>
                      <a:off x="0" y="0"/>
                      <a:ext cx="4903114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D3271" w14:textId="32C58ABE" w:rsidR="00B31F1C" w:rsidRDefault="00F619B1" w:rsidP="00F619B1">
      <w:pPr>
        <w:pStyle w:val="PhDLegendaFiguras"/>
      </w:pPr>
      <w:bookmarkStart w:id="436" w:name="_Ref63710631"/>
      <w:bookmarkStart w:id="437" w:name="_Toc63813281"/>
      <w:r>
        <w:t xml:space="preserve">Figura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4</w:t>
      </w:r>
      <w:r w:rsidR="003F61EA">
        <w:rPr>
          <w:noProof/>
        </w:rPr>
        <w:fldChar w:fldCharType="end"/>
      </w:r>
      <w:r w:rsidR="001D0B72">
        <w:t>.</w:t>
      </w:r>
      <w:r w:rsidR="003F61EA">
        <w:fldChar w:fldCharType="begin"/>
      </w:r>
      <w:r w:rsidR="003F61EA">
        <w:instrText xml:space="preserve"> SEQ Figura \* ARABIC \s 1 </w:instrText>
      </w:r>
      <w:r w:rsidR="003F61EA">
        <w:fldChar w:fldCharType="separate"/>
      </w:r>
      <w:r w:rsidR="00071A16">
        <w:rPr>
          <w:noProof/>
        </w:rPr>
        <w:t>5</w:t>
      </w:r>
      <w:r w:rsidR="003F61EA">
        <w:rPr>
          <w:noProof/>
        </w:rPr>
        <w:fldChar w:fldCharType="end"/>
      </w:r>
      <w:bookmarkEnd w:id="436"/>
      <w:r>
        <w:t xml:space="preserve"> - </w:t>
      </w:r>
      <w:r w:rsidRPr="003410EF">
        <w:t xml:space="preserve">Representação 3D </w:t>
      </w:r>
      <w:r w:rsidR="001D1DC3">
        <w:t xml:space="preserve">da PCB </w:t>
      </w:r>
      <w:r w:rsidR="001D1DC3" w:rsidRPr="001D1DC3">
        <w:t>AWR-19_SENSOR</w:t>
      </w:r>
      <w:r w:rsidR="001D1DC3">
        <w:t>.</w:t>
      </w:r>
      <w:bookmarkEnd w:id="437"/>
    </w:p>
    <w:p w14:paraId="79F4A007" w14:textId="73741162" w:rsidR="00F9271A" w:rsidRDefault="00F9271A" w:rsidP="00F9271A">
      <w:pPr>
        <w:pStyle w:val="Ttulo2"/>
        <w:rPr>
          <w:rFonts w:ascii="NewsGotT" w:hAnsi="NewsGotT"/>
        </w:rPr>
      </w:pPr>
      <w:bookmarkStart w:id="438" w:name="_Toc63813225"/>
      <w:r>
        <w:rPr>
          <w:rFonts w:ascii="NewsGotT" w:hAnsi="NewsGotT"/>
        </w:rPr>
        <w:t>Circuito Controlo de Velocidade dos Motores e Atuação dos Sinais PWM</w:t>
      </w:r>
      <w:bookmarkEnd w:id="438"/>
    </w:p>
    <w:p w14:paraId="46CBCE1E" w14:textId="483B5FD2" w:rsidR="00866D85" w:rsidRPr="00866D85" w:rsidRDefault="00DD6A03" w:rsidP="00866D85">
      <w:pPr>
        <w:pStyle w:val="PhDCorpo"/>
      </w:pPr>
      <w:r>
        <w:tab/>
        <w:t xml:space="preserve">Esta placa de circuito impresso </w:t>
      </w:r>
      <w:r w:rsidR="00B44F41">
        <w:t>engloba os c</w:t>
      </w:r>
      <w:r w:rsidR="00B44F41" w:rsidRPr="00B44F41">
        <w:t>ircuito</w:t>
      </w:r>
      <w:r w:rsidR="00B44F41">
        <w:t>s</w:t>
      </w:r>
      <w:r w:rsidR="00B44F41" w:rsidRPr="00B44F41">
        <w:t xml:space="preserve"> </w:t>
      </w:r>
      <w:r w:rsidR="00B44F41">
        <w:t>de c</w:t>
      </w:r>
      <w:r w:rsidR="00B44F41" w:rsidRPr="00B44F41">
        <w:t xml:space="preserve">ontrolo de </w:t>
      </w:r>
      <w:r w:rsidR="00B44F41">
        <w:t>v</w:t>
      </w:r>
      <w:r w:rsidR="00B44F41" w:rsidRPr="00B44F41">
        <w:t xml:space="preserve">elocidade dos </w:t>
      </w:r>
      <w:r w:rsidR="00B44F41">
        <w:t>mo</w:t>
      </w:r>
      <w:r w:rsidR="00B44F41" w:rsidRPr="00B44F41">
        <w:t xml:space="preserve">tores e </w:t>
      </w:r>
      <w:r w:rsidR="00B44F41">
        <w:t>a</w:t>
      </w:r>
      <w:r w:rsidR="00B44F41" w:rsidRPr="00B44F41">
        <w:t xml:space="preserve">tuação dos </w:t>
      </w:r>
      <w:r w:rsidR="00B44F41">
        <w:t>s</w:t>
      </w:r>
      <w:r w:rsidR="00B44F41" w:rsidRPr="00B44F41">
        <w:t>inais PWM</w:t>
      </w:r>
      <w:r w:rsidR="00B44F41">
        <w:t xml:space="preserve">. Possui um conetor </w:t>
      </w:r>
      <w:r w:rsidR="00B44F41" w:rsidRPr="001D1DC3">
        <w:t xml:space="preserve">de </w:t>
      </w:r>
      <w:r w:rsidR="006E0FE7" w:rsidRPr="001D1DC3">
        <w:t>quatro</w:t>
      </w:r>
      <w:r w:rsidR="00B44F41">
        <w:t xml:space="preserve"> pinos para alimentação com tensões de</w:t>
      </w:r>
      <w:r>
        <w:t xml:space="preserve"> </w:t>
      </w:r>
      <w:r w:rsidR="00B44F41">
        <w:t>+</w:t>
      </w:r>
      <w:r>
        <w:t>12 V</w:t>
      </w:r>
      <w:r w:rsidR="00B44F41">
        <w:t>, -12</w:t>
      </w:r>
      <w:r w:rsidR="004F337C">
        <w:t xml:space="preserve"> </w:t>
      </w:r>
      <w:r w:rsidR="00B44F41">
        <w:t xml:space="preserve">V, </w:t>
      </w:r>
      <w:r>
        <w:t>5</w:t>
      </w:r>
      <w:r w:rsidR="004F337C">
        <w:t xml:space="preserve"> </w:t>
      </w:r>
      <w:r>
        <w:t xml:space="preserve">V e </w:t>
      </w:r>
      <w:r w:rsidRPr="00AC55E8">
        <w:rPr>
          <w:i/>
          <w:iCs/>
        </w:rPr>
        <w:t>GND</w:t>
      </w:r>
      <w:r>
        <w:t xml:space="preserve"> </w:t>
      </w:r>
      <w:r w:rsidRPr="00DA7B31">
        <w:rPr>
          <w:highlight w:val="red"/>
          <w:rPrChange w:id="439" w:author="lbarros" w:date="2021-02-10T13:39:00Z">
            <w:rPr/>
          </w:rPrChange>
        </w:rPr>
        <w:t>-</w:t>
      </w:r>
      <w:r w:rsidR="00B44F41" w:rsidRPr="00DA7B31">
        <w:rPr>
          <w:highlight w:val="red"/>
          <w:rPrChange w:id="440" w:author="lbarros" w:date="2021-02-10T13:39:00Z">
            <w:rPr/>
          </w:rPrChange>
        </w:rPr>
        <w:t xml:space="preserve"> </w:t>
      </w:r>
      <w:r w:rsidR="00B44F41" w:rsidRPr="00DA7B31">
        <w:rPr>
          <w:highlight w:val="red"/>
          <w:rPrChange w:id="441" w:author="lbarros" w:date="2021-02-10T13:39:00Z">
            <w:rPr/>
          </w:rPrChange>
        </w:rPr>
        <w:fldChar w:fldCharType="begin"/>
      </w:r>
      <w:r w:rsidR="00B44F41" w:rsidRPr="00DA7B31">
        <w:rPr>
          <w:highlight w:val="red"/>
          <w:rPrChange w:id="442" w:author="lbarros" w:date="2021-02-10T13:39:00Z">
            <w:rPr/>
          </w:rPrChange>
        </w:rPr>
        <w:instrText xml:space="preserve"> REF _Ref63692005 \h </w:instrText>
      </w:r>
      <w:r w:rsidR="00DA7B31">
        <w:rPr>
          <w:highlight w:val="red"/>
        </w:rPr>
        <w:instrText xml:space="preserve"> \* MERGEFORMAT </w:instrText>
      </w:r>
      <w:r w:rsidR="00B44F41" w:rsidRPr="00DA7B31">
        <w:rPr>
          <w:highlight w:val="red"/>
          <w:rPrChange w:id="443" w:author="lbarros" w:date="2021-02-10T13:39:00Z">
            <w:rPr>
              <w:highlight w:val="red"/>
            </w:rPr>
          </w:rPrChange>
        </w:rPr>
      </w:r>
      <w:r w:rsidR="00B44F41" w:rsidRPr="00DA7B31">
        <w:rPr>
          <w:highlight w:val="red"/>
          <w:rPrChange w:id="444" w:author="lbarros" w:date="2021-02-10T13:39:00Z">
            <w:rPr/>
          </w:rPrChange>
        </w:rPr>
        <w:fldChar w:fldCharType="separate"/>
      </w:r>
      <w:r w:rsidR="00071A16" w:rsidRPr="00DA7B31">
        <w:rPr>
          <w:highlight w:val="red"/>
          <w:rPrChange w:id="445" w:author="lbarros" w:date="2021-02-10T13:39:00Z">
            <w:rPr/>
          </w:rPrChange>
        </w:rPr>
        <w:t xml:space="preserve">Figura </w:t>
      </w:r>
      <w:r w:rsidR="00071A16" w:rsidRPr="00DA7B31">
        <w:rPr>
          <w:noProof/>
          <w:highlight w:val="red"/>
          <w:rPrChange w:id="446" w:author="lbarros" w:date="2021-02-10T13:39:00Z">
            <w:rPr>
              <w:noProof/>
            </w:rPr>
          </w:rPrChange>
        </w:rPr>
        <w:t>4</w:t>
      </w:r>
      <w:r w:rsidR="00071A16" w:rsidRPr="00DA7B31">
        <w:rPr>
          <w:highlight w:val="red"/>
          <w:rPrChange w:id="447" w:author="lbarros" w:date="2021-02-10T13:39:00Z">
            <w:rPr/>
          </w:rPrChange>
        </w:rPr>
        <w:t>.</w:t>
      </w:r>
      <w:r w:rsidR="00071A16" w:rsidRPr="00DA7B31">
        <w:rPr>
          <w:noProof/>
          <w:highlight w:val="red"/>
          <w:rPrChange w:id="448" w:author="lbarros" w:date="2021-02-10T13:39:00Z">
            <w:rPr>
              <w:noProof/>
            </w:rPr>
          </w:rPrChange>
        </w:rPr>
        <w:t>6</w:t>
      </w:r>
      <w:r w:rsidR="00B44F41" w:rsidRPr="00DA7B31">
        <w:rPr>
          <w:highlight w:val="red"/>
          <w:rPrChange w:id="449" w:author="lbarros" w:date="2021-02-10T13:39:00Z">
            <w:rPr/>
          </w:rPrChange>
        </w:rPr>
        <w:fldChar w:fldCharType="end"/>
      </w:r>
      <w:r w:rsidR="00B44F41">
        <w:t xml:space="preserve"> (a). </w:t>
      </w:r>
      <w:r>
        <w:t xml:space="preserve">Uma vez que o circuito possui </w:t>
      </w:r>
      <w:r w:rsidR="00B44F41">
        <w:t>quatro</w:t>
      </w:r>
      <w:r>
        <w:t xml:space="preserve"> ICs </w:t>
      </w:r>
      <w:r w:rsidR="00B44F41">
        <w:t>e estes têm tensões simétricas</w:t>
      </w:r>
      <w:r w:rsidR="004F1C30">
        <w:t xml:space="preserve"> </w:t>
      </w:r>
      <w:r>
        <w:t xml:space="preserve">são necessários </w:t>
      </w:r>
      <w:r w:rsidR="00B44F41">
        <w:t>oito</w:t>
      </w:r>
      <w:r>
        <w:t xml:space="preserve"> condensadores de desacoplamento </w:t>
      </w:r>
      <w:r w:rsidR="004F1C30" w:rsidRPr="00DA7B31">
        <w:rPr>
          <w:highlight w:val="red"/>
          <w:rPrChange w:id="450" w:author="lbarros" w:date="2021-02-10T13:39:00Z">
            <w:rPr/>
          </w:rPrChange>
        </w:rPr>
        <w:t xml:space="preserve">- </w:t>
      </w:r>
      <w:r w:rsidR="004F1C30" w:rsidRPr="00DA7B31">
        <w:rPr>
          <w:highlight w:val="red"/>
          <w:rPrChange w:id="451" w:author="lbarros" w:date="2021-02-10T13:39:00Z">
            <w:rPr/>
          </w:rPrChange>
        </w:rPr>
        <w:fldChar w:fldCharType="begin"/>
      </w:r>
      <w:r w:rsidR="004F1C30" w:rsidRPr="00DA7B31">
        <w:rPr>
          <w:highlight w:val="red"/>
          <w:rPrChange w:id="452" w:author="lbarros" w:date="2021-02-10T13:39:00Z">
            <w:rPr/>
          </w:rPrChange>
        </w:rPr>
        <w:instrText xml:space="preserve"> REF _Ref63692005 \h </w:instrText>
      </w:r>
      <w:r w:rsidR="00DA7B31">
        <w:rPr>
          <w:highlight w:val="red"/>
        </w:rPr>
        <w:instrText xml:space="preserve"> \* MERGEFORMAT </w:instrText>
      </w:r>
      <w:r w:rsidR="004F1C30" w:rsidRPr="00DA7B31">
        <w:rPr>
          <w:highlight w:val="red"/>
          <w:rPrChange w:id="453" w:author="lbarros" w:date="2021-02-10T13:39:00Z">
            <w:rPr>
              <w:highlight w:val="red"/>
            </w:rPr>
          </w:rPrChange>
        </w:rPr>
      </w:r>
      <w:r w:rsidR="004F1C30" w:rsidRPr="00DA7B31">
        <w:rPr>
          <w:highlight w:val="red"/>
          <w:rPrChange w:id="454" w:author="lbarros" w:date="2021-02-10T13:39:00Z">
            <w:rPr/>
          </w:rPrChange>
        </w:rPr>
        <w:fldChar w:fldCharType="separate"/>
      </w:r>
      <w:r w:rsidR="00071A16" w:rsidRPr="00DA7B31">
        <w:rPr>
          <w:highlight w:val="red"/>
          <w:rPrChange w:id="455" w:author="lbarros" w:date="2021-02-10T13:39:00Z">
            <w:rPr/>
          </w:rPrChange>
        </w:rPr>
        <w:t xml:space="preserve">Figura </w:t>
      </w:r>
      <w:r w:rsidR="00071A16" w:rsidRPr="00DA7B31">
        <w:rPr>
          <w:noProof/>
          <w:highlight w:val="red"/>
          <w:rPrChange w:id="456" w:author="lbarros" w:date="2021-02-10T13:39:00Z">
            <w:rPr>
              <w:noProof/>
            </w:rPr>
          </w:rPrChange>
        </w:rPr>
        <w:t>4</w:t>
      </w:r>
      <w:r w:rsidR="00071A16" w:rsidRPr="00DA7B31">
        <w:rPr>
          <w:highlight w:val="red"/>
          <w:rPrChange w:id="457" w:author="lbarros" w:date="2021-02-10T13:39:00Z">
            <w:rPr/>
          </w:rPrChange>
        </w:rPr>
        <w:t>.</w:t>
      </w:r>
      <w:r w:rsidR="00071A16" w:rsidRPr="00DA7B31">
        <w:rPr>
          <w:noProof/>
          <w:highlight w:val="red"/>
          <w:rPrChange w:id="458" w:author="lbarros" w:date="2021-02-10T13:39:00Z">
            <w:rPr>
              <w:noProof/>
            </w:rPr>
          </w:rPrChange>
        </w:rPr>
        <w:t>6</w:t>
      </w:r>
      <w:r w:rsidR="004F1C30" w:rsidRPr="00DA7B31">
        <w:rPr>
          <w:highlight w:val="red"/>
          <w:rPrChange w:id="459" w:author="lbarros" w:date="2021-02-10T13:39:00Z">
            <w:rPr/>
          </w:rPrChange>
        </w:rPr>
        <w:fldChar w:fldCharType="end"/>
      </w:r>
      <w:r w:rsidR="004F1C30">
        <w:t xml:space="preserve"> (b). Tem duas entradas para os sensores </w:t>
      </w:r>
      <w:r w:rsidR="004F1C30" w:rsidRPr="00DA7B31">
        <w:rPr>
          <w:highlight w:val="red"/>
          <w:rPrChange w:id="460" w:author="lbarros" w:date="2021-02-10T13:39:00Z">
            <w:rPr/>
          </w:rPrChange>
        </w:rPr>
        <w:t xml:space="preserve">- </w:t>
      </w:r>
      <w:r w:rsidR="004F1C30" w:rsidRPr="00DA7B31">
        <w:rPr>
          <w:highlight w:val="red"/>
          <w:rPrChange w:id="461" w:author="lbarros" w:date="2021-02-10T13:39:00Z">
            <w:rPr/>
          </w:rPrChange>
        </w:rPr>
        <w:fldChar w:fldCharType="begin"/>
      </w:r>
      <w:r w:rsidR="004F1C30" w:rsidRPr="00DA7B31">
        <w:rPr>
          <w:highlight w:val="red"/>
          <w:rPrChange w:id="462" w:author="lbarros" w:date="2021-02-10T13:39:00Z">
            <w:rPr/>
          </w:rPrChange>
        </w:rPr>
        <w:instrText xml:space="preserve"> REF _Ref63692005 \h </w:instrText>
      </w:r>
      <w:r w:rsidR="00DA7B31">
        <w:rPr>
          <w:highlight w:val="red"/>
        </w:rPr>
        <w:instrText xml:space="preserve"> \* MERGEFORMAT </w:instrText>
      </w:r>
      <w:r w:rsidR="004F1C30" w:rsidRPr="00DA7B31">
        <w:rPr>
          <w:highlight w:val="red"/>
          <w:rPrChange w:id="463" w:author="lbarros" w:date="2021-02-10T13:39:00Z">
            <w:rPr>
              <w:highlight w:val="red"/>
            </w:rPr>
          </w:rPrChange>
        </w:rPr>
      </w:r>
      <w:r w:rsidR="004F1C30" w:rsidRPr="00DA7B31">
        <w:rPr>
          <w:highlight w:val="red"/>
          <w:rPrChange w:id="464" w:author="lbarros" w:date="2021-02-10T13:39:00Z">
            <w:rPr/>
          </w:rPrChange>
        </w:rPr>
        <w:fldChar w:fldCharType="separate"/>
      </w:r>
      <w:r w:rsidR="00071A16" w:rsidRPr="00DA7B31">
        <w:rPr>
          <w:highlight w:val="red"/>
          <w:rPrChange w:id="465" w:author="lbarros" w:date="2021-02-10T13:39:00Z">
            <w:rPr/>
          </w:rPrChange>
        </w:rPr>
        <w:t xml:space="preserve">Figura </w:t>
      </w:r>
      <w:r w:rsidR="00071A16" w:rsidRPr="00DA7B31">
        <w:rPr>
          <w:noProof/>
          <w:highlight w:val="red"/>
          <w:rPrChange w:id="466" w:author="lbarros" w:date="2021-02-10T13:39:00Z">
            <w:rPr>
              <w:noProof/>
            </w:rPr>
          </w:rPrChange>
        </w:rPr>
        <w:t>4</w:t>
      </w:r>
      <w:r w:rsidR="00071A16" w:rsidRPr="00DA7B31">
        <w:rPr>
          <w:highlight w:val="red"/>
          <w:rPrChange w:id="467" w:author="lbarros" w:date="2021-02-10T13:39:00Z">
            <w:rPr/>
          </w:rPrChange>
        </w:rPr>
        <w:t>.</w:t>
      </w:r>
      <w:r w:rsidR="00071A16" w:rsidRPr="00DA7B31">
        <w:rPr>
          <w:noProof/>
          <w:highlight w:val="red"/>
          <w:rPrChange w:id="468" w:author="lbarros" w:date="2021-02-10T13:39:00Z">
            <w:rPr>
              <w:noProof/>
            </w:rPr>
          </w:rPrChange>
        </w:rPr>
        <w:t>6</w:t>
      </w:r>
      <w:r w:rsidR="004F1C30" w:rsidRPr="00DA7B31">
        <w:rPr>
          <w:highlight w:val="red"/>
          <w:rPrChange w:id="469" w:author="lbarros" w:date="2021-02-10T13:39:00Z">
            <w:rPr/>
          </w:rPrChange>
        </w:rPr>
        <w:fldChar w:fldCharType="end"/>
      </w:r>
      <w:r w:rsidR="004F1C30">
        <w:t xml:space="preserve"> (c) e duas saídas para os motores </w:t>
      </w:r>
      <w:r w:rsidR="004F1C30">
        <w:fldChar w:fldCharType="begin"/>
      </w:r>
      <w:r w:rsidR="004F1C30">
        <w:instrText xml:space="preserve"> REF _Ref63692005 \h </w:instrText>
      </w:r>
      <w:r w:rsidR="00DA7B31">
        <w:instrText xml:space="preserve"> \* MERGEFORMAT </w:instrText>
      </w:r>
      <w:r w:rsidR="004F1C30">
        <w:fldChar w:fldCharType="separate"/>
      </w:r>
      <w:r w:rsidR="00071A16" w:rsidRPr="00DA7B31">
        <w:rPr>
          <w:highlight w:val="red"/>
          <w:rPrChange w:id="470" w:author="lbarros" w:date="2021-02-10T13:39:00Z">
            <w:rPr/>
          </w:rPrChange>
        </w:rPr>
        <w:t>Figur</w:t>
      </w:r>
      <w:r w:rsidR="00071A16">
        <w:t xml:space="preserve">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6</w:t>
      </w:r>
      <w:r w:rsidR="004F1C30">
        <w:fldChar w:fldCharType="end"/>
      </w:r>
      <w:r w:rsidR="004F1C30">
        <w:t xml:space="preserve"> (d). 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3050"/>
        <w:gridCol w:w="4184"/>
      </w:tblGrid>
      <w:tr w:rsidR="00F619B1" w:rsidRPr="00866D85" w14:paraId="53D3B7FD" w14:textId="41C84698" w:rsidTr="00DD6A03">
        <w:trPr>
          <w:jc w:val="center"/>
        </w:trPr>
        <w:tc>
          <w:tcPr>
            <w:tcW w:w="0" w:type="auto"/>
            <w:vAlign w:val="center"/>
          </w:tcPr>
          <w:p w14:paraId="0858E7DD" w14:textId="36567FC8" w:rsidR="00F619B1" w:rsidRPr="00866D85" w:rsidRDefault="00F619B1" w:rsidP="00B44F41">
            <w:pPr>
              <w:pStyle w:val="PhDFigura"/>
            </w:pPr>
            <w:commentRangeStart w:id="471"/>
            <w:r w:rsidRPr="00866D85">
              <w:rPr>
                <w:noProof/>
              </w:rPr>
              <w:drawing>
                <wp:inline distT="0" distB="0" distL="0" distR="0" wp14:anchorId="604017E7" wp14:editId="1B0B405F">
                  <wp:extent cx="1800000" cy="1016389"/>
                  <wp:effectExtent l="0" t="0" r="0" b="0"/>
                  <wp:docPr id="247" name="Imagem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0163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5C3CE71" w14:textId="5C6F0E41" w:rsidR="00F619B1" w:rsidRPr="00866D85" w:rsidRDefault="00866D85" w:rsidP="00B44F41">
            <w:pPr>
              <w:pStyle w:val="PhDFigura"/>
            </w:pPr>
            <w:r w:rsidRPr="00866D85">
              <w:rPr>
                <w:noProof/>
              </w:rPr>
              <w:drawing>
                <wp:inline distT="0" distB="0" distL="0" distR="0" wp14:anchorId="74211178" wp14:editId="7607AA4B">
                  <wp:extent cx="2520000" cy="1525725"/>
                  <wp:effectExtent l="0" t="0" r="0" b="0"/>
                  <wp:docPr id="248" name="Imagem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525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19B1" w:rsidRPr="00866D85" w14:paraId="443A69FB" w14:textId="7DF2F72F" w:rsidTr="00DD6A03">
        <w:trPr>
          <w:jc w:val="center"/>
        </w:trPr>
        <w:tc>
          <w:tcPr>
            <w:tcW w:w="0" w:type="auto"/>
            <w:vAlign w:val="center"/>
          </w:tcPr>
          <w:p w14:paraId="7C46572C" w14:textId="77777777" w:rsidR="00F619B1" w:rsidRPr="00071A16" w:rsidRDefault="00F619B1" w:rsidP="00071A16">
            <w:pPr>
              <w:pStyle w:val="PhDCorpo"/>
              <w:spacing w:after="0"/>
              <w:jc w:val="center"/>
              <w:rPr>
                <w:b/>
                <w:bCs/>
                <w:sz w:val="20"/>
                <w:szCs w:val="18"/>
              </w:rPr>
            </w:pPr>
            <w:r w:rsidRPr="00071A16">
              <w:rPr>
                <w:b/>
                <w:bCs/>
                <w:sz w:val="20"/>
                <w:szCs w:val="18"/>
              </w:rPr>
              <w:t>(a)</w:t>
            </w:r>
          </w:p>
        </w:tc>
        <w:tc>
          <w:tcPr>
            <w:tcW w:w="0" w:type="auto"/>
            <w:vAlign w:val="center"/>
          </w:tcPr>
          <w:p w14:paraId="318B3343" w14:textId="77777777" w:rsidR="00F619B1" w:rsidRPr="00071A16" w:rsidRDefault="00F619B1" w:rsidP="00071A16">
            <w:pPr>
              <w:pStyle w:val="PhDCorpo"/>
              <w:spacing w:after="0"/>
              <w:jc w:val="center"/>
              <w:rPr>
                <w:b/>
                <w:bCs/>
                <w:sz w:val="20"/>
                <w:szCs w:val="18"/>
              </w:rPr>
            </w:pPr>
            <w:r w:rsidRPr="00071A16">
              <w:rPr>
                <w:b/>
                <w:bCs/>
                <w:sz w:val="20"/>
                <w:szCs w:val="18"/>
              </w:rPr>
              <w:t>(b)</w:t>
            </w:r>
          </w:p>
        </w:tc>
      </w:tr>
      <w:tr w:rsidR="00866D85" w:rsidRPr="00866D85" w14:paraId="0086B2F5" w14:textId="77777777" w:rsidTr="00DD6A03">
        <w:trPr>
          <w:jc w:val="center"/>
        </w:trPr>
        <w:tc>
          <w:tcPr>
            <w:tcW w:w="0" w:type="auto"/>
            <w:vAlign w:val="center"/>
          </w:tcPr>
          <w:p w14:paraId="35647566" w14:textId="09A650F1" w:rsidR="00866D85" w:rsidRPr="00866D85" w:rsidRDefault="00866D85" w:rsidP="00B44F41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0FD2C981" wp14:editId="76C28B90">
                  <wp:extent cx="1800000" cy="658065"/>
                  <wp:effectExtent l="0" t="0" r="0" b="8890"/>
                  <wp:docPr id="254" name="Imagem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658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9F8955B" w14:textId="029C6A18" w:rsidR="00866D85" w:rsidRPr="00866D85" w:rsidRDefault="00866D85" w:rsidP="00B44F41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45B6E8A3" wp14:editId="788723C4">
                  <wp:extent cx="1800000" cy="560204"/>
                  <wp:effectExtent l="0" t="0" r="0" b="0"/>
                  <wp:docPr id="32" name="Imagem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5602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6D85" w:rsidRPr="00866D85" w14:paraId="4E9F84A8" w14:textId="77777777" w:rsidTr="00DD6A03">
        <w:trPr>
          <w:jc w:val="center"/>
        </w:trPr>
        <w:tc>
          <w:tcPr>
            <w:tcW w:w="0" w:type="auto"/>
            <w:vAlign w:val="center"/>
          </w:tcPr>
          <w:p w14:paraId="0F801589" w14:textId="0689D083" w:rsidR="00866D85" w:rsidRPr="00071A16" w:rsidRDefault="00866D85" w:rsidP="00071A16">
            <w:pPr>
              <w:pStyle w:val="PhDCorpo"/>
              <w:spacing w:after="0"/>
              <w:jc w:val="center"/>
              <w:rPr>
                <w:b/>
                <w:bCs/>
                <w:sz w:val="20"/>
                <w:szCs w:val="18"/>
              </w:rPr>
            </w:pPr>
            <w:r w:rsidRPr="00071A16">
              <w:rPr>
                <w:b/>
                <w:bCs/>
                <w:sz w:val="20"/>
                <w:szCs w:val="18"/>
              </w:rPr>
              <w:t>(c)</w:t>
            </w:r>
          </w:p>
        </w:tc>
        <w:tc>
          <w:tcPr>
            <w:tcW w:w="0" w:type="auto"/>
            <w:vAlign w:val="center"/>
          </w:tcPr>
          <w:p w14:paraId="3FC6F486" w14:textId="17240742" w:rsidR="00866D85" w:rsidRPr="00071A16" w:rsidRDefault="00866D85" w:rsidP="00071A16">
            <w:pPr>
              <w:pStyle w:val="PhDCorpo"/>
              <w:keepNext/>
              <w:spacing w:after="0"/>
              <w:jc w:val="center"/>
              <w:rPr>
                <w:b/>
                <w:bCs/>
                <w:sz w:val="20"/>
                <w:szCs w:val="18"/>
              </w:rPr>
            </w:pPr>
            <w:r w:rsidRPr="00071A16">
              <w:rPr>
                <w:b/>
                <w:bCs/>
                <w:sz w:val="20"/>
                <w:szCs w:val="18"/>
              </w:rPr>
              <w:t>(d)</w:t>
            </w:r>
            <w:commentRangeEnd w:id="471"/>
            <w:r w:rsidR="00DA7B31">
              <w:rPr>
                <w:rStyle w:val="Refdecomentrio"/>
                <w:rFonts w:eastAsia="Times New Roman"/>
                <w:lang w:eastAsia="pt-PT"/>
              </w:rPr>
              <w:commentReference w:id="471"/>
            </w:r>
          </w:p>
        </w:tc>
      </w:tr>
    </w:tbl>
    <w:p w14:paraId="69E3FD42" w14:textId="7D654E60" w:rsidR="00F9271A" w:rsidRDefault="00866D85" w:rsidP="00071A16">
      <w:pPr>
        <w:pStyle w:val="PhDLegendaFiguras"/>
        <w:spacing w:before="240"/>
      </w:pPr>
      <w:bookmarkStart w:id="472" w:name="_Ref63692005"/>
      <w:bookmarkStart w:id="473" w:name="_Toc63813282"/>
      <w:r>
        <w:t xml:space="preserve">Figura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4</w:t>
      </w:r>
      <w:r w:rsidR="003F61EA">
        <w:rPr>
          <w:noProof/>
        </w:rPr>
        <w:fldChar w:fldCharType="end"/>
      </w:r>
      <w:r w:rsidR="001D0B72">
        <w:t>.</w:t>
      </w:r>
      <w:r w:rsidR="003F61EA">
        <w:fldChar w:fldCharType="begin"/>
      </w:r>
      <w:r w:rsidR="003F61EA">
        <w:instrText xml:space="preserve"> SEQ Figura \* ARABIC \s 1 </w:instrText>
      </w:r>
      <w:r w:rsidR="003F61EA">
        <w:fldChar w:fldCharType="separate"/>
      </w:r>
      <w:r w:rsidR="00071A16">
        <w:rPr>
          <w:noProof/>
        </w:rPr>
        <w:t>6</w:t>
      </w:r>
      <w:r w:rsidR="003F61EA">
        <w:rPr>
          <w:noProof/>
        </w:rPr>
        <w:fldChar w:fldCharType="end"/>
      </w:r>
      <w:bookmarkEnd w:id="472"/>
      <w:r w:rsidR="002E1BDD">
        <w:t xml:space="preserve"> -</w:t>
      </w:r>
      <w:r>
        <w:t xml:space="preserve"> Esquemático </w:t>
      </w:r>
      <w:r w:rsidR="001D1DC3">
        <w:t xml:space="preserve">da </w:t>
      </w:r>
      <w:r>
        <w:t>PCB</w:t>
      </w:r>
      <w:r w:rsidR="001D1DC3">
        <w:t xml:space="preserve"> d</w:t>
      </w:r>
      <w:r w:rsidR="00202F63">
        <w:t>o</w:t>
      </w:r>
      <w:r w:rsidRPr="00866D85">
        <w:t xml:space="preserve"> </w:t>
      </w:r>
      <w:r>
        <w:t>c</w:t>
      </w:r>
      <w:r w:rsidRPr="00866D85">
        <w:t xml:space="preserve">ontrolo de </w:t>
      </w:r>
      <w:r>
        <w:t>v</w:t>
      </w:r>
      <w:r w:rsidRPr="00866D85">
        <w:t xml:space="preserve">elocidade dos </w:t>
      </w:r>
      <w:r>
        <w:t>m</w:t>
      </w:r>
      <w:r w:rsidRPr="00866D85">
        <w:t xml:space="preserve">otores e </w:t>
      </w:r>
      <w:r>
        <w:t>a</w:t>
      </w:r>
      <w:r w:rsidRPr="00866D85">
        <w:t xml:space="preserve">tuação dos </w:t>
      </w:r>
      <w:r>
        <w:t>s</w:t>
      </w:r>
      <w:r w:rsidRPr="00866D85">
        <w:t>inais PWM</w:t>
      </w:r>
      <w:r w:rsidR="00202F63">
        <w:t>:</w:t>
      </w:r>
      <w:r>
        <w:t xml:space="preserve"> (a) alimentação de entrada; (b) condensadores de desacoplamento; (c) entradas dos sensores; (d) Saídas para os motores</w:t>
      </w:r>
      <w:r w:rsidR="00202F63">
        <w:t>.</w:t>
      </w:r>
      <w:bookmarkEnd w:id="473"/>
    </w:p>
    <w:p w14:paraId="3784DA07" w14:textId="143050F2" w:rsidR="00DD6A03" w:rsidRDefault="004F1C30" w:rsidP="00AD7455">
      <w:pPr>
        <w:pStyle w:val="PhDCorpo"/>
        <w:spacing w:after="0"/>
      </w:pPr>
      <w:r>
        <w:tab/>
        <w:t>O esquemático do circuito c</w:t>
      </w:r>
      <w:r w:rsidRPr="00866D85">
        <w:t xml:space="preserve">ontrolo de </w:t>
      </w:r>
      <w:r>
        <w:t>v</w:t>
      </w:r>
      <w:r w:rsidRPr="00866D85">
        <w:t xml:space="preserve">elocidade dos </w:t>
      </w:r>
      <w:r>
        <w:t>m</w:t>
      </w:r>
      <w:r w:rsidRPr="00866D85">
        <w:t>otores</w:t>
      </w:r>
      <w:r>
        <w:t xml:space="preserve"> está representado na </w:t>
      </w:r>
      <w:r>
        <w:fldChar w:fldCharType="begin"/>
      </w:r>
      <w:r>
        <w:instrText xml:space="preserve"> REF _Ref63692741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7</w:t>
      </w:r>
      <w:r>
        <w:fldChar w:fldCharType="end"/>
      </w:r>
      <w:r>
        <w:t xml:space="preserve"> (a) e o esquemático do circuito de a</w:t>
      </w:r>
      <w:r w:rsidRPr="00866D85">
        <w:t xml:space="preserve">tuação dos </w:t>
      </w:r>
      <w:r>
        <w:t>s</w:t>
      </w:r>
      <w:r w:rsidRPr="00866D85">
        <w:t>inais PWM</w:t>
      </w:r>
      <w:r>
        <w:t xml:space="preserve"> na </w:t>
      </w:r>
      <w:r>
        <w:fldChar w:fldCharType="begin"/>
      </w:r>
      <w:r>
        <w:instrText xml:space="preserve"> REF _Ref63692741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7</w:t>
      </w:r>
      <w:r>
        <w:fldChar w:fldCharType="end"/>
      </w:r>
      <w:r>
        <w:t xml:space="preserve"> (b).</w:t>
      </w: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08"/>
        <w:gridCol w:w="4463"/>
      </w:tblGrid>
      <w:tr w:rsidR="00866D85" w:rsidRPr="00866D85" w14:paraId="5E5A49E9" w14:textId="77777777" w:rsidTr="00AD7455">
        <w:trPr>
          <w:trHeight w:val="3846"/>
        </w:trPr>
        <w:tc>
          <w:tcPr>
            <w:tcW w:w="0" w:type="auto"/>
            <w:gridSpan w:val="2"/>
          </w:tcPr>
          <w:p w14:paraId="15B1BADC" w14:textId="06B7D17F" w:rsidR="00866D85" w:rsidRPr="00866D85" w:rsidRDefault="00866D85" w:rsidP="00F23A79">
            <w:pPr>
              <w:pStyle w:val="PhDFigura"/>
              <w:spacing w:after="0"/>
            </w:pPr>
            <w:commentRangeStart w:id="474"/>
            <w:r>
              <w:rPr>
                <w:noProof/>
              </w:rPr>
              <w:drawing>
                <wp:inline distT="0" distB="0" distL="0" distR="0" wp14:anchorId="75FCEEED" wp14:editId="30CD0B1D">
                  <wp:extent cx="5760085" cy="2457450"/>
                  <wp:effectExtent l="0" t="0" r="0" b="0"/>
                  <wp:docPr id="63" name="Imagem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16" b="7193"/>
                          <a:stretch/>
                        </pic:blipFill>
                        <pic:spPr bwMode="auto">
                          <a:xfrm>
                            <a:off x="0" y="0"/>
                            <a:ext cx="5760085" cy="2457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commentRangeEnd w:id="474"/>
            <w:r w:rsidR="00DA7B31">
              <w:rPr>
                <w:rStyle w:val="Refdecomentrio"/>
                <w:rFonts w:ascii="NewsGotT" w:hAnsi="NewsGotT"/>
                <w:bCs w:val="0"/>
              </w:rPr>
              <w:commentReference w:id="474"/>
            </w:r>
          </w:p>
        </w:tc>
      </w:tr>
      <w:tr w:rsidR="00866D85" w:rsidRPr="00866D85" w14:paraId="37C27075" w14:textId="77777777" w:rsidTr="00AD7455">
        <w:tc>
          <w:tcPr>
            <w:tcW w:w="0" w:type="auto"/>
            <w:gridSpan w:val="2"/>
          </w:tcPr>
          <w:p w14:paraId="470C23B3" w14:textId="463389B3" w:rsidR="00866D85" w:rsidRPr="00F23A79" w:rsidRDefault="00866D85" w:rsidP="00F23A79">
            <w:pPr>
              <w:pStyle w:val="PhDCorpo"/>
              <w:spacing w:after="0"/>
              <w:jc w:val="center"/>
              <w:rPr>
                <w:b/>
                <w:bCs/>
              </w:rPr>
            </w:pPr>
            <w:r w:rsidRPr="00F23A79">
              <w:rPr>
                <w:b/>
                <w:bCs/>
                <w:sz w:val="20"/>
                <w:szCs w:val="18"/>
              </w:rPr>
              <w:t>(a)</w:t>
            </w:r>
          </w:p>
        </w:tc>
      </w:tr>
      <w:tr w:rsidR="00DD6A03" w:rsidRPr="00866D85" w14:paraId="2D0D4101" w14:textId="77777777" w:rsidTr="00AD7455">
        <w:tc>
          <w:tcPr>
            <w:tcW w:w="0" w:type="auto"/>
          </w:tcPr>
          <w:p w14:paraId="18598063" w14:textId="093B0478" w:rsidR="00DD6A03" w:rsidRPr="00866D85" w:rsidRDefault="00DD6A03" w:rsidP="00AD7455">
            <w:pPr>
              <w:pStyle w:val="PhDFigura"/>
              <w:spacing w:after="0"/>
            </w:pPr>
            <w:commentRangeStart w:id="475"/>
            <w:r>
              <w:rPr>
                <w:noProof/>
              </w:rPr>
              <w:drawing>
                <wp:inline distT="0" distB="0" distL="0" distR="0" wp14:anchorId="394BB803" wp14:editId="2B372CC9">
                  <wp:extent cx="2520000" cy="1830472"/>
                  <wp:effectExtent l="0" t="0" r="0" b="0"/>
                  <wp:docPr id="258" name="Imagem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06" b="-1"/>
                          <a:stretch/>
                        </pic:blipFill>
                        <pic:spPr bwMode="auto">
                          <a:xfrm>
                            <a:off x="0" y="0"/>
                            <a:ext cx="2520000" cy="1830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commentRangeEnd w:id="475"/>
            <w:r w:rsidR="00DA7B31">
              <w:rPr>
                <w:rStyle w:val="Refdecomentrio"/>
                <w:rFonts w:ascii="NewsGotT" w:hAnsi="NewsGotT"/>
                <w:bCs w:val="0"/>
              </w:rPr>
              <w:commentReference w:id="475"/>
            </w:r>
          </w:p>
        </w:tc>
        <w:tc>
          <w:tcPr>
            <w:tcW w:w="0" w:type="auto"/>
          </w:tcPr>
          <w:p w14:paraId="580759CF" w14:textId="33BC4762" w:rsidR="00DD6A03" w:rsidRPr="00866D85" w:rsidRDefault="00DD6A03" w:rsidP="00AD7455">
            <w:pPr>
              <w:pStyle w:val="PhDFigura"/>
              <w:spacing w:after="0"/>
            </w:pPr>
            <w:r>
              <w:rPr>
                <w:noProof/>
              </w:rPr>
              <w:drawing>
                <wp:inline distT="0" distB="0" distL="0" distR="0" wp14:anchorId="555A23E0" wp14:editId="6FAF47C0">
                  <wp:extent cx="2520000" cy="1703521"/>
                  <wp:effectExtent l="0" t="0" r="0" b="0"/>
                  <wp:docPr id="263" name="Imagem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035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6A03" w:rsidRPr="00866D85" w14:paraId="1EE74307" w14:textId="77777777" w:rsidTr="00AD7455">
        <w:tc>
          <w:tcPr>
            <w:tcW w:w="0" w:type="auto"/>
            <w:gridSpan w:val="2"/>
          </w:tcPr>
          <w:p w14:paraId="7FA959CE" w14:textId="734DEBC5" w:rsidR="00DD6A03" w:rsidRPr="00F23A79" w:rsidRDefault="00DD6A03" w:rsidP="00AD7455">
            <w:pPr>
              <w:pStyle w:val="PhDCorpo"/>
              <w:keepNext/>
              <w:spacing w:after="0"/>
              <w:jc w:val="center"/>
              <w:rPr>
                <w:b/>
                <w:bCs/>
              </w:rPr>
            </w:pPr>
            <w:r w:rsidRPr="00F23A79">
              <w:rPr>
                <w:b/>
                <w:bCs/>
                <w:sz w:val="20"/>
                <w:szCs w:val="18"/>
              </w:rPr>
              <w:t>(b)</w:t>
            </w:r>
          </w:p>
        </w:tc>
      </w:tr>
    </w:tbl>
    <w:p w14:paraId="1F4342DC" w14:textId="1A693240" w:rsidR="00A93DB9" w:rsidRPr="00B66544" w:rsidRDefault="004F1C30" w:rsidP="004F1C30">
      <w:pPr>
        <w:pStyle w:val="PhDLegendaFiguras"/>
      </w:pPr>
      <w:bookmarkStart w:id="476" w:name="_Ref63692741"/>
      <w:bookmarkStart w:id="477" w:name="_Toc63813283"/>
      <w:r>
        <w:t xml:space="preserve">Figura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4</w:t>
      </w:r>
      <w:r w:rsidR="003F61EA">
        <w:rPr>
          <w:noProof/>
        </w:rPr>
        <w:fldChar w:fldCharType="end"/>
      </w:r>
      <w:r w:rsidR="001D0B72">
        <w:t>.</w:t>
      </w:r>
      <w:r w:rsidR="003F61EA">
        <w:fldChar w:fldCharType="begin"/>
      </w:r>
      <w:r w:rsidR="003F61EA">
        <w:instrText xml:space="preserve"> SEQ Figura \* ARABIC \s 1 </w:instrText>
      </w:r>
      <w:r w:rsidR="003F61EA">
        <w:fldChar w:fldCharType="separate"/>
      </w:r>
      <w:r w:rsidR="00071A16">
        <w:rPr>
          <w:noProof/>
        </w:rPr>
        <w:t>7</w:t>
      </w:r>
      <w:r w:rsidR="003F61EA">
        <w:rPr>
          <w:noProof/>
        </w:rPr>
        <w:fldChar w:fldCharType="end"/>
      </w:r>
      <w:bookmarkEnd w:id="476"/>
      <w:r>
        <w:t xml:space="preserve"> -</w:t>
      </w:r>
      <w:r w:rsidRPr="004F1C30">
        <w:t xml:space="preserve"> </w:t>
      </w:r>
      <w:r>
        <w:t xml:space="preserve">Esquemático </w:t>
      </w:r>
      <w:r w:rsidR="00202F63">
        <w:t xml:space="preserve">da </w:t>
      </w:r>
      <w:r>
        <w:t>PCB</w:t>
      </w:r>
      <w:r w:rsidR="00202F63">
        <w:t xml:space="preserve"> do</w:t>
      </w:r>
      <w:r w:rsidRPr="00866D85">
        <w:t xml:space="preserve"> </w:t>
      </w:r>
      <w:r>
        <w:t>c</w:t>
      </w:r>
      <w:r w:rsidRPr="00866D85">
        <w:t xml:space="preserve">ontrolo de </w:t>
      </w:r>
      <w:r>
        <w:t>v</w:t>
      </w:r>
      <w:r w:rsidRPr="00866D85">
        <w:t xml:space="preserve">elocidade dos </w:t>
      </w:r>
      <w:r>
        <w:t>m</w:t>
      </w:r>
      <w:r w:rsidRPr="00866D85">
        <w:t xml:space="preserve">otores e </w:t>
      </w:r>
      <w:r>
        <w:t>a</w:t>
      </w:r>
      <w:r w:rsidRPr="00866D85">
        <w:t xml:space="preserve">tuação dos </w:t>
      </w:r>
      <w:r>
        <w:t>s</w:t>
      </w:r>
      <w:r w:rsidRPr="00866D85">
        <w:t>inais PWM</w:t>
      </w:r>
      <w:r w:rsidR="00202F63">
        <w:t>:</w:t>
      </w:r>
      <w:r>
        <w:t xml:space="preserve"> (a) c</w:t>
      </w:r>
      <w:r w:rsidRPr="00866D85">
        <w:t xml:space="preserve">ontrolo de </w:t>
      </w:r>
      <w:r>
        <w:t>v</w:t>
      </w:r>
      <w:r w:rsidRPr="00866D85">
        <w:t xml:space="preserve">elocidade dos </w:t>
      </w:r>
      <w:r>
        <w:t>m</w:t>
      </w:r>
      <w:r w:rsidRPr="00866D85">
        <w:t>otores</w:t>
      </w:r>
      <w:r>
        <w:t>; (b) a</w:t>
      </w:r>
      <w:r w:rsidRPr="00866D85">
        <w:t xml:space="preserve">tuação dos </w:t>
      </w:r>
      <w:r>
        <w:t>s</w:t>
      </w:r>
      <w:r w:rsidRPr="00866D85">
        <w:t>inais PWM</w:t>
      </w:r>
      <w:r w:rsidR="00202F63">
        <w:t>.</w:t>
      </w:r>
      <w:bookmarkEnd w:id="477"/>
    </w:p>
    <w:p w14:paraId="2075AF49" w14:textId="26EA1F71" w:rsidR="00B451AF" w:rsidRDefault="002E1BDD" w:rsidP="004F1C30">
      <w:pPr>
        <w:pStyle w:val="PhDCorpo"/>
      </w:pPr>
      <w:r>
        <w:tab/>
        <w:t>Esta PCB, denominada AWR-19_PWM, tem o</w:t>
      </w:r>
      <w:r w:rsidR="00202F63">
        <w:t xml:space="preserve"> </w:t>
      </w:r>
      <w:r w:rsidR="004F1C30" w:rsidRPr="00DE19B3">
        <w:rPr>
          <w:i/>
          <w:iCs/>
        </w:rPr>
        <w:t>layout</w:t>
      </w:r>
      <w:r w:rsidR="004F1C30">
        <w:rPr>
          <w:i/>
          <w:iCs/>
        </w:rPr>
        <w:t xml:space="preserve"> </w:t>
      </w:r>
      <w:r w:rsidR="004F1C30">
        <w:t xml:space="preserve">apresentado na </w:t>
      </w:r>
      <w:r w:rsidR="009425D3">
        <w:fldChar w:fldCharType="begin"/>
      </w:r>
      <w:r w:rsidR="009425D3">
        <w:instrText xml:space="preserve"> REF _Ref63693306 \h </w:instrText>
      </w:r>
      <w:r w:rsidR="009425D3"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8</w:t>
      </w:r>
      <w:r w:rsidR="009425D3">
        <w:fldChar w:fldCharType="end"/>
      </w:r>
      <w:r w:rsidR="004F1C30">
        <w:t xml:space="preserve"> e a sua representação 3D na </w:t>
      </w:r>
      <w:r w:rsidR="009425D3">
        <w:fldChar w:fldCharType="begin"/>
      </w:r>
      <w:r w:rsidR="009425D3">
        <w:instrText xml:space="preserve"> REF _Ref63693314 \h </w:instrText>
      </w:r>
      <w:r w:rsidR="009425D3"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9</w:t>
      </w:r>
      <w:r w:rsidR="009425D3">
        <w:fldChar w:fldCharType="end"/>
      </w:r>
      <w:r w:rsidR="009425D3">
        <w:t>.</w:t>
      </w:r>
    </w:p>
    <w:p w14:paraId="1963D47C" w14:textId="77777777" w:rsidR="009425D3" w:rsidRDefault="004F1C30" w:rsidP="009425D3">
      <w:pPr>
        <w:pStyle w:val="PhDFigura"/>
      </w:pPr>
      <w:commentRangeStart w:id="478"/>
      <w:r>
        <w:rPr>
          <w:noProof/>
        </w:rPr>
        <w:drawing>
          <wp:inline distT="0" distB="0" distL="0" distR="0" wp14:anchorId="4A847743" wp14:editId="51545D18">
            <wp:extent cx="3356848" cy="5637600"/>
            <wp:effectExtent l="254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8" t="2500" r="4470" b="3155"/>
                    <a:stretch/>
                  </pic:blipFill>
                  <pic:spPr bwMode="auto">
                    <a:xfrm rot="16200000">
                      <a:off x="0" y="0"/>
                      <a:ext cx="3356848" cy="563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478"/>
      <w:r w:rsidR="00DA7B31">
        <w:rPr>
          <w:rStyle w:val="Refdecomentrio"/>
          <w:rFonts w:ascii="NewsGotT" w:hAnsi="NewsGotT"/>
          <w:bCs w:val="0"/>
        </w:rPr>
        <w:commentReference w:id="478"/>
      </w:r>
    </w:p>
    <w:p w14:paraId="6C30B5CC" w14:textId="663EEC97" w:rsidR="004F1C30" w:rsidRDefault="009425D3" w:rsidP="009425D3">
      <w:pPr>
        <w:pStyle w:val="PhDLegendaFiguras"/>
      </w:pPr>
      <w:bookmarkStart w:id="479" w:name="_Ref63693306"/>
      <w:bookmarkStart w:id="480" w:name="_Toc63813284"/>
      <w:r>
        <w:t xml:space="preserve">Figura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4</w:t>
      </w:r>
      <w:r w:rsidR="003F61EA">
        <w:rPr>
          <w:noProof/>
        </w:rPr>
        <w:fldChar w:fldCharType="end"/>
      </w:r>
      <w:r w:rsidR="001D0B72">
        <w:t>.</w:t>
      </w:r>
      <w:r w:rsidR="003F61EA">
        <w:fldChar w:fldCharType="begin"/>
      </w:r>
      <w:r w:rsidR="003F61EA">
        <w:instrText xml:space="preserve"> SEQ Figura \* ARABIC \s 1 </w:instrText>
      </w:r>
      <w:r w:rsidR="003F61EA">
        <w:fldChar w:fldCharType="separate"/>
      </w:r>
      <w:r w:rsidR="00071A16">
        <w:rPr>
          <w:noProof/>
        </w:rPr>
        <w:t>8</w:t>
      </w:r>
      <w:r w:rsidR="003F61EA">
        <w:rPr>
          <w:noProof/>
        </w:rPr>
        <w:fldChar w:fldCharType="end"/>
      </w:r>
      <w:bookmarkEnd w:id="479"/>
      <w:r>
        <w:t xml:space="preserve"> </w:t>
      </w:r>
      <w:r w:rsidR="002E1BDD">
        <w:t>-</w:t>
      </w:r>
      <w:r>
        <w:t xml:space="preserve"> </w:t>
      </w:r>
      <w:r w:rsidRPr="00202F63">
        <w:rPr>
          <w:i/>
          <w:iCs/>
        </w:rPr>
        <w:t>Layout</w:t>
      </w:r>
      <w:r w:rsidRPr="004573E1">
        <w:t xml:space="preserve"> </w:t>
      </w:r>
      <w:r w:rsidR="00202F63">
        <w:t xml:space="preserve">da </w:t>
      </w:r>
      <w:r>
        <w:t>PCB</w:t>
      </w:r>
      <w:r w:rsidRPr="00866D85">
        <w:t xml:space="preserve"> </w:t>
      </w:r>
      <w:r w:rsidR="00202F63">
        <w:t>AWR-19_PWM.</w:t>
      </w:r>
      <w:bookmarkEnd w:id="480"/>
    </w:p>
    <w:p w14:paraId="760AD75B" w14:textId="77777777" w:rsidR="009425D3" w:rsidRDefault="009425D3" w:rsidP="009425D3">
      <w:pPr>
        <w:pStyle w:val="PhDFigura"/>
      </w:pPr>
      <w:commentRangeStart w:id="481"/>
      <w:r>
        <w:rPr>
          <w:noProof/>
        </w:rPr>
        <w:drawing>
          <wp:inline distT="0" distB="0" distL="0" distR="0" wp14:anchorId="0FE4F94E" wp14:editId="2D8FBEFF">
            <wp:extent cx="5522976" cy="3857802"/>
            <wp:effectExtent l="0" t="0" r="190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8">
                      <a:extLst>
                        <a:ext uri="{BEBA8EAE-BF5A-486C-A8C5-ECC9F3942E4B}">
                          <a14:imgProps xmlns:a14="http://schemas.microsoft.com/office/drawing/2010/main">
                            <a14:imgLayer r:embed="rId119">
                              <a14:imgEffect>
                                <a14:backgroundRemoval t="3454" b="95724" l="19733" r="79525">
                                  <a14:foregroundMark x1="20158" y1="6908" x2="20178" y2="7237"/>
                                  <a14:foregroundMark x1="20138" y1="6579" x2="20158" y2="6908"/>
                                  <a14:foregroundMark x1="20107" y1="6086" x2="20138" y2="6579"/>
                                  <a14:foregroundMark x1="20087" y1="5757" x2="20107" y2="6086"/>
                                  <a14:foregroundMark x1="19955" y1="3618" x2="20087" y2="5757"/>
                                  <a14:foregroundMark x1="22289" y1="6908" x2="22464" y2="7566"/>
                                  <a14:foregroundMark x1="22201" y1="6579" x2="22289" y2="6908"/>
                                  <a14:foregroundMark x1="22113" y1="6250" x2="22201" y2="6579"/>
                                  <a14:foregroundMark x1="21982" y1="5757" x2="22113" y2="6250"/>
                                  <a14:foregroundMark x1="21588" y1="4276" x2="21982" y2="5757"/>
                                  <a14:foregroundMark x1="20178" y1="7895" x2="21662" y2="12007"/>
                                  <a14:foregroundMark x1="22774" y1="7895" x2="21439" y2="11842"/>
                                  <a14:foregroundMark x1="22626" y1="11678" x2="34792" y2="13322"/>
                                  <a14:foregroundMark x1="21365" y1="17928" x2="21068" y2="47039"/>
                                  <a14:foregroundMark x1="22626" y1="87664" x2="31528" y2="88158"/>
                                  <a14:foregroundMark x1="31528" y1="88158" x2="35460" y2="87993"/>
                                  <a14:foregroundMark x1="19955" y1="92434" x2="23071" y2="95724"/>
                                  <a14:foregroundMark x1="53412" y1="92928" x2="64466" y2="89803"/>
                                  <a14:foregroundMark x1="76187" y1="59539" x2="74703" y2="88487"/>
                                  <a14:foregroundMark x1="79525" y1="94572" x2="79525" y2="94572"/>
                                  <a14:backgroundMark x1="11795" y1="6908" x2="18257" y2="7060"/>
                                  <a14:backgroundMark x1="18531" y1="7731" x2="14614" y2="18586"/>
                                  <a14:backgroundMark x1="14614" y1="18586" x2="19441" y2="20978"/>
                                  <a14:backgroundMark x1="21291" y1="91612" x2="21291" y2="91612"/>
                                  <a14:backgroundMark x1="21513" y1="92105" x2="21513" y2="92105"/>
                                  <a14:backgroundMark x1="21513" y1="6908" x2="21513" y2="6908"/>
                                  <a14:backgroundMark x1="22033" y1="6579" x2="22033" y2="6579"/>
                                  <a14:backgroundMark x1="21958" y1="5757" x2="21958" y2="5757"/>
                                  <a14:backgroundMark x1="22255" y1="6908" x2="22255" y2="6908"/>
                                  <a14:backgroundMark x1="22255" y1="6908" x2="22255" y2="6908"/>
                                  <a14:backgroundMark x1="22255" y1="6579" x2="22255" y2="6579"/>
                                  <a14:backgroundMark x1="22181" y1="6250" x2="22181" y2="6250"/>
                                  <a14:backgroundMark x1="21958" y1="6086" x2="21958" y2="6086"/>
                                  <a14:backgroundMark x1="22033" y1="6086" x2="22033" y2="6086"/>
                                  <a14:backgroundMark x1="22181" y1="7566" x2="22181" y2="7566"/>
                                  <a14:backgroundMark x1="22107" y1="5921" x2="22107" y2="5921"/>
                                  <a14:backgroundMark x1="22329" y1="7730" x2="22329" y2="7730"/>
                                  <a14:backgroundMark x1="22255" y1="7566" x2="22255" y2="7566"/>
                                  <a14:backgroundMark x1="78635" y1="92928" x2="78635" y2="92928"/>
                                  <a14:backgroundMark x1="78412" y1="92599" x2="78412" y2="92599"/>
                                  <a14:backgroundMark x1="78338" y1="7072" x2="78338" y2="7072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91" t="3178" r="19744" b="3202"/>
                    <a:stretch/>
                  </pic:blipFill>
                  <pic:spPr bwMode="auto">
                    <a:xfrm>
                      <a:off x="0" y="0"/>
                      <a:ext cx="5530674" cy="3863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481"/>
      <w:r w:rsidR="00DA7B31">
        <w:rPr>
          <w:rStyle w:val="Refdecomentrio"/>
          <w:rFonts w:ascii="NewsGotT" w:hAnsi="NewsGotT"/>
          <w:bCs w:val="0"/>
        </w:rPr>
        <w:commentReference w:id="481"/>
      </w:r>
    </w:p>
    <w:p w14:paraId="04884213" w14:textId="254ED019" w:rsidR="009425D3" w:rsidRDefault="009425D3" w:rsidP="009425D3">
      <w:pPr>
        <w:pStyle w:val="PhDLegendaFiguras"/>
      </w:pPr>
      <w:bookmarkStart w:id="482" w:name="_Ref63693314"/>
      <w:bookmarkStart w:id="483" w:name="_Toc63813285"/>
      <w:r>
        <w:t xml:space="preserve">Figura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4</w:t>
      </w:r>
      <w:r w:rsidR="003F61EA">
        <w:rPr>
          <w:noProof/>
        </w:rPr>
        <w:fldChar w:fldCharType="end"/>
      </w:r>
      <w:r w:rsidR="001D0B72">
        <w:t>.</w:t>
      </w:r>
      <w:r w:rsidR="003F61EA">
        <w:fldChar w:fldCharType="begin"/>
      </w:r>
      <w:r w:rsidR="003F61EA">
        <w:instrText xml:space="preserve"> SEQ Figura \* ARABIC \s 1 </w:instrText>
      </w:r>
      <w:r w:rsidR="003F61EA">
        <w:fldChar w:fldCharType="separate"/>
      </w:r>
      <w:r w:rsidR="00071A16">
        <w:rPr>
          <w:noProof/>
        </w:rPr>
        <w:t>9</w:t>
      </w:r>
      <w:r w:rsidR="003F61EA">
        <w:rPr>
          <w:noProof/>
        </w:rPr>
        <w:fldChar w:fldCharType="end"/>
      </w:r>
      <w:bookmarkEnd w:id="482"/>
      <w:r>
        <w:t xml:space="preserve"> - </w:t>
      </w:r>
      <w:r w:rsidRPr="003410EF">
        <w:t xml:space="preserve">Representação 3D </w:t>
      </w:r>
      <w:r w:rsidR="00202F63">
        <w:t xml:space="preserve">da </w:t>
      </w:r>
      <w:r w:rsidRPr="003410EF">
        <w:t>PCB</w:t>
      </w:r>
      <w:r>
        <w:t xml:space="preserve"> </w:t>
      </w:r>
      <w:r w:rsidR="00202F63">
        <w:t>AWR-19_PWM.</w:t>
      </w:r>
      <w:bookmarkEnd w:id="483"/>
    </w:p>
    <w:p w14:paraId="0519DF8B" w14:textId="63B24C4F" w:rsidR="00095149" w:rsidRDefault="00095149" w:rsidP="00095149">
      <w:pPr>
        <w:pStyle w:val="Ttulo2"/>
        <w:rPr>
          <w:rFonts w:ascii="NewsGotT" w:hAnsi="NewsGotT"/>
        </w:rPr>
      </w:pPr>
      <w:bookmarkStart w:id="484" w:name="_Toc63813226"/>
      <w:r>
        <w:rPr>
          <w:rFonts w:ascii="NewsGotT" w:hAnsi="NewsGotT"/>
        </w:rPr>
        <w:t>Circuito de Condicionamento do Botão e Máquina de Estados</w:t>
      </w:r>
      <w:bookmarkEnd w:id="484"/>
    </w:p>
    <w:p w14:paraId="7FE9B366" w14:textId="61C8E6E6" w:rsidR="0039099A" w:rsidRDefault="002E0612" w:rsidP="002E0612">
      <w:pPr>
        <w:pStyle w:val="PhDCorpo"/>
        <w:ind w:firstLine="567"/>
      </w:pPr>
      <w:r>
        <w:t xml:space="preserve">De forma a alimentar os circuitos da máquina de estados, é necessário um conector de dois pinos, com +5 V e </w:t>
      </w:r>
      <w:r w:rsidRPr="00886CA6">
        <w:rPr>
          <w:i/>
          <w:iCs/>
        </w:rPr>
        <w:t>GND</w:t>
      </w:r>
      <w:r>
        <w:t xml:space="preserve"> </w:t>
      </w:r>
      <w:r w:rsidRPr="007B26D1">
        <w:t>–</w:t>
      </w:r>
      <w:r w:rsidR="00527B31">
        <w:t xml:space="preserve"> </w:t>
      </w:r>
      <w:r w:rsidR="00527B31">
        <w:fldChar w:fldCharType="begin"/>
      </w:r>
      <w:r w:rsidR="00527B31">
        <w:instrText xml:space="preserve"> REF _Ref63810594 \h </w:instrText>
      </w:r>
      <w:r w:rsidR="00527B31"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10</w:t>
      </w:r>
      <w:r w:rsidR="00527B31">
        <w:fldChar w:fldCharType="end"/>
      </w:r>
      <w:r w:rsidR="00527B31">
        <w:t xml:space="preserve"> </w:t>
      </w:r>
      <w:r w:rsidRPr="007B26D1">
        <w:t>(a).</w:t>
      </w:r>
      <w:r>
        <w:t xml:space="preserve"> </w:t>
      </w:r>
    </w:p>
    <w:tbl>
      <w:tblPr>
        <w:tblStyle w:val="TabelacomGrelha"/>
        <w:tblpPr w:leftFromText="141" w:rightFromText="141" w:vertAnchor="text" w:horzAnchor="margin" w:tblpXSpec="center" w:tblpY="2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20" w:firstRow="1" w:lastRow="0" w:firstColumn="0" w:lastColumn="0" w:noHBand="0" w:noVBand="1"/>
      </w:tblPr>
      <w:tblGrid>
        <w:gridCol w:w="3208"/>
        <w:gridCol w:w="3296"/>
        <w:gridCol w:w="2557"/>
      </w:tblGrid>
      <w:tr w:rsidR="0039099A" w14:paraId="3323B7FF" w14:textId="77777777" w:rsidTr="0039099A">
        <w:tc>
          <w:tcPr>
            <w:tcW w:w="3208" w:type="dxa"/>
            <w:vAlign w:val="center"/>
          </w:tcPr>
          <w:p w14:paraId="443B438E" w14:textId="77777777" w:rsidR="0039099A" w:rsidRDefault="0039099A" w:rsidP="0039099A">
            <w:pPr>
              <w:pStyle w:val="PhDFigura"/>
            </w:pPr>
            <w:commentRangeStart w:id="485"/>
            <w:r>
              <w:rPr>
                <w:noProof/>
              </w:rPr>
              <w:drawing>
                <wp:inline distT="0" distB="0" distL="0" distR="0" wp14:anchorId="746F0270" wp14:editId="61BD801E">
                  <wp:extent cx="1300480" cy="643836"/>
                  <wp:effectExtent l="0" t="0" r="0" b="4445"/>
                  <wp:docPr id="279" name="Imagem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m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310" t="45448" r="23914" b="4715"/>
                          <a:stretch/>
                        </pic:blipFill>
                        <pic:spPr bwMode="auto">
                          <a:xfrm>
                            <a:off x="0" y="0"/>
                            <a:ext cx="1300480" cy="6438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96" w:type="dxa"/>
            <w:vAlign w:val="center"/>
          </w:tcPr>
          <w:p w14:paraId="309B6492" w14:textId="77777777" w:rsidR="0039099A" w:rsidRDefault="0039099A" w:rsidP="0039099A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3DE8DB6F" wp14:editId="293717AE">
                  <wp:extent cx="1223563" cy="1106000"/>
                  <wp:effectExtent l="0" t="0" r="0" b="0"/>
                  <wp:docPr id="280" name="Imagem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m 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12" t="38476" r="63899" b="3046"/>
                          <a:stretch/>
                        </pic:blipFill>
                        <pic:spPr bwMode="auto">
                          <a:xfrm>
                            <a:off x="0" y="0"/>
                            <a:ext cx="1224453" cy="1106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46E018A" w14:textId="77777777" w:rsidR="0039099A" w:rsidRDefault="0039099A" w:rsidP="0039099A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41942655" wp14:editId="6B8F6697">
                  <wp:extent cx="1406882" cy="652007"/>
                  <wp:effectExtent l="0" t="0" r="3175" b="0"/>
                  <wp:docPr id="281" name="Imagem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m 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495" t="38476" r="13004" b="27056"/>
                          <a:stretch/>
                        </pic:blipFill>
                        <pic:spPr bwMode="auto">
                          <a:xfrm>
                            <a:off x="0" y="0"/>
                            <a:ext cx="1407690" cy="6523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7" w:type="dxa"/>
            <w:vAlign w:val="center"/>
          </w:tcPr>
          <w:p w14:paraId="1B3DF66F" w14:textId="77777777" w:rsidR="0039099A" w:rsidRDefault="0039099A" w:rsidP="0039099A">
            <w:pPr>
              <w:pStyle w:val="PhDFigura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5F9548" wp14:editId="28EED0B0">
                  <wp:extent cx="1486894" cy="1444784"/>
                  <wp:effectExtent l="0" t="0" r="0" b="0"/>
                  <wp:docPr id="282" name="Imagem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m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2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790" t="24551" r="11438"/>
                          <a:stretch/>
                        </pic:blipFill>
                        <pic:spPr bwMode="auto">
                          <a:xfrm>
                            <a:off x="0" y="0"/>
                            <a:ext cx="1495790" cy="1453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099A" w14:paraId="49239098" w14:textId="77777777" w:rsidTr="0039099A">
        <w:tc>
          <w:tcPr>
            <w:tcW w:w="3208" w:type="dxa"/>
            <w:vAlign w:val="center"/>
          </w:tcPr>
          <w:p w14:paraId="7C5689E6" w14:textId="77777777" w:rsidR="0039099A" w:rsidRPr="00071A16" w:rsidRDefault="0039099A" w:rsidP="0039099A">
            <w:pPr>
              <w:pStyle w:val="PhDCorpo"/>
              <w:jc w:val="center"/>
              <w:rPr>
                <w:b/>
                <w:bCs/>
                <w:sz w:val="20"/>
                <w:szCs w:val="18"/>
              </w:rPr>
            </w:pPr>
            <w:r w:rsidRPr="00071A16">
              <w:rPr>
                <w:b/>
                <w:bCs/>
                <w:sz w:val="20"/>
                <w:szCs w:val="18"/>
              </w:rPr>
              <w:t>(a)</w:t>
            </w:r>
          </w:p>
        </w:tc>
        <w:tc>
          <w:tcPr>
            <w:tcW w:w="3296" w:type="dxa"/>
            <w:vAlign w:val="center"/>
          </w:tcPr>
          <w:p w14:paraId="1EF53BB6" w14:textId="77777777" w:rsidR="0039099A" w:rsidRPr="00071A16" w:rsidRDefault="0039099A" w:rsidP="0039099A">
            <w:pPr>
              <w:pStyle w:val="PhDCorpo"/>
              <w:jc w:val="center"/>
              <w:rPr>
                <w:b/>
                <w:bCs/>
                <w:sz w:val="20"/>
                <w:szCs w:val="18"/>
              </w:rPr>
            </w:pPr>
            <w:r w:rsidRPr="00071A16">
              <w:rPr>
                <w:b/>
                <w:bCs/>
                <w:sz w:val="20"/>
                <w:szCs w:val="18"/>
              </w:rPr>
              <w:t>(b)</w:t>
            </w:r>
          </w:p>
        </w:tc>
        <w:tc>
          <w:tcPr>
            <w:tcW w:w="2557" w:type="dxa"/>
            <w:vAlign w:val="center"/>
          </w:tcPr>
          <w:p w14:paraId="41007209" w14:textId="77777777" w:rsidR="0039099A" w:rsidRPr="00071A16" w:rsidRDefault="0039099A" w:rsidP="0039099A">
            <w:pPr>
              <w:pStyle w:val="PhDCorpo"/>
              <w:jc w:val="center"/>
              <w:rPr>
                <w:b/>
                <w:bCs/>
                <w:sz w:val="20"/>
                <w:szCs w:val="18"/>
              </w:rPr>
            </w:pPr>
            <w:r w:rsidRPr="00071A16">
              <w:rPr>
                <w:b/>
                <w:bCs/>
                <w:sz w:val="20"/>
                <w:szCs w:val="18"/>
              </w:rPr>
              <w:t>(c)</w:t>
            </w:r>
            <w:commentRangeEnd w:id="485"/>
            <w:r w:rsidR="00DA7B31">
              <w:rPr>
                <w:rStyle w:val="Refdecomentrio"/>
                <w:rFonts w:eastAsia="Times New Roman"/>
                <w:lang w:eastAsia="pt-PT"/>
              </w:rPr>
              <w:commentReference w:id="485"/>
            </w:r>
          </w:p>
        </w:tc>
      </w:tr>
    </w:tbl>
    <w:p w14:paraId="6FB29640" w14:textId="02E153BB" w:rsidR="0039099A" w:rsidRDefault="0039099A" w:rsidP="0039099A">
      <w:pPr>
        <w:pStyle w:val="PhDLegendaFiguras"/>
      </w:pPr>
      <w:bookmarkStart w:id="486" w:name="_Ref63810594"/>
      <w:bookmarkStart w:id="487" w:name="_Toc63813286"/>
      <w:r>
        <w:t xml:space="preserve">Figura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4</w:t>
      </w:r>
      <w:r w:rsidR="003F61EA">
        <w:rPr>
          <w:noProof/>
        </w:rPr>
        <w:fldChar w:fldCharType="end"/>
      </w:r>
      <w:r w:rsidR="001D0B72">
        <w:t>.</w:t>
      </w:r>
      <w:r w:rsidR="003F61EA">
        <w:fldChar w:fldCharType="begin"/>
      </w:r>
      <w:r w:rsidR="003F61EA">
        <w:instrText xml:space="preserve"> SEQ Figura \* ARABIC \s 1 </w:instrText>
      </w:r>
      <w:r w:rsidR="003F61EA">
        <w:fldChar w:fldCharType="separate"/>
      </w:r>
      <w:r w:rsidR="00071A16">
        <w:rPr>
          <w:noProof/>
        </w:rPr>
        <w:t>10</w:t>
      </w:r>
      <w:r w:rsidR="003F61EA">
        <w:rPr>
          <w:noProof/>
        </w:rPr>
        <w:fldChar w:fldCharType="end"/>
      </w:r>
      <w:bookmarkEnd w:id="486"/>
      <w:r>
        <w:t xml:space="preserve"> - Conectores: (a) Conectores de alimentação; (b) Conectores de entrada; (c) Conectores de saída</w:t>
      </w:r>
      <w:r w:rsidR="00202F63">
        <w:t>.</w:t>
      </w:r>
      <w:bookmarkEnd w:id="487"/>
    </w:p>
    <w:p w14:paraId="39FC5C04" w14:textId="46C3E7EF" w:rsidR="00202F63" w:rsidRDefault="002E0612" w:rsidP="002E0612">
      <w:pPr>
        <w:pStyle w:val="PhDCorpo"/>
        <w:ind w:firstLine="567"/>
      </w:pPr>
      <w:r w:rsidRPr="007B26D1">
        <w:t xml:space="preserve">Como foi apresentado anteriormente, a máquina de estados tem quatro entradas (S1, S5, S8 e B_IN) </w:t>
      </w:r>
      <w:r w:rsidRPr="00DA7B31">
        <w:rPr>
          <w:highlight w:val="red"/>
          <w:rPrChange w:id="488" w:author="lbarros" w:date="2021-02-10T13:42:00Z">
            <w:rPr/>
          </w:rPrChange>
        </w:rPr>
        <w:t xml:space="preserve">– </w:t>
      </w:r>
      <w:r w:rsidRPr="00DA7B31">
        <w:rPr>
          <w:highlight w:val="red"/>
          <w:rPrChange w:id="489" w:author="lbarros" w:date="2021-02-10T13:42:00Z">
            <w:rPr/>
          </w:rPrChange>
        </w:rPr>
        <w:fldChar w:fldCharType="begin"/>
      </w:r>
      <w:r w:rsidRPr="00DA7B31">
        <w:rPr>
          <w:highlight w:val="red"/>
          <w:rPrChange w:id="490" w:author="lbarros" w:date="2021-02-10T13:42:00Z">
            <w:rPr/>
          </w:rPrChange>
        </w:rPr>
        <w:instrText xml:space="preserve"> REF _Ref63676564 \h  \* MERGEFORMAT </w:instrText>
      </w:r>
      <w:r w:rsidRPr="00DA7B31">
        <w:rPr>
          <w:highlight w:val="red"/>
          <w:rPrChange w:id="491" w:author="lbarros" w:date="2021-02-10T13:42:00Z">
            <w:rPr>
              <w:highlight w:val="red"/>
            </w:rPr>
          </w:rPrChange>
        </w:rPr>
      </w:r>
      <w:r w:rsidRPr="00DA7B31">
        <w:rPr>
          <w:highlight w:val="red"/>
          <w:rPrChange w:id="492" w:author="lbarros" w:date="2021-02-10T13:42:00Z">
            <w:rPr/>
          </w:rPrChange>
        </w:rPr>
        <w:fldChar w:fldCharType="separate"/>
      </w:r>
      <w:r w:rsidR="00071A16" w:rsidRPr="00DA7B31">
        <w:rPr>
          <w:b/>
          <w:bCs/>
          <w:highlight w:val="red"/>
          <w:rPrChange w:id="493" w:author="lbarros" w:date="2021-02-10T13:42:00Z">
            <w:rPr>
              <w:b/>
              <w:bCs/>
            </w:rPr>
          </w:rPrChange>
        </w:rPr>
        <w:t>Erro! A origem da referência não foi encontrada.</w:t>
      </w:r>
      <w:r w:rsidRPr="00DA7B31">
        <w:rPr>
          <w:highlight w:val="red"/>
          <w:rPrChange w:id="494" w:author="lbarros" w:date="2021-02-10T13:42:00Z">
            <w:rPr/>
          </w:rPrChange>
        </w:rPr>
        <w:fldChar w:fldCharType="end"/>
      </w:r>
      <w:r w:rsidRPr="007B26D1">
        <w:t xml:space="preserve">  (b) – e quatro saídas (FWL, FWR, BWL e BWR, representados respetivamente na </w:t>
      </w:r>
      <w:r w:rsidR="00527B31">
        <w:fldChar w:fldCharType="begin"/>
      </w:r>
      <w:r w:rsidR="00527B31">
        <w:instrText xml:space="preserve"> REF _Ref63810594 \h </w:instrText>
      </w:r>
      <w:r w:rsidR="00527B31"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10</w:t>
      </w:r>
      <w:r w:rsidR="00527B31">
        <w:fldChar w:fldCharType="end"/>
      </w:r>
      <w:r w:rsidRPr="007B26D1">
        <w:t xml:space="preserve"> (c)</w:t>
      </w:r>
      <w:r w:rsidR="00527B31">
        <w:t>)</w:t>
      </w:r>
      <w:r w:rsidRPr="007B26D1">
        <w:t>.</w:t>
      </w:r>
      <w:r>
        <w:t xml:space="preserve"> Para as entradas da máquina de estados foram usados dois conectores separados, o conector J3 para os sensores (S1, S5 e S8) e o conector J8 para o botão (B_IN). Para garantir o encapsulamento do robô, utilizou-se um botão na parte exterior da sua armadura, sendo, para isso, necessário conectar esse botão ao circuito da máquina de estados. </w:t>
      </w:r>
    </w:p>
    <w:p w14:paraId="079FF993" w14:textId="6D283168" w:rsidR="002E0612" w:rsidRDefault="006E0FE7" w:rsidP="002E0612">
      <w:pPr>
        <w:pStyle w:val="PhDCorpo"/>
        <w:ind w:firstLine="567"/>
      </w:pPr>
      <w:r>
        <w:t xml:space="preserve">Uma vez que o circuito possui </w:t>
      </w:r>
      <w:r w:rsidR="00202F63">
        <w:t>sete</w:t>
      </w:r>
      <w:r>
        <w:t xml:space="preserve"> ICs são necessários </w:t>
      </w:r>
      <w:r w:rsidR="00202F63">
        <w:t>sete</w:t>
      </w:r>
      <w:r>
        <w:t xml:space="preserve"> condensadores de desacoplamento para conferir maior estabilidade e robustez às alimentações</w:t>
      </w:r>
      <w:r w:rsidR="0039099A">
        <w:t>.</w:t>
      </w:r>
    </w:p>
    <w:p w14:paraId="2BD58D96" w14:textId="77777777" w:rsidR="00202F63" w:rsidRDefault="00202F63" w:rsidP="00202F63">
      <w:pPr>
        <w:pStyle w:val="PhDCorpo"/>
        <w:keepNext/>
        <w:spacing w:after="0"/>
        <w:ind w:firstLine="567"/>
        <w:jc w:val="center"/>
      </w:pPr>
      <w:commentRangeStart w:id="495"/>
      <w:r>
        <w:rPr>
          <w:noProof/>
          <w:lang w:eastAsia="pt-PT"/>
        </w:rPr>
        <w:drawing>
          <wp:inline distT="0" distB="0" distL="0" distR="0" wp14:anchorId="34F7BB72" wp14:editId="5EFBE0F5">
            <wp:extent cx="4228831" cy="1657350"/>
            <wp:effectExtent l="0" t="0" r="635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7"/>
                    <pic:cNvPicPr/>
                  </pic:nvPicPr>
                  <pic:blipFill rotWithShape="1"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7"/>
                    <a:stretch/>
                  </pic:blipFill>
                  <pic:spPr bwMode="auto">
                    <a:xfrm>
                      <a:off x="0" y="0"/>
                      <a:ext cx="4335035" cy="1698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495"/>
      <w:r w:rsidR="00DA7B31">
        <w:rPr>
          <w:rStyle w:val="Refdecomentrio"/>
          <w:rFonts w:eastAsia="Times New Roman"/>
          <w:lang w:eastAsia="pt-PT"/>
        </w:rPr>
        <w:commentReference w:id="495"/>
      </w:r>
    </w:p>
    <w:p w14:paraId="0BF2E9FE" w14:textId="5A76D557" w:rsidR="002E0612" w:rsidRDefault="00202F63" w:rsidP="00202F63">
      <w:pPr>
        <w:pStyle w:val="PhDLegendaFiguras"/>
      </w:pPr>
      <w:bookmarkStart w:id="496" w:name="_Toc63813287"/>
      <w:r>
        <w:t xml:space="preserve">Figura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4</w:t>
      </w:r>
      <w:r w:rsidR="003F61EA">
        <w:rPr>
          <w:noProof/>
        </w:rPr>
        <w:fldChar w:fldCharType="end"/>
      </w:r>
      <w:r w:rsidR="001D0B72">
        <w:t>.</w:t>
      </w:r>
      <w:r w:rsidR="003F61EA">
        <w:fldChar w:fldCharType="begin"/>
      </w:r>
      <w:r w:rsidR="003F61EA">
        <w:instrText xml:space="preserve"> SEQ Figura \* ARABIC \s 1 </w:instrText>
      </w:r>
      <w:r w:rsidR="003F61EA">
        <w:fldChar w:fldCharType="separate"/>
      </w:r>
      <w:r w:rsidR="00071A16">
        <w:rPr>
          <w:noProof/>
        </w:rPr>
        <w:t>11</w:t>
      </w:r>
      <w:r w:rsidR="003F61EA">
        <w:rPr>
          <w:noProof/>
        </w:rPr>
        <w:fldChar w:fldCharType="end"/>
      </w:r>
      <w:r>
        <w:t xml:space="preserve"> - Condensadores de desacoplamento dos ICs.</w:t>
      </w:r>
      <w:bookmarkEnd w:id="496"/>
    </w:p>
    <w:p w14:paraId="01076CCD" w14:textId="7866B5C6" w:rsidR="002E0612" w:rsidRPr="000F5A80" w:rsidRDefault="002E0612" w:rsidP="002E0612">
      <w:pPr>
        <w:pStyle w:val="PhDCorpo"/>
        <w:spacing w:after="0"/>
        <w:ind w:firstLine="567"/>
      </w:pPr>
      <w:r w:rsidRPr="003B14F2">
        <w:t xml:space="preserve">Tal como foi visto no </w:t>
      </w:r>
      <w:r>
        <w:t xml:space="preserve">subcapítulo </w:t>
      </w:r>
      <w:r>
        <w:fldChar w:fldCharType="begin"/>
      </w:r>
      <w:r>
        <w:instrText xml:space="preserve"> REF _Ref63695868 \r \h </w:instrText>
      </w:r>
      <w:r>
        <w:fldChar w:fldCharType="separate"/>
      </w:r>
      <w:r w:rsidR="00071A16">
        <w:t>2.5</w:t>
      </w:r>
      <w:r>
        <w:fldChar w:fldCharType="end"/>
      </w:r>
      <w:r w:rsidRPr="003B14F2">
        <w:t xml:space="preserve">, o botão precisa de um circuito de </w:t>
      </w:r>
      <w:r w:rsidRPr="00B35B24">
        <w:rPr>
          <w:i/>
          <w:iCs/>
        </w:rPr>
        <w:t>debounce</w:t>
      </w:r>
      <w:r w:rsidRPr="003B14F2">
        <w:t xml:space="preserve"> - </w:t>
      </w:r>
      <w:r w:rsidRPr="003B14F2">
        <w:fldChar w:fldCharType="begin"/>
      </w:r>
      <w:r w:rsidRPr="003B14F2">
        <w:instrText xml:space="preserve"> REF _Ref63677901 \h  \* MERGEFORMAT </w:instrText>
      </w:r>
      <w:r w:rsidRPr="003B14F2"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12</w:t>
      </w:r>
      <w:r w:rsidRPr="003B14F2">
        <w:fldChar w:fldCharType="end"/>
      </w:r>
      <w:r w:rsidRPr="003B14F2">
        <w:t>. Além disso, acrescentou-se outro botão (B2)</w:t>
      </w:r>
      <w:r>
        <w:t xml:space="preserve"> </w:t>
      </w:r>
      <w:r w:rsidRPr="003B14F2">
        <w:t>que auxilia na tarefa de testes ao circuito.</w:t>
      </w:r>
      <w:r>
        <w:t xml:space="preserve"> O sinal de saída deste circuito, o sinal B, é o sinal condicionado do botão, que será usado no circuito da máquina de estados (</w:t>
      </w:r>
      <w:r>
        <w:fldChar w:fldCharType="begin"/>
      </w:r>
      <w:r>
        <w:instrText xml:space="preserve"> REF _Ref63687387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15</w:t>
      </w:r>
      <w:r>
        <w:fldChar w:fldCharType="end"/>
      </w:r>
      <w:r>
        <w:t>).</w:t>
      </w:r>
    </w:p>
    <w:p w14:paraId="14E59871" w14:textId="77777777" w:rsidR="002E0612" w:rsidRDefault="002E0612" w:rsidP="00E854BD">
      <w:pPr>
        <w:pStyle w:val="PhDFigura"/>
      </w:pPr>
      <w:commentRangeStart w:id="497"/>
      <w:r>
        <w:rPr>
          <w:noProof/>
        </w:rPr>
        <w:drawing>
          <wp:inline distT="0" distB="0" distL="0" distR="0" wp14:anchorId="13BCC12F" wp14:editId="4B4BDAA7">
            <wp:extent cx="2560320" cy="2389340"/>
            <wp:effectExtent l="0" t="0" r="0" b="0"/>
            <wp:docPr id="283" name="Image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/>
                    <pic:cNvPicPr>
                      <a:picLocks noChangeAspect="1"/>
                    </pic:cNvPicPr>
                  </pic:nvPicPr>
                  <pic:blipFill rotWithShape="1">
                    <a:blip r:embed="rId124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82"/>
                    <a:stretch/>
                  </pic:blipFill>
                  <pic:spPr bwMode="auto">
                    <a:xfrm>
                      <a:off x="0" y="0"/>
                      <a:ext cx="2565113" cy="2393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497"/>
      <w:r w:rsidR="00DA7B31">
        <w:rPr>
          <w:rStyle w:val="Refdecomentrio"/>
          <w:rFonts w:ascii="NewsGotT" w:hAnsi="NewsGotT"/>
          <w:bCs w:val="0"/>
        </w:rPr>
        <w:commentReference w:id="497"/>
      </w:r>
    </w:p>
    <w:p w14:paraId="4715E1B8" w14:textId="32D4F9B9" w:rsidR="002E0612" w:rsidRDefault="002E0612" w:rsidP="002E0612">
      <w:pPr>
        <w:pStyle w:val="PhDLegendaFiguras"/>
      </w:pPr>
      <w:bookmarkStart w:id="498" w:name="_Ref63677901"/>
      <w:bookmarkStart w:id="499" w:name="_Toc63813288"/>
      <w:r>
        <w:t xml:space="preserve">Figura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4</w:t>
      </w:r>
      <w:r w:rsidR="003F61EA">
        <w:rPr>
          <w:noProof/>
        </w:rPr>
        <w:fldChar w:fldCharType="end"/>
      </w:r>
      <w:r w:rsidR="001D0B72">
        <w:t>.</w:t>
      </w:r>
      <w:r w:rsidR="003F61EA">
        <w:fldChar w:fldCharType="begin"/>
      </w:r>
      <w:r w:rsidR="003F61EA">
        <w:instrText xml:space="preserve"> SEQ Figura \* ARABIC \s 1 </w:instrText>
      </w:r>
      <w:r w:rsidR="003F61EA">
        <w:fldChar w:fldCharType="separate"/>
      </w:r>
      <w:r w:rsidR="00071A16">
        <w:rPr>
          <w:noProof/>
        </w:rPr>
        <w:t>12</w:t>
      </w:r>
      <w:r w:rsidR="003F61EA">
        <w:rPr>
          <w:noProof/>
        </w:rPr>
        <w:fldChar w:fldCharType="end"/>
      </w:r>
      <w:bookmarkEnd w:id="498"/>
      <w:r>
        <w:t xml:space="preserve"> - Circuito de </w:t>
      </w:r>
      <w:r w:rsidRPr="00B35B24">
        <w:rPr>
          <w:i/>
          <w:iCs/>
        </w:rPr>
        <w:t>debounce</w:t>
      </w:r>
      <w:r w:rsidR="00202F63">
        <w:rPr>
          <w:i/>
          <w:iCs/>
        </w:rPr>
        <w:t>.</w:t>
      </w:r>
      <w:bookmarkEnd w:id="499"/>
    </w:p>
    <w:p w14:paraId="2D813DCD" w14:textId="575475CF" w:rsidR="002E0612" w:rsidRPr="00002802" w:rsidRDefault="002E0612" w:rsidP="002E0612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_Ref63686188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13</w:t>
      </w:r>
      <w:r>
        <w:fldChar w:fldCharType="end"/>
      </w:r>
      <w:r>
        <w:t xml:space="preserve">, foi acrescentado ao circuito de </w:t>
      </w:r>
      <w:r w:rsidRPr="003B14F2">
        <w:rPr>
          <w:i/>
          <w:iCs/>
        </w:rPr>
        <w:t>reset</w:t>
      </w:r>
      <w:r>
        <w:t xml:space="preserve"> (subcapítulo</w:t>
      </w:r>
      <w:r w:rsidR="00E854BD">
        <w:t xml:space="preserve"> </w:t>
      </w:r>
      <w:r w:rsidR="00E854BD">
        <w:fldChar w:fldCharType="begin"/>
      </w:r>
      <w:r w:rsidR="00E854BD">
        <w:instrText xml:space="preserve"> REF _Ref63695895 \r \h </w:instrText>
      </w:r>
      <w:r w:rsidR="00E854BD">
        <w:fldChar w:fldCharType="separate"/>
      </w:r>
      <w:r w:rsidR="00071A16">
        <w:t>2.5</w:t>
      </w:r>
      <w:r w:rsidR="00E854BD">
        <w:fldChar w:fldCharType="end"/>
      </w:r>
      <w:r>
        <w:t xml:space="preserve">) um botão de pressão (B1) que permite, sempre que necessário em testes, fazer </w:t>
      </w:r>
      <w:r>
        <w:rPr>
          <w:i/>
          <w:iCs/>
        </w:rPr>
        <w:t>reset</w:t>
      </w:r>
      <w:r>
        <w:t xml:space="preserve"> à máquina de estados. O conector J9 possibilita o uso de um outro botão. O sinal de saída deste circuito é o sinal RESET que será usado nos </w:t>
      </w:r>
      <w:r>
        <w:rPr>
          <w:i/>
          <w:iCs/>
        </w:rPr>
        <w:t xml:space="preserve">flip-flops </w:t>
      </w:r>
      <w:r>
        <w:t>da máquina de estados (</w:t>
      </w:r>
      <w:r>
        <w:fldChar w:fldCharType="begin"/>
      </w:r>
      <w:r>
        <w:instrText xml:space="preserve"> REF _Ref63687387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15</w:t>
      </w:r>
      <w:r>
        <w:fldChar w:fldCharType="end"/>
      </w:r>
      <w:r>
        <w:t>).</w:t>
      </w:r>
    </w:p>
    <w:p w14:paraId="522CBD7C" w14:textId="77777777" w:rsidR="002E0612" w:rsidRDefault="002E0612" w:rsidP="00E854BD">
      <w:pPr>
        <w:pStyle w:val="PhDFigura"/>
      </w:pPr>
      <w:commentRangeStart w:id="500"/>
      <w:r>
        <w:rPr>
          <w:noProof/>
        </w:rPr>
        <w:drawing>
          <wp:inline distT="0" distB="0" distL="0" distR="0" wp14:anchorId="38100372" wp14:editId="596110E4">
            <wp:extent cx="3013075" cy="1664831"/>
            <wp:effectExtent l="0" t="0" r="0" b="0"/>
            <wp:docPr id="284" name="Imagem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/>
                    <pic:cNvPicPr>
                      <a:picLocks noChangeAspect="1"/>
                    </pic:cNvPicPr>
                  </pic:nvPicPr>
                  <pic:blipFill rotWithShape="1">
                    <a:blip r:embed="rId125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21"/>
                    <a:stretch/>
                  </pic:blipFill>
                  <pic:spPr bwMode="auto">
                    <a:xfrm>
                      <a:off x="0" y="0"/>
                      <a:ext cx="3013075" cy="1664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500"/>
      <w:r w:rsidR="00DA7B31">
        <w:rPr>
          <w:rStyle w:val="Refdecomentrio"/>
          <w:rFonts w:ascii="NewsGotT" w:hAnsi="NewsGotT"/>
          <w:bCs w:val="0"/>
        </w:rPr>
        <w:commentReference w:id="500"/>
      </w:r>
    </w:p>
    <w:p w14:paraId="196E19FD" w14:textId="3E6B9048" w:rsidR="002E0612" w:rsidRDefault="002E0612" w:rsidP="002E0612">
      <w:pPr>
        <w:pStyle w:val="PhDLegendaFiguras"/>
      </w:pPr>
      <w:bookmarkStart w:id="501" w:name="_Ref63686188"/>
      <w:bookmarkStart w:id="502" w:name="_Ref63686183"/>
      <w:bookmarkStart w:id="503" w:name="_Toc63813289"/>
      <w:r>
        <w:t xml:space="preserve">Figura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4</w:t>
      </w:r>
      <w:r w:rsidR="003F61EA">
        <w:rPr>
          <w:noProof/>
        </w:rPr>
        <w:fldChar w:fldCharType="end"/>
      </w:r>
      <w:r w:rsidR="001D0B72">
        <w:t>.</w:t>
      </w:r>
      <w:r w:rsidR="003F61EA">
        <w:fldChar w:fldCharType="begin"/>
      </w:r>
      <w:r w:rsidR="003F61EA">
        <w:instrText xml:space="preserve"> SEQ Figura \* ARABIC \s 1 </w:instrText>
      </w:r>
      <w:r w:rsidR="003F61EA">
        <w:fldChar w:fldCharType="separate"/>
      </w:r>
      <w:r w:rsidR="00071A16">
        <w:rPr>
          <w:noProof/>
        </w:rPr>
        <w:t>13</w:t>
      </w:r>
      <w:r w:rsidR="003F61EA">
        <w:rPr>
          <w:noProof/>
        </w:rPr>
        <w:fldChar w:fldCharType="end"/>
      </w:r>
      <w:bookmarkEnd w:id="501"/>
      <w:r>
        <w:t xml:space="preserve"> - Circuito de </w:t>
      </w:r>
      <w:r w:rsidRPr="00B35B24">
        <w:rPr>
          <w:i/>
          <w:iCs/>
        </w:rPr>
        <w:t>reset</w:t>
      </w:r>
      <w:bookmarkEnd w:id="502"/>
      <w:r w:rsidR="00202F63">
        <w:rPr>
          <w:i/>
          <w:iCs/>
        </w:rPr>
        <w:t>.</w:t>
      </w:r>
      <w:bookmarkEnd w:id="503"/>
    </w:p>
    <w:p w14:paraId="2FE7AD84" w14:textId="2A132D59" w:rsidR="002E0612" w:rsidRPr="00F84F4B" w:rsidRDefault="002E0612" w:rsidP="002E0612">
      <w:pPr>
        <w:pStyle w:val="PhDCorpo"/>
        <w:ind w:firstLine="567"/>
      </w:pPr>
      <w:r>
        <w:t xml:space="preserve">A </w:t>
      </w:r>
      <w:r>
        <w:fldChar w:fldCharType="begin"/>
      </w:r>
      <w:r>
        <w:instrText xml:space="preserve"> REF _Ref63687114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14</w:t>
      </w:r>
      <w:r>
        <w:fldChar w:fldCharType="end"/>
      </w:r>
      <w:r>
        <w:t xml:space="preserve"> representa o esquemático que implementa o circuito oscilador (</w:t>
      </w:r>
      <w:r w:rsidRPr="00F84F4B">
        <w:rPr>
          <w:i/>
          <w:iCs/>
        </w:rPr>
        <w:t>clock</w:t>
      </w:r>
      <w:r>
        <w:t>) necessário para sincronizar as transições de estado da máquina de estados. O sinal de saída deste circuito é o sinal CLK.</w:t>
      </w:r>
    </w:p>
    <w:p w14:paraId="65F87A0A" w14:textId="77777777" w:rsidR="002E0612" w:rsidRDefault="002E0612" w:rsidP="00E854BD">
      <w:pPr>
        <w:pStyle w:val="PhDFigura"/>
      </w:pPr>
      <w:r>
        <w:rPr>
          <w:noProof/>
        </w:rPr>
        <w:drawing>
          <wp:inline distT="0" distB="0" distL="0" distR="0" wp14:anchorId="7BD1EAEB" wp14:editId="3F2E2F62">
            <wp:extent cx="2796540" cy="2417879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/>
                    <pic:cNvPicPr>
                      <a:picLocks noChangeAspect="1"/>
                    </pic:cNvPicPr>
                  </pic:nvPicPr>
                  <pic:blipFill rotWithShape="1">
                    <a:blip r:embed="rId126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57"/>
                    <a:stretch/>
                  </pic:blipFill>
                  <pic:spPr bwMode="auto">
                    <a:xfrm>
                      <a:off x="0" y="0"/>
                      <a:ext cx="2796540" cy="2417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ED0B7" w14:textId="051D9293" w:rsidR="002E0612" w:rsidRDefault="002E0612" w:rsidP="002E0612">
      <w:pPr>
        <w:pStyle w:val="PhDLegendaFiguras"/>
      </w:pPr>
      <w:bookmarkStart w:id="504" w:name="_Ref63687114"/>
      <w:bookmarkStart w:id="505" w:name="_Toc63813290"/>
      <w:r>
        <w:t xml:space="preserve">Figura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4</w:t>
      </w:r>
      <w:r w:rsidR="003F61EA">
        <w:rPr>
          <w:noProof/>
        </w:rPr>
        <w:fldChar w:fldCharType="end"/>
      </w:r>
      <w:r w:rsidR="001D0B72">
        <w:t>.</w:t>
      </w:r>
      <w:r w:rsidR="003F61EA">
        <w:fldChar w:fldCharType="begin"/>
      </w:r>
      <w:r w:rsidR="003F61EA">
        <w:instrText xml:space="preserve"> SEQ Figura \* ARABIC \s 1 </w:instrText>
      </w:r>
      <w:r w:rsidR="003F61EA">
        <w:fldChar w:fldCharType="separate"/>
      </w:r>
      <w:r w:rsidR="00071A16">
        <w:rPr>
          <w:noProof/>
        </w:rPr>
        <w:t>14</w:t>
      </w:r>
      <w:r w:rsidR="003F61EA">
        <w:rPr>
          <w:noProof/>
        </w:rPr>
        <w:fldChar w:fldCharType="end"/>
      </w:r>
      <w:bookmarkEnd w:id="504"/>
      <w:r>
        <w:t xml:space="preserve"> </w:t>
      </w:r>
      <w:r w:rsidR="002E1BDD">
        <w:t>-</w:t>
      </w:r>
      <w:r>
        <w:t xml:space="preserve"> Circuito de </w:t>
      </w:r>
      <w:r w:rsidRPr="00C07F4A">
        <w:rPr>
          <w:i/>
          <w:iCs/>
        </w:rPr>
        <w:t>clock</w:t>
      </w:r>
      <w:r w:rsidR="00202F63">
        <w:rPr>
          <w:i/>
          <w:iCs/>
        </w:rPr>
        <w:t>.</w:t>
      </w:r>
      <w:bookmarkEnd w:id="505"/>
    </w:p>
    <w:p w14:paraId="1E49B25B" w14:textId="7E91FA9F" w:rsidR="002E0612" w:rsidRPr="00F84F4B" w:rsidRDefault="002E0612" w:rsidP="002E0612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_Ref63687387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15</w:t>
      </w:r>
      <w:r>
        <w:fldChar w:fldCharType="end"/>
      </w:r>
      <w:r>
        <w:t xml:space="preserve"> é mostrado o esquemático relativo ao circuito que implementa a máquina de estados. </w:t>
      </w:r>
    </w:p>
    <w:p w14:paraId="0C4C178A" w14:textId="77777777" w:rsidR="002E0612" w:rsidRDefault="002E0612" w:rsidP="00E854BD">
      <w:pPr>
        <w:pStyle w:val="PhDFigura"/>
      </w:pPr>
      <w:commentRangeStart w:id="506"/>
      <w:r>
        <w:rPr>
          <w:noProof/>
        </w:rPr>
        <w:drawing>
          <wp:inline distT="0" distB="0" distL="0" distR="0" wp14:anchorId="69DC9FBC" wp14:editId="4FE8E708">
            <wp:extent cx="5730240" cy="2414069"/>
            <wp:effectExtent l="0" t="0" r="3810" b="5715"/>
            <wp:docPr id="285" name="Imagem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/>
                    <pic:cNvPicPr>
                      <a:picLocks noChangeAspect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414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506"/>
      <w:r w:rsidR="00DA7B31">
        <w:rPr>
          <w:rStyle w:val="Refdecomentrio"/>
          <w:rFonts w:ascii="NewsGotT" w:hAnsi="NewsGotT"/>
          <w:bCs w:val="0"/>
        </w:rPr>
        <w:commentReference w:id="506"/>
      </w:r>
    </w:p>
    <w:p w14:paraId="6B8E19DF" w14:textId="0DBBD1B3" w:rsidR="002E1BDD" w:rsidRDefault="002E0612" w:rsidP="002E1BDD">
      <w:pPr>
        <w:pStyle w:val="PhDLegendaFiguras"/>
      </w:pPr>
      <w:bookmarkStart w:id="507" w:name="_Ref63687387"/>
      <w:bookmarkStart w:id="508" w:name="_Toc63813291"/>
      <w:r>
        <w:t xml:space="preserve">Figura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4</w:t>
      </w:r>
      <w:r w:rsidR="003F61EA">
        <w:rPr>
          <w:noProof/>
        </w:rPr>
        <w:fldChar w:fldCharType="end"/>
      </w:r>
      <w:r w:rsidR="001D0B72">
        <w:t>.</w:t>
      </w:r>
      <w:r w:rsidR="003F61EA">
        <w:fldChar w:fldCharType="begin"/>
      </w:r>
      <w:r w:rsidR="003F61EA">
        <w:instrText xml:space="preserve"> SEQ Figura \* ARABIC \s 1 </w:instrText>
      </w:r>
      <w:r w:rsidR="003F61EA">
        <w:fldChar w:fldCharType="separate"/>
      </w:r>
      <w:r w:rsidR="00071A16">
        <w:rPr>
          <w:noProof/>
        </w:rPr>
        <w:t>15</w:t>
      </w:r>
      <w:r w:rsidR="003F61EA">
        <w:rPr>
          <w:noProof/>
        </w:rPr>
        <w:fldChar w:fldCharType="end"/>
      </w:r>
      <w:bookmarkEnd w:id="507"/>
      <w:r>
        <w:t xml:space="preserve"> - Circuito da máquina de estados</w:t>
      </w:r>
      <w:r w:rsidR="00202F63">
        <w:t>.</w:t>
      </w:r>
      <w:bookmarkEnd w:id="508"/>
    </w:p>
    <w:p w14:paraId="7FE571C2" w14:textId="493AE40D" w:rsidR="002E1BDD" w:rsidRDefault="002E1BDD" w:rsidP="002E1BDD">
      <w:pPr>
        <w:pStyle w:val="PhDCorpo"/>
      </w:pPr>
      <w:r>
        <w:tab/>
        <w:t xml:space="preserve">Esta PCB, denominada AWR-19_FSM, tem o </w:t>
      </w:r>
      <w:r w:rsidRPr="00DE19B3">
        <w:rPr>
          <w:i/>
          <w:iCs/>
        </w:rPr>
        <w:t>layout</w:t>
      </w:r>
      <w:r>
        <w:rPr>
          <w:i/>
          <w:iCs/>
        </w:rPr>
        <w:t xml:space="preserve"> </w:t>
      </w:r>
      <w:r>
        <w:t xml:space="preserve">apresentado na </w:t>
      </w:r>
      <w:r>
        <w:fldChar w:fldCharType="begin"/>
      </w:r>
      <w:r>
        <w:instrText xml:space="preserve"> REF _Ref63763785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16</w:t>
      </w:r>
      <w:r>
        <w:fldChar w:fldCharType="end"/>
      </w:r>
      <w:r>
        <w:t xml:space="preserve"> e a sua representação 3D na </w:t>
      </w:r>
      <w:r w:rsidRPr="002E1BDD">
        <w:fldChar w:fldCharType="begin"/>
      </w:r>
      <w:r w:rsidRPr="002E1BDD">
        <w:instrText xml:space="preserve"> REF _Ref63763791 \h </w:instrText>
      </w:r>
      <w:r>
        <w:instrText xml:space="preserve"> \* MERGEFORMAT </w:instrText>
      </w:r>
      <w:r w:rsidRPr="002E1BDD">
        <w:fldChar w:fldCharType="separate"/>
      </w:r>
      <w:r w:rsidR="00071A16" w:rsidRPr="00071A16">
        <w:t>Figura 4.17</w:t>
      </w:r>
      <w:r w:rsidRPr="002E1BDD">
        <w:fldChar w:fldCharType="end"/>
      </w:r>
      <w:r>
        <w:t>.</w:t>
      </w:r>
    </w:p>
    <w:p w14:paraId="45837486" w14:textId="77777777" w:rsidR="002E0612" w:rsidRDefault="002E0612" w:rsidP="00E854BD">
      <w:pPr>
        <w:pStyle w:val="PhDFigura"/>
      </w:pPr>
      <w:r>
        <w:rPr>
          <w:noProof/>
        </w:rPr>
        <w:drawing>
          <wp:inline distT="0" distB="0" distL="0" distR="0" wp14:anchorId="34F401C9" wp14:editId="079382BC">
            <wp:extent cx="5330615" cy="4031311"/>
            <wp:effectExtent l="0" t="0" r="3810" b="762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/>
                    <pic:cNvPicPr>
                      <a:picLocks noChangeAspect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447" cy="4042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A23E7" w14:textId="3E895881" w:rsidR="002E0612" w:rsidRDefault="002E0612" w:rsidP="002E0612">
      <w:pPr>
        <w:pStyle w:val="PhDLegendaFiguras"/>
      </w:pPr>
      <w:bookmarkStart w:id="509" w:name="_Ref63763785"/>
      <w:bookmarkStart w:id="510" w:name="_Toc63813292"/>
      <w:r>
        <w:t xml:space="preserve">Figura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4</w:t>
      </w:r>
      <w:r w:rsidR="003F61EA">
        <w:rPr>
          <w:noProof/>
        </w:rPr>
        <w:fldChar w:fldCharType="end"/>
      </w:r>
      <w:r w:rsidR="001D0B72">
        <w:t>.</w:t>
      </w:r>
      <w:r w:rsidR="003F61EA">
        <w:fldChar w:fldCharType="begin"/>
      </w:r>
      <w:r w:rsidR="003F61EA">
        <w:instrText xml:space="preserve"> SEQ Figura \* A</w:instrText>
      </w:r>
      <w:r w:rsidR="003F61EA">
        <w:instrText xml:space="preserve">RABIC \s 1 </w:instrText>
      </w:r>
      <w:r w:rsidR="003F61EA">
        <w:fldChar w:fldCharType="separate"/>
      </w:r>
      <w:r w:rsidR="00071A16">
        <w:rPr>
          <w:noProof/>
        </w:rPr>
        <w:t>16</w:t>
      </w:r>
      <w:r w:rsidR="003F61EA">
        <w:rPr>
          <w:noProof/>
        </w:rPr>
        <w:fldChar w:fldCharType="end"/>
      </w:r>
      <w:bookmarkEnd w:id="509"/>
      <w:r>
        <w:t xml:space="preserve"> - </w:t>
      </w:r>
      <w:r w:rsidRPr="00202F63">
        <w:rPr>
          <w:i/>
          <w:iCs/>
        </w:rPr>
        <w:t>Layout</w:t>
      </w:r>
      <w:r>
        <w:t xml:space="preserve"> da PCB </w:t>
      </w:r>
      <w:bookmarkStart w:id="511" w:name="_Hlk63789513"/>
      <w:r w:rsidR="00202F63">
        <w:t>AWR-19_FSM</w:t>
      </w:r>
      <w:bookmarkEnd w:id="511"/>
      <w:r w:rsidR="00202F63">
        <w:t>.</w:t>
      </w:r>
      <w:bookmarkEnd w:id="510"/>
    </w:p>
    <w:p w14:paraId="08E02BFD" w14:textId="77777777" w:rsidR="002E0612" w:rsidRDefault="002E0612" w:rsidP="00E854BD">
      <w:pPr>
        <w:pStyle w:val="PhDFigura"/>
      </w:pPr>
      <w:commentRangeStart w:id="512"/>
      <w:r>
        <w:rPr>
          <w:noProof/>
        </w:rPr>
        <w:drawing>
          <wp:inline distT="0" distB="0" distL="0" distR="0" wp14:anchorId="52A68230" wp14:editId="0CA8E3DC">
            <wp:extent cx="5312980" cy="3827148"/>
            <wp:effectExtent l="0" t="0" r="2540" b="190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 rotWithShape="1">
                    <a:blip r:embed="rId1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0">
                              <a14:imgEffect>
                                <a14:backgroundRemoval t="6250" b="91496" l="16376" r="81386">
                                  <a14:foregroundMark x1="22775" y1="10840" x2="51255" y2="16291"/>
                                  <a14:foregroundMark x1="51255" y1="16291" x2="16703" y2="24898"/>
                                  <a14:foregroundMark x1="16703" y1="24898" x2="75273" y2="44160"/>
                                  <a14:foregroundMark x1="75273" y1="44160" x2="34389" y2="68648"/>
                                  <a14:foregroundMark x1="34389" y1="68648" x2="48908" y2="70082"/>
                                  <a14:foregroundMark x1="48908" y1="70082" x2="35426" y2="86066"/>
                                  <a14:foregroundMark x1="35426" y1="86066" x2="60808" y2="86578"/>
                                  <a14:foregroundMark x1="60808" y1="86578" x2="60644" y2="87500"/>
                                  <a14:foregroundMark x1="19920" y1="13440" x2="19159" y2="72643"/>
                                  <a14:foregroundMark x1="19953" y1="10840" x2="19922" y2="13230"/>
                                  <a14:foregroundMark x1="19962" y1="10163" x2="19953" y2="10840"/>
                                  <a14:foregroundMark x1="19967" y1="9756" x2="19962" y2="10163"/>
                                  <a14:foregroundMark x1="19978" y1="8914" x2="19967" y2="9756"/>
                                  <a14:foregroundMark x1="19159" y1="72643" x2="22162" y2="34939"/>
                                  <a14:foregroundMark x1="22162" y1="34939" x2="18068" y2="82070"/>
                                  <a14:foregroundMark x1="18068" y1="82070" x2="36026" y2="20389"/>
                                  <a14:foregroundMark x1="36026" y1="20389" x2="37009" y2="57992"/>
                                  <a14:foregroundMark x1="37009" y1="57992" x2="36627" y2="29611"/>
                                  <a14:foregroundMark x1="36627" y1="29611" x2="30404" y2="78893"/>
                                  <a14:foregroundMark x1="30404" y1="78893" x2="54258" y2="42316"/>
                                  <a14:foregroundMark x1="54258" y1="42316" x2="63810" y2="60041"/>
                                  <a14:foregroundMark x1="63810" y1="60041" x2="79203" y2="23873"/>
                                  <a14:foregroundMark x1="79203" y1="23873" x2="72817" y2="63832"/>
                                  <a14:foregroundMark x1="72817" y1="63832" x2="73472" y2="41291"/>
                                  <a14:foregroundMark x1="73472" y1="41291" x2="74891" y2="63320"/>
                                  <a14:foregroundMark x1="74891" y1="63320" x2="71070" y2="89037"/>
                                  <a14:foregroundMark x1="71070" y1="89037" x2="77238" y2="57070"/>
                                  <a14:foregroundMark x1="77238" y1="57070" x2="78493" y2="78484"/>
                                  <a14:foregroundMark x1="78493" y1="78484" x2="77402" y2="75102"/>
                                  <a14:foregroundMark x1="77402" y1="73258" x2="77402" y2="73258"/>
                                  <a14:foregroundMark x1="78930" y1="87500" x2="78930" y2="87500"/>
                                  <a14:foregroundMark x1="21373" y1="10275" x2="48417" y2="9529"/>
                                  <a14:foregroundMark x1="18723" y1="10348" x2="20720" y2="10293"/>
                                  <a14:foregroundMark x1="48417" y1="9529" x2="68941" y2="10758"/>
                                  <a14:foregroundMark x1="78177" y1="8907" x2="78657" y2="8811"/>
                                  <a14:foregroundMark x1="68941" y1="10758" x2="78102" y2="8922"/>
                                  <a14:foregroundMark x1="78940" y1="10434" x2="81550" y2="25410"/>
                                  <a14:foregroundMark x1="78657" y1="8811" x2="78940" y2="10434"/>
                                  <a14:foregroundMark x1="81550" y1="25410" x2="82041" y2="81865"/>
                                  <a14:foregroundMark x1="77912" y1="88542" x2="74945" y2="93340"/>
                                  <a14:foregroundMark x1="82041" y1="81865" x2="78147" y2="88162"/>
                                  <a14:foregroundMark x1="74945" y1="93340" x2="18395" y2="94467"/>
                                  <a14:foregroundMark x1="18395" y1="94467" x2="16430" y2="78791"/>
                                  <a14:foregroundMark x1="16430" y1="78791" x2="18723" y2="12602"/>
                                  <a14:foregroundMark x1="19828" y1="7413" x2="25491" y2="7275"/>
                                  <a14:foregroundMark x1="17085" y1="7480" x2="19753" y2="7415"/>
                                  <a14:foregroundMark x1="25491" y1="7275" x2="42904" y2="9939"/>
                                  <a14:foregroundMark x1="42904" y1="9939" x2="80349" y2="6250"/>
                                  <a14:foregroundMark x1="80349" y1="6250" x2="81114" y2="6250"/>
                                  <a14:foregroundMark x1="21570" y1="92704" x2="36354" y2="91086"/>
                                  <a14:foregroundMark x1="17631" y1="93135" x2="21521" y2="92709"/>
                                  <a14:foregroundMark x1="36354" y1="91086" x2="55622" y2="94160"/>
                                  <a14:foregroundMark x1="55622" y1="94160" x2="63974" y2="93135"/>
                                  <a14:foregroundMark x1="63974" y1="93135" x2="72434" y2="93135"/>
                                  <a14:foregroundMark x1="79595" y1="91168" x2="81386" y2="90676"/>
                                  <a14:foregroundMark x1="72434" y1="93135" x2="79224" y2="91270"/>
                                  <a14:foregroundMark x1="81386" y1="90676" x2="79705" y2="91398"/>
                                  <a14:foregroundMark x1="22527" y1="21545" x2="22527" y2="21545"/>
                                  <a14:foregroundMark x1="20144" y1="20054" x2="20144" y2="20054"/>
                                  <a14:foregroundMark x1="22166" y1="18835" x2="22166" y2="18835"/>
                                  <a14:foregroundMark x1="33069" y1="82385" x2="32130" y2="87940"/>
                                  <a14:foregroundMark x1="79350" y1="36314" x2="79350" y2="36314"/>
                                  <a14:foregroundMark x1="79061" y1="47425" x2="79061" y2="47425"/>
                                  <a14:foregroundMark x1="33502" y1="86450" x2="33502" y2="86450"/>
                                  <a14:foregroundMark x1="34224" y1="81978" x2="31913" y2="88618"/>
                                  <a14:foregroundMark x1="78123" y1="52304" x2="78123" y2="52304"/>
                                  <a14:backgroundMark x1="21083" y1="10163" x2="21083" y2="10163"/>
                                  <a14:backgroundMark x1="21444" y1="10840" x2="21444" y2="10840"/>
                                  <a14:backgroundMark x1="21444" y1="10298" x2="21444" y2="10298"/>
                                  <a14:backgroundMark x1="21155" y1="10705" x2="21155" y2="10705"/>
                                  <a14:backgroundMark x1="21300" y1="10163" x2="21300" y2="10163"/>
                                  <a14:backgroundMark x1="21588" y1="9756" x2="21588" y2="9756"/>
                                  <a14:backgroundMark x1="21588" y1="10434" x2="21588" y2="10434"/>
                                  <a14:backgroundMark x1="21588" y1="10705" x2="21588" y2="10705"/>
                                  <a14:backgroundMark x1="21011" y1="10569" x2="21011" y2="10569"/>
                                  <a14:backgroundMark x1="20794" y1="10569" x2="20794" y2="10569"/>
                                  <a14:backgroundMark x1="21733" y1="10298" x2="21733" y2="10298"/>
                                  <a14:backgroundMark x1="20939" y1="10705" x2="20939" y2="10705"/>
                                  <a14:backgroundMark x1="20794" y1="10705" x2="20794" y2="10705"/>
                                  <a14:backgroundMark x1="21011" y1="10027" x2="20722" y2="10298"/>
                                  <a14:backgroundMark x1="78628" y1="11111" x2="78412" y2="10434"/>
                                  <a14:backgroundMark x1="78628" y1="89160" x2="78339" y2="89431"/>
                                  <a14:backgroundMark x1="21011" y1="89702" x2="21011" y2="88889"/>
                                  <a14:backgroundMark x1="20722" y1="10434" x2="21444" y2="10027"/>
                                  <a14:backgroundMark x1="78845" y1="10434" x2="78845" y2="1043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18" t="6620" r="17539" b="5442"/>
                    <a:stretch/>
                  </pic:blipFill>
                  <pic:spPr bwMode="auto">
                    <a:xfrm>
                      <a:off x="0" y="0"/>
                      <a:ext cx="5333356" cy="3841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512"/>
      <w:r w:rsidR="00DA7B31">
        <w:rPr>
          <w:rStyle w:val="Refdecomentrio"/>
          <w:rFonts w:ascii="NewsGotT" w:hAnsi="NewsGotT"/>
          <w:bCs w:val="0"/>
        </w:rPr>
        <w:commentReference w:id="512"/>
      </w:r>
    </w:p>
    <w:p w14:paraId="1FDCD89D" w14:textId="40B3674E" w:rsidR="009425D3" w:rsidRDefault="002E0612" w:rsidP="00202F63">
      <w:pPr>
        <w:pStyle w:val="Legenda"/>
        <w:jc w:val="center"/>
      </w:pPr>
      <w:bookmarkStart w:id="513" w:name="_Ref63763791"/>
      <w:bookmarkStart w:id="514" w:name="_Toc63813293"/>
      <w:r w:rsidRPr="005734C4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Figura </w:t>
      </w:r>
      <w:r w:rsidR="001D0B7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begin"/>
      </w:r>
      <w:r w:rsidR="001D0B7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instrText xml:space="preserve"> STYLEREF 1 \s </w:instrText>
      </w:r>
      <w:r w:rsidR="001D0B7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separate"/>
      </w:r>
      <w:r w:rsidR="00071A16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4</w:t>
      </w:r>
      <w:r w:rsidR="001D0B7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end"/>
      </w:r>
      <w:r w:rsidR="001D0B7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.</w:t>
      </w:r>
      <w:r w:rsidR="001D0B7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begin"/>
      </w:r>
      <w:r w:rsidR="001D0B7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instrText xml:space="preserve"> SEQ Figura \* ARABIC \s 1 </w:instrText>
      </w:r>
      <w:r w:rsidR="001D0B7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separate"/>
      </w:r>
      <w:r w:rsidR="00071A16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17</w:t>
      </w:r>
      <w:r w:rsidR="001D0B7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end"/>
      </w:r>
      <w:bookmarkEnd w:id="513"/>
      <w:r w:rsidRPr="005734C4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 </w:t>
      </w:r>
      <w:r w:rsidR="00E16200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–</w:t>
      </w:r>
      <w:r w:rsidRPr="005734C4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 </w:t>
      </w:r>
      <w:r w:rsidR="00E16200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Representação</w:t>
      </w:r>
      <w:r w:rsidRPr="005734C4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 3D </w:t>
      </w:r>
      <w:r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da </w:t>
      </w:r>
      <w:r w:rsidRPr="005734C4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PCB </w:t>
      </w:r>
      <w:r w:rsidR="00E16200" w:rsidRPr="00E16200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AWR-19_FSM</w:t>
      </w:r>
      <w:r w:rsidR="00E16200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.</w:t>
      </w:r>
      <w:bookmarkEnd w:id="514"/>
    </w:p>
    <w:p w14:paraId="024F85A9" w14:textId="77777777" w:rsidR="009425D3" w:rsidRPr="00B66544" w:rsidRDefault="009425D3" w:rsidP="009425D3">
      <w:pPr>
        <w:pStyle w:val="PhDCorpo"/>
        <w:jc w:val="left"/>
        <w:sectPr w:rsidR="009425D3" w:rsidRPr="00B66544" w:rsidSect="00B748D3">
          <w:headerReference w:type="even" r:id="rId131"/>
          <w:headerReference w:type="default" r:id="rId132"/>
          <w:footerReference w:type="even" r:id="rId133"/>
          <w:headerReference w:type="first" r:id="rId134"/>
          <w:footerReference w:type="first" r:id="rId135"/>
          <w:pgSz w:w="11907" w:h="16840" w:code="9"/>
          <w:pgMar w:top="1134" w:right="1418" w:bottom="1134" w:left="1418" w:header="454" w:footer="57" w:gutter="0"/>
          <w:pgNumType w:chapSep="emDash"/>
          <w:cols w:space="720"/>
          <w:docGrid w:linePitch="272"/>
        </w:sectPr>
      </w:pPr>
    </w:p>
    <w:p w14:paraId="3FC748CF" w14:textId="45154379" w:rsidR="00B451AF" w:rsidRPr="00B66544" w:rsidRDefault="00B451AF" w:rsidP="00626C7F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515" w:name="_Toc63813227"/>
      <w:r w:rsidR="006A6AAA">
        <w:rPr>
          <w:rFonts w:ascii="NewsGotT" w:hAnsi="NewsGotT"/>
        </w:rPr>
        <w:t>Lista de Componentes</w:t>
      </w:r>
      <w:bookmarkEnd w:id="515"/>
    </w:p>
    <w:p w14:paraId="170A6B02" w14:textId="2B45FA4D" w:rsidR="000423D7" w:rsidRDefault="000423D7" w:rsidP="000423D7">
      <w:pPr>
        <w:pStyle w:val="PhDLegendaTabela"/>
      </w:pPr>
      <w:bookmarkStart w:id="516" w:name="_Toc63813309"/>
      <w:r>
        <w:t xml:space="preserve">Tabela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5</w:t>
      </w:r>
      <w:r w:rsidR="003F61EA">
        <w:rPr>
          <w:noProof/>
        </w:rPr>
        <w:fldChar w:fldCharType="end"/>
      </w:r>
      <w:r w:rsidR="00071A16">
        <w:t>.</w:t>
      </w:r>
      <w:r w:rsidR="003F61EA">
        <w:fldChar w:fldCharType="begin"/>
      </w:r>
      <w:r w:rsidR="003F61EA">
        <w:instrText xml:space="preserve"> SEQ Tabela \* ARABIC \s 1 </w:instrText>
      </w:r>
      <w:r w:rsidR="003F61EA">
        <w:fldChar w:fldCharType="separate"/>
      </w:r>
      <w:r w:rsidR="00071A16">
        <w:rPr>
          <w:noProof/>
        </w:rPr>
        <w:t>1</w:t>
      </w:r>
      <w:r w:rsidR="003F61EA">
        <w:rPr>
          <w:noProof/>
        </w:rPr>
        <w:fldChar w:fldCharType="end"/>
      </w:r>
      <w:r>
        <w:t xml:space="preserve"> - Lista de componentes</w:t>
      </w:r>
      <w:r w:rsidR="00E16200">
        <w:t>.</w:t>
      </w:r>
      <w:bookmarkEnd w:id="516"/>
    </w:p>
    <w:tbl>
      <w:tblPr>
        <w:tblStyle w:val="TabelaSimples1"/>
        <w:tblW w:w="0" w:type="auto"/>
        <w:jc w:val="center"/>
        <w:tblLook w:val="0420" w:firstRow="1" w:lastRow="0" w:firstColumn="0" w:lastColumn="0" w:noHBand="0" w:noVBand="1"/>
        <w:tblPrChange w:id="517" w:author="lbarros" w:date="2021-02-10T13:46:00Z">
          <w:tblPr>
            <w:tblStyle w:val="TabelaSimples1"/>
            <w:tblW w:w="0" w:type="auto"/>
            <w:jc w:val="center"/>
            <w:tblLook w:val="0420" w:firstRow="1" w:lastRow="0" w:firstColumn="0" w:lastColumn="0" w:noHBand="0" w:noVBand="1"/>
          </w:tblPr>
        </w:tblPrChange>
      </w:tblPr>
      <w:tblGrid>
        <w:gridCol w:w="456"/>
        <w:gridCol w:w="1799"/>
        <w:gridCol w:w="2034"/>
        <w:gridCol w:w="1235"/>
        <w:gridCol w:w="1430"/>
        <w:gridCol w:w="1043"/>
        <w:gridCol w:w="1064"/>
        <w:tblGridChange w:id="518">
          <w:tblGrid>
            <w:gridCol w:w="456"/>
            <w:gridCol w:w="1974"/>
            <w:gridCol w:w="2034"/>
            <w:gridCol w:w="1164"/>
            <w:gridCol w:w="1430"/>
            <w:gridCol w:w="1092"/>
            <w:gridCol w:w="911"/>
          </w:tblGrid>
        </w:tblGridChange>
      </w:tblGrid>
      <w:tr w:rsidR="00152035" w:rsidRPr="006A6AAA" w14:paraId="3A832C07" w14:textId="77777777" w:rsidTr="00DA7B3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hRule="exact" w:val="1134"/>
          <w:tblHeader/>
          <w:jc w:val="center"/>
          <w:trPrChange w:id="519" w:author="lbarros" w:date="2021-02-10T13:46:00Z">
            <w:trPr>
              <w:trHeight w:hRule="exact" w:val="1134"/>
              <w:tblHeader/>
              <w:jc w:val="center"/>
            </w:trPr>
          </w:trPrChange>
        </w:trPr>
        <w:tc>
          <w:tcPr>
            <w:tcW w:w="456" w:type="dxa"/>
            <w:vAlign w:val="center"/>
            <w:tcPrChange w:id="520" w:author="lbarros" w:date="2021-02-10T13:46:00Z">
              <w:tcPr>
                <w:tcW w:w="454" w:type="dxa"/>
                <w:vAlign w:val="center"/>
              </w:tcPr>
            </w:tcPrChange>
          </w:tcPr>
          <w:p w14:paraId="3676605C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ewsGotT" w:hAnsi="NewsGotT"/>
              </w:rPr>
            </w:pPr>
          </w:p>
        </w:tc>
        <w:tc>
          <w:tcPr>
            <w:tcW w:w="3833" w:type="dxa"/>
            <w:gridSpan w:val="2"/>
            <w:vAlign w:val="center"/>
            <w:tcPrChange w:id="521" w:author="lbarros" w:date="2021-02-10T13:46:00Z">
              <w:tcPr>
                <w:tcW w:w="4469" w:type="dxa"/>
                <w:gridSpan w:val="2"/>
                <w:vAlign w:val="center"/>
              </w:tcPr>
            </w:tcPrChange>
          </w:tcPr>
          <w:p w14:paraId="765B752C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Material</w:t>
            </w:r>
          </w:p>
        </w:tc>
        <w:tc>
          <w:tcPr>
            <w:tcW w:w="1235" w:type="dxa"/>
            <w:vAlign w:val="center"/>
            <w:tcPrChange w:id="522" w:author="lbarros" w:date="2021-02-10T13:46:00Z">
              <w:tcPr>
                <w:tcW w:w="0" w:type="auto"/>
                <w:vAlign w:val="center"/>
              </w:tcPr>
            </w:tcPrChange>
          </w:tcPr>
          <w:p w14:paraId="2DAB0B54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Loja</w:t>
            </w:r>
          </w:p>
        </w:tc>
        <w:tc>
          <w:tcPr>
            <w:tcW w:w="1430" w:type="dxa"/>
            <w:vAlign w:val="center"/>
            <w:tcPrChange w:id="523" w:author="lbarros" w:date="2021-02-10T13:46:00Z">
              <w:tcPr>
                <w:tcW w:w="0" w:type="auto"/>
                <w:vAlign w:val="center"/>
              </w:tcPr>
            </w:tcPrChange>
          </w:tcPr>
          <w:p w14:paraId="15DE5030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Quantidade</w:t>
            </w:r>
          </w:p>
        </w:tc>
        <w:tc>
          <w:tcPr>
            <w:tcW w:w="1043" w:type="dxa"/>
            <w:vAlign w:val="center"/>
            <w:tcPrChange w:id="524" w:author="lbarros" w:date="2021-02-10T13:46:00Z">
              <w:tcPr>
                <w:tcW w:w="0" w:type="auto"/>
                <w:vAlign w:val="center"/>
              </w:tcPr>
            </w:tcPrChange>
          </w:tcPr>
          <w:p w14:paraId="0CB6FD89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Preço unitário</w:t>
            </w:r>
          </w:p>
        </w:tc>
        <w:tc>
          <w:tcPr>
            <w:tcW w:w="1064" w:type="dxa"/>
            <w:vAlign w:val="center"/>
            <w:tcPrChange w:id="525" w:author="lbarros" w:date="2021-02-10T13:46:00Z">
              <w:tcPr>
                <w:tcW w:w="0" w:type="auto"/>
                <w:vAlign w:val="center"/>
              </w:tcPr>
            </w:tcPrChange>
          </w:tcPr>
          <w:p w14:paraId="632917CE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Preço total</w:t>
            </w:r>
          </w:p>
        </w:tc>
      </w:tr>
      <w:tr w:rsidR="00152035" w:rsidRPr="006A6AAA" w14:paraId="0B28E3FD" w14:textId="77777777" w:rsidTr="00DA7B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  <w:trPrChange w:id="526" w:author="lbarros" w:date="2021-02-10T13:46:00Z">
            <w:trPr>
              <w:trHeight w:hRule="exact" w:val="1134"/>
              <w:jc w:val="center"/>
            </w:trPr>
          </w:trPrChange>
        </w:trPr>
        <w:tc>
          <w:tcPr>
            <w:tcW w:w="456" w:type="dxa"/>
            <w:vAlign w:val="center"/>
            <w:tcPrChange w:id="527" w:author="lbarros" w:date="2021-02-10T13:46:00Z">
              <w:tcPr>
                <w:tcW w:w="454" w:type="dxa"/>
                <w:vAlign w:val="center"/>
              </w:tcPr>
            </w:tcPrChange>
          </w:tcPr>
          <w:p w14:paraId="553CDB7D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1</w:t>
            </w:r>
          </w:p>
        </w:tc>
        <w:tc>
          <w:tcPr>
            <w:tcW w:w="0" w:type="auto"/>
            <w:vAlign w:val="center"/>
            <w:tcPrChange w:id="528" w:author="lbarros" w:date="2021-02-10T13:46:00Z">
              <w:tcPr>
                <w:tcW w:w="0" w:type="auto"/>
                <w:vAlign w:val="center"/>
              </w:tcPr>
            </w:tcPrChange>
          </w:tcPr>
          <w:p w14:paraId="1ABD272D" w14:textId="444616DF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Motor Bot'n Roll ONE 300</w:t>
            </w:r>
            <w:r w:rsidR="00B25945">
              <w:rPr>
                <w:rFonts w:ascii="NewsGotT" w:hAnsi="NewsGotT"/>
                <w:lang w:val="en-GB"/>
              </w:rPr>
              <w:t xml:space="preserve"> </w:t>
            </w:r>
            <w:r w:rsidRPr="006A6AAA">
              <w:rPr>
                <w:rFonts w:ascii="NewsGotT" w:hAnsi="NewsGotT"/>
                <w:lang w:val="en-GB"/>
              </w:rPr>
              <w:t>rpm</w:t>
            </w:r>
          </w:p>
        </w:tc>
        <w:tc>
          <w:tcPr>
            <w:tcW w:w="0" w:type="dxa"/>
            <w:vAlign w:val="center"/>
            <w:tcPrChange w:id="529" w:author="lbarros" w:date="2021-02-10T13:46:00Z">
              <w:tcPr>
                <w:tcW w:w="2034" w:type="dxa"/>
                <w:vAlign w:val="center"/>
              </w:tcPr>
            </w:tcPrChange>
          </w:tcPr>
          <w:p w14:paraId="659497E0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noProof/>
                <w:lang w:eastAsia="pt-PT"/>
              </w:rPr>
              <w:drawing>
                <wp:inline distT="0" distB="0" distL="0" distR="0" wp14:anchorId="6F9217BF" wp14:editId="52A5E6A8">
                  <wp:extent cx="1145407" cy="637953"/>
                  <wp:effectExtent l="0" t="0" r="0" b="0"/>
                  <wp:docPr id="249" name="Imagem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6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1" t="19474" r="21" b="24829"/>
                          <a:stretch/>
                        </pic:blipFill>
                        <pic:spPr bwMode="auto">
                          <a:xfrm>
                            <a:off x="0" y="0"/>
                            <a:ext cx="1146517" cy="638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5" w:type="dxa"/>
            <w:vAlign w:val="center"/>
            <w:tcPrChange w:id="530" w:author="lbarros" w:date="2021-02-10T13:46:00Z">
              <w:tcPr>
                <w:tcW w:w="0" w:type="auto"/>
                <w:vAlign w:val="center"/>
              </w:tcPr>
            </w:tcPrChange>
          </w:tcPr>
          <w:p w14:paraId="109364DD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Bot'n Roll</w:t>
            </w:r>
          </w:p>
        </w:tc>
        <w:tc>
          <w:tcPr>
            <w:tcW w:w="1430" w:type="dxa"/>
            <w:vAlign w:val="center"/>
            <w:tcPrChange w:id="531" w:author="lbarros" w:date="2021-02-10T13:46:00Z">
              <w:tcPr>
                <w:tcW w:w="0" w:type="auto"/>
                <w:vAlign w:val="center"/>
              </w:tcPr>
            </w:tcPrChange>
          </w:tcPr>
          <w:p w14:paraId="019128C3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2</w:t>
            </w:r>
          </w:p>
        </w:tc>
        <w:tc>
          <w:tcPr>
            <w:tcW w:w="1043" w:type="dxa"/>
            <w:vAlign w:val="center"/>
            <w:tcPrChange w:id="532" w:author="lbarros" w:date="2021-02-10T13:46:00Z">
              <w:tcPr>
                <w:tcW w:w="0" w:type="auto"/>
                <w:vAlign w:val="center"/>
              </w:tcPr>
            </w:tcPrChange>
          </w:tcPr>
          <w:p w14:paraId="38D57657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 xml:space="preserve">17,50 </w:t>
            </w:r>
            <w:r w:rsidRPr="006A6AAA">
              <w:rPr>
                <w:lang w:val="en-GB"/>
              </w:rPr>
              <w:t>€</w:t>
            </w:r>
          </w:p>
        </w:tc>
        <w:tc>
          <w:tcPr>
            <w:tcW w:w="1064" w:type="dxa"/>
            <w:vAlign w:val="center"/>
            <w:tcPrChange w:id="533" w:author="lbarros" w:date="2021-02-10T13:46:00Z">
              <w:tcPr>
                <w:tcW w:w="0" w:type="auto"/>
                <w:vAlign w:val="center"/>
              </w:tcPr>
            </w:tcPrChange>
          </w:tcPr>
          <w:p w14:paraId="7029B59B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 xml:space="preserve">35,00 </w:t>
            </w:r>
            <w:r w:rsidRPr="006A6AAA">
              <w:rPr>
                <w:lang w:val="en-GB"/>
              </w:rPr>
              <w:t>€</w:t>
            </w:r>
          </w:p>
        </w:tc>
      </w:tr>
      <w:tr w:rsidR="00152035" w:rsidRPr="006A6AAA" w14:paraId="3DB04A4B" w14:textId="77777777" w:rsidTr="00DA7B31">
        <w:trPr>
          <w:trHeight w:hRule="exact" w:val="1134"/>
          <w:jc w:val="center"/>
          <w:trPrChange w:id="534" w:author="lbarros" w:date="2021-02-10T13:46:00Z">
            <w:trPr>
              <w:trHeight w:hRule="exact" w:val="1134"/>
              <w:jc w:val="center"/>
            </w:trPr>
          </w:trPrChange>
        </w:trPr>
        <w:tc>
          <w:tcPr>
            <w:tcW w:w="456" w:type="dxa"/>
            <w:vAlign w:val="center"/>
            <w:tcPrChange w:id="535" w:author="lbarros" w:date="2021-02-10T13:46:00Z">
              <w:tcPr>
                <w:tcW w:w="454" w:type="dxa"/>
                <w:vAlign w:val="center"/>
              </w:tcPr>
            </w:tcPrChange>
          </w:tcPr>
          <w:p w14:paraId="3ABF0AF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  <w:tcPrChange w:id="536" w:author="lbarros" w:date="2021-02-10T13:46:00Z">
              <w:tcPr>
                <w:tcW w:w="0" w:type="auto"/>
                <w:vAlign w:val="center"/>
              </w:tcPr>
            </w:tcPrChange>
          </w:tcPr>
          <w:p w14:paraId="4E13BBE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EA0717">
              <w:rPr>
                <w:rFonts w:ascii="NewsGotT" w:hAnsi="NewsGotT"/>
              </w:rPr>
              <w:t>Par de rodas Bot'n Roll ONE A</w:t>
            </w:r>
            <w:r>
              <w:rPr>
                <w:rFonts w:ascii="NewsGotT" w:hAnsi="NewsGotT"/>
              </w:rPr>
              <w:t xml:space="preserve"> (D67 mm)</w:t>
            </w:r>
          </w:p>
        </w:tc>
        <w:tc>
          <w:tcPr>
            <w:tcW w:w="0" w:type="dxa"/>
            <w:vAlign w:val="center"/>
            <w:tcPrChange w:id="537" w:author="lbarros" w:date="2021-02-10T13:46:00Z">
              <w:tcPr>
                <w:tcW w:w="2034" w:type="dxa"/>
                <w:vAlign w:val="center"/>
              </w:tcPr>
            </w:tcPrChange>
          </w:tcPr>
          <w:p w14:paraId="661D876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  <w:lang w:eastAsia="pt-PT"/>
              </w:rPr>
              <w:drawing>
                <wp:inline distT="0" distB="0" distL="0" distR="0" wp14:anchorId="418EA701" wp14:editId="18A9A164">
                  <wp:extent cx="1155062" cy="647700"/>
                  <wp:effectExtent l="0" t="0" r="0" b="0"/>
                  <wp:docPr id="252" name="Imagem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7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626" b="24299"/>
                          <a:stretch/>
                        </pic:blipFill>
                        <pic:spPr bwMode="auto">
                          <a:xfrm>
                            <a:off x="0" y="0"/>
                            <a:ext cx="1206565" cy="676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5" w:type="dxa"/>
            <w:vAlign w:val="center"/>
            <w:tcPrChange w:id="538" w:author="lbarros" w:date="2021-02-10T13:46:00Z">
              <w:tcPr>
                <w:tcW w:w="0" w:type="auto"/>
                <w:vAlign w:val="center"/>
              </w:tcPr>
            </w:tcPrChange>
          </w:tcPr>
          <w:p w14:paraId="15DF7FF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lang w:val="en-GB"/>
              </w:rPr>
              <w:t>Bot'n Roll</w:t>
            </w:r>
          </w:p>
        </w:tc>
        <w:tc>
          <w:tcPr>
            <w:tcW w:w="1430" w:type="dxa"/>
            <w:vAlign w:val="center"/>
            <w:tcPrChange w:id="539" w:author="lbarros" w:date="2021-02-10T13:46:00Z">
              <w:tcPr>
                <w:tcW w:w="0" w:type="auto"/>
                <w:vAlign w:val="center"/>
              </w:tcPr>
            </w:tcPrChange>
          </w:tcPr>
          <w:p w14:paraId="3A3DC80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1043" w:type="dxa"/>
            <w:vAlign w:val="center"/>
            <w:tcPrChange w:id="540" w:author="lbarros" w:date="2021-02-10T13:46:00Z">
              <w:tcPr>
                <w:tcW w:w="0" w:type="auto"/>
                <w:vAlign w:val="center"/>
              </w:tcPr>
            </w:tcPrChange>
          </w:tcPr>
          <w:p w14:paraId="6F2F9A7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11,50 </w:t>
            </w:r>
            <w:r w:rsidRPr="006A6AAA">
              <w:t>€</w:t>
            </w:r>
          </w:p>
        </w:tc>
        <w:tc>
          <w:tcPr>
            <w:tcW w:w="1064" w:type="dxa"/>
            <w:vAlign w:val="center"/>
            <w:tcPrChange w:id="541" w:author="lbarros" w:date="2021-02-10T13:46:00Z">
              <w:tcPr>
                <w:tcW w:w="0" w:type="auto"/>
                <w:vAlign w:val="center"/>
              </w:tcPr>
            </w:tcPrChange>
          </w:tcPr>
          <w:p w14:paraId="1044E27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11,50 </w:t>
            </w:r>
            <w:r w:rsidRPr="006A6AAA">
              <w:t>€</w:t>
            </w:r>
          </w:p>
        </w:tc>
      </w:tr>
      <w:tr w:rsidR="00152035" w:rsidRPr="006A6AAA" w14:paraId="766FE705" w14:textId="77777777" w:rsidTr="00DA7B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  <w:trPrChange w:id="542" w:author="lbarros" w:date="2021-02-10T13:46:00Z">
            <w:trPr>
              <w:trHeight w:hRule="exact" w:val="1134"/>
              <w:jc w:val="center"/>
            </w:trPr>
          </w:trPrChange>
        </w:trPr>
        <w:tc>
          <w:tcPr>
            <w:tcW w:w="456" w:type="dxa"/>
            <w:vAlign w:val="center"/>
            <w:tcPrChange w:id="543" w:author="lbarros" w:date="2021-02-10T13:46:00Z">
              <w:tcPr>
                <w:tcW w:w="454" w:type="dxa"/>
                <w:vAlign w:val="center"/>
              </w:tcPr>
            </w:tcPrChange>
          </w:tcPr>
          <w:p w14:paraId="2F1EE408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3</w:t>
            </w:r>
          </w:p>
        </w:tc>
        <w:tc>
          <w:tcPr>
            <w:tcW w:w="0" w:type="auto"/>
            <w:vAlign w:val="center"/>
            <w:tcPrChange w:id="544" w:author="lbarros" w:date="2021-02-10T13:46:00Z">
              <w:tcPr>
                <w:tcW w:w="0" w:type="auto"/>
                <w:vAlign w:val="center"/>
              </w:tcPr>
            </w:tcPrChange>
          </w:tcPr>
          <w:p w14:paraId="4F1ED701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Par de hubs Bot'n Roll ONE A</w:t>
            </w:r>
          </w:p>
        </w:tc>
        <w:tc>
          <w:tcPr>
            <w:tcW w:w="0" w:type="dxa"/>
            <w:vAlign w:val="center"/>
            <w:tcPrChange w:id="545" w:author="lbarros" w:date="2021-02-10T13:46:00Z">
              <w:tcPr>
                <w:tcW w:w="2034" w:type="dxa"/>
                <w:vAlign w:val="center"/>
              </w:tcPr>
            </w:tcPrChange>
          </w:tcPr>
          <w:p w14:paraId="6D2B21DE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  <w:lang w:eastAsia="pt-PT"/>
              </w:rPr>
              <w:drawing>
                <wp:inline distT="0" distB="0" distL="0" distR="0" wp14:anchorId="3EA12C81" wp14:editId="48352D06">
                  <wp:extent cx="692150" cy="692150"/>
                  <wp:effectExtent l="0" t="0" r="0" b="0"/>
                  <wp:docPr id="253" name="Imagem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9">
                                    <a14:imgEffect>
                                      <a14:backgroundRemoval t="10000" b="90000" l="10000" r="90000">
                                        <a14:foregroundMark x1="62875" y1="43375" x2="62875" y2="43375"/>
                                        <a14:backgroundMark x1="51875" y1="49500" x2="51875" y2="49500"/>
                                        <a14:backgroundMark x1="33125" y1="50500" x2="33125" y2="50500"/>
                                        <a14:backgroundMark x1="52625" y1="48375" x2="52625" y2="48375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0562" cy="7005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5" w:type="dxa"/>
            <w:vAlign w:val="center"/>
            <w:tcPrChange w:id="546" w:author="lbarros" w:date="2021-02-10T13:46:00Z">
              <w:tcPr>
                <w:tcW w:w="0" w:type="auto"/>
                <w:vAlign w:val="center"/>
              </w:tcPr>
            </w:tcPrChange>
          </w:tcPr>
          <w:p w14:paraId="2ABF400E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lang w:val="en-GB"/>
              </w:rPr>
              <w:t>Bot'n Roll</w:t>
            </w:r>
          </w:p>
        </w:tc>
        <w:tc>
          <w:tcPr>
            <w:tcW w:w="1430" w:type="dxa"/>
            <w:vAlign w:val="center"/>
            <w:tcPrChange w:id="547" w:author="lbarros" w:date="2021-02-10T13:46:00Z">
              <w:tcPr>
                <w:tcW w:w="0" w:type="auto"/>
                <w:vAlign w:val="center"/>
              </w:tcPr>
            </w:tcPrChange>
          </w:tcPr>
          <w:p w14:paraId="06091D0D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1043" w:type="dxa"/>
            <w:vAlign w:val="center"/>
            <w:tcPrChange w:id="548" w:author="lbarros" w:date="2021-02-10T13:46:00Z">
              <w:tcPr>
                <w:tcW w:w="0" w:type="auto"/>
                <w:vAlign w:val="center"/>
              </w:tcPr>
            </w:tcPrChange>
          </w:tcPr>
          <w:p w14:paraId="26AC2589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4,50 </w:t>
            </w:r>
            <w:r w:rsidRPr="006A6AAA">
              <w:t>€</w:t>
            </w:r>
          </w:p>
        </w:tc>
        <w:tc>
          <w:tcPr>
            <w:tcW w:w="1064" w:type="dxa"/>
            <w:vAlign w:val="center"/>
            <w:tcPrChange w:id="549" w:author="lbarros" w:date="2021-02-10T13:46:00Z">
              <w:tcPr>
                <w:tcW w:w="0" w:type="auto"/>
                <w:vAlign w:val="center"/>
              </w:tcPr>
            </w:tcPrChange>
          </w:tcPr>
          <w:p w14:paraId="3528B9E2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4,50 </w:t>
            </w:r>
            <w:r w:rsidRPr="006A6AAA">
              <w:t>€</w:t>
            </w:r>
          </w:p>
        </w:tc>
      </w:tr>
      <w:tr w:rsidR="00152035" w:rsidRPr="006A6AAA" w14:paraId="3DCAB1B8" w14:textId="77777777" w:rsidTr="00DA7B31">
        <w:trPr>
          <w:trHeight w:hRule="exact" w:val="1134"/>
          <w:jc w:val="center"/>
          <w:trPrChange w:id="550" w:author="lbarros" w:date="2021-02-10T13:46:00Z">
            <w:trPr>
              <w:trHeight w:hRule="exact" w:val="1134"/>
              <w:jc w:val="center"/>
            </w:trPr>
          </w:trPrChange>
        </w:trPr>
        <w:tc>
          <w:tcPr>
            <w:tcW w:w="456" w:type="dxa"/>
            <w:vAlign w:val="center"/>
            <w:tcPrChange w:id="551" w:author="lbarros" w:date="2021-02-10T13:46:00Z">
              <w:tcPr>
                <w:tcW w:w="454" w:type="dxa"/>
                <w:vAlign w:val="center"/>
              </w:tcPr>
            </w:tcPrChange>
          </w:tcPr>
          <w:p w14:paraId="3DFE957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4</w:t>
            </w:r>
          </w:p>
        </w:tc>
        <w:tc>
          <w:tcPr>
            <w:tcW w:w="0" w:type="auto"/>
            <w:vAlign w:val="center"/>
            <w:tcPrChange w:id="552" w:author="lbarros" w:date="2021-02-10T13:46:00Z">
              <w:tcPr>
                <w:tcW w:w="0" w:type="auto"/>
                <w:vAlign w:val="center"/>
              </w:tcPr>
            </w:tcPrChange>
          </w:tcPr>
          <w:p w14:paraId="6AB7D5C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Rodas </w:t>
            </w:r>
            <w:r>
              <w:rPr>
                <w:rFonts w:ascii="NewsGotT" w:hAnsi="NewsGotT"/>
              </w:rPr>
              <w:t>l</w:t>
            </w:r>
            <w:r w:rsidRPr="006A6AAA">
              <w:rPr>
                <w:rFonts w:ascii="NewsGotT" w:hAnsi="NewsGotT"/>
              </w:rPr>
              <w:t>ivres</w:t>
            </w:r>
          </w:p>
          <w:p w14:paraId="2992442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(D25</w:t>
            </w:r>
            <w:r>
              <w:rPr>
                <w:rFonts w:ascii="NewsGotT" w:hAnsi="NewsGotT"/>
              </w:rPr>
              <w:t xml:space="preserve"> </w:t>
            </w:r>
            <w:r w:rsidRPr="006A6AAA">
              <w:rPr>
                <w:rFonts w:ascii="NewsGotT" w:hAnsi="NewsGotT"/>
              </w:rPr>
              <w:t>mm)</w:t>
            </w:r>
          </w:p>
        </w:tc>
        <w:tc>
          <w:tcPr>
            <w:tcW w:w="0" w:type="dxa"/>
            <w:vAlign w:val="center"/>
            <w:tcPrChange w:id="553" w:author="lbarros" w:date="2021-02-10T13:46:00Z">
              <w:tcPr>
                <w:tcW w:w="2034" w:type="dxa"/>
                <w:vAlign w:val="center"/>
              </w:tcPr>
            </w:tcPrChange>
          </w:tcPr>
          <w:p w14:paraId="6B4DAA3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  <w:lang w:eastAsia="pt-PT"/>
              </w:rPr>
              <w:drawing>
                <wp:inline distT="0" distB="0" distL="0" distR="0" wp14:anchorId="3B0D290E" wp14:editId="02ECCAD1">
                  <wp:extent cx="692150" cy="692150"/>
                  <wp:effectExtent l="0" t="0" r="0" b="0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8628" cy="6986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5" w:type="dxa"/>
            <w:vAlign w:val="center"/>
            <w:tcPrChange w:id="554" w:author="lbarros" w:date="2021-02-10T13:46:00Z">
              <w:tcPr>
                <w:tcW w:w="0" w:type="auto"/>
                <w:vAlign w:val="center"/>
              </w:tcPr>
            </w:tcPrChange>
          </w:tcPr>
          <w:p w14:paraId="1D86F6B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</w:rPr>
              <w:t>Leroy Merlin</w:t>
            </w:r>
          </w:p>
        </w:tc>
        <w:tc>
          <w:tcPr>
            <w:tcW w:w="1430" w:type="dxa"/>
            <w:vAlign w:val="center"/>
            <w:tcPrChange w:id="555" w:author="lbarros" w:date="2021-02-10T13:46:00Z">
              <w:tcPr>
                <w:tcW w:w="0" w:type="auto"/>
                <w:vAlign w:val="center"/>
              </w:tcPr>
            </w:tcPrChange>
          </w:tcPr>
          <w:p w14:paraId="5DB386F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1043" w:type="dxa"/>
            <w:vAlign w:val="center"/>
            <w:tcPrChange w:id="556" w:author="lbarros" w:date="2021-02-10T13:46:00Z">
              <w:tcPr>
                <w:tcW w:w="0" w:type="auto"/>
                <w:vAlign w:val="center"/>
              </w:tcPr>
            </w:tcPrChange>
          </w:tcPr>
          <w:p w14:paraId="4B4CE22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1,69 </w:t>
            </w:r>
            <w:r w:rsidRPr="006A6AAA">
              <w:t>€</w:t>
            </w:r>
          </w:p>
        </w:tc>
        <w:tc>
          <w:tcPr>
            <w:tcW w:w="1064" w:type="dxa"/>
            <w:vAlign w:val="center"/>
            <w:tcPrChange w:id="557" w:author="lbarros" w:date="2021-02-10T13:46:00Z">
              <w:tcPr>
                <w:tcW w:w="0" w:type="auto"/>
                <w:vAlign w:val="center"/>
              </w:tcPr>
            </w:tcPrChange>
          </w:tcPr>
          <w:p w14:paraId="5F8CF61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3,38 </w:t>
            </w:r>
            <w:r w:rsidRPr="006A6AAA">
              <w:t>€</w:t>
            </w:r>
          </w:p>
        </w:tc>
      </w:tr>
      <w:tr w:rsidR="00152035" w:rsidRPr="006A6AAA" w14:paraId="5F1C04D5" w14:textId="77777777" w:rsidTr="00DA7B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  <w:trPrChange w:id="558" w:author="lbarros" w:date="2021-02-10T13:46:00Z">
            <w:trPr>
              <w:trHeight w:hRule="exact" w:val="1134"/>
              <w:jc w:val="center"/>
            </w:trPr>
          </w:trPrChange>
        </w:trPr>
        <w:tc>
          <w:tcPr>
            <w:tcW w:w="456" w:type="dxa"/>
            <w:vAlign w:val="center"/>
            <w:tcPrChange w:id="559" w:author="lbarros" w:date="2021-02-10T13:46:00Z">
              <w:tcPr>
                <w:tcW w:w="454" w:type="dxa"/>
                <w:vAlign w:val="center"/>
              </w:tcPr>
            </w:tcPrChange>
          </w:tcPr>
          <w:p w14:paraId="2410AB00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5</w:t>
            </w:r>
          </w:p>
        </w:tc>
        <w:tc>
          <w:tcPr>
            <w:tcW w:w="0" w:type="auto"/>
            <w:vAlign w:val="center"/>
            <w:tcPrChange w:id="560" w:author="lbarros" w:date="2021-02-10T13:46:00Z">
              <w:tcPr>
                <w:tcW w:w="0" w:type="auto"/>
                <w:vAlign w:val="center"/>
              </w:tcPr>
            </w:tcPrChange>
          </w:tcPr>
          <w:p w14:paraId="2E7CD998" w14:textId="6F531751" w:rsidR="009C6BB5" w:rsidRPr="006A6AAA" w:rsidRDefault="00E16200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 xml:space="preserve">Módulo </w:t>
            </w:r>
            <w:r w:rsidR="009C6BB5" w:rsidRPr="006A6AAA">
              <w:rPr>
                <w:rFonts w:ascii="NewsGotT" w:hAnsi="NewsGotT"/>
                <w:i/>
                <w:iCs/>
              </w:rPr>
              <w:t>driver</w:t>
            </w:r>
            <w:r w:rsidR="009C6BB5" w:rsidRPr="006A6AAA">
              <w:rPr>
                <w:rFonts w:ascii="NewsGotT" w:hAnsi="NewsGotT"/>
              </w:rPr>
              <w:t xml:space="preserve"> de motores L298N</w:t>
            </w:r>
          </w:p>
        </w:tc>
        <w:tc>
          <w:tcPr>
            <w:tcW w:w="0" w:type="dxa"/>
            <w:vAlign w:val="center"/>
            <w:tcPrChange w:id="561" w:author="lbarros" w:date="2021-02-10T13:46:00Z">
              <w:tcPr>
                <w:tcW w:w="2034" w:type="dxa"/>
                <w:vAlign w:val="center"/>
              </w:tcPr>
            </w:tcPrChange>
          </w:tcPr>
          <w:p w14:paraId="06B477B6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  <w:lang w:eastAsia="pt-PT"/>
              </w:rPr>
              <w:drawing>
                <wp:inline distT="0" distB="0" distL="0" distR="0" wp14:anchorId="512D6767" wp14:editId="55E4AC17">
                  <wp:extent cx="787264" cy="614320"/>
                  <wp:effectExtent l="0" t="0" r="0" b="0"/>
                  <wp:docPr id="2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1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718" t="19334" r="9350" b="19854"/>
                          <a:stretch/>
                        </pic:blipFill>
                        <pic:spPr bwMode="auto">
                          <a:xfrm>
                            <a:off x="0" y="0"/>
                            <a:ext cx="826499" cy="6449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5" w:type="dxa"/>
            <w:vAlign w:val="center"/>
            <w:tcPrChange w:id="562" w:author="lbarros" w:date="2021-02-10T13:46:00Z">
              <w:tcPr>
                <w:tcW w:w="0" w:type="auto"/>
                <w:vAlign w:val="center"/>
              </w:tcPr>
            </w:tcPrChange>
          </w:tcPr>
          <w:p w14:paraId="54612C46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lang w:val="en-GB"/>
              </w:rPr>
              <w:t>Bot'n Roll</w:t>
            </w:r>
          </w:p>
        </w:tc>
        <w:tc>
          <w:tcPr>
            <w:tcW w:w="1430" w:type="dxa"/>
            <w:vAlign w:val="center"/>
            <w:tcPrChange w:id="563" w:author="lbarros" w:date="2021-02-10T13:46:00Z">
              <w:tcPr>
                <w:tcW w:w="0" w:type="auto"/>
                <w:vAlign w:val="center"/>
              </w:tcPr>
            </w:tcPrChange>
          </w:tcPr>
          <w:p w14:paraId="2EEC6B3F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1043" w:type="dxa"/>
            <w:vAlign w:val="center"/>
            <w:tcPrChange w:id="564" w:author="lbarros" w:date="2021-02-10T13:46:00Z">
              <w:tcPr>
                <w:tcW w:w="0" w:type="auto"/>
                <w:vAlign w:val="center"/>
              </w:tcPr>
            </w:tcPrChange>
          </w:tcPr>
          <w:p w14:paraId="3EDB265B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12,90 </w:t>
            </w:r>
            <w:r w:rsidRPr="006A6AAA">
              <w:t>€</w:t>
            </w:r>
          </w:p>
        </w:tc>
        <w:tc>
          <w:tcPr>
            <w:tcW w:w="1064" w:type="dxa"/>
            <w:vAlign w:val="center"/>
            <w:tcPrChange w:id="565" w:author="lbarros" w:date="2021-02-10T13:46:00Z">
              <w:tcPr>
                <w:tcW w:w="0" w:type="auto"/>
                <w:vAlign w:val="center"/>
              </w:tcPr>
            </w:tcPrChange>
          </w:tcPr>
          <w:p w14:paraId="785B3C0F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12,90 </w:t>
            </w:r>
            <w:r w:rsidRPr="006A6AAA">
              <w:t>€</w:t>
            </w:r>
          </w:p>
        </w:tc>
      </w:tr>
      <w:tr w:rsidR="00152035" w:rsidRPr="006A6AAA" w14:paraId="0C2D2839" w14:textId="77777777" w:rsidTr="00DA7B31">
        <w:trPr>
          <w:trHeight w:hRule="exact" w:val="1134"/>
          <w:jc w:val="center"/>
          <w:trPrChange w:id="566" w:author="lbarros" w:date="2021-02-10T13:46:00Z">
            <w:trPr>
              <w:trHeight w:hRule="exact" w:val="1134"/>
              <w:jc w:val="center"/>
            </w:trPr>
          </w:trPrChange>
        </w:trPr>
        <w:tc>
          <w:tcPr>
            <w:tcW w:w="456" w:type="dxa"/>
            <w:vAlign w:val="center"/>
            <w:tcPrChange w:id="567" w:author="lbarros" w:date="2021-02-10T13:46:00Z">
              <w:tcPr>
                <w:tcW w:w="454" w:type="dxa"/>
                <w:vAlign w:val="center"/>
              </w:tcPr>
            </w:tcPrChange>
          </w:tcPr>
          <w:p w14:paraId="50F2431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6</w:t>
            </w:r>
          </w:p>
        </w:tc>
        <w:tc>
          <w:tcPr>
            <w:tcW w:w="0" w:type="auto"/>
            <w:vAlign w:val="center"/>
            <w:tcPrChange w:id="568" w:author="lbarros" w:date="2021-02-10T13:46:00Z">
              <w:tcPr>
                <w:tcW w:w="0" w:type="auto"/>
                <w:vAlign w:val="center"/>
              </w:tcPr>
            </w:tcPrChange>
          </w:tcPr>
          <w:p w14:paraId="790559F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QTR-8A</w:t>
            </w:r>
          </w:p>
        </w:tc>
        <w:tc>
          <w:tcPr>
            <w:tcW w:w="0" w:type="dxa"/>
            <w:vAlign w:val="center"/>
            <w:tcPrChange w:id="569" w:author="lbarros" w:date="2021-02-10T13:46:00Z">
              <w:tcPr>
                <w:tcW w:w="2034" w:type="dxa"/>
                <w:vAlign w:val="center"/>
              </w:tcPr>
            </w:tcPrChange>
          </w:tcPr>
          <w:p w14:paraId="5D586B6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  <w:lang w:eastAsia="pt-PT"/>
              </w:rPr>
              <w:drawing>
                <wp:inline distT="0" distB="0" distL="0" distR="0" wp14:anchorId="40AADEC0" wp14:editId="763030E8">
                  <wp:extent cx="1075055" cy="840740"/>
                  <wp:effectExtent l="0" t="0" r="0" b="0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2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19" b="9875"/>
                          <a:stretch/>
                        </pic:blipFill>
                        <pic:spPr bwMode="auto">
                          <a:xfrm>
                            <a:off x="0" y="0"/>
                            <a:ext cx="1180954" cy="9235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5" w:type="dxa"/>
            <w:vAlign w:val="center"/>
            <w:tcPrChange w:id="570" w:author="lbarros" w:date="2021-02-10T13:46:00Z">
              <w:tcPr>
                <w:tcW w:w="0" w:type="auto"/>
                <w:vAlign w:val="center"/>
              </w:tcPr>
            </w:tcPrChange>
          </w:tcPr>
          <w:p w14:paraId="241D748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lang w:val="en-GB"/>
              </w:rPr>
              <w:t>Bot'n Roll</w:t>
            </w:r>
          </w:p>
        </w:tc>
        <w:tc>
          <w:tcPr>
            <w:tcW w:w="1430" w:type="dxa"/>
            <w:vAlign w:val="center"/>
            <w:tcPrChange w:id="571" w:author="lbarros" w:date="2021-02-10T13:46:00Z">
              <w:tcPr>
                <w:tcW w:w="0" w:type="auto"/>
                <w:vAlign w:val="center"/>
              </w:tcPr>
            </w:tcPrChange>
          </w:tcPr>
          <w:p w14:paraId="190C79F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1043" w:type="dxa"/>
            <w:vAlign w:val="center"/>
            <w:tcPrChange w:id="572" w:author="lbarros" w:date="2021-02-10T13:46:00Z">
              <w:tcPr>
                <w:tcW w:w="0" w:type="auto"/>
                <w:vAlign w:val="center"/>
              </w:tcPr>
            </w:tcPrChange>
          </w:tcPr>
          <w:p w14:paraId="0EB0F764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19,90 </w:t>
            </w:r>
            <w:r w:rsidRPr="006A6AAA">
              <w:t>€</w:t>
            </w:r>
          </w:p>
        </w:tc>
        <w:tc>
          <w:tcPr>
            <w:tcW w:w="1064" w:type="dxa"/>
            <w:vAlign w:val="center"/>
            <w:tcPrChange w:id="573" w:author="lbarros" w:date="2021-02-10T13:46:00Z">
              <w:tcPr>
                <w:tcW w:w="0" w:type="auto"/>
                <w:vAlign w:val="center"/>
              </w:tcPr>
            </w:tcPrChange>
          </w:tcPr>
          <w:p w14:paraId="360F834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19,90 </w:t>
            </w:r>
            <w:r w:rsidRPr="006A6AAA">
              <w:t>€</w:t>
            </w:r>
          </w:p>
        </w:tc>
      </w:tr>
      <w:tr w:rsidR="00152035" w:rsidRPr="006A6AAA" w14:paraId="1B784AED" w14:textId="77777777" w:rsidTr="00DA7B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  <w:trPrChange w:id="574" w:author="lbarros" w:date="2021-02-10T13:46:00Z">
            <w:trPr>
              <w:trHeight w:hRule="exact" w:val="1134"/>
              <w:jc w:val="center"/>
            </w:trPr>
          </w:trPrChange>
        </w:trPr>
        <w:tc>
          <w:tcPr>
            <w:tcW w:w="456" w:type="dxa"/>
            <w:vAlign w:val="center"/>
            <w:tcPrChange w:id="575" w:author="lbarros" w:date="2021-02-10T13:46:00Z">
              <w:tcPr>
                <w:tcW w:w="454" w:type="dxa"/>
                <w:vAlign w:val="center"/>
              </w:tcPr>
            </w:tcPrChange>
          </w:tcPr>
          <w:p w14:paraId="3B6CC0DD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7</w:t>
            </w:r>
          </w:p>
        </w:tc>
        <w:tc>
          <w:tcPr>
            <w:tcW w:w="0" w:type="auto"/>
            <w:vAlign w:val="center"/>
            <w:tcPrChange w:id="576" w:author="lbarros" w:date="2021-02-10T13:46:00Z">
              <w:tcPr>
                <w:tcW w:w="0" w:type="auto"/>
                <w:vAlign w:val="center"/>
              </w:tcPr>
            </w:tcPrChange>
          </w:tcPr>
          <w:p w14:paraId="562FB3ED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Suporte para uma pilha 18650 c/fios</w:t>
            </w:r>
          </w:p>
        </w:tc>
        <w:tc>
          <w:tcPr>
            <w:tcW w:w="0" w:type="dxa"/>
            <w:vAlign w:val="center"/>
            <w:tcPrChange w:id="577" w:author="lbarros" w:date="2021-02-10T13:46:00Z">
              <w:tcPr>
                <w:tcW w:w="2034" w:type="dxa"/>
                <w:vAlign w:val="center"/>
              </w:tcPr>
            </w:tcPrChange>
          </w:tcPr>
          <w:p w14:paraId="7F167C89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  <w:lang w:eastAsia="pt-PT"/>
              </w:rPr>
              <w:drawing>
                <wp:inline distT="0" distB="0" distL="0" distR="0" wp14:anchorId="31D12739" wp14:editId="3FDA81C2">
                  <wp:extent cx="699247" cy="699247"/>
                  <wp:effectExtent l="0" t="0" r="5715" b="5715"/>
                  <wp:docPr id="34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1742" cy="7117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5" w:type="dxa"/>
            <w:vAlign w:val="center"/>
            <w:tcPrChange w:id="578" w:author="lbarros" w:date="2021-02-10T13:46:00Z">
              <w:tcPr>
                <w:tcW w:w="0" w:type="auto"/>
                <w:vAlign w:val="center"/>
              </w:tcPr>
            </w:tcPrChange>
          </w:tcPr>
          <w:p w14:paraId="1CB49420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lang w:val="en-GB"/>
              </w:rPr>
              <w:t>Bot'n Roll</w:t>
            </w:r>
          </w:p>
        </w:tc>
        <w:tc>
          <w:tcPr>
            <w:tcW w:w="1430" w:type="dxa"/>
            <w:vAlign w:val="center"/>
            <w:tcPrChange w:id="579" w:author="lbarros" w:date="2021-02-10T13:46:00Z">
              <w:tcPr>
                <w:tcW w:w="0" w:type="auto"/>
                <w:vAlign w:val="center"/>
              </w:tcPr>
            </w:tcPrChange>
          </w:tcPr>
          <w:p w14:paraId="56A348F2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6</w:t>
            </w:r>
          </w:p>
        </w:tc>
        <w:tc>
          <w:tcPr>
            <w:tcW w:w="1043" w:type="dxa"/>
            <w:vAlign w:val="center"/>
            <w:tcPrChange w:id="580" w:author="lbarros" w:date="2021-02-10T13:46:00Z">
              <w:tcPr>
                <w:tcW w:w="0" w:type="auto"/>
                <w:vAlign w:val="center"/>
              </w:tcPr>
            </w:tcPrChange>
          </w:tcPr>
          <w:p w14:paraId="51324407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0,85 </w:t>
            </w:r>
            <w:r w:rsidRPr="006A6AAA">
              <w:t>€</w:t>
            </w:r>
          </w:p>
        </w:tc>
        <w:tc>
          <w:tcPr>
            <w:tcW w:w="1064" w:type="dxa"/>
            <w:vAlign w:val="center"/>
            <w:tcPrChange w:id="581" w:author="lbarros" w:date="2021-02-10T13:46:00Z">
              <w:tcPr>
                <w:tcW w:w="0" w:type="auto"/>
                <w:vAlign w:val="center"/>
              </w:tcPr>
            </w:tcPrChange>
          </w:tcPr>
          <w:p w14:paraId="1068B1C3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5,10 </w:t>
            </w:r>
            <w:r w:rsidRPr="006A6AAA">
              <w:t>€</w:t>
            </w:r>
          </w:p>
        </w:tc>
      </w:tr>
      <w:tr w:rsidR="00152035" w:rsidRPr="006A6AAA" w14:paraId="64266D26" w14:textId="77777777" w:rsidTr="00DA7B31">
        <w:trPr>
          <w:trHeight w:hRule="exact" w:val="1333"/>
          <w:jc w:val="center"/>
          <w:trPrChange w:id="582" w:author="lbarros" w:date="2021-02-10T13:46:00Z">
            <w:trPr>
              <w:trHeight w:hRule="exact" w:val="1333"/>
              <w:jc w:val="center"/>
            </w:trPr>
          </w:trPrChange>
        </w:trPr>
        <w:tc>
          <w:tcPr>
            <w:tcW w:w="456" w:type="dxa"/>
            <w:vAlign w:val="center"/>
            <w:tcPrChange w:id="583" w:author="lbarros" w:date="2021-02-10T13:46:00Z">
              <w:tcPr>
                <w:tcW w:w="454" w:type="dxa"/>
                <w:vAlign w:val="center"/>
              </w:tcPr>
            </w:tcPrChange>
          </w:tcPr>
          <w:p w14:paraId="70DF2BB4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8</w:t>
            </w:r>
          </w:p>
        </w:tc>
        <w:tc>
          <w:tcPr>
            <w:tcW w:w="0" w:type="auto"/>
            <w:vAlign w:val="center"/>
            <w:tcPrChange w:id="584" w:author="lbarros" w:date="2021-02-10T13:46:00Z">
              <w:tcPr>
                <w:tcW w:w="0" w:type="auto"/>
                <w:vAlign w:val="center"/>
              </w:tcPr>
            </w:tcPrChange>
          </w:tcPr>
          <w:p w14:paraId="3C9C8EC7" w14:textId="77777777" w:rsidR="009C6BB5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BMS para proteção baterias 18650 3S </w:t>
            </w:r>
          </w:p>
          <w:p w14:paraId="5D1E41D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12,6</w:t>
            </w:r>
            <w:r>
              <w:rPr>
                <w:rFonts w:ascii="NewsGotT" w:hAnsi="NewsGotT"/>
              </w:rPr>
              <w:t xml:space="preserve"> </w:t>
            </w:r>
            <w:r w:rsidRPr="006A6AAA">
              <w:rPr>
                <w:rFonts w:ascii="NewsGotT" w:hAnsi="NewsGotT"/>
              </w:rPr>
              <w:t>V 20</w:t>
            </w:r>
            <w:r>
              <w:rPr>
                <w:rFonts w:ascii="NewsGotT" w:hAnsi="NewsGotT"/>
              </w:rPr>
              <w:t xml:space="preserve"> </w:t>
            </w:r>
            <w:r w:rsidRPr="006A6AAA">
              <w:rPr>
                <w:rFonts w:ascii="NewsGotT" w:hAnsi="NewsGotT"/>
              </w:rPr>
              <w:t>A</w:t>
            </w:r>
          </w:p>
        </w:tc>
        <w:tc>
          <w:tcPr>
            <w:tcW w:w="0" w:type="dxa"/>
            <w:vAlign w:val="center"/>
            <w:tcPrChange w:id="585" w:author="lbarros" w:date="2021-02-10T13:46:00Z">
              <w:tcPr>
                <w:tcW w:w="2034" w:type="dxa"/>
                <w:vAlign w:val="center"/>
              </w:tcPr>
            </w:tcPrChange>
          </w:tcPr>
          <w:p w14:paraId="6CD0648A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  <w:lang w:eastAsia="pt-PT"/>
              </w:rPr>
              <w:drawing>
                <wp:inline distT="0" distB="0" distL="0" distR="0" wp14:anchorId="3CB0D754" wp14:editId="674181E9">
                  <wp:extent cx="728586" cy="728586"/>
                  <wp:effectExtent l="0" t="0" r="0" b="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5838" cy="7358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5" w:type="dxa"/>
            <w:vAlign w:val="center"/>
            <w:tcPrChange w:id="586" w:author="lbarros" w:date="2021-02-10T13:46:00Z">
              <w:tcPr>
                <w:tcW w:w="0" w:type="auto"/>
                <w:vAlign w:val="center"/>
              </w:tcPr>
            </w:tcPrChange>
          </w:tcPr>
          <w:p w14:paraId="11ADEC0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lang w:val="en-GB"/>
              </w:rPr>
              <w:t>Bot'n Roll</w:t>
            </w:r>
          </w:p>
        </w:tc>
        <w:tc>
          <w:tcPr>
            <w:tcW w:w="1430" w:type="dxa"/>
            <w:vAlign w:val="center"/>
            <w:tcPrChange w:id="587" w:author="lbarros" w:date="2021-02-10T13:46:00Z">
              <w:tcPr>
                <w:tcW w:w="0" w:type="auto"/>
                <w:vAlign w:val="center"/>
              </w:tcPr>
            </w:tcPrChange>
          </w:tcPr>
          <w:p w14:paraId="5843D58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1043" w:type="dxa"/>
            <w:vAlign w:val="center"/>
            <w:tcPrChange w:id="588" w:author="lbarros" w:date="2021-02-10T13:46:00Z">
              <w:tcPr>
                <w:tcW w:w="0" w:type="auto"/>
                <w:vAlign w:val="center"/>
              </w:tcPr>
            </w:tcPrChange>
          </w:tcPr>
          <w:p w14:paraId="3D637CDA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5,50 </w:t>
            </w:r>
            <w:r w:rsidRPr="006A6AAA">
              <w:t>€</w:t>
            </w:r>
          </w:p>
        </w:tc>
        <w:tc>
          <w:tcPr>
            <w:tcW w:w="1064" w:type="dxa"/>
            <w:vAlign w:val="center"/>
            <w:tcPrChange w:id="589" w:author="lbarros" w:date="2021-02-10T13:46:00Z">
              <w:tcPr>
                <w:tcW w:w="0" w:type="auto"/>
                <w:vAlign w:val="center"/>
              </w:tcPr>
            </w:tcPrChange>
          </w:tcPr>
          <w:p w14:paraId="2CB984B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11,00 </w:t>
            </w:r>
            <w:r w:rsidRPr="006A6AAA">
              <w:t>€</w:t>
            </w:r>
          </w:p>
        </w:tc>
      </w:tr>
      <w:tr w:rsidR="00152035" w:rsidRPr="006A6AAA" w14:paraId="3D2B801B" w14:textId="77777777" w:rsidTr="00DA7B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  <w:trPrChange w:id="590" w:author="lbarros" w:date="2021-02-10T13:46:00Z">
            <w:trPr>
              <w:trHeight w:hRule="exact" w:val="1134"/>
              <w:jc w:val="center"/>
            </w:trPr>
          </w:trPrChange>
        </w:trPr>
        <w:tc>
          <w:tcPr>
            <w:tcW w:w="456" w:type="dxa"/>
            <w:vAlign w:val="center"/>
            <w:tcPrChange w:id="591" w:author="lbarros" w:date="2021-02-10T13:46:00Z">
              <w:tcPr>
                <w:tcW w:w="454" w:type="dxa"/>
                <w:vAlign w:val="center"/>
              </w:tcPr>
            </w:tcPrChange>
          </w:tcPr>
          <w:p w14:paraId="31363BDF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9</w:t>
            </w:r>
          </w:p>
        </w:tc>
        <w:tc>
          <w:tcPr>
            <w:tcW w:w="0" w:type="auto"/>
            <w:vAlign w:val="center"/>
            <w:tcPrChange w:id="592" w:author="lbarros" w:date="2021-02-10T13:46:00Z">
              <w:tcPr>
                <w:tcW w:w="0" w:type="auto"/>
                <w:vAlign w:val="center"/>
              </w:tcPr>
            </w:tcPrChange>
          </w:tcPr>
          <w:p w14:paraId="08A3B787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Pilha LI-ION 18650 3,7</w:t>
            </w:r>
            <w:r>
              <w:rPr>
                <w:rFonts w:ascii="NewsGotT" w:hAnsi="NewsGotT"/>
              </w:rPr>
              <w:t xml:space="preserve"> </w:t>
            </w:r>
            <w:r w:rsidRPr="006A6AAA">
              <w:rPr>
                <w:rFonts w:ascii="NewsGotT" w:hAnsi="NewsGotT"/>
              </w:rPr>
              <w:t>V 2200</w:t>
            </w:r>
            <w:r>
              <w:rPr>
                <w:rFonts w:ascii="NewsGotT" w:hAnsi="NewsGotT"/>
              </w:rPr>
              <w:t xml:space="preserve"> </w:t>
            </w:r>
            <w:r w:rsidRPr="006A6AAA">
              <w:rPr>
                <w:rFonts w:ascii="NewsGotT" w:hAnsi="NewsGotT"/>
              </w:rPr>
              <w:t>mAh 18X65</w:t>
            </w:r>
            <w:r>
              <w:rPr>
                <w:rFonts w:ascii="NewsGotT" w:hAnsi="NewsGotT"/>
              </w:rPr>
              <w:t xml:space="preserve"> </w:t>
            </w:r>
            <w:r w:rsidRPr="006A6AAA">
              <w:rPr>
                <w:rFonts w:ascii="NewsGotT" w:hAnsi="NewsGotT"/>
              </w:rPr>
              <w:t xml:space="preserve">mm </w:t>
            </w:r>
            <w:r>
              <w:rPr>
                <w:rFonts w:ascii="NewsGotT" w:hAnsi="NewsGotT"/>
              </w:rPr>
              <w:t>–</w:t>
            </w:r>
            <w:r w:rsidRPr="006A6AAA">
              <w:rPr>
                <w:rFonts w:ascii="NewsGotT" w:hAnsi="NewsGotT"/>
              </w:rPr>
              <w:t xml:space="preserve"> 22</w:t>
            </w:r>
            <w:r>
              <w:rPr>
                <w:rFonts w:ascii="NewsGotT" w:hAnsi="NewsGotT"/>
              </w:rPr>
              <w:t xml:space="preserve"> </w:t>
            </w:r>
            <w:r w:rsidRPr="006A6AAA">
              <w:rPr>
                <w:rFonts w:ascii="NewsGotT" w:hAnsi="NewsGotT"/>
              </w:rPr>
              <w:t>A MAX</w:t>
            </w:r>
          </w:p>
        </w:tc>
        <w:tc>
          <w:tcPr>
            <w:tcW w:w="0" w:type="dxa"/>
            <w:vAlign w:val="center"/>
            <w:tcPrChange w:id="593" w:author="lbarros" w:date="2021-02-10T13:46:00Z">
              <w:tcPr>
                <w:tcW w:w="2034" w:type="dxa"/>
                <w:vAlign w:val="center"/>
              </w:tcPr>
            </w:tcPrChange>
          </w:tcPr>
          <w:p w14:paraId="0BC45D89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  <w:lang w:eastAsia="pt-PT"/>
              </w:rPr>
              <w:drawing>
                <wp:inline distT="0" distB="0" distL="0" distR="0" wp14:anchorId="5721C406" wp14:editId="456A0819">
                  <wp:extent cx="1017515" cy="436098"/>
                  <wp:effectExtent l="0" t="0" r="0" b="0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5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6">
                                    <a14:imgEffect>
                                      <a14:backgroundRemoval t="40040" b="57344" l="28457" r="72745">
                                        <a14:foregroundMark x1="28457" y1="49698" x2="28457" y2="49698"/>
                                        <a14:foregroundMark x1="72745" y1="50503" x2="72745" y2="5050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335" t="38167" r="25375" b="40278"/>
                          <a:stretch/>
                        </pic:blipFill>
                        <pic:spPr bwMode="auto">
                          <a:xfrm>
                            <a:off x="0" y="0"/>
                            <a:ext cx="1042153" cy="446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5" w:type="dxa"/>
            <w:vAlign w:val="center"/>
            <w:tcPrChange w:id="594" w:author="lbarros" w:date="2021-02-10T13:46:00Z">
              <w:tcPr>
                <w:tcW w:w="0" w:type="auto"/>
                <w:vAlign w:val="center"/>
              </w:tcPr>
            </w:tcPrChange>
          </w:tcPr>
          <w:p w14:paraId="0744F9AF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lang w:val="en-GB"/>
              </w:rPr>
              <w:t>Bot'n Roll</w:t>
            </w:r>
          </w:p>
        </w:tc>
        <w:tc>
          <w:tcPr>
            <w:tcW w:w="1430" w:type="dxa"/>
            <w:vAlign w:val="center"/>
            <w:tcPrChange w:id="595" w:author="lbarros" w:date="2021-02-10T13:46:00Z">
              <w:tcPr>
                <w:tcW w:w="0" w:type="auto"/>
                <w:vAlign w:val="center"/>
              </w:tcPr>
            </w:tcPrChange>
          </w:tcPr>
          <w:p w14:paraId="7C2B68CA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6</w:t>
            </w:r>
          </w:p>
        </w:tc>
        <w:tc>
          <w:tcPr>
            <w:tcW w:w="1043" w:type="dxa"/>
            <w:vAlign w:val="center"/>
            <w:tcPrChange w:id="596" w:author="lbarros" w:date="2021-02-10T13:46:00Z">
              <w:tcPr>
                <w:tcW w:w="0" w:type="auto"/>
                <w:vAlign w:val="center"/>
              </w:tcPr>
            </w:tcPrChange>
          </w:tcPr>
          <w:p w14:paraId="286012C2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3,90 </w:t>
            </w:r>
            <w:r w:rsidRPr="006A6AAA">
              <w:t>€</w:t>
            </w:r>
          </w:p>
        </w:tc>
        <w:tc>
          <w:tcPr>
            <w:tcW w:w="1064" w:type="dxa"/>
            <w:vAlign w:val="center"/>
            <w:tcPrChange w:id="597" w:author="lbarros" w:date="2021-02-10T13:46:00Z">
              <w:tcPr>
                <w:tcW w:w="0" w:type="auto"/>
                <w:vAlign w:val="center"/>
              </w:tcPr>
            </w:tcPrChange>
          </w:tcPr>
          <w:p w14:paraId="08BC5C3F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23,40 </w:t>
            </w:r>
            <w:r w:rsidRPr="006A6AAA">
              <w:t>€</w:t>
            </w:r>
          </w:p>
        </w:tc>
      </w:tr>
      <w:tr w:rsidR="00152035" w:rsidRPr="006A6AAA" w14:paraId="631BA6AC" w14:textId="77777777" w:rsidTr="00DA7B31">
        <w:trPr>
          <w:trHeight w:hRule="exact" w:val="1134"/>
          <w:jc w:val="center"/>
          <w:trPrChange w:id="598" w:author="lbarros" w:date="2021-02-10T13:46:00Z">
            <w:trPr>
              <w:trHeight w:hRule="exact" w:val="1134"/>
              <w:jc w:val="center"/>
            </w:trPr>
          </w:trPrChange>
        </w:trPr>
        <w:tc>
          <w:tcPr>
            <w:tcW w:w="456" w:type="dxa"/>
            <w:vAlign w:val="center"/>
            <w:tcPrChange w:id="599" w:author="lbarros" w:date="2021-02-10T13:46:00Z">
              <w:tcPr>
                <w:tcW w:w="454" w:type="dxa"/>
                <w:vAlign w:val="center"/>
              </w:tcPr>
            </w:tcPrChange>
          </w:tcPr>
          <w:p w14:paraId="48DE4D8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10</w:t>
            </w:r>
          </w:p>
        </w:tc>
        <w:tc>
          <w:tcPr>
            <w:tcW w:w="0" w:type="auto"/>
            <w:vAlign w:val="center"/>
            <w:tcPrChange w:id="600" w:author="lbarros" w:date="2021-02-10T13:46:00Z">
              <w:tcPr>
                <w:tcW w:w="0" w:type="auto"/>
                <w:vAlign w:val="center"/>
              </w:tcPr>
            </w:tcPrChange>
          </w:tcPr>
          <w:p w14:paraId="1350CC9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LM7805</w:t>
            </w:r>
          </w:p>
        </w:tc>
        <w:tc>
          <w:tcPr>
            <w:tcW w:w="0" w:type="dxa"/>
            <w:vAlign w:val="center"/>
            <w:tcPrChange w:id="601" w:author="lbarros" w:date="2021-02-10T13:46:00Z">
              <w:tcPr>
                <w:tcW w:w="2034" w:type="dxa"/>
                <w:vAlign w:val="center"/>
              </w:tcPr>
            </w:tcPrChange>
          </w:tcPr>
          <w:p w14:paraId="1DC6B96B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  <w:lang w:eastAsia="pt-PT"/>
              </w:rPr>
              <w:drawing>
                <wp:inline distT="0" distB="0" distL="0" distR="0" wp14:anchorId="0FC592D5" wp14:editId="299EB080">
                  <wp:extent cx="674798" cy="674798"/>
                  <wp:effectExtent l="0" t="0" r="0" b="0"/>
                  <wp:docPr id="61" name="Imagem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8">
                                    <a14:imgEffect>
                                      <a14:backgroundRemoval t="9800" b="90000" l="10000" r="90000">
                                        <a14:foregroundMark x1="49800" y1="15400" x2="49800" y2="15400"/>
                                        <a14:foregroundMark x1="52800" y1="12400" x2="52800" y2="12400"/>
                                        <a14:foregroundMark x1="49200" y1="9800" x2="49200" y2="9800"/>
                                        <a14:foregroundMark x1="49200" y1="11200" x2="49200" y2="11200"/>
                                        <a14:foregroundMark x1="51800" y1="12400" x2="51800" y2="12400"/>
                                        <a14:foregroundMark x1="47600" y1="17000" x2="47600" y2="17000"/>
                                        <a14:backgroundMark x1="46600" y1="18400" x2="46600" y2="184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0859" cy="6808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5" w:type="dxa"/>
            <w:vAlign w:val="center"/>
            <w:tcPrChange w:id="602" w:author="lbarros" w:date="2021-02-10T13:46:00Z">
              <w:tcPr>
                <w:tcW w:w="0" w:type="auto"/>
                <w:vAlign w:val="center"/>
              </w:tcPr>
            </w:tcPrChange>
          </w:tcPr>
          <w:p w14:paraId="6BC4068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u w:val="single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Bot'n Roll</w:t>
            </w:r>
          </w:p>
        </w:tc>
        <w:tc>
          <w:tcPr>
            <w:tcW w:w="1430" w:type="dxa"/>
            <w:vAlign w:val="center"/>
            <w:tcPrChange w:id="603" w:author="lbarros" w:date="2021-02-10T13:46:00Z">
              <w:tcPr>
                <w:tcW w:w="0" w:type="auto"/>
                <w:vAlign w:val="center"/>
              </w:tcPr>
            </w:tcPrChange>
          </w:tcPr>
          <w:p w14:paraId="5A3C306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1043" w:type="dxa"/>
            <w:vAlign w:val="center"/>
            <w:tcPrChange w:id="604" w:author="lbarros" w:date="2021-02-10T13:46:00Z">
              <w:tcPr>
                <w:tcW w:w="0" w:type="auto"/>
                <w:vAlign w:val="center"/>
              </w:tcPr>
            </w:tcPrChange>
          </w:tcPr>
          <w:p w14:paraId="5219CFE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0,50 </w:t>
            </w:r>
            <w:r w:rsidRPr="006A6AAA">
              <w:t>€</w:t>
            </w:r>
          </w:p>
        </w:tc>
        <w:tc>
          <w:tcPr>
            <w:tcW w:w="1064" w:type="dxa"/>
            <w:vAlign w:val="center"/>
            <w:tcPrChange w:id="605" w:author="lbarros" w:date="2021-02-10T13:46:00Z">
              <w:tcPr>
                <w:tcW w:w="0" w:type="auto"/>
                <w:vAlign w:val="center"/>
              </w:tcPr>
            </w:tcPrChange>
          </w:tcPr>
          <w:p w14:paraId="4349039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0,50 </w:t>
            </w:r>
            <w:r w:rsidRPr="006A6AAA">
              <w:t>€</w:t>
            </w:r>
          </w:p>
        </w:tc>
      </w:tr>
      <w:tr w:rsidR="00152035" w:rsidRPr="006A6AAA" w14:paraId="5FCCECC3" w14:textId="77777777" w:rsidTr="00DA7B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  <w:trPrChange w:id="606" w:author="lbarros" w:date="2021-02-10T13:46:00Z">
            <w:trPr>
              <w:trHeight w:hRule="exact" w:val="1134"/>
              <w:jc w:val="center"/>
            </w:trPr>
          </w:trPrChange>
        </w:trPr>
        <w:tc>
          <w:tcPr>
            <w:tcW w:w="456" w:type="dxa"/>
            <w:vAlign w:val="center"/>
            <w:tcPrChange w:id="607" w:author="lbarros" w:date="2021-02-10T13:46:00Z">
              <w:tcPr>
                <w:tcW w:w="454" w:type="dxa"/>
                <w:vAlign w:val="center"/>
              </w:tcPr>
            </w:tcPrChange>
          </w:tcPr>
          <w:p w14:paraId="36D60720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11</w:t>
            </w:r>
          </w:p>
        </w:tc>
        <w:tc>
          <w:tcPr>
            <w:tcW w:w="0" w:type="auto"/>
            <w:vAlign w:val="center"/>
            <w:tcPrChange w:id="608" w:author="lbarros" w:date="2021-02-10T13:46:00Z">
              <w:tcPr>
                <w:tcW w:w="0" w:type="auto"/>
                <w:vAlign w:val="center"/>
              </w:tcPr>
            </w:tcPrChange>
          </w:tcPr>
          <w:p w14:paraId="4BDC2D04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TL494</w:t>
            </w:r>
          </w:p>
        </w:tc>
        <w:tc>
          <w:tcPr>
            <w:tcW w:w="0" w:type="dxa"/>
            <w:vAlign w:val="center"/>
            <w:tcPrChange w:id="609" w:author="lbarros" w:date="2021-02-10T13:46:00Z">
              <w:tcPr>
                <w:tcW w:w="2034" w:type="dxa"/>
                <w:vAlign w:val="center"/>
              </w:tcPr>
            </w:tcPrChange>
          </w:tcPr>
          <w:p w14:paraId="58B7DCDA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  <w:lang w:eastAsia="pt-PT"/>
              </w:rPr>
              <w:drawing>
                <wp:inline distT="0" distB="0" distL="0" distR="0" wp14:anchorId="47E5DE0A" wp14:editId="588EBC23">
                  <wp:extent cx="724404" cy="660671"/>
                  <wp:effectExtent l="0" t="0" r="0" b="0"/>
                  <wp:docPr id="44" name="Imagem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9" cstate="print">
                            <a:clrChange>
                              <a:clrFrom>
                                <a:srgbClr val="FBFBFB"/>
                              </a:clrFrom>
                              <a:clrTo>
                                <a:srgbClr val="FBFBFB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111" t="22607" r="17404" b="18582"/>
                          <a:stretch/>
                        </pic:blipFill>
                        <pic:spPr bwMode="auto">
                          <a:xfrm>
                            <a:off x="0" y="0"/>
                            <a:ext cx="749887" cy="683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5" w:type="dxa"/>
            <w:vAlign w:val="center"/>
            <w:tcPrChange w:id="610" w:author="lbarros" w:date="2021-02-10T13:46:00Z">
              <w:tcPr>
                <w:tcW w:w="0" w:type="auto"/>
                <w:vAlign w:val="center"/>
              </w:tcPr>
            </w:tcPrChange>
          </w:tcPr>
          <w:p w14:paraId="20A06E57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1430" w:type="dxa"/>
            <w:vAlign w:val="center"/>
            <w:tcPrChange w:id="611" w:author="lbarros" w:date="2021-02-10T13:46:00Z">
              <w:tcPr>
                <w:tcW w:w="0" w:type="auto"/>
                <w:vAlign w:val="center"/>
              </w:tcPr>
            </w:tcPrChange>
          </w:tcPr>
          <w:p w14:paraId="45B5BC99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1043" w:type="dxa"/>
            <w:vAlign w:val="center"/>
            <w:tcPrChange w:id="612" w:author="lbarros" w:date="2021-02-10T13:46:00Z">
              <w:tcPr>
                <w:tcW w:w="0" w:type="auto"/>
                <w:vAlign w:val="center"/>
              </w:tcPr>
            </w:tcPrChange>
          </w:tcPr>
          <w:p w14:paraId="68110DE0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1,70 </w:t>
            </w:r>
            <w:r w:rsidRPr="006A6AAA">
              <w:t>€</w:t>
            </w:r>
          </w:p>
        </w:tc>
        <w:tc>
          <w:tcPr>
            <w:tcW w:w="1064" w:type="dxa"/>
            <w:vAlign w:val="center"/>
            <w:tcPrChange w:id="613" w:author="lbarros" w:date="2021-02-10T13:46:00Z">
              <w:tcPr>
                <w:tcW w:w="0" w:type="auto"/>
                <w:vAlign w:val="center"/>
              </w:tcPr>
            </w:tcPrChange>
          </w:tcPr>
          <w:p w14:paraId="714E3179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3,40 </w:t>
            </w:r>
            <w:r w:rsidRPr="006A6AAA">
              <w:t>€</w:t>
            </w:r>
          </w:p>
        </w:tc>
      </w:tr>
      <w:tr w:rsidR="00152035" w:rsidRPr="006A6AAA" w14:paraId="73717857" w14:textId="77777777" w:rsidTr="00DA7B31">
        <w:trPr>
          <w:trHeight w:hRule="exact" w:val="1134"/>
          <w:jc w:val="center"/>
          <w:trPrChange w:id="614" w:author="lbarros" w:date="2021-02-10T13:46:00Z">
            <w:trPr>
              <w:trHeight w:hRule="exact" w:val="1134"/>
              <w:jc w:val="center"/>
            </w:trPr>
          </w:trPrChange>
        </w:trPr>
        <w:tc>
          <w:tcPr>
            <w:tcW w:w="456" w:type="dxa"/>
            <w:vAlign w:val="center"/>
            <w:tcPrChange w:id="615" w:author="lbarros" w:date="2021-02-10T13:46:00Z">
              <w:tcPr>
                <w:tcW w:w="454" w:type="dxa"/>
                <w:vAlign w:val="center"/>
              </w:tcPr>
            </w:tcPrChange>
          </w:tcPr>
          <w:p w14:paraId="53A3CDC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12</w:t>
            </w:r>
          </w:p>
        </w:tc>
        <w:tc>
          <w:tcPr>
            <w:tcW w:w="0" w:type="auto"/>
            <w:vAlign w:val="center"/>
            <w:tcPrChange w:id="616" w:author="lbarros" w:date="2021-02-10T13:46:00Z">
              <w:tcPr>
                <w:tcW w:w="0" w:type="auto"/>
                <w:vAlign w:val="center"/>
              </w:tcPr>
            </w:tcPrChange>
          </w:tcPr>
          <w:p w14:paraId="4E1A3C6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LM324</w:t>
            </w:r>
          </w:p>
        </w:tc>
        <w:tc>
          <w:tcPr>
            <w:tcW w:w="0" w:type="dxa"/>
            <w:vAlign w:val="center"/>
            <w:tcPrChange w:id="617" w:author="lbarros" w:date="2021-02-10T13:46:00Z">
              <w:tcPr>
                <w:tcW w:w="2034" w:type="dxa"/>
                <w:vAlign w:val="center"/>
              </w:tcPr>
            </w:tcPrChange>
          </w:tcPr>
          <w:p w14:paraId="5F8D52C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  <w:lang w:eastAsia="pt-PT"/>
              </w:rPr>
              <w:drawing>
                <wp:inline distT="0" distB="0" distL="0" distR="0" wp14:anchorId="5B1A948F" wp14:editId="25C21621">
                  <wp:extent cx="728586" cy="728586"/>
                  <wp:effectExtent l="0" t="0" r="0" b="0"/>
                  <wp:docPr id="45" name="Imagem 45" descr="Texas Instruments LM324 LM324N DIP14 Quadruple Operational Amplifier DIP14  1 Pack: Amazon.com: Industrial &amp; Scientifi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Texas Instruments LM324 LM324N DIP14 Quadruple Operational Amplifier DIP14  1 Pack: Amazon.com: Industrial &amp; Scientifi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5895" cy="735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5" w:type="dxa"/>
            <w:vAlign w:val="center"/>
            <w:tcPrChange w:id="618" w:author="lbarros" w:date="2021-02-10T13:46:00Z">
              <w:tcPr>
                <w:tcW w:w="0" w:type="auto"/>
                <w:vAlign w:val="center"/>
              </w:tcPr>
            </w:tcPrChange>
          </w:tcPr>
          <w:p w14:paraId="4BAE729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1430" w:type="dxa"/>
            <w:vAlign w:val="center"/>
            <w:tcPrChange w:id="619" w:author="lbarros" w:date="2021-02-10T13:46:00Z">
              <w:tcPr>
                <w:tcW w:w="0" w:type="auto"/>
                <w:vAlign w:val="center"/>
              </w:tcPr>
            </w:tcPrChange>
          </w:tcPr>
          <w:p w14:paraId="7E6DF45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1043" w:type="dxa"/>
            <w:vAlign w:val="center"/>
            <w:tcPrChange w:id="620" w:author="lbarros" w:date="2021-02-10T13:46:00Z">
              <w:tcPr>
                <w:tcW w:w="0" w:type="auto"/>
                <w:vAlign w:val="center"/>
              </w:tcPr>
            </w:tcPrChange>
          </w:tcPr>
          <w:p w14:paraId="5B42F13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1,95 </w:t>
            </w:r>
            <w:r w:rsidRPr="006A6AAA">
              <w:t>€</w:t>
            </w:r>
          </w:p>
        </w:tc>
        <w:tc>
          <w:tcPr>
            <w:tcW w:w="1064" w:type="dxa"/>
            <w:vAlign w:val="center"/>
            <w:tcPrChange w:id="621" w:author="lbarros" w:date="2021-02-10T13:46:00Z">
              <w:tcPr>
                <w:tcW w:w="0" w:type="auto"/>
                <w:vAlign w:val="center"/>
              </w:tcPr>
            </w:tcPrChange>
          </w:tcPr>
          <w:p w14:paraId="322C958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3,90 </w:t>
            </w:r>
            <w:r w:rsidRPr="006A6AAA">
              <w:t>€</w:t>
            </w:r>
          </w:p>
        </w:tc>
      </w:tr>
      <w:tr w:rsidR="00152035" w:rsidRPr="006A6AAA" w14:paraId="0F879EAB" w14:textId="77777777" w:rsidTr="00DA7B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  <w:trPrChange w:id="622" w:author="lbarros" w:date="2021-02-10T13:46:00Z">
            <w:trPr>
              <w:trHeight w:hRule="exact" w:val="1134"/>
              <w:jc w:val="center"/>
            </w:trPr>
          </w:trPrChange>
        </w:trPr>
        <w:tc>
          <w:tcPr>
            <w:tcW w:w="456" w:type="dxa"/>
            <w:vAlign w:val="center"/>
            <w:tcPrChange w:id="623" w:author="lbarros" w:date="2021-02-10T13:46:00Z">
              <w:tcPr>
                <w:tcW w:w="454" w:type="dxa"/>
                <w:vAlign w:val="center"/>
              </w:tcPr>
            </w:tcPrChange>
          </w:tcPr>
          <w:p w14:paraId="63229E0F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13</w:t>
            </w:r>
          </w:p>
        </w:tc>
        <w:tc>
          <w:tcPr>
            <w:tcW w:w="0" w:type="auto"/>
            <w:vAlign w:val="center"/>
            <w:tcPrChange w:id="624" w:author="lbarros" w:date="2021-02-10T13:46:00Z">
              <w:tcPr>
                <w:tcW w:w="0" w:type="auto"/>
                <w:vAlign w:val="center"/>
              </w:tcPr>
            </w:tcPrChange>
          </w:tcPr>
          <w:p w14:paraId="42169A6A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LM358</w:t>
            </w:r>
          </w:p>
        </w:tc>
        <w:tc>
          <w:tcPr>
            <w:tcW w:w="0" w:type="dxa"/>
            <w:vAlign w:val="center"/>
            <w:tcPrChange w:id="625" w:author="lbarros" w:date="2021-02-10T13:46:00Z">
              <w:tcPr>
                <w:tcW w:w="2034" w:type="dxa"/>
                <w:vAlign w:val="center"/>
              </w:tcPr>
            </w:tcPrChange>
          </w:tcPr>
          <w:p w14:paraId="782E9CBC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  <w:lang w:eastAsia="pt-PT"/>
              </w:rPr>
              <w:drawing>
                <wp:inline distT="0" distB="0" distL="0" distR="0" wp14:anchorId="21D7C436" wp14:editId="6D8F0562">
                  <wp:extent cx="767705" cy="725576"/>
                  <wp:effectExtent l="0" t="0" r="0" b="0"/>
                  <wp:docPr id="48" name="Imagem 48" descr="TEXAS INSTRUMENTS LM358P Lm358 Dual Operational Amplifier, For Electronics,  8 Pin Dip, Rs 5 /piece | ID: 219350848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TEXAS INSTRUMENTS LM358P Lm358 Dual Operational Amplifier, For Electronics,  8 Pin Dip, Rs 5 /piece | ID: 2193508486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2">
                                    <a14:imgEffect>
                                      <a14:backgroundRemoval t="18728" b="82350" l="22259" r="79075">
                                        <a14:foregroundMark x1="30000" y1="52844" x2="30000" y2="52844"/>
                                        <a14:foregroundMark x1="30800" y1="48341" x2="30800" y2="48341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157" t="10775" r="13824" b="9697"/>
                          <a:stretch/>
                        </pic:blipFill>
                        <pic:spPr bwMode="auto">
                          <a:xfrm>
                            <a:off x="0" y="0"/>
                            <a:ext cx="785952" cy="742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5" w:type="dxa"/>
            <w:vAlign w:val="center"/>
            <w:tcPrChange w:id="626" w:author="lbarros" w:date="2021-02-10T13:46:00Z">
              <w:tcPr>
                <w:tcW w:w="0" w:type="auto"/>
                <w:vAlign w:val="center"/>
              </w:tcPr>
            </w:tcPrChange>
          </w:tcPr>
          <w:p w14:paraId="2F3FDC66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1430" w:type="dxa"/>
            <w:vAlign w:val="center"/>
            <w:tcPrChange w:id="627" w:author="lbarros" w:date="2021-02-10T13:46:00Z">
              <w:tcPr>
                <w:tcW w:w="0" w:type="auto"/>
                <w:vAlign w:val="center"/>
              </w:tcPr>
            </w:tcPrChange>
          </w:tcPr>
          <w:p w14:paraId="3FF6F186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5</w:t>
            </w:r>
          </w:p>
        </w:tc>
        <w:tc>
          <w:tcPr>
            <w:tcW w:w="1043" w:type="dxa"/>
            <w:vAlign w:val="center"/>
            <w:tcPrChange w:id="628" w:author="lbarros" w:date="2021-02-10T13:46:00Z">
              <w:tcPr>
                <w:tcW w:w="0" w:type="auto"/>
                <w:vAlign w:val="center"/>
              </w:tcPr>
            </w:tcPrChange>
          </w:tcPr>
          <w:p w14:paraId="7F9C6B8E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0,74 </w:t>
            </w:r>
            <w:r w:rsidRPr="006A6AAA">
              <w:t>€</w:t>
            </w:r>
          </w:p>
        </w:tc>
        <w:tc>
          <w:tcPr>
            <w:tcW w:w="1064" w:type="dxa"/>
            <w:vAlign w:val="center"/>
            <w:tcPrChange w:id="629" w:author="lbarros" w:date="2021-02-10T13:46:00Z">
              <w:tcPr>
                <w:tcW w:w="0" w:type="auto"/>
                <w:vAlign w:val="center"/>
              </w:tcPr>
            </w:tcPrChange>
          </w:tcPr>
          <w:p w14:paraId="2ED72A89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3,70 </w:t>
            </w:r>
            <w:r w:rsidRPr="006A6AAA">
              <w:t>€</w:t>
            </w:r>
          </w:p>
        </w:tc>
      </w:tr>
      <w:tr w:rsidR="00152035" w:rsidRPr="006A6AAA" w14:paraId="24F95B28" w14:textId="77777777" w:rsidTr="00DA7B31">
        <w:trPr>
          <w:trHeight w:hRule="exact" w:val="1134"/>
          <w:jc w:val="center"/>
          <w:trPrChange w:id="630" w:author="lbarros" w:date="2021-02-10T13:46:00Z">
            <w:trPr>
              <w:trHeight w:hRule="exact" w:val="1134"/>
              <w:jc w:val="center"/>
            </w:trPr>
          </w:trPrChange>
        </w:trPr>
        <w:tc>
          <w:tcPr>
            <w:tcW w:w="456" w:type="dxa"/>
            <w:vAlign w:val="center"/>
            <w:tcPrChange w:id="631" w:author="lbarros" w:date="2021-02-10T13:46:00Z">
              <w:tcPr>
                <w:tcW w:w="454" w:type="dxa"/>
                <w:vAlign w:val="center"/>
              </w:tcPr>
            </w:tcPrChange>
          </w:tcPr>
          <w:p w14:paraId="60DEB1E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14</w:t>
            </w:r>
          </w:p>
        </w:tc>
        <w:tc>
          <w:tcPr>
            <w:tcW w:w="0" w:type="auto"/>
            <w:vAlign w:val="center"/>
            <w:tcPrChange w:id="632" w:author="lbarros" w:date="2021-02-10T13:46:00Z">
              <w:tcPr>
                <w:tcW w:w="0" w:type="auto"/>
                <w:vAlign w:val="center"/>
              </w:tcPr>
            </w:tcPrChange>
          </w:tcPr>
          <w:p w14:paraId="5A5AE19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74HCT04</w:t>
            </w:r>
          </w:p>
        </w:tc>
        <w:tc>
          <w:tcPr>
            <w:tcW w:w="0" w:type="dxa"/>
            <w:vAlign w:val="center"/>
            <w:tcPrChange w:id="633" w:author="lbarros" w:date="2021-02-10T13:46:00Z">
              <w:tcPr>
                <w:tcW w:w="2034" w:type="dxa"/>
                <w:vAlign w:val="center"/>
              </w:tcPr>
            </w:tcPrChange>
          </w:tcPr>
          <w:p w14:paraId="6B8CA04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  <w:lang w:eastAsia="pt-PT"/>
              </w:rPr>
              <w:drawing>
                <wp:inline distT="0" distB="0" distL="0" distR="0" wp14:anchorId="22CE8288" wp14:editId="67724DAE">
                  <wp:extent cx="709026" cy="709026"/>
                  <wp:effectExtent l="0" t="0" r="0" b="0"/>
                  <wp:docPr id="255" name="Imagem 255" descr="DIP IC LM324L / NE555L / LM358L / LM339L / MC1458L / MC4558L / MC34063AL at  Rs 3.90/piece | Integrated Circuits | ID: 21268048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IP IC LM324L / NE555L / LM358L / LM339L / MC1458L / MC4558L / MC34063AL at  Rs 3.90/piece | Integrated Circuits | ID: 21268048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4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47997" cy="7479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5" w:type="dxa"/>
            <w:vAlign w:val="center"/>
            <w:tcPrChange w:id="634" w:author="lbarros" w:date="2021-02-10T13:46:00Z">
              <w:tcPr>
                <w:tcW w:w="0" w:type="auto"/>
                <w:vAlign w:val="center"/>
              </w:tcPr>
            </w:tcPrChange>
          </w:tcPr>
          <w:p w14:paraId="0CED1EB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1430" w:type="dxa"/>
            <w:vAlign w:val="center"/>
            <w:tcPrChange w:id="635" w:author="lbarros" w:date="2021-02-10T13:46:00Z">
              <w:tcPr>
                <w:tcW w:w="0" w:type="auto"/>
                <w:vAlign w:val="center"/>
              </w:tcPr>
            </w:tcPrChange>
          </w:tcPr>
          <w:p w14:paraId="7FBFBCA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1043" w:type="dxa"/>
            <w:vAlign w:val="center"/>
            <w:tcPrChange w:id="636" w:author="lbarros" w:date="2021-02-10T13:46:00Z">
              <w:tcPr>
                <w:tcW w:w="0" w:type="auto"/>
                <w:vAlign w:val="center"/>
              </w:tcPr>
            </w:tcPrChange>
          </w:tcPr>
          <w:p w14:paraId="79B6182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0,92 </w:t>
            </w:r>
            <w:r w:rsidRPr="006A6AAA">
              <w:t>€</w:t>
            </w:r>
          </w:p>
        </w:tc>
        <w:tc>
          <w:tcPr>
            <w:tcW w:w="1064" w:type="dxa"/>
            <w:vAlign w:val="center"/>
            <w:tcPrChange w:id="637" w:author="lbarros" w:date="2021-02-10T13:46:00Z">
              <w:tcPr>
                <w:tcW w:w="0" w:type="auto"/>
                <w:vAlign w:val="center"/>
              </w:tcPr>
            </w:tcPrChange>
          </w:tcPr>
          <w:p w14:paraId="59C9922B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0,92 </w:t>
            </w:r>
            <w:r w:rsidRPr="006A6AAA">
              <w:t>€</w:t>
            </w:r>
          </w:p>
        </w:tc>
      </w:tr>
      <w:tr w:rsidR="00152035" w:rsidRPr="006A6AAA" w14:paraId="4A8F4C45" w14:textId="77777777" w:rsidTr="00DA7B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  <w:trPrChange w:id="638" w:author="lbarros" w:date="2021-02-10T13:46:00Z">
            <w:trPr>
              <w:trHeight w:hRule="exact" w:val="1134"/>
              <w:jc w:val="center"/>
            </w:trPr>
          </w:trPrChange>
        </w:trPr>
        <w:tc>
          <w:tcPr>
            <w:tcW w:w="456" w:type="dxa"/>
            <w:vAlign w:val="center"/>
            <w:tcPrChange w:id="639" w:author="lbarros" w:date="2021-02-10T13:46:00Z">
              <w:tcPr>
                <w:tcW w:w="454" w:type="dxa"/>
                <w:vAlign w:val="center"/>
              </w:tcPr>
            </w:tcPrChange>
          </w:tcPr>
          <w:p w14:paraId="0D2AD7B7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15</w:t>
            </w:r>
          </w:p>
        </w:tc>
        <w:tc>
          <w:tcPr>
            <w:tcW w:w="0" w:type="auto"/>
            <w:vAlign w:val="center"/>
            <w:tcPrChange w:id="640" w:author="lbarros" w:date="2021-02-10T13:46:00Z">
              <w:tcPr>
                <w:tcW w:w="0" w:type="auto"/>
                <w:vAlign w:val="center"/>
              </w:tcPr>
            </w:tcPrChange>
          </w:tcPr>
          <w:p w14:paraId="3FA23437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74HCT08</w:t>
            </w:r>
          </w:p>
        </w:tc>
        <w:tc>
          <w:tcPr>
            <w:tcW w:w="0" w:type="dxa"/>
            <w:vAlign w:val="center"/>
            <w:tcPrChange w:id="641" w:author="lbarros" w:date="2021-02-10T13:46:00Z">
              <w:tcPr>
                <w:tcW w:w="2034" w:type="dxa"/>
                <w:vAlign w:val="center"/>
              </w:tcPr>
            </w:tcPrChange>
          </w:tcPr>
          <w:p w14:paraId="4CB9E651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  <w:lang w:eastAsia="pt-PT"/>
              </w:rPr>
              <w:drawing>
                <wp:inline distT="0" distB="0" distL="0" distR="0" wp14:anchorId="271B07D8" wp14:editId="5308B811">
                  <wp:extent cx="694357" cy="694357"/>
                  <wp:effectExtent l="0" t="0" r="0" b="0"/>
                  <wp:docPr id="39" name="Imagem 39" descr="DIP IC LM324L / NE555L / LM358L / LM339L / MC1458L / MC4558L / MC34063AL at  Rs 3.90/piece | Integrated Circuits | ID: 21268048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IP IC LM324L / NE555L / LM358L / LM339L / MC1458L / MC4558L / MC34063AL at  Rs 3.90/piece | Integrated Circuits | ID: 21268048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4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30174" cy="730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5" w:type="dxa"/>
            <w:vAlign w:val="center"/>
            <w:tcPrChange w:id="642" w:author="lbarros" w:date="2021-02-10T13:46:00Z">
              <w:tcPr>
                <w:tcW w:w="0" w:type="auto"/>
                <w:vAlign w:val="center"/>
              </w:tcPr>
            </w:tcPrChange>
          </w:tcPr>
          <w:p w14:paraId="12C57E15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1430" w:type="dxa"/>
            <w:vAlign w:val="center"/>
            <w:tcPrChange w:id="643" w:author="lbarros" w:date="2021-02-10T13:46:00Z">
              <w:tcPr>
                <w:tcW w:w="0" w:type="auto"/>
                <w:vAlign w:val="center"/>
              </w:tcPr>
            </w:tcPrChange>
          </w:tcPr>
          <w:p w14:paraId="3D829823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1043" w:type="dxa"/>
            <w:vAlign w:val="center"/>
            <w:tcPrChange w:id="644" w:author="lbarros" w:date="2021-02-10T13:46:00Z">
              <w:tcPr>
                <w:tcW w:w="0" w:type="auto"/>
                <w:vAlign w:val="center"/>
              </w:tcPr>
            </w:tcPrChange>
          </w:tcPr>
          <w:p w14:paraId="56134C82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0,90 </w:t>
            </w:r>
            <w:r w:rsidRPr="006A6AAA">
              <w:t>€</w:t>
            </w:r>
          </w:p>
        </w:tc>
        <w:tc>
          <w:tcPr>
            <w:tcW w:w="1064" w:type="dxa"/>
            <w:vAlign w:val="center"/>
            <w:tcPrChange w:id="645" w:author="lbarros" w:date="2021-02-10T13:46:00Z">
              <w:tcPr>
                <w:tcW w:w="0" w:type="auto"/>
                <w:vAlign w:val="center"/>
              </w:tcPr>
            </w:tcPrChange>
          </w:tcPr>
          <w:p w14:paraId="3D6AF03E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1,80 </w:t>
            </w:r>
            <w:r w:rsidRPr="006A6AAA">
              <w:t>€</w:t>
            </w:r>
          </w:p>
        </w:tc>
      </w:tr>
      <w:tr w:rsidR="00152035" w:rsidRPr="006A6AAA" w14:paraId="608B52E4" w14:textId="77777777" w:rsidTr="00DA7B31">
        <w:trPr>
          <w:trHeight w:hRule="exact" w:val="1134"/>
          <w:jc w:val="center"/>
          <w:trPrChange w:id="646" w:author="lbarros" w:date="2021-02-10T13:46:00Z">
            <w:trPr>
              <w:trHeight w:hRule="exact" w:val="1134"/>
              <w:jc w:val="center"/>
            </w:trPr>
          </w:trPrChange>
        </w:trPr>
        <w:tc>
          <w:tcPr>
            <w:tcW w:w="456" w:type="dxa"/>
            <w:vAlign w:val="center"/>
            <w:tcPrChange w:id="647" w:author="lbarros" w:date="2021-02-10T13:46:00Z">
              <w:tcPr>
                <w:tcW w:w="454" w:type="dxa"/>
                <w:vAlign w:val="center"/>
              </w:tcPr>
            </w:tcPrChange>
          </w:tcPr>
          <w:p w14:paraId="766DD36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16</w:t>
            </w:r>
          </w:p>
        </w:tc>
        <w:tc>
          <w:tcPr>
            <w:tcW w:w="0" w:type="auto"/>
            <w:vAlign w:val="center"/>
            <w:tcPrChange w:id="648" w:author="lbarros" w:date="2021-02-10T13:46:00Z">
              <w:tcPr>
                <w:tcW w:w="0" w:type="auto"/>
                <w:vAlign w:val="center"/>
              </w:tcPr>
            </w:tcPrChange>
          </w:tcPr>
          <w:p w14:paraId="6E54C6B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74HCT14</w:t>
            </w:r>
          </w:p>
        </w:tc>
        <w:tc>
          <w:tcPr>
            <w:tcW w:w="0" w:type="dxa"/>
            <w:vAlign w:val="center"/>
            <w:tcPrChange w:id="649" w:author="lbarros" w:date="2021-02-10T13:46:00Z">
              <w:tcPr>
                <w:tcW w:w="2034" w:type="dxa"/>
                <w:vAlign w:val="center"/>
              </w:tcPr>
            </w:tcPrChange>
          </w:tcPr>
          <w:p w14:paraId="4557B39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  <w:lang w:eastAsia="pt-PT"/>
              </w:rPr>
              <w:drawing>
                <wp:inline distT="0" distB="0" distL="0" distR="0" wp14:anchorId="108A52C6" wp14:editId="25962D4E">
                  <wp:extent cx="684577" cy="684577"/>
                  <wp:effectExtent l="0" t="0" r="0" b="0"/>
                  <wp:docPr id="42" name="Imagem 42" descr="DIP IC LM324L / NE555L / LM358L / LM339L / MC1458L / MC4558L / MC34063AL at  Rs 3.90/piece | Integrated Circuits | ID: 21268048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IP IC LM324L / NE555L / LM358L / LM339L / MC1458L / MC4558L / MC34063AL at  Rs 3.90/piece | Integrated Circuits | ID: 21268048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4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18984" cy="7189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5" w:type="dxa"/>
            <w:vAlign w:val="center"/>
            <w:tcPrChange w:id="650" w:author="lbarros" w:date="2021-02-10T13:46:00Z">
              <w:tcPr>
                <w:tcW w:w="0" w:type="auto"/>
                <w:vAlign w:val="center"/>
              </w:tcPr>
            </w:tcPrChange>
          </w:tcPr>
          <w:p w14:paraId="50919DB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1430" w:type="dxa"/>
            <w:vAlign w:val="center"/>
            <w:tcPrChange w:id="651" w:author="lbarros" w:date="2021-02-10T13:46:00Z">
              <w:tcPr>
                <w:tcW w:w="0" w:type="auto"/>
                <w:vAlign w:val="center"/>
              </w:tcPr>
            </w:tcPrChange>
          </w:tcPr>
          <w:p w14:paraId="7D5C6AF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1043" w:type="dxa"/>
            <w:vAlign w:val="center"/>
            <w:tcPrChange w:id="652" w:author="lbarros" w:date="2021-02-10T13:46:00Z">
              <w:tcPr>
                <w:tcW w:w="0" w:type="auto"/>
                <w:vAlign w:val="center"/>
              </w:tcPr>
            </w:tcPrChange>
          </w:tcPr>
          <w:p w14:paraId="5D807EB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0,61 </w:t>
            </w:r>
            <w:r w:rsidRPr="006A6AAA">
              <w:t>€</w:t>
            </w:r>
          </w:p>
        </w:tc>
        <w:tc>
          <w:tcPr>
            <w:tcW w:w="1064" w:type="dxa"/>
            <w:vAlign w:val="center"/>
            <w:tcPrChange w:id="653" w:author="lbarros" w:date="2021-02-10T13:46:00Z">
              <w:tcPr>
                <w:tcW w:w="0" w:type="auto"/>
                <w:vAlign w:val="center"/>
              </w:tcPr>
            </w:tcPrChange>
          </w:tcPr>
          <w:p w14:paraId="258AFFF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0,61 </w:t>
            </w:r>
            <w:r w:rsidRPr="006A6AAA">
              <w:t>€</w:t>
            </w:r>
          </w:p>
        </w:tc>
      </w:tr>
      <w:tr w:rsidR="00152035" w:rsidRPr="006A6AAA" w14:paraId="04FE82C1" w14:textId="77777777" w:rsidTr="00DA7B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  <w:trPrChange w:id="654" w:author="lbarros" w:date="2021-02-10T13:46:00Z">
            <w:trPr>
              <w:trHeight w:hRule="exact" w:val="1134"/>
              <w:jc w:val="center"/>
            </w:trPr>
          </w:trPrChange>
        </w:trPr>
        <w:tc>
          <w:tcPr>
            <w:tcW w:w="456" w:type="dxa"/>
            <w:vAlign w:val="center"/>
            <w:tcPrChange w:id="655" w:author="lbarros" w:date="2021-02-10T13:46:00Z">
              <w:tcPr>
                <w:tcW w:w="454" w:type="dxa"/>
                <w:vAlign w:val="center"/>
              </w:tcPr>
            </w:tcPrChange>
          </w:tcPr>
          <w:p w14:paraId="5BF7E7B1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17</w:t>
            </w:r>
          </w:p>
        </w:tc>
        <w:tc>
          <w:tcPr>
            <w:tcW w:w="0" w:type="auto"/>
            <w:vAlign w:val="center"/>
            <w:tcPrChange w:id="656" w:author="lbarros" w:date="2021-02-10T13:46:00Z">
              <w:tcPr>
                <w:tcW w:w="0" w:type="auto"/>
                <w:vAlign w:val="center"/>
              </w:tcPr>
            </w:tcPrChange>
          </w:tcPr>
          <w:p w14:paraId="50805C99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74HCT32</w:t>
            </w:r>
          </w:p>
        </w:tc>
        <w:tc>
          <w:tcPr>
            <w:tcW w:w="0" w:type="dxa"/>
            <w:vAlign w:val="center"/>
            <w:tcPrChange w:id="657" w:author="lbarros" w:date="2021-02-10T13:46:00Z">
              <w:tcPr>
                <w:tcW w:w="2034" w:type="dxa"/>
                <w:vAlign w:val="center"/>
              </w:tcPr>
            </w:tcPrChange>
          </w:tcPr>
          <w:p w14:paraId="676D379D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  <w:lang w:eastAsia="pt-PT"/>
              </w:rPr>
              <w:drawing>
                <wp:inline distT="0" distB="0" distL="0" distR="0" wp14:anchorId="0D54C5BB" wp14:editId="083259D9">
                  <wp:extent cx="694357" cy="694357"/>
                  <wp:effectExtent l="0" t="0" r="0" b="0"/>
                  <wp:docPr id="43" name="Imagem 43" descr="DIP IC LM324L / NE555L / LM358L / LM339L / MC1458L / MC4558L / MC34063AL at  Rs 3.90/piece | Integrated Circuits | ID: 21268048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IP IC LM324L / NE555L / LM358L / LM339L / MC1458L / MC4558L / MC34063AL at  Rs 3.90/piece | Integrated Circuits | ID: 21268048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4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32711" cy="7327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5" w:type="dxa"/>
            <w:vAlign w:val="center"/>
            <w:tcPrChange w:id="658" w:author="lbarros" w:date="2021-02-10T13:46:00Z">
              <w:tcPr>
                <w:tcW w:w="0" w:type="auto"/>
                <w:vAlign w:val="center"/>
              </w:tcPr>
            </w:tcPrChange>
          </w:tcPr>
          <w:p w14:paraId="63FB80A9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1430" w:type="dxa"/>
            <w:vAlign w:val="center"/>
            <w:tcPrChange w:id="659" w:author="lbarros" w:date="2021-02-10T13:46:00Z">
              <w:tcPr>
                <w:tcW w:w="0" w:type="auto"/>
                <w:vAlign w:val="center"/>
              </w:tcPr>
            </w:tcPrChange>
          </w:tcPr>
          <w:p w14:paraId="4283D28C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1043" w:type="dxa"/>
            <w:vAlign w:val="center"/>
            <w:tcPrChange w:id="660" w:author="lbarros" w:date="2021-02-10T13:46:00Z">
              <w:tcPr>
                <w:tcW w:w="0" w:type="auto"/>
                <w:vAlign w:val="center"/>
              </w:tcPr>
            </w:tcPrChange>
          </w:tcPr>
          <w:p w14:paraId="56312810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0,48 </w:t>
            </w:r>
            <w:r w:rsidRPr="006A6AAA">
              <w:t>€</w:t>
            </w:r>
          </w:p>
        </w:tc>
        <w:tc>
          <w:tcPr>
            <w:tcW w:w="1064" w:type="dxa"/>
            <w:vAlign w:val="center"/>
            <w:tcPrChange w:id="661" w:author="lbarros" w:date="2021-02-10T13:46:00Z">
              <w:tcPr>
                <w:tcW w:w="0" w:type="auto"/>
                <w:vAlign w:val="center"/>
              </w:tcPr>
            </w:tcPrChange>
          </w:tcPr>
          <w:p w14:paraId="36DADA89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0,48 </w:t>
            </w:r>
            <w:r w:rsidRPr="006A6AAA">
              <w:t>€</w:t>
            </w:r>
          </w:p>
        </w:tc>
      </w:tr>
      <w:tr w:rsidR="00152035" w:rsidRPr="006A6AAA" w14:paraId="30E81864" w14:textId="77777777" w:rsidTr="00DA7B31">
        <w:trPr>
          <w:trHeight w:hRule="exact" w:val="1134"/>
          <w:jc w:val="center"/>
          <w:trPrChange w:id="662" w:author="lbarros" w:date="2021-02-10T13:46:00Z">
            <w:trPr>
              <w:trHeight w:hRule="exact" w:val="1134"/>
              <w:jc w:val="center"/>
            </w:trPr>
          </w:trPrChange>
        </w:trPr>
        <w:tc>
          <w:tcPr>
            <w:tcW w:w="456" w:type="dxa"/>
            <w:vAlign w:val="center"/>
            <w:tcPrChange w:id="663" w:author="lbarros" w:date="2021-02-10T13:46:00Z">
              <w:tcPr>
                <w:tcW w:w="454" w:type="dxa"/>
                <w:vAlign w:val="center"/>
              </w:tcPr>
            </w:tcPrChange>
          </w:tcPr>
          <w:p w14:paraId="32EAD67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18</w:t>
            </w:r>
          </w:p>
        </w:tc>
        <w:tc>
          <w:tcPr>
            <w:tcW w:w="0" w:type="auto"/>
            <w:vAlign w:val="center"/>
            <w:tcPrChange w:id="664" w:author="lbarros" w:date="2021-02-10T13:46:00Z">
              <w:tcPr>
                <w:tcW w:w="0" w:type="auto"/>
                <w:vAlign w:val="center"/>
              </w:tcPr>
            </w:tcPrChange>
          </w:tcPr>
          <w:p w14:paraId="76318CF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74HCT112</w:t>
            </w:r>
          </w:p>
        </w:tc>
        <w:tc>
          <w:tcPr>
            <w:tcW w:w="0" w:type="dxa"/>
            <w:vAlign w:val="center"/>
            <w:tcPrChange w:id="665" w:author="lbarros" w:date="2021-02-10T13:46:00Z">
              <w:tcPr>
                <w:tcW w:w="2034" w:type="dxa"/>
                <w:vAlign w:val="center"/>
              </w:tcPr>
            </w:tcPrChange>
          </w:tcPr>
          <w:p w14:paraId="65F9800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  <w:lang w:eastAsia="pt-PT"/>
              </w:rPr>
              <w:drawing>
                <wp:inline distT="0" distB="0" distL="0" distR="0" wp14:anchorId="0EAD952E" wp14:editId="3440B3CB">
                  <wp:extent cx="709026" cy="709026"/>
                  <wp:effectExtent l="0" t="0" r="0" b="0"/>
                  <wp:docPr id="47" name="Imagem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6">
                                    <a14:imgEffect>
                                      <a14:backgroundRemoval t="10000" b="90000" l="8500" r="90000">
                                        <a14:foregroundMark x1="8500" y1="46500" x2="8500" y2="46500"/>
                                        <a14:foregroundMark x1="90000" y1="42500" x2="90000" y2="425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36291" cy="736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5" w:type="dxa"/>
            <w:vAlign w:val="center"/>
            <w:tcPrChange w:id="666" w:author="lbarros" w:date="2021-02-10T13:46:00Z">
              <w:tcPr>
                <w:tcW w:w="0" w:type="auto"/>
                <w:vAlign w:val="center"/>
              </w:tcPr>
            </w:tcPrChange>
          </w:tcPr>
          <w:p w14:paraId="2FB14B1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1430" w:type="dxa"/>
            <w:vAlign w:val="center"/>
            <w:tcPrChange w:id="667" w:author="lbarros" w:date="2021-02-10T13:46:00Z">
              <w:tcPr>
                <w:tcW w:w="0" w:type="auto"/>
                <w:vAlign w:val="center"/>
              </w:tcPr>
            </w:tcPrChange>
          </w:tcPr>
          <w:p w14:paraId="3F9B3E5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1043" w:type="dxa"/>
            <w:vAlign w:val="center"/>
            <w:tcPrChange w:id="668" w:author="lbarros" w:date="2021-02-10T13:46:00Z">
              <w:tcPr>
                <w:tcW w:w="0" w:type="auto"/>
                <w:vAlign w:val="center"/>
              </w:tcPr>
            </w:tcPrChange>
          </w:tcPr>
          <w:p w14:paraId="41B3B99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1,32 </w:t>
            </w:r>
            <w:r w:rsidRPr="006A6AAA">
              <w:t>€</w:t>
            </w:r>
          </w:p>
        </w:tc>
        <w:tc>
          <w:tcPr>
            <w:tcW w:w="1064" w:type="dxa"/>
            <w:vAlign w:val="center"/>
            <w:tcPrChange w:id="669" w:author="lbarros" w:date="2021-02-10T13:46:00Z">
              <w:tcPr>
                <w:tcW w:w="0" w:type="auto"/>
                <w:vAlign w:val="center"/>
              </w:tcPr>
            </w:tcPrChange>
          </w:tcPr>
          <w:p w14:paraId="26E4C1B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1,32 </w:t>
            </w:r>
            <w:r w:rsidRPr="006A6AAA">
              <w:t>€</w:t>
            </w:r>
          </w:p>
        </w:tc>
      </w:tr>
      <w:tr w:rsidR="00152035" w:rsidRPr="006A6AAA" w14:paraId="029D2875" w14:textId="77777777" w:rsidTr="00DA7B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  <w:trPrChange w:id="670" w:author="lbarros" w:date="2021-02-10T13:46:00Z">
            <w:trPr>
              <w:trHeight w:hRule="exact" w:val="1134"/>
              <w:jc w:val="center"/>
            </w:trPr>
          </w:trPrChange>
        </w:trPr>
        <w:tc>
          <w:tcPr>
            <w:tcW w:w="456" w:type="dxa"/>
            <w:vAlign w:val="center"/>
            <w:tcPrChange w:id="671" w:author="lbarros" w:date="2021-02-10T13:46:00Z">
              <w:tcPr>
                <w:tcW w:w="454" w:type="dxa"/>
                <w:vAlign w:val="center"/>
              </w:tcPr>
            </w:tcPrChange>
          </w:tcPr>
          <w:p w14:paraId="52FC93C9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19</w:t>
            </w:r>
          </w:p>
        </w:tc>
        <w:tc>
          <w:tcPr>
            <w:tcW w:w="0" w:type="auto"/>
            <w:vAlign w:val="center"/>
            <w:tcPrChange w:id="672" w:author="lbarros" w:date="2021-02-10T13:46:00Z">
              <w:tcPr>
                <w:tcW w:w="0" w:type="auto"/>
                <w:vAlign w:val="center"/>
              </w:tcPr>
            </w:tcPrChange>
          </w:tcPr>
          <w:p w14:paraId="3EBE6F98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NE555P</w:t>
            </w:r>
          </w:p>
        </w:tc>
        <w:tc>
          <w:tcPr>
            <w:tcW w:w="0" w:type="dxa"/>
            <w:vAlign w:val="center"/>
            <w:tcPrChange w:id="673" w:author="lbarros" w:date="2021-02-10T13:46:00Z">
              <w:tcPr>
                <w:tcW w:w="2034" w:type="dxa"/>
                <w:vAlign w:val="center"/>
              </w:tcPr>
            </w:tcPrChange>
          </w:tcPr>
          <w:p w14:paraId="2ACBF170" w14:textId="77777777" w:rsidR="009C6BB5" w:rsidRPr="002539A7" w:rsidRDefault="009C6BB5" w:rsidP="002C0CF0">
            <w:pPr>
              <w:pStyle w:val="Corpodetexto"/>
              <w:spacing w:after="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  <w:sz w:val="6"/>
                <w:szCs w:val="6"/>
              </w:rPr>
            </w:pPr>
          </w:p>
          <w:p w14:paraId="6CFA19A5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  <w:lang w:eastAsia="pt-PT"/>
              </w:rPr>
              <w:drawing>
                <wp:inline distT="0" distB="0" distL="0" distR="0" wp14:anchorId="313E416C" wp14:editId="3C609B6F">
                  <wp:extent cx="528103" cy="590647"/>
                  <wp:effectExtent l="0" t="0" r="5715" b="0"/>
                  <wp:docPr id="56" name="Imagem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8">
                                    <a14:imgEffect>
                                      <a14:backgroundRemoval t="26000" b="77000" l="29200" r="77000">
                                        <a14:foregroundMark x1="74800" y1="36200" x2="74800" y2="36200"/>
                                        <a14:foregroundMark x1="63000" y1="58400" x2="63000" y2="58400"/>
                                        <a14:foregroundMark x1="55200" y1="55800" x2="55200" y2="55800"/>
                                        <a14:foregroundMark x1="64600" y1="57400" x2="30600" y2="52200"/>
                                        <a14:foregroundMark x1="30200" y1="61400" x2="30200" y2="61400"/>
                                        <a14:foregroundMark x1="64400" y1="77000" x2="64400" y2="77000"/>
                                        <a14:foregroundMark x1="77000" y1="36200" x2="77000" y2="36200"/>
                                        <a14:foregroundMark x1="29200" y1="47400" x2="29200" y2="47400"/>
                                        <a14:foregroundMark x1="38600" y1="26000" x2="38600" y2="260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26018" t="22384" r="21964" b="19435"/>
                          <a:stretch/>
                        </pic:blipFill>
                        <pic:spPr bwMode="auto">
                          <a:xfrm>
                            <a:off x="0" y="0"/>
                            <a:ext cx="548487" cy="613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5" w:type="dxa"/>
            <w:vAlign w:val="center"/>
            <w:tcPrChange w:id="674" w:author="lbarros" w:date="2021-02-10T13:46:00Z">
              <w:tcPr>
                <w:tcW w:w="0" w:type="auto"/>
                <w:vAlign w:val="center"/>
              </w:tcPr>
            </w:tcPrChange>
          </w:tcPr>
          <w:p w14:paraId="51B6C57A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1430" w:type="dxa"/>
            <w:vAlign w:val="center"/>
            <w:tcPrChange w:id="675" w:author="lbarros" w:date="2021-02-10T13:46:00Z">
              <w:tcPr>
                <w:tcW w:w="0" w:type="auto"/>
                <w:vAlign w:val="center"/>
              </w:tcPr>
            </w:tcPrChange>
          </w:tcPr>
          <w:p w14:paraId="6BC2C0F2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1043" w:type="dxa"/>
            <w:vAlign w:val="center"/>
            <w:tcPrChange w:id="676" w:author="lbarros" w:date="2021-02-10T13:46:00Z">
              <w:tcPr>
                <w:tcW w:w="0" w:type="auto"/>
                <w:vAlign w:val="center"/>
              </w:tcPr>
            </w:tcPrChange>
          </w:tcPr>
          <w:p w14:paraId="2970E5C6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0,32 </w:t>
            </w:r>
            <w:r w:rsidRPr="006A6AAA">
              <w:t>€</w:t>
            </w:r>
          </w:p>
        </w:tc>
        <w:tc>
          <w:tcPr>
            <w:tcW w:w="1064" w:type="dxa"/>
            <w:vAlign w:val="center"/>
            <w:tcPrChange w:id="677" w:author="lbarros" w:date="2021-02-10T13:46:00Z">
              <w:tcPr>
                <w:tcW w:w="0" w:type="auto"/>
                <w:vAlign w:val="center"/>
              </w:tcPr>
            </w:tcPrChange>
          </w:tcPr>
          <w:p w14:paraId="6B2B9918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0,32 </w:t>
            </w:r>
            <w:r w:rsidRPr="006A6AAA">
              <w:t>€</w:t>
            </w:r>
          </w:p>
        </w:tc>
      </w:tr>
      <w:tr w:rsidR="00152035" w:rsidRPr="006A6AAA" w14:paraId="0F838875" w14:textId="77777777" w:rsidTr="00DA7B31">
        <w:trPr>
          <w:trHeight w:hRule="exact" w:val="1134"/>
          <w:jc w:val="center"/>
          <w:trPrChange w:id="678" w:author="lbarros" w:date="2021-02-10T13:46:00Z">
            <w:trPr>
              <w:trHeight w:hRule="exact" w:val="1134"/>
              <w:jc w:val="center"/>
            </w:trPr>
          </w:trPrChange>
        </w:trPr>
        <w:tc>
          <w:tcPr>
            <w:tcW w:w="456" w:type="dxa"/>
            <w:vAlign w:val="center"/>
            <w:tcPrChange w:id="679" w:author="lbarros" w:date="2021-02-10T13:46:00Z">
              <w:tcPr>
                <w:tcW w:w="454" w:type="dxa"/>
                <w:vAlign w:val="center"/>
              </w:tcPr>
            </w:tcPrChange>
          </w:tcPr>
          <w:p w14:paraId="6225B1F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20</w:t>
            </w:r>
          </w:p>
        </w:tc>
        <w:tc>
          <w:tcPr>
            <w:tcW w:w="0" w:type="auto"/>
            <w:vAlign w:val="center"/>
            <w:tcPrChange w:id="680" w:author="lbarros" w:date="2021-02-10T13:46:00Z">
              <w:tcPr>
                <w:tcW w:w="0" w:type="auto"/>
                <w:vAlign w:val="center"/>
              </w:tcPr>
            </w:tcPrChange>
          </w:tcPr>
          <w:p w14:paraId="5B2A64E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Bloco </w:t>
            </w:r>
            <w:r>
              <w:rPr>
                <w:rFonts w:ascii="NewsGotT" w:hAnsi="NewsGotT"/>
              </w:rPr>
              <w:t>t</w:t>
            </w:r>
            <w:r w:rsidRPr="006A6AAA">
              <w:rPr>
                <w:rFonts w:ascii="NewsGotT" w:hAnsi="NewsGotT"/>
              </w:rPr>
              <w:t xml:space="preserve">erminal 2 </w:t>
            </w:r>
            <w:r>
              <w:rPr>
                <w:rFonts w:ascii="NewsGotT" w:hAnsi="NewsGotT"/>
              </w:rPr>
              <w:t>p</w:t>
            </w:r>
            <w:r w:rsidRPr="006A6AAA">
              <w:rPr>
                <w:rFonts w:ascii="NewsGotT" w:hAnsi="NewsGotT"/>
              </w:rPr>
              <w:t>inos</w:t>
            </w:r>
          </w:p>
        </w:tc>
        <w:tc>
          <w:tcPr>
            <w:tcW w:w="0" w:type="dxa"/>
            <w:vAlign w:val="center"/>
            <w:tcPrChange w:id="681" w:author="lbarros" w:date="2021-02-10T13:46:00Z">
              <w:tcPr>
                <w:tcW w:w="2034" w:type="dxa"/>
                <w:vAlign w:val="center"/>
              </w:tcPr>
            </w:tcPrChange>
          </w:tcPr>
          <w:p w14:paraId="046D8D3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  <w:lang w:eastAsia="pt-PT"/>
              </w:rPr>
              <w:drawing>
                <wp:inline distT="0" distB="0" distL="0" distR="0" wp14:anchorId="6137CAF0" wp14:editId="34713C52">
                  <wp:extent cx="933959" cy="700914"/>
                  <wp:effectExtent l="0" t="0" r="0" b="0"/>
                  <wp:docPr id="49" name="Imagem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0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947986" cy="7114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5" w:type="dxa"/>
            <w:vAlign w:val="center"/>
            <w:tcPrChange w:id="682" w:author="lbarros" w:date="2021-02-10T13:46:00Z">
              <w:tcPr>
                <w:tcW w:w="0" w:type="auto"/>
                <w:vAlign w:val="center"/>
              </w:tcPr>
            </w:tcPrChange>
          </w:tcPr>
          <w:p w14:paraId="79CE6F2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1430" w:type="dxa"/>
            <w:vAlign w:val="center"/>
            <w:tcPrChange w:id="683" w:author="lbarros" w:date="2021-02-10T13:46:00Z">
              <w:tcPr>
                <w:tcW w:w="0" w:type="auto"/>
                <w:vAlign w:val="center"/>
              </w:tcPr>
            </w:tcPrChange>
          </w:tcPr>
          <w:p w14:paraId="7F8A5F7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17</w:t>
            </w:r>
          </w:p>
        </w:tc>
        <w:tc>
          <w:tcPr>
            <w:tcW w:w="1043" w:type="dxa"/>
            <w:vAlign w:val="center"/>
            <w:tcPrChange w:id="684" w:author="lbarros" w:date="2021-02-10T13:46:00Z">
              <w:tcPr>
                <w:tcW w:w="0" w:type="auto"/>
                <w:vAlign w:val="center"/>
              </w:tcPr>
            </w:tcPrChange>
          </w:tcPr>
          <w:p w14:paraId="7A7E2D3A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0,80 </w:t>
            </w:r>
            <w:r w:rsidRPr="006A6AAA">
              <w:t>€</w:t>
            </w:r>
          </w:p>
        </w:tc>
        <w:tc>
          <w:tcPr>
            <w:tcW w:w="1064" w:type="dxa"/>
            <w:vAlign w:val="center"/>
            <w:tcPrChange w:id="685" w:author="lbarros" w:date="2021-02-10T13:46:00Z">
              <w:tcPr>
                <w:tcW w:w="0" w:type="auto"/>
                <w:vAlign w:val="center"/>
              </w:tcPr>
            </w:tcPrChange>
          </w:tcPr>
          <w:p w14:paraId="5599FCC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13,60 </w:t>
            </w:r>
            <w:r w:rsidRPr="006A6AAA">
              <w:t>€</w:t>
            </w:r>
          </w:p>
        </w:tc>
      </w:tr>
      <w:tr w:rsidR="00152035" w:rsidRPr="006A6AAA" w14:paraId="0DC20915" w14:textId="77777777" w:rsidTr="00DA7B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  <w:trPrChange w:id="686" w:author="lbarros" w:date="2021-02-10T13:46:00Z">
            <w:trPr>
              <w:trHeight w:hRule="exact" w:val="1134"/>
              <w:jc w:val="center"/>
            </w:trPr>
          </w:trPrChange>
        </w:trPr>
        <w:tc>
          <w:tcPr>
            <w:tcW w:w="456" w:type="dxa"/>
            <w:vAlign w:val="center"/>
            <w:tcPrChange w:id="687" w:author="lbarros" w:date="2021-02-10T13:46:00Z">
              <w:tcPr>
                <w:tcW w:w="454" w:type="dxa"/>
                <w:vAlign w:val="center"/>
              </w:tcPr>
            </w:tcPrChange>
          </w:tcPr>
          <w:p w14:paraId="4416B763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21</w:t>
            </w:r>
          </w:p>
        </w:tc>
        <w:tc>
          <w:tcPr>
            <w:tcW w:w="0" w:type="auto"/>
            <w:vAlign w:val="center"/>
            <w:tcPrChange w:id="688" w:author="lbarros" w:date="2021-02-10T13:46:00Z">
              <w:tcPr>
                <w:tcW w:w="0" w:type="auto"/>
                <w:vAlign w:val="center"/>
              </w:tcPr>
            </w:tcPrChange>
          </w:tcPr>
          <w:p w14:paraId="3686245C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Bloco</w:t>
            </w:r>
            <w:r>
              <w:rPr>
                <w:rFonts w:ascii="NewsGotT" w:hAnsi="NewsGotT"/>
              </w:rPr>
              <w:t xml:space="preserve"> t</w:t>
            </w:r>
            <w:r w:rsidRPr="006A6AAA">
              <w:rPr>
                <w:rFonts w:ascii="NewsGotT" w:hAnsi="NewsGotT"/>
              </w:rPr>
              <w:t xml:space="preserve">erminal 3 </w:t>
            </w:r>
            <w:r>
              <w:rPr>
                <w:rFonts w:ascii="NewsGotT" w:hAnsi="NewsGotT"/>
              </w:rPr>
              <w:t>p</w:t>
            </w:r>
            <w:r w:rsidRPr="006A6AAA">
              <w:rPr>
                <w:rFonts w:ascii="NewsGotT" w:hAnsi="NewsGotT"/>
              </w:rPr>
              <w:t>inos</w:t>
            </w:r>
          </w:p>
        </w:tc>
        <w:tc>
          <w:tcPr>
            <w:tcW w:w="0" w:type="dxa"/>
            <w:vAlign w:val="center"/>
            <w:tcPrChange w:id="689" w:author="lbarros" w:date="2021-02-10T13:46:00Z">
              <w:tcPr>
                <w:tcW w:w="2034" w:type="dxa"/>
                <w:vAlign w:val="center"/>
              </w:tcPr>
            </w:tcPrChange>
          </w:tcPr>
          <w:p w14:paraId="532DBDA1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  <w:lang w:eastAsia="pt-PT"/>
              </w:rPr>
              <w:drawing>
                <wp:inline distT="0" distB="0" distL="0" distR="0" wp14:anchorId="7723D52D" wp14:editId="34B612D0">
                  <wp:extent cx="694357" cy="694357"/>
                  <wp:effectExtent l="0" t="0" r="0" b="0"/>
                  <wp:docPr id="54" name="Imagem 54" descr="Terminal bloco conector comprar on-line da China Facto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Terminal bloco conector comprar on-line da China Facto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2">
                                    <a14:imgEffect>
                                      <a14:backgroundRemoval t="10000" b="90000" l="10000" r="90000">
                                        <a14:foregroundMark x1="25333" y1="57778" x2="52444" y2="65778"/>
                                        <a14:foregroundMark x1="60444" y1="68889" x2="50667" y2="62222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422" cy="7204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5" w:type="dxa"/>
            <w:vAlign w:val="center"/>
            <w:tcPrChange w:id="690" w:author="lbarros" w:date="2021-02-10T13:46:00Z">
              <w:tcPr>
                <w:tcW w:w="0" w:type="auto"/>
                <w:vAlign w:val="center"/>
              </w:tcPr>
            </w:tcPrChange>
          </w:tcPr>
          <w:p w14:paraId="1CD0AC05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1430" w:type="dxa"/>
            <w:vAlign w:val="center"/>
            <w:tcPrChange w:id="691" w:author="lbarros" w:date="2021-02-10T13:46:00Z">
              <w:tcPr>
                <w:tcW w:w="0" w:type="auto"/>
                <w:vAlign w:val="center"/>
              </w:tcPr>
            </w:tcPrChange>
          </w:tcPr>
          <w:p w14:paraId="0C641030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1043" w:type="dxa"/>
            <w:vAlign w:val="center"/>
            <w:tcPrChange w:id="692" w:author="lbarros" w:date="2021-02-10T13:46:00Z">
              <w:tcPr>
                <w:tcW w:w="0" w:type="auto"/>
                <w:vAlign w:val="center"/>
              </w:tcPr>
            </w:tcPrChange>
          </w:tcPr>
          <w:p w14:paraId="75CDC924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1,00 </w:t>
            </w:r>
            <w:r w:rsidRPr="006A6AAA">
              <w:t>€</w:t>
            </w:r>
          </w:p>
        </w:tc>
        <w:tc>
          <w:tcPr>
            <w:tcW w:w="1064" w:type="dxa"/>
            <w:vAlign w:val="center"/>
            <w:tcPrChange w:id="693" w:author="lbarros" w:date="2021-02-10T13:46:00Z">
              <w:tcPr>
                <w:tcW w:w="0" w:type="auto"/>
                <w:vAlign w:val="center"/>
              </w:tcPr>
            </w:tcPrChange>
          </w:tcPr>
          <w:p w14:paraId="72AA63C2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1,00 </w:t>
            </w:r>
            <w:r w:rsidRPr="006A6AAA">
              <w:t>€</w:t>
            </w:r>
          </w:p>
        </w:tc>
      </w:tr>
      <w:tr w:rsidR="00152035" w:rsidRPr="006A6AAA" w14:paraId="44E42965" w14:textId="77777777" w:rsidTr="00DA7B31">
        <w:trPr>
          <w:trHeight w:hRule="exact" w:val="1134"/>
          <w:jc w:val="center"/>
          <w:trPrChange w:id="694" w:author="lbarros" w:date="2021-02-10T13:46:00Z">
            <w:trPr>
              <w:trHeight w:hRule="exact" w:val="1134"/>
              <w:jc w:val="center"/>
            </w:trPr>
          </w:trPrChange>
        </w:trPr>
        <w:tc>
          <w:tcPr>
            <w:tcW w:w="456" w:type="dxa"/>
            <w:vAlign w:val="center"/>
            <w:tcPrChange w:id="695" w:author="lbarros" w:date="2021-02-10T13:46:00Z">
              <w:tcPr>
                <w:tcW w:w="454" w:type="dxa"/>
                <w:vAlign w:val="center"/>
              </w:tcPr>
            </w:tcPrChange>
          </w:tcPr>
          <w:p w14:paraId="67E32AF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22</w:t>
            </w:r>
          </w:p>
        </w:tc>
        <w:tc>
          <w:tcPr>
            <w:tcW w:w="0" w:type="auto"/>
            <w:vAlign w:val="center"/>
            <w:tcPrChange w:id="696" w:author="lbarros" w:date="2021-02-10T13:46:00Z">
              <w:tcPr>
                <w:tcW w:w="0" w:type="auto"/>
                <w:vAlign w:val="center"/>
              </w:tcPr>
            </w:tcPrChange>
          </w:tcPr>
          <w:p w14:paraId="10F52D3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Potenciómetro </w:t>
            </w:r>
            <w:r w:rsidRPr="006A6AAA">
              <w:rPr>
                <w:rFonts w:ascii="NewsGotT" w:hAnsi="NewsGotT"/>
                <w:i/>
                <w:iCs/>
              </w:rPr>
              <w:t xml:space="preserve">trimmer </w:t>
            </w:r>
            <w:r w:rsidRPr="006A6AAA">
              <w:rPr>
                <w:rFonts w:ascii="NewsGotT" w:hAnsi="NewsGotT"/>
              </w:rPr>
              <w:t>multivolta</w:t>
            </w:r>
          </w:p>
        </w:tc>
        <w:tc>
          <w:tcPr>
            <w:tcW w:w="0" w:type="dxa"/>
            <w:vAlign w:val="center"/>
            <w:tcPrChange w:id="697" w:author="lbarros" w:date="2021-02-10T13:46:00Z">
              <w:tcPr>
                <w:tcW w:w="2034" w:type="dxa"/>
                <w:vAlign w:val="center"/>
              </w:tcPr>
            </w:tcPrChange>
          </w:tcPr>
          <w:p w14:paraId="28D5444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  <w:lang w:eastAsia="pt-PT"/>
              </w:rPr>
              <w:drawing>
                <wp:inline distT="0" distB="0" distL="0" distR="0" wp14:anchorId="47FC8BF4" wp14:editId="3E91FA0A">
                  <wp:extent cx="420526" cy="666231"/>
                  <wp:effectExtent l="0" t="0" r="0" b="0"/>
                  <wp:docPr id="50" name="Imagem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4">
                                    <a14:imgEffect>
                                      <a14:backgroundRemoval t="8100" b="89720" l="9852" r="89655">
                                        <a14:foregroundMark x1="73892" y1="8100" x2="73892" y2="8100"/>
                                        <a14:foregroundMark x1="52709" y1="39564" x2="52709" y2="39564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431311" cy="683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5" w:type="dxa"/>
            <w:vAlign w:val="center"/>
            <w:tcPrChange w:id="698" w:author="lbarros" w:date="2021-02-10T13:46:00Z">
              <w:tcPr>
                <w:tcW w:w="0" w:type="auto"/>
                <w:vAlign w:val="center"/>
              </w:tcPr>
            </w:tcPrChange>
          </w:tcPr>
          <w:p w14:paraId="18A8CD0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1430" w:type="dxa"/>
            <w:vAlign w:val="center"/>
            <w:tcPrChange w:id="699" w:author="lbarros" w:date="2021-02-10T13:46:00Z">
              <w:tcPr>
                <w:tcW w:w="0" w:type="auto"/>
                <w:vAlign w:val="center"/>
              </w:tcPr>
            </w:tcPrChange>
          </w:tcPr>
          <w:p w14:paraId="1ECD733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1043" w:type="dxa"/>
            <w:vAlign w:val="center"/>
            <w:tcPrChange w:id="700" w:author="lbarros" w:date="2021-02-10T13:46:00Z">
              <w:tcPr>
                <w:tcW w:w="0" w:type="auto"/>
                <w:vAlign w:val="center"/>
              </w:tcPr>
            </w:tcPrChange>
          </w:tcPr>
          <w:p w14:paraId="4AC99BE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2,20 </w:t>
            </w:r>
            <w:r w:rsidRPr="006A6AAA">
              <w:t>€</w:t>
            </w:r>
          </w:p>
        </w:tc>
        <w:tc>
          <w:tcPr>
            <w:tcW w:w="1064" w:type="dxa"/>
            <w:vAlign w:val="center"/>
            <w:tcPrChange w:id="701" w:author="lbarros" w:date="2021-02-10T13:46:00Z">
              <w:tcPr>
                <w:tcW w:w="0" w:type="auto"/>
                <w:vAlign w:val="center"/>
              </w:tcPr>
            </w:tcPrChange>
          </w:tcPr>
          <w:p w14:paraId="336F037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4,40 </w:t>
            </w:r>
            <w:r w:rsidRPr="006A6AAA">
              <w:t>€</w:t>
            </w:r>
          </w:p>
        </w:tc>
      </w:tr>
      <w:tr w:rsidR="00152035" w:rsidRPr="006A6AAA" w14:paraId="0ADCA7A5" w14:textId="77777777" w:rsidTr="00DA7B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  <w:trPrChange w:id="702" w:author="lbarros" w:date="2021-02-10T13:46:00Z">
            <w:trPr>
              <w:trHeight w:hRule="exact" w:val="1134"/>
              <w:jc w:val="center"/>
            </w:trPr>
          </w:trPrChange>
        </w:trPr>
        <w:tc>
          <w:tcPr>
            <w:tcW w:w="456" w:type="dxa"/>
            <w:vAlign w:val="center"/>
            <w:tcPrChange w:id="703" w:author="lbarros" w:date="2021-02-10T13:46:00Z">
              <w:tcPr>
                <w:tcW w:w="454" w:type="dxa"/>
                <w:vAlign w:val="center"/>
              </w:tcPr>
            </w:tcPrChange>
          </w:tcPr>
          <w:p w14:paraId="0014E0A3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23</w:t>
            </w:r>
          </w:p>
        </w:tc>
        <w:tc>
          <w:tcPr>
            <w:tcW w:w="0" w:type="auto"/>
            <w:vAlign w:val="center"/>
            <w:tcPrChange w:id="704" w:author="lbarros" w:date="2021-02-10T13:46:00Z">
              <w:tcPr>
                <w:tcW w:w="0" w:type="auto"/>
                <w:vAlign w:val="center"/>
              </w:tcPr>
            </w:tcPrChange>
          </w:tcPr>
          <w:p w14:paraId="3BFA71A1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Resistência</w:t>
            </w:r>
          </w:p>
        </w:tc>
        <w:tc>
          <w:tcPr>
            <w:tcW w:w="0" w:type="dxa"/>
            <w:vAlign w:val="center"/>
            <w:tcPrChange w:id="705" w:author="lbarros" w:date="2021-02-10T13:46:00Z">
              <w:tcPr>
                <w:tcW w:w="2034" w:type="dxa"/>
                <w:vAlign w:val="center"/>
              </w:tcPr>
            </w:tcPrChange>
          </w:tcPr>
          <w:p w14:paraId="11E611F9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  <w:lang w:eastAsia="pt-PT"/>
              </w:rPr>
              <w:drawing>
                <wp:inline distT="0" distB="0" distL="0" distR="0" wp14:anchorId="013228C7" wp14:editId="7C531748">
                  <wp:extent cx="1046538" cy="550381"/>
                  <wp:effectExtent l="0" t="0" r="1270" b="0"/>
                  <wp:docPr id="225" name="Imagem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 cstate="print">
                            <a:clrChange>
                              <a:clrFrom>
                                <a:srgbClr val="FEFEFE"/>
                              </a:clrFrom>
                              <a:clrTo>
                                <a:srgbClr val="FEFEFE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8346" cy="56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5" w:type="dxa"/>
            <w:vAlign w:val="center"/>
            <w:tcPrChange w:id="706" w:author="lbarros" w:date="2021-02-10T13:46:00Z">
              <w:tcPr>
                <w:tcW w:w="0" w:type="auto"/>
                <w:vAlign w:val="center"/>
              </w:tcPr>
            </w:tcPrChange>
          </w:tcPr>
          <w:p w14:paraId="424C2E76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lang w:val="en-GB"/>
              </w:rPr>
              <w:t>Bot'n Roll</w:t>
            </w:r>
          </w:p>
        </w:tc>
        <w:tc>
          <w:tcPr>
            <w:tcW w:w="1430" w:type="dxa"/>
            <w:vAlign w:val="center"/>
            <w:tcPrChange w:id="707" w:author="lbarros" w:date="2021-02-10T13:46:00Z">
              <w:tcPr>
                <w:tcW w:w="0" w:type="auto"/>
                <w:vAlign w:val="center"/>
              </w:tcPr>
            </w:tcPrChange>
          </w:tcPr>
          <w:p w14:paraId="7F9F36C3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34</w:t>
            </w:r>
          </w:p>
        </w:tc>
        <w:tc>
          <w:tcPr>
            <w:tcW w:w="1043" w:type="dxa"/>
            <w:vAlign w:val="center"/>
            <w:tcPrChange w:id="708" w:author="lbarros" w:date="2021-02-10T13:46:00Z">
              <w:tcPr>
                <w:tcW w:w="0" w:type="auto"/>
                <w:vAlign w:val="center"/>
              </w:tcPr>
            </w:tcPrChange>
          </w:tcPr>
          <w:p w14:paraId="1A04C523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0,05 </w:t>
            </w:r>
            <w:r w:rsidRPr="006A6AAA">
              <w:t>€</w:t>
            </w:r>
          </w:p>
        </w:tc>
        <w:tc>
          <w:tcPr>
            <w:tcW w:w="1064" w:type="dxa"/>
            <w:vAlign w:val="center"/>
            <w:tcPrChange w:id="709" w:author="lbarros" w:date="2021-02-10T13:46:00Z">
              <w:tcPr>
                <w:tcW w:w="0" w:type="auto"/>
                <w:vAlign w:val="center"/>
              </w:tcPr>
            </w:tcPrChange>
          </w:tcPr>
          <w:p w14:paraId="440B9194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1,70 </w:t>
            </w:r>
            <w:r w:rsidRPr="006A6AAA">
              <w:t>€</w:t>
            </w:r>
          </w:p>
        </w:tc>
      </w:tr>
      <w:tr w:rsidR="00152035" w:rsidRPr="006A6AAA" w14:paraId="1356D6E2" w14:textId="77777777" w:rsidTr="00DA7B31">
        <w:trPr>
          <w:trHeight w:hRule="exact" w:val="1134"/>
          <w:jc w:val="center"/>
          <w:trPrChange w:id="710" w:author="lbarros" w:date="2021-02-10T13:46:00Z">
            <w:trPr>
              <w:trHeight w:hRule="exact" w:val="1134"/>
              <w:jc w:val="center"/>
            </w:trPr>
          </w:trPrChange>
        </w:trPr>
        <w:tc>
          <w:tcPr>
            <w:tcW w:w="456" w:type="dxa"/>
            <w:vAlign w:val="center"/>
            <w:tcPrChange w:id="711" w:author="lbarros" w:date="2021-02-10T13:46:00Z">
              <w:tcPr>
                <w:tcW w:w="454" w:type="dxa"/>
                <w:vAlign w:val="center"/>
              </w:tcPr>
            </w:tcPrChange>
          </w:tcPr>
          <w:p w14:paraId="4E18265A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24</w:t>
            </w:r>
          </w:p>
        </w:tc>
        <w:tc>
          <w:tcPr>
            <w:tcW w:w="0" w:type="auto"/>
            <w:vAlign w:val="center"/>
            <w:tcPrChange w:id="712" w:author="lbarros" w:date="2021-02-10T13:46:00Z">
              <w:tcPr>
                <w:tcW w:w="0" w:type="auto"/>
                <w:vAlign w:val="center"/>
              </w:tcPr>
            </w:tcPrChange>
          </w:tcPr>
          <w:p w14:paraId="0F843A7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Condensador </w:t>
            </w:r>
            <w:r>
              <w:rPr>
                <w:rFonts w:ascii="NewsGotT" w:hAnsi="NewsGotT"/>
              </w:rPr>
              <w:t>c</w:t>
            </w:r>
            <w:r w:rsidRPr="006A6AAA">
              <w:rPr>
                <w:rFonts w:ascii="NewsGotT" w:hAnsi="NewsGotT"/>
              </w:rPr>
              <w:t>erâmico</w:t>
            </w:r>
          </w:p>
        </w:tc>
        <w:tc>
          <w:tcPr>
            <w:tcW w:w="0" w:type="dxa"/>
            <w:vAlign w:val="center"/>
            <w:tcPrChange w:id="713" w:author="lbarros" w:date="2021-02-10T13:46:00Z">
              <w:tcPr>
                <w:tcW w:w="2034" w:type="dxa"/>
                <w:vAlign w:val="center"/>
              </w:tcPr>
            </w:tcPrChange>
          </w:tcPr>
          <w:p w14:paraId="5EC4A78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  <w:lang w:eastAsia="pt-PT"/>
              </w:rPr>
              <w:drawing>
                <wp:inline distT="0" distB="0" distL="0" distR="0" wp14:anchorId="1AB11FD1" wp14:editId="181E6148">
                  <wp:extent cx="669908" cy="669908"/>
                  <wp:effectExtent l="0" t="0" r="0" b="0"/>
                  <wp:docPr id="51" name="Imagem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7">
                                    <a14:imgEffect>
                                      <a14:backgroundRemoval t="2487" b="95419" l="9948" r="89791">
                                        <a14:foregroundMark x1="62696" y1="10209" x2="62696" y2="10209"/>
                                        <a14:foregroundMark x1="60733" y1="42408" x2="60733" y2="42408"/>
                                        <a14:foregroundMark x1="57199" y1="8115" x2="57199" y2="8115"/>
                                        <a14:foregroundMark x1="60209" y1="3534" x2="60209" y2="3534"/>
                                        <a14:foregroundMark x1="33639" y1="66361" x2="33639" y2="66361"/>
                                        <a14:foregroundMark x1="33115" y1="69372" x2="33115" y2="69372"/>
                                        <a14:foregroundMark x1="39791" y1="36780" x2="28534" y2="91361"/>
                                        <a14:foregroundMark x1="58639" y1="95419" x2="59686" y2="89791"/>
                                        <a14:foregroundMark x1="56152" y1="2487" x2="56152" y2="248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5836" cy="6758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5" w:type="dxa"/>
            <w:vAlign w:val="center"/>
            <w:tcPrChange w:id="714" w:author="lbarros" w:date="2021-02-10T13:46:00Z">
              <w:tcPr>
                <w:tcW w:w="0" w:type="auto"/>
                <w:vAlign w:val="center"/>
              </w:tcPr>
            </w:tcPrChange>
          </w:tcPr>
          <w:p w14:paraId="395C936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1430" w:type="dxa"/>
            <w:vAlign w:val="center"/>
            <w:tcPrChange w:id="715" w:author="lbarros" w:date="2021-02-10T13:46:00Z">
              <w:tcPr>
                <w:tcW w:w="0" w:type="auto"/>
                <w:vAlign w:val="center"/>
              </w:tcPr>
            </w:tcPrChange>
          </w:tcPr>
          <w:p w14:paraId="2F8FC5B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28</w:t>
            </w:r>
          </w:p>
        </w:tc>
        <w:tc>
          <w:tcPr>
            <w:tcW w:w="1043" w:type="dxa"/>
            <w:vAlign w:val="center"/>
            <w:tcPrChange w:id="716" w:author="lbarros" w:date="2021-02-10T13:46:00Z">
              <w:tcPr>
                <w:tcW w:w="0" w:type="auto"/>
                <w:vAlign w:val="center"/>
              </w:tcPr>
            </w:tcPrChange>
          </w:tcPr>
          <w:p w14:paraId="399FC0A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0,10 </w:t>
            </w:r>
            <w:r w:rsidRPr="006A6AAA">
              <w:t>€</w:t>
            </w:r>
          </w:p>
        </w:tc>
        <w:tc>
          <w:tcPr>
            <w:tcW w:w="1064" w:type="dxa"/>
            <w:vAlign w:val="center"/>
            <w:tcPrChange w:id="717" w:author="lbarros" w:date="2021-02-10T13:46:00Z">
              <w:tcPr>
                <w:tcW w:w="0" w:type="auto"/>
                <w:vAlign w:val="center"/>
              </w:tcPr>
            </w:tcPrChange>
          </w:tcPr>
          <w:p w14:paraId="40AEF76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2,80 </w:t>
            </w:r>
            <w:r w:rsidRPr="006A6AAA">
              <w:t>€</w:t>
            </w:r>
          </w:p>
        </w:tc>
      </w:tr>
      <w:tr w:rsidR="00152035" w:rsidRPr="006A6AAA" w14:paraId="27BC6BA1" w14:textId="77777777" w:rsidTr="00DA7B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  <w:trPrChange w:id="718" w:author="lbarros" w:date="2021-02-10T13:46:00Z">
            <w:trPr>
              <w:trHeight w:hRule="exact" w:val="1134"/>
              <w:jc w:val="center"/>
            </w:trPr>
          </w:trPrChange>
        </w:trPr>
        <w:tc>
          <w:tcPr>
            <w:tcW w:w="456" w:type="dxa"/>
            <w:vAlign w:val="center"/>
            <w:tcPrChange w:id="719" w:author="lbarros" w:date="2021-02-10T13:46:00Z">
              <w:tcPr>
                <w:tcW w:w="454" w:type="dxa"/>
                <w:vAlign w:val="center"/>
              </w:tcPr>
            </w:tcPrChange>
          </w:tcPr>
          <w:p w14:paraId="057E5E1E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25</w:t>
            </w:r>
          </w:p>
        </w:tc>
        <w:tc>
          <w:tcPr>
            <w:tcW w:w="0" w:type="auto"/>
            <w:vAlign w:val="center"/>
            <w:tcPrChange w:id="720" w:author="lbarros" w:date="2021-02-10T13:46:00Z">
              <w:tcPr>
                <w:tcW w:w="0" w:type="auto"/>
                <w:vAlign w:val="center"/>
              </w:tcPr>
            </w:tcPrChange>
          </w:tcPr>
          <w:p w14:paraId="5BED5959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Condensador eletrolítico</w:t>
            </w:r>
          </w:p>
        </w:tc>
        <w:tc>
          <w:tcPr>
            <w:tcW w:w="0" w:type="dxa"/>
            <w:vAlign w:val="center"/>
            <w:tcPrChange w:id="721" w:author="lbarros" w:date="2021-02-10T13:46:00Z">
              <w:tcPr>
                <w:tcW w:w="2034" w:type="dxa"/>
                <w:vAlign w:val="center"/>
              </w:tcPr>
            </w:tcPrChange>
          </w:tcPr>
          <w:p w14:paraId="3B898ADE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  <w:lang w:eastAsia="pt-PT"/>
              </w:rPr>
              <w:drawing>
                <wp:inline distT="0" distB="0" distL="0" distR="0" wp14:anchorId="6086BE27" wp14:editId="2C39C472">
                  <wp:extent cx="728586" cy="728586"/>
                  <wp:effectExtent l="0" t="0" r="0" b="0"/>
                  <wp:docPr id="52" name="Imagem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9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4634" cy="734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5" w:type="dxa"/>
            <w:vAlign w:val="center"/>
            <w:tcPrChange w:id="722" w:author="lbarros" w:date="2021-02-10T13:46:00Z">
              <w:tcPr>
                <w:tcW w:w="0" w:type="auto"/>
                <w:vAlign w:val="center"/>
              </w:tcPr>
            </w:tcPrChange>
          </w:tcPr>
          <w:p w14:paraId="26A130D4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1430" w:type="dxa"/>
            <w:vAlign w:val="center"/>
            <w:tcPrChange w:id="723" w:author="lbarros" w:date="2021-02-10T13:46:00Z">
              <w:tcPr>
                <w:tcW w:w="0" w:type="auto"/>
                <w:vAlign w:val="center"/>
              </w:tcPr>
            </w:tcPrChange>
          </w:tcPr>
          <w:p w14:paraId="10DB081D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4</w:t>
            </w:r>
          </w:p>
        </w:tc>
        <w:tc>
          <w:tcPr>
            <w:tcW w:w="1043" w:type="dxa"/>
            <w:vAlign w:val="center"/>
            <w:tcPrChange w:id="724" w:author="lbarros" w:date="2021-02-10T13:46:00Z">
              <w:tcPr>
                <w:tcW w:w="0" w:type="auto"/>
                <w:vAlign w:val="center"/>
              </w:tcPr>
            </w:tcPrChange>
          </w:tcPr>
          <w:p w14:paraId="3DD304DF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0,25 </w:t>
            </w:r>
            <w:r w:rsidRPr="006A6AAA">
              <w:t>€</w:t>
            </w:r>
          </w:p>
        </w:tc>
        <w:tc>
          <w:tcPr>
            <w:tcW w:w="1064" w:type="dxa"/>
            <w:vAlign w:val="center"/>
            <w:tcPrChange w:id="725" w:author="lbarros" w:date="2021-02-10T13:46:00Z">
              <w:tcPr>
                <w:tcW w:w="0" w:type="auto"/>
                <w:vAlign w:val="center"/>
              </w:tcPr>
            </w:tcPrChange>
          </w:tcPr>
          <w:p w14:paraId="636EABA9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1,00 </w:t>
            </w:r>
            <w:r w:rsidRPr="006A6AAA">
              <w:t>€</w:t>
            </w:r>
          </w:p>
        </w:tc>
      </w:tr>
      <w:tr w:rsidR="00152035" w:rsidRPr="006A6AAA" w14:paraId="63969999" w14:textId="77777777" w:rsidTr="00DA7B31">
        <w:trPr>
          <w:trHeight w:hRule="exact" w:val="1134"/>
          <w:jc w:val="center"/>
          <w:trPrChange w:id="726" w:author="lbarros" w:date="2021-02-10T13:46:00Z">
            <w:trPr>
              <w:trHeight w:hRule="exact" w:val="1134"/>
              <w:jc w:val="center"/>
            </w:trPr>
          </w:trPrChange>
        </w:trPr>
        <w:tc>
          <w:tcPr>
            <w:tcW w:w="456" w:type="dxa"/>
            <w:vAlign w:val="center"/>
            <w:tcPrChange w:id="727" w:author="lbarros" w:date="2021-02-10T13:46:00Z">
              <w:tcPr>
                <w:tcW w:w="454" w:type="dxa"/>
                <w:vAlign w:val="center"/>
              </w:tcPr>
            </w:tcPrChange>
          </w:tcPr>
          <w:p w14:paraId="0279D54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26</w:t>
            </w:r>
          </w:p>
        </w:tc>
        <w:tc>
          <w:tcPr>
            <w:tcW w:w="0" w:type="auto"/>
            <w:vAlign w:val="center"/>
            <w:tcPrChange w:id="728" w:author="lbarros" w:date="2021-02-10T13:46:00Z">
              <w:tcPr>
                <w:tcW w:w="0" w:type="auto"/>
                <w:vAlign w:val="center"/>
              </w:tcPr>
            </w:tcPrChange>
          </w:tcPr>
          <w:p w14:paraId="16F8042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Botão de pressão</w:t>
            </w:r>
          </w:p>
        </w:tc>
        <w:tc>
          <w:tcPr>
            <w:tcW w:w="0" w:type="dxa"/>
            <w:vAlign w:val="center"/>
            <w:tcPrChange w:id="729" w:author="lbarros" w:date="2021-02-10T13:46:00Z">
              <w:tcPr>
                <w:tcW w:w="2034" w:type="dxa"/>
                <w:vAlign w:val="center"/>
              </w:tcPr>
            </w:tcPrChange>
          </w:tcPr>
          <w:p w14:paraId="43C4DDB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  <w:lang w:eastAsia="pt-PT"/>
              </w:rPr>
              <w:drawing>
                <wp:inline distT="0" distB="0" distL="0" distR="0" wp14:anchorId="3F3220EE" wp14:editId="01262A4C">
                  <wp:extent cx="655082" cy="697684"/>
                  <wp:effectExtent l="0" t="0" r="0" b="7620"/>
                  <wp:docPr id="256" name="Imagem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m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0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520" t="30334" r="30940" b="29597"/>
                          <a:stretch/>
                        </pic:blipFill>
                        <pic:spPr bwMode="auto">
                          <a:xfrm>
                            <a:off x="0" y="0"/>
                            <a:ext cx="664756" cy="7079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5" w:type="dxa"/>
            <w:vAlign w:val="center"/>
            <w:tcPrChange w:id="730" w:author="lbarros" w:date="2021-02-10T13:46:00Z">
              <w:tcPr>
                <w:tcW w:w="0" w:type="auto"/>
                <w:vAlign w:val="center"/>
              </w:tcPr>
            </w:tcPrChange>
          </w:tcPr>
          <w:p w14:paraId="727B464B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lang w:val="en-GB"/>
              </w:rPr>
              <w:t>Bot'n Roll</w:t>
            </w:r>
          </w:p>
        </w:tc>
        <w:tc>
          <w:tcPr>
            <w:tcW w:w="1430" w:type="dxa"/>
            <w:vAlign w:val="center"/>
            <w:tcPrChange w:id="731" w:author="lbarros" w:date="2021-02-10T13:46:00Z">
              <w:tcPr>
                <w:tcW w:w="0" w:type="auto"/>
                <w:vAlign w:val="center"/>
              </w:tcPr>
            </w:tcPrChange>
          </w:tcPr>
          <w:p w14:paraId="7E4492A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1043" w:type="dxa"/>
            <w:vAlign w:val="center"/>
            <w:tcPrChange w:id="732" w:author="lbarros" w:date="2021-02-10T13:46:00Z">
              <w:tcPr>
                <w:tcW w:w="0" w:type="auto"/>
                <w:vAlign w:val="center"/>
              </w:tcPr>
            </w:tcPrChange>
          </w:tcPr>
          <w:p w14:paraId="27BAB74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0,15 </w:t>
            </w:r>
            <w:r w:rsidRPr="006A6AAA">
              <w:t>€</w:t>
            </w:r>
          </w:p>
        </w:tc>
        <w:tc>
          <w:tcPr>
            <w:tcW w:w="1064" w:type="dxa"/>
            <w:vAlign w:val="center"/>
            <w:tcPrChange w:id="733" w:author="lbarros" w:date="2021-02-10T13:46:00Z">
              <w:tcPr>
                <w:tcW w:w="0" w:type="auto"/>
                <w:vAlign w:val="center"/>
              </w:tcPr>
            </w:tcPrChange>
          </w:tcPr>
          <w:p w14:paraId="4115276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0,30 </w:t>
            </w:r>
            <w:r w:rsidRPr="006A6AAA">
              <w:t>€</w:t>
            </w:r>
          </w:p>
        </w:tc>
      </w:tr>
      <w:tr w:rsidR="00152035" w:rsidRPr="006A6AAA" w14:paraId="26C0DC6F" w14:textId="77777777" w:rsidTr="00DA7B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  <w:trPrChange w:id="734" w:author="lbarros" w:date="2021-02-10T13:46:00Z">
            <w:trPr>
              <w:trHeight w:hRule="exact" w:val="1134"/>
              <w:jc w:val="center"/>
            </w:trPr>
          </w:trPrChange>
        </w:trPr>
        <w:tc>
          <w:tcPr>
            <w:tcW w:w="456" w:type="dxa"/>
            <w:vAlign w:val="center"/>
            <w:tcPrChange w:id="735" w:author="lbarros" w:date="2021-02-10T13:46:00Z">
              <w:tcPr>
                <w:tcW w:w="454" w:type="dxa"/>
                <w:vAlign w:val="center"/>
              </w:tcPr>
            </w:tcPrChange>
          </w:tcPr>
          <w:p w14:paraId="238F7F57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27</w:t>
            </w:r>
          </w:p>
        </w:tc>
        <w:tc>
          <w:tcPr>
            <w:tcW w:w="0" w:type="auto"/>
            <w:vAlign w:val="center"/>
            <w:tcPrChange w:id="736" w:author="lbarros" w:date="2021-02-10T13:46:00Z">
              <w:tcPr>
                <w:tcW w:w="0" w:type="auto"/>
                <w:vAlign w:val="center"/>
              </w:tcPr>
            </w:tcPrChange>
          </w:tcPr>
          <w:p w14:paraId="5314F0A4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Botão de painel</w:t>
            </w:r>
            <w:r>
              <w:rPr>
                <w:rFonts w:ascii="NewsGotT" w:hAnsi="NewsGotT"/>
              </w:rPr>
              <w:br/>
              <w:t>12 mm</w:t>
            </w:r>
          </w:p>
        </w:tc>
        <w:tc>
          <w:tcPr>
            <w:tcW w:w="0" w:type="dxa"/>
            <w:vAlign w:val="center"/>
            <w:tcPrChange w:id="737" w:author="lbarros" w:date="2021-02-10T13:46:00Z">
              <w:tcPr>
                <w:tcW w:w="2034" w:type="dxa"/>
                <w:vAlign w:val="center"/>
              </w:tcPr>
            </w:tcPrChange>
          </w:tcPr>
          <w:p w14:paraId="65609AB8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  <w:lang w:eastAsia="pt-PT"/>
              </w:rPr>
              <w:drawing>
                <wp:inline distT="0" distB="0" distL="0" distR="0" wp14:anchorId="3031654D" wp14:editId="7207FD95">
                  <wp:extent cx="713916" cy="713916"/>
                  <wp:effectExtent l="0" t="0" r="0" b="0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2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5556" cy="735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5" w:type="dxa"/>
            <w:vAlign w:val="center"/>
            <w:tcPrChange w:id="738" w:author="lbarros" w:date="2021-02-10T13:46:00Z">
              <w:tcPr>
                <w:tcW w:w="0" w:type="auto"/>
                <w:vAlign w:val="center"/>
              </w:tcPr>
            </w:tcPrChange>
          </w:tcPr>
          <w:p w14:paraId="461C6833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Bot'n Roll</w:t>
            </w:r>
          </w:p>
        </w:tc>
        <w:tc>
          <w:tcPr>
            <w:tcW w:w="1430" w:type="dxa"/>
            <w:vAlign w:val="center"/>
            <w:tcPrChange w:id="739" w:author="lbarros" w:date="2021-02-10T13:46:00Z">
              <w:tcPr>
                <w:tcW w:w="0" w:type="auto"/>
                <w:vAlign w:val="center"/>
              </w:tcPr>
            </w:tcPrChange>
          </w:tcPr>
          <w:p w14:paraId="4AD640D2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1043" w:type="dxa"/>
            <w:vAlign w:val="center"/>
            <w:tcPrChange w:id="740" w:author="lbarros" w:date="2021-02-10T13:46:00Z">
              <w:tcPr>
                <w:tcW w:w="0" w:type="auto"/>
                <w:vAlign w:val="center"/>
              </w:tcPr>
            </w:tcPrChange>
          </w:tcPr>
          <w:p w14:paraId="18819F65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0,60 </w:t>
            </w:r>
            <w:r w:rsidRPr="006A6AAA">
              <w:t>€</w:t>
            </w:r>
          </w:p>
        </w:tc>
        <w:tc>
          <w:tcPr>
            <w:tcW w:w="1064" w:type="dxa"/>
            <w:vAlign w:val="center"/>
            <w:tcPrChange w:id="741" w:author="lbarros" w:date="2021-02-10T13:46:00Z">
              <w:tcPr>
                <w:tcW w:w="0" w:type="auto"/>
                <w:vAlign w:val="center"/>
              </w:tcPr>
            </w:tcPrChange>
          </w:tcPr>
          <w:p w14:paraId="3FCC96C5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0,60 </w:t>
            </w:r>
            <w:r w:rsidRPr="006A6AAA">
              <w:t>€</w:t>
            </w:r>
          </w:p>
        </w:tc>
      </w:tr>
      <w:tr w:rsidR="00152035" w:rsidRPr="006A6AAA" w14:paraId="632EB7DD" w14:textId="77777777" w:rsidTr="00DA7B31">
        <w:trPr>
          <w:trHeight w:hRule="exact" w:val="1134"/>
          <w:jc w:val="center"/>
          <w:trPrChange w:id="742" w:author="lbarros" w:date="2021-02-10T13:46:00Z">
            <w:trPr>
              <w:trHeight w:hRule="exact" w:val="1134"/>
              <w:jc w:val="center"/>
            </w:trPr>
          </w:trPrChange>
        </w:trPr>
        <w:tc>
          <w:tcPr>
            <w:tcW w:w="456" w:type="dxa"/>
            <w:vAlign w:val="center"/>
            <w:tcPrChange w:id="743" w:author="lbarros" w:date="2021-02-10T13:46:00Z">
              <w:tcPr>
                <w:tcW w:w="454" w:type="dxa"/>
                <w:vAlign w:val="center"/>
              </w:tcPr>
            </w:tcPrChange>
          </w:tcPr>
          <w:p w14:paraId="4FD5522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28</w:t>
            </w:r>
          </w:p>
        </w:tc>
        <w:tc>
          <w:tcPr>
            <w:tcW w:w="0" w:type="auto"/>
            <w:vAlign w:val="center"/>
            <w:tcPrChange w:id="744" w:author="lbarros" w:date="2021-02-10T13:46:00Z">
              <w:tcPr>
                <w:tcW w:w="0" w:type="auto"/>
                <w:vAlign w:val="center"/>
              </w:tcPr>
            </w:tcPrChange>
          </w:tcPr>
          <w:p w14:paraId="45BCCAF4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Bloco terminal 12 conetores</w:t>
            </w:r>
          </w:p>
        </w:tc>
        <w:tc>
          <w:tcPr>
            <w:tcW w:w="0" w:type="dxa"/>
            <w:vAlign w:val="center"/>
            <w:tcPrChange w:id="745" w:author="lbarros" w:date="2021-02-10T13:46:00Z">
              <w:tcPr>
                <w:tcW w:w="2034" w:type="dxa"/>
                <w:vAlign w:val="center"/>
              </w:tcPr>
            </w:tcPrChange>
          </w:tcPr>
          <w:p w14:paraId="76C2BBF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  <w:lang w:eastAsia="pt-PT"/>
              </w:rPr>
              <w:drawing>
                <wp:inline distT="0" distB="0" distL="0" distR="0" wp14:anchorId="379834D4" wp14:editId="652F7644">
                  <wp:extent cx="689467" cy="689467"/>
                  <wp:effectExtent l="0" t="0" r="0" b="0"/>
                  <wp:docPr id="260" name="Imagem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0143" cy="700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5" w:type="dxa"/>
            <w:vAlign w:val="center"/>
            <w:tcPrChange w:id="746" w:author="lbarros" w:date="2021-02-10T13:46:00Z">
              <w:tcPr>
                <w:tcW w:w="0" w:type="auto"/>
                <w:vAlign w:val="center"/>
              </w:tcPr>
            </w:tcPrChange>
          </w:tcPr>
          <w:p w14:paraId="27B2F8C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Gmlux</w:t>
            </w:r>
          </w:p>
        </w:tc>
        <w:tc>
          <w:tcPr>
            <w:tcW w:w="1430" w:type="dxa"/>
            <w:vAlign w:val="center"/>
            <w:tcPrChange w:id="747" w:author="lbarros" w:date="2021-02-10T13:46:00Z">
              <w:tcPr>
                <w:tcW w:w="0" w:type="auto"/>
                <w:vAlign w:val="center"/>
              </w:tcPr>
            </w:tcPrChange>
          </w:tcPr>
          <w:p w14:paraId="17FFE8A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3</w:t>
            </w:r>
          </w:p>
        </w:tc>
        <w:tc>
          <w:tcPr>
            <w:tcW w:w="1043" w:type="dxa"/>
            <w:vAlign w:val="center"/>
            <w:tcPrChange w:id="748" w:author="lbarros" w:date="2021-02-10T13:46:00Z">
              <w:tcPr>
                <w:tcW w:w="0" w:type="auto"/>
                <w:vAlign w:val="center"/>
              </w:tcPr>
            </w:tcPrChange>
          </w:tcPr>
          <w:p w14:paraId="4F8D252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0,40 </w:t>
            </w:r>
            <w:r w:rsidRPr="006A6AAA">
              <w:t>€</w:t>
            </w:r>
          </w:p>
        </w:tc>
        <w:tc>
          <w:tcPr>
            <w:tcW w:w="1064" w:type="dxa"/>
            <w:vAlign w:val="center"/>
            <w:tcPrChange w:id="749" w:author="lbarros" w:date="2021-02-10T13:46:00Z">
              <w:tcPr>
                <w:tcW w:w="0" w:type="auto"/>
                <w:vAlign w:val="center"/>
              </w:tcPr>
            </w:tcPrChange>
          </w:tcPr>
          <w:p w14:paraId="74D67AB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1,20 </w:t>
            </w:r>
            <w:r w:rsidRPr="006A6AAA">
              <w:t>€</w:t>
            </w:r>
          </w:p>
        </w:tc>
      </w:tr>
      <w:tr w:rsidR="00152035" w:rsidRPr="006A6AAA" w14:paraId="49CCA8DD" w14:textId="77777777" w:rsidTr="00DA7B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  <w:trPrChange w:id="750" w:author="lbarros" w:date="2021-02-10T13:46:00Z">
            <w:trPr>
              <w:trHeight w:hRule="exact" w:val="1134"/>
              <w:jc w:val="center"/>
            </w:trPr>
          </w:trPrChange>
        </w:trPr>
        <w:tc>
          <w:tcPr>
            <w:tcW w:w="456" w:type="dxa"/>
            <w:vAlign w:val="center"/>
            <w:tcPrChange w:id="751" w:author="lbarros" w:date="2021-02-10T13:46:00Z">
              <w:tcPr>
                <w:tcW w:w="454" w:type="dxa"/>
                <w:vAlign w:val="center"/>
              </w:tcPr>
            </w:tcPrChange>
          </w:tcPr>
          <w:p w14:paraId="12507D05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29</w:t>
            </w:r>
          </w:p>
        </w:tc>
        <w:tc>
          <w:tcPr>
            <w:tcW w:w="0" w:type="auto"/>
            <w:vAlign w:val="center"/>
            <w:tcPrChange w:id="752" w:author="lbarros" w:date="2021-02-10T13:46:00Z">
              <w:tcPr>
                <w:tcW w:w="0" w:type="auto"/>
                <w:vAlign w:val="center"/>
              </w:tcPr>
            </w:tcPrChange>
          </w:tcPr>
          <w:p w14:paraId="34D8D33A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Alumínio 2 mm</w:t>
            </w:r>
          </w:p>
        </w:tc>
        <w:tc>
          <w:tcPr>
            <w:tcW w:w="0" w:type="dxa"/>
            <w:vAlign w:val="center"/>
            <w:tcPrChange w:id="753" w:author="lbarros" w:date="2021-02-10T13:46:00Z">
              <w:tcPr>
                <w:tcW w:w="2034" w:type="dxa"/>
                <w:vAlign w:val="center"/>
              </w:tcPr>
            </w:tcPrChange>
          </w:tcPr>
          <w:p w14:paraId="7D2C2A90" w14:textId="77777777" w:rsidR="009C6BB5" w:rsidRPr="002539A7" w:rsidRDefault="009C6BB5" w:rsidP="002C0CF0">
            <w:pPr>
              <w:pStyle w:val="Corpodetexto"/>
              <w:spacing w:after="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  <w:sz w:val="4"/>
                <w:szCs w:val="4"/>
              </w:rPr>
            </w:pPr>
          </w:p>
          <w:p w14:paraId="2269D5FE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  <w:lang w:eastAsia="pt-PT"/>
              </w:rPr>
              <w:drawing>
                <wp:inline distT="0" distB="0" distL="0" distR="0" wp14:anchorId="68D8F2F4" wp14:editId="65ED7C31">
                  <wp:extent cx="821252" cy="608921"/>
                  <wp:effectExtent l="0" t="0" r="0" b="1270"/>
                  <wp:docPr id="246" name="Imagem 246" descr="Alumínio: Chapa de ALUMÍNIO em fms.p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Alumínio: Chapa de ALUMÍNIO em fms.p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0124"/>
                          <a:stretch/>
                        </pic:blipFill>
                        <pic:spPr bwMode="auto">
                          <a:xfrm>
                            <a:off x="0" y="0"/>
                            <a:ext cx="823499" cy="6105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5" w:type="dxa"/>
            <w:vAlign w:val="center"/>
            <w:tcPrChange w:id="754" w:author="lbarros" w:date="2021-02-10T13:46:00Z">
              <w:tcPr>
                <w:tcW w:w="0" w:type="auto"/>
                <w:vAlign w:val="center"/>
              </w:tcPr>
            </w:tcPrChange>
          </w:tcPr>
          <w:p w14:paraId="51433888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  <w:b/>
                <w:bCs/>
                <w:lang w:val="en-GB"/>
              </w:rPr>
            </w:pPr>
            <w:r w:rsidRPr="006A6AAA">
              <w:rPr>
                <w:rFonts w:ascii="NewsGotT" w:hAnsi="NewsGotT"/>
                <w:b/>
                <w:bCs/>
                <w:lang w:val="en-GB"/>
              </w:rPr>
              <w:t>-</w:t>
            </w:r>
          </w:p>
        </w:tc>
        <w:tc>
          <w:tcPr>
            <w:tcW w:w="1430" w:type="dxa"/>
            <w:vAlign w:val="center"/>
            <w:tcPrChange w:id="755" w:author="lbarros" w:date="2021-02-10T13:46:00Z">
              <w:tcPr>
                <w:tcW w:w="0" w:type="auto"/>
                <w:vAlign w:val="center"/>
              </w:tcPr>
            </w:tcPrChange>
          </w:tcPr>
          <w:p w14:paraId="1ADC8948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  <w:b/>
                <w:bCs/>
              </w:rPr>
            </w:pPr>
            <w:r w:rsidRPr="006A6AAA">
              <w:rPr>
                <w:rFonts w:ascii="NewsGotT" w:hAnsi="NewsGotT"/>
                <w:b/>
                <w:bCs/>
              </w:rPr>
              <w:t>-</w:t>
            </w:r>
          </w:p>
        </w:tc>
        <w:tc>
          <w:tcPr>
            <w:tcW w:w="1043" w:type="dxa"/>
            <w:vAlign w:val="center"/>
            <w:tcPrChange w:id="756" w:author="lbarros" w:date="2021-02-10T13:46:00Z">
              <w:tcPr>
                <w:tcW w:w="0" w:type="auto"/>
                <w:vAlign w:val="center"/>
              </w:tcPr>
            </w:tcPrChange>
          </w:tcPr>
          <w:p w14:paraId="198B5AC3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  <w:b/>
                <w:bCs/>
              </w:rPr>
            </w:pPr>
            <w:r w:rsidRPr="006A6AAA">
              <w:rPr>
                <w:rFonts w:ascii="NewsGotT" w:hAnsi="NewsGotT"/>
                <w:b/>
                <w:bCs/>
              </w:rPr>
              <w:t>-</w:t>
            </w:r>
          </w:p>
        </w:tc>
        <w:tc>
          <w:tcPr>
            <w:tcW w:w="1064" w:type="dxa"/>
            <w:vAlign w:val="center"/>
            <w:tcPrChange w:id="757" w:author="lbarros" w:date="2021-02-10T13:46:00Z">
              <w:tcPr>
                <w:tcW w:w="0" w:type="auto"/>
                <w:vAlign w:val="center"/>
              </w:tcPr>
            </w:tcPrChange>
          </w:tcPr>
          <w:p w14:paraId="1225A8E2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35,00 </w:t>
            </w:r>
            <w:r w:rsidRPr="006A6AAA">
              <w:t>€</w:t>
            </w:r>
          </w:p>
        </w:tc>
      </w:tr>
      <w:tr w:rsidR="00152035" w:rsidRPr="006A6AAA" w14:paraId="33C75943" w14:textId="77777777" w:rsidTr="00DA7B31">
        <w:trPr>
          <w:trHeight w:hRule="exact" w:val="1134"/>
          <w:jc w:val="center"/>
          <w:trPrChange w:id="758" w:author="lbarros" w:date="2021-02-10T13:46:00Z">
            <w:trPr>
              <w:trHeight w:hRule="exact" w:val="1134"/>
              <w:jc w:val="center"/>
            </w:trPr>
          </w:trPrChange>
        </w:trPr>
        <w:tc>
          <w:tcPr>
            <w:tcW w:w="456" w:type="dxa"/>
            <w:vAlign w:val="center"/>
            <w:tcPrChange w:id="759" w:author="lbarros" w:date="2021-02-10T13:46:00Z">
              <w:tcPr>
                <w:tcW w:w="454" w:type="dxa"/>
                <w:vAlign w:val="center"/>
              </w:tcPr>
            </w:tcPrChange>
          </w:tcPr>
          <w:p w14:paraId="4B76FA0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30</w:t>
            </w:r>
          </w:p>
        </w:tc>
        <w:tc>
          <w:tcPr>
            <w:tcW w:w="0" w:type="auto"/>
            <w:vAlign w:val="center"/>
            <w:tcPrChange w:id="760" w:author="lbarros" w:date="2021-02-10T13:46:00Z">
              <w:tcPr>
                <w:tcW w:w="0" w:type="auto"/>
                <w:vAlign w:val="center"/>
              </w:tcPr>
            </w:tcPrChange>
          </w:tcPr>
          <w:p w14:paraId="2E63C7C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Placa madeira</w:t>
            </w:r>
          </w:p>
        </w:tc>
        <w:tc>
          <w:tcPr>
            <w:tcW w:w="0" w:type="dxa"/>
            <w:vAlign w:val="center"/>
            <w:tcPrChange w:id="761" w:author="lbarros" w:date="2021-02-10T13:46:00Z">
              <w:tcPr>
                <w:tcW w:w="2034" w:type="dxa"/>
                <w:vAlign w:val="center"/>
              </w:tcPr>
            </w:tcPrChange>
          </w:tcPr>
          <w:p w14:paraId="44F3C4DB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  <w:lang w:eastAsia="pt-PT"/>
              </w:rPr>
              <w:drawing>
                <wp:inline distT="0" distB="0" distL="0" distR="0" wp14:anchorId="62C23FD0" wp14:editId="5116EA80">
                  <wp:extent cx="699090" cy="699090"/>
                  <wp:effectExtent l="0" t="0" r="6350" b="0"/>
                  <wp:docPr id="262" name="Imagem 262" descr="Placa de contraplacado 2500x1220x10mm - Leroy Merlin Portug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Placa de contraplacado 2500x1220x10mm - Leroy Merlin Portug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9306" cy="709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5" w:type="dxa"/>
            <w:vAlign w:val="center"/>
            <w:tcPrChange w:id="762" w:author="lbarros" w:date="2021-02-10T13:46:00Z">
              <w:tcPr>
                <w:tcW w:w="0" w:type="auto"/>
                <w:vAlign w:val="center"/>
              </w:tcPr>
            </w:tcPrChange>
          </w:tcPr>
          <w:p w14:paraId="56D3DBC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b/>
                <w:bCs/>
                <w:lang w:val="en-GB"/>
              </w:rPr>
            </w:pPr>
            <w:r w:rsidRPr="006A6AAA">
              <w:rPr>
                <w:rFonts w:ascii="NewsGotT" w:hAnsi="NewsGotT"/>
                <w:b/>
                <w:bCs/>
                <w:lang w:val="en-GB"/>
              </w:rPr>
              <w:t>-</w:t>
            </w:r>
          </w:p>
        </w:tc>
        <w:tc>
          <w:tcPr>
            <w:tcW w:w="1430" w:type="dxa"/>
            <w:vAlign w:val="center"/>
            <w:tcPrChange w:id="763" w:author="lbarros" w:date="2021-02-10T13:46:00Z">
              <w:tcPr>
                <w:tcW w:w="0" w:type="auto"/>
                <w:vAlign w:val="center"/>
              </w:tcPr>
            </w:tcPrChange>
          </w:tcPr>
          <w:p w14:paraId="18A423F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1043" w:type="dxa"/>
            <w:vAlign w:val="center"/>
            <w:tcPrChange w:id="764" w:author="lbarros" w:date="2021-02-10T13:46:00Z">
              <w:tcPr>
                <w:tcW w:w="0" w:type="auto"/>
                <w:vAlign w:val="center"/>
              </w:tcPr>
            </w:tcPrChange>
          </w:tcPr>
          <w:p w14:paraId="6C03673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b/>
                <w:bCs/>
              </w:rPr>
            </w:pPr>
            <w:r w:rsidRPr="006A6AAA">
              <w:rPr>
                <w:rFonts w:ascii="NewsGotT" w:hAnsi="NewsGotT"/>
                <w:b/>
                <w:bCs/>
              </w:rPr>
              <w:t>-</w:t>
            </w:r>
          </w:p>
        </w:tc>
        <w:tc>
          <w:tcPr>
            <w:tcW w:w="1064" w:type="dxa"/>
            <w:vAlign w:val="center"/>
            <w:tcPrChange w:id="765" w:author="lbarros" w:date="2021-02-10T13:46:00Z">
              <w:tcPr>
                <w:tcW w:w="0" w:type="auto"/>
                <w:vAlign w:val="center"/>
              </w:tcPr>
            </w:tcPrChange>
          </w:tcPr>
          <w:p w14:paraId="599B3ED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5,00 </w:t>
            </w:r>
            <w:r w:rsidRPr="006A6AAA">
              <w:t>€</w:t>
            </w:r>
          </w:p>
        </w:tc>
      </w:tr>
      <w:tr w:rsidR="00152035" w:rsidRPr="006A6AAA" w14:paraId="2A64B84D" w14:textId="77777777" w:rsidTr="00DA7B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  <w:trPrChange w:id="766" w:author="lbarros" w:date="2021-02-10T13:46:00Z">
            <w:trPr>
              <w:trHeight w:hRule="exact" w:val="1134"/>
              <w:jc w:val="center"/>
            </w:trPr>
          </w:trPrChange>
        </w:trPr>
        <w:tc>
          <w:tcPr>
            <w:tcW w:w="456" w:type="dxa"/>
            <w:vAlign w:val="center"/>
            <w:tcPrChange w:id="767" w:author="lbarros" w:date="2021-02-10T13:46:00Z">
              <w:tcPr>
                <w:tcW w:w="454" w:type="dxa"/>
                <w:vAlign w:val="center"/>
              </w:tcPr>
            </w:tcPrChange>
          </w:tcPr>
          <w:p w14:paraId="01B822EE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31</w:t>
            </w:r>
          </w:p>
        </w:tc>
        <w:tc>
          <w:tcPr>
            <w:tcW w:w="0" w:type="auto"/>
            <w:vAlign w:val="center"/>
            <w:tcPrChange w:id="768" w:author="lbarros" w:date="2021-02-10T13:46:00Z">
              <w:tcPr>
                <w:tcW w:w="0" w:type="auto"/>
                <w:vAlign w:val="center"/>
              </w:tcPr>
            </w:tcPrChange>
          </w:tcPr>
          <w:p w14:paraId="1020B1CC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Placa de acrílico policarbonato</w:t>
            </w:r>
          </w:p>
        </w:tc>
        <w:tc>
          <w:tcPr>
            <w:tcW w:w="0" w:type="dxa"/>
            <w:vAlign w:val="center"/>
            <w:tcPrChange w:id="769" w:author="lbarros" w:date="2021-02-10T13:46:00Z">
              <w:tcPr>
                <w:tcW w:w="2034" w:type="dxa"/>
                <w:vAlign w:val="center"/>
              </w:tcPr>
            </w:tcPrChange>
          </w:tcPr>
          <w:p w14:paraId="51518E77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  <w:lang w:eastAsia="pt-PT"/>
              </w:rPr>
              <w:drawing>
                <wp:inline distT="0" distB="0" distL="0" distR="0" wp14:anchorId="772F0577" wp14:editId="61F1A5AF">
                  <wp:extent cx="777484" cy="705025"/>
                  <wp:effectExtent l="0" t="0" r="3810" b="0"/>
                  <wp:docPr id="46" name="Imagem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7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07" r="12120"/>
                          <a:stretch/>
                        </pic:blipFill>
                        <pic:spPr bwMode="auto">
                          <a:xfrm>
                            <a:off x="0" y="0"/>
                            <a:ext cx="795600" cy="721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5" w:type="dxa"/>
            <w:vAlign w:val="center"/>
            <w:tcPrChange w:id="770" w:author="lbarros" w:date="2021-02-10T13:46:00Z">
              <w:tcPr>
                <w:tcW w:w="0" w:type="auto"/>
                <w:vAlign w:val="center"/>
              </w:tcPr>
            </w:tcPrChange>
          </w:tcPr>
          <w:p w14:paraId="40D35448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  <w:b/>
                <w:bCs/>
                <w:lang w:val="en-GB"/>
              </w:rPr>
            </w:pPr>
            <w:r w:rsidRPr="006A6AAA">
              <w:rPr>
                <w:rFonts w:ascii="NewsGotT" w:hAnsi="NewsGotT"/>
                <w:b/>
                <w:bCs/>
                <w:lang w:val="en-GB"/>
              </w:rPr>
              <w:t>-</w:t>
            </w:r>
          </w:p>
        </w:tc>
        <w:tc>
          <w:tcPr>
            <w:tcW w:w="1430" w:type="dxa"/>
            <w:vAlign w:val="center"/>
            <w:tcPrChange w:id="771" w:author="lbarros" w:date="2021-02-10T13:46:00Z">
              <w:tcPr>
                <w:tcW w:w="0" w:type="auto"/>
                <w:vAlign w:val="center"/>
              </w:tcPr>
            </w:tcPrChange>
          </w:tcPr>
          <w:p w14:paraId="06551AF6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1043" w:type="dxa"/>
            <w:vAlign w:val="center"/>
            <w:tcPrChange w:id="772" w:author="lbarros" w:date="2021-02-10T13:46:00Z">
              <w:tcPr>
                <w:tcW w:w="0" w:type="auto"/>
                <w:vAlign w:val="center"/>
              </w:tcPr>
            </w:tcPrChange>
          </w:tcPr>
          <w:p w14:paraId="09F809D1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-</w:t>
            </w:r>
          </w:p>
        </w:tc>
        <w:tc>
          <w:tcPr>
            <w:tcW w:w="1064" w:type="dxa"/>
            <w:vAlign w:val="center"/>
            <w:tcPrChange w:id="773" w:author="lbarros" w:date="2021-02-10T13:46:00Z">
              <w:tcPr>
                <w:tcW w:w="0" w:type="auto"/>
                <w:vAlign w:val="center"/>
              </w:tcPr>
            </w:tcPrChange>
          </w:tcPr>
          <w:p w14:paraId="0B9D3E1E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10,00 </w:t>
            </w:r>
            <w:r w:rsidRPr="006A6AAA">
              <w:t>€</w:t>
            </w:r>
          </w:p>
        </w:tc>
      </w:tr>
      <w:tr w:rsidR="00152035" w:rsidRPr="006A6AAA" w14:paraId="17275E06" w14:textId="77777777" w:rsidTr="00DA7B31">
        <w:trPr>
          <w:trHeight w:hRule="exact" w:val="1134"/>
          <w:jc w:val="center"/>
          <w:trPrChange w:id="774" w:author="lbarros" w:date="2021-02-10T13:46:00Z">
            <w:trPr>
              <w:trHeight w:hRule="exact" w:val="1134"/>
              <w:jc w:val="center"/>
            </w:trPr>
          </w:trPrChange>
        </w:trPr>
        <w:tc>
          <w:tcPr>
            <w:tcW w:w="456" w:type="dxa"/>
            <w:vAlign w:val="center"/>
            <w:tcPrChange w:id="775" w:author="lbarros" w:date="2021-02-10T13:46:00Z">
              <w:tcPr>
                <w:tcW w:w="454" w:type="dxa"/>
                <w:vAlign w:val="center"/>
              </w:tcPr>
            </w:tcPrChange>
          </w:tcPr>
          <w:p w14:paraId="74FF2CA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32</w:t>
            </w:r>
          </w:p>
        </w:tc>
        <w:tc>
          <w:tcPr>
            <w:tcW w:w="0" w:type="auto"/>
            <w:vAlign w:val="center"/>
            <w:tcPrChange w:id="776" w:author="lbarros" w:date="2021-02-10T13:46:00Z">
              <w:tcPr>
                <w:tcW w:w="0" w:type="auto"/>
                <w:vAlign w:val="center"/>
              </w:tcPr>
            </w:tcPrChange>
          </w:tcPr>
          <w:p w14:paraId="7C61C65B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Parafuso 5 mm</w:t>
            </w:r>
          </w:p>
        </w:tc>
        <w:tc>
          <w:tcPr>
            <w:tcW w:w="0" w:type="dxa"/>
            <w:vAlign w:val="center"/>
            <w:tcPrChange w:id="777" w:author="lbarros" w:date="2021-02-10T13:46:00Z">
              <w:tcPr>
                <w:tcW w:w="2034" w:type="dxa"/>
                <w:vAlign w:val="center"/>
              </w:tcPr>
            </w:tcPrChange>
          </w:tcPr>
          <w:p w14:paraId="4E03854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  <w:lang w:eastAsia="pt-PT"/>
              </w:rPr>
              <w:drawing>
                <wp:inline distT="0" distB="0" distL="0" distR="0" wp14:anchorId="0E6E035E" wp14:editId="2D83E9FE">
                  <wp:extent cx="709027" cy="709027"/>
                  <wp:effectExtent l="0" t="0" r="0" b="0"/>
                  <wp:docPr id="55" name="Imagem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069" cy="7140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5" w:type="dxa"/>
            <w:vAlign w:val="center"/>
            <w:tcPrChange w:id="778" w:author="lbarros" w:date="2021-02-10T13:46:00Z">
              <w:tcPr>
                <w:tcW w:w="0" w:type="auto"/>
                <w:vAlign w:val="center"/>
              </w:tcPr>
            </w:tcPrChange>
          </w:tcPr>
          <w:p w14:paraId="781C9DC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Ferritrofa</w:t>
            </w:r>
          </w:p>
        </w:tc>
        <w:tc>
          <w:tcPr>
            <w:tcW w:w="1430" w:type="dxa"/>
            <w:vAlign w:val="center"/>
            <w:tcPrChange w:id="779" w:author="lbarros" w:date="2021-02-10T13:46:00Z">
              <w:tcPr>
                <w:tcW w:w="0" w:type="auto"/>
                <w:vAlign w:val="center"/>
              </w:tcPr>
            </w:tcPrChange>
          </w:tcPr>
          <w:p w14:paraId="7CDDC2D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28</w:t>
            </w:r>
          </w:p>
        </w:tc>
        <w:tc>
          <w:tcPr>
            <w:tcW w:w="1043" w:type="dxa"/>
            <w:vAlign w:val="center"/>
            <w:tcPrChange w:id="780" w:author="lbarros" w:date="2021-02-10T13:46:00Z">
              <w:tcPr>
                <w:tcW w:w="0" w:type="auto"/>
                <w:vAlign w:val="center"/>
              </w:tcPr>
            </w:tcPrChange>
          </w:tcPr>
          <w:p w14:paraId="6288B38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0,05 </w:t>
            </w:r>
            <w:r w:rsidRPr="006A6AAA">
              <w:t>€</w:t>
            </w:r>
          </w:p>
        </w:tc>
        <w:tc>
          <w:tcPr>
            <w:tcW w:w="1064" w:type="dxa"/>
            <w:vAlign w:val="center"/>
            <w:tcPrChange w:id="781" w:author="lbarros" w:date="2021-02-10T13:46:00Z">
              <w:tcPr>
                <w:tcW w:w="0" w:type="auto"/>
                <w:vAlign w:val="center"/>
              </w:tcPr>
            </w:tcPrChange>
          </w:tcPr>
          <w:p w14:paraId="315B506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1,40 </w:t>
            </w:r>
            <w:r w:rsidRPr="006A6AAA">
              <w:t>€</w:t>
            </w:r>
          </w:p>
        </w:tc>
      </w:tr>
      <w:tr w:rsidR="00152035" w:rsidRPr="006A6AAA" w14:paraId="653530B4" w14:textId="77777777" w:rsidTr="00DA7B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  <w:trPrChange w:id="782" w:author="lbarros" w:date="2021-02-10T13:46:00Z">
            <w:trPr>
              <w:trHeight w:hRule="exact" w:val="1134"/>
              <w:jc w:val="center"/>
            </w:trPr>
          </w:trPrChange>
        </w:trPr>
        <w:tc>
          <w:tcPr>
            <w:tcW w:w="456" w:type="dxa"/>
            <w:vAlign w:val="center"/>
            <w:tcPrChange w:id="783" w:author="lbarros" w:date="2021-02-10T13:46:00Z">
              <w:tcPr>
                <w:tcW w:w="454" w:type="dxa"/>
                <w:vAlign w:val="center"/>
              </w:tcPr>
            </w:tcPrChange>
          </w:tcPr>
          <w:p w14:paraId="5C4EDC47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33</w:t>
            </w:r>
          </w:p>
        </w:tc>
        <w:tc>
          <w:tcPr>
            <w:tcW w:w="0" w:type="auto"/>
            <w:vAlign w:val="center"/>
            <w:tcPrChange w:id="784" w:author="lbarros" w:date="2021-02-10T13:46:00Z">
              <w:tcPr>
                <w:tcW w:w="0" w:type="auto"/>
                <w:vAlign w:val="center"/>
              </w:tcPr>
            </w:tcPrChange>
          </w:tcPr>
          <w:p w14:paraId="5865704D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Parafuso 3 mm</w:t>
            </w:r>
          </w:p>
        </w:tc>
        <w:tc>
          <w:tcPr>
            <w:tcW w:w="0" w:type="dxa"/>
            <w:vAlign w:val="center"/>
            <w:tcPrChange w:id="785" w:author="lbarros" w:date="2021-02-10T13:46:00Z">
              <w:tcPr>
                <w:tcW w:w="2034" w:type="dxa"/>
                <w:vAlign w:val="center"/>
              </w:tcPr>
            </w:tcPrChange>
          </w:tcPr>
          <w:p w14:paraId="46921203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  <w:lang w:eastAsia="pt-PT"/>
              </w:rPr>
              <w:drawing>
                <wp:inline distT="0" distB="0" distL="0" distR="0" wp14:anchorId="38B47BA2" wp14:editId="7EF7BED4">
                  <wp:extent cx="718806" cy="718806"/>
                  <wp:effectExtent l="0" t="0" r="0" b="0"/>
                  <wp:docPr id="261" name="Imagem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4731" cy="724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5" w:type="dxa"/>
            <w:vAlign w:val="center"/>
            <w:tcPrChange w:id="786" w:author="lbarros" w:date="2021-02-10T13:46:00Z">
              <w:tcPr>
                <w:tcW w:w="0" w:type="auto"/>
                <w:vAlign w:val="center"/>
              </w:tcPr>
            </w:tcPrChange>
          </w:tcPr>
          <w:p w14:paraId="6CC9E756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Ferritrofa</w:t>
            </w:r>
          </w:p>
        </w:tc>
        <w:tc>
          <w:tcPr>
            <w:tcW w:w="1430" w:type="dxa"/>
            <w:vAlign w:val="center"/>
            <w:tcPrChange w:id="787" w:author="lbarros" w:date="2021-02-10T13:46:00Z">
              <w:tcPr>
                <w:tcW w:w="0" w:type="auto"/>
                <w:vAlign w:val="center"/>
              </w:tcPr>
            </w:tcPrChange>
          </w:tcPr>
          <w:p w14:paraId="18BCBDD0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12</w:t>
            </w:r>
          </w:p>
        </w:tc>
        <w:tc>
          <w:tcPr>
            <w:tcW w:w="1043" w:type="dxa"/>
            <w:vAlign w:val="center"/>
            <w:tcPrChange w:id="788" w:author="lbarros" w:date="2021-02-10T13:46:00Z">
              <w:tcPr>
                <w:tcW w:w="0" w:type="auto"/>
                <w:vAlign w:val="center"/>
              </w:tcPr>
            </w:tcPrChange>
          </w:tcPr>
          <w:p w14:paraId="1BCA99E0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0,05 </w:t>
            </w:r>
            <w:r w:rsidRPr="006A6AAA">
              <w:t>€</w:t>
            </w:r>
          </w:p>
        </w:tc>
        <w:tc>
          <w:tcPr>
            <w:tcW w:w="1064" w:type="dxa"/>
            <w:vAlign w:val="center"/>
            <w:tcPrChange w:id="789" w:author="lbarros" w:date="2021-02-10T13:46:00Z">
              <w:tcPr>
                <w:tcW w:w="0" w:type="auto"/>
                <w:vAlign w:val="center"/>
              </w:tcPr>
            </w:tcPrChange>
          </w:tcPr>
          <w:p w14:paraId="467DDA86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0,60 </w:t>
            </w:r>
            <w:r w:rsidRPr="006A6AAA">
              <w:t>€</w:t>
            </w:r>
          </w:p>
        </w:tc>
      </w:tr>
      <w:tr w:rsidR="00152035" w:rsidRPr="006A6AAA" w14:paraId="5F835466" w14:textId="77777777" w:rsidTr="00DA7B31">
        <w:trPr>
          <w:trHeight w:hRule="exact" w:val="1134"/>
          <w:jc w:val="center"/>
          <w:trPrChange w:id="790" w:author="lbarros" w:date="2021-02-10T13:46:00Z">
            <w:trPr>
              <w:trHeight w:hRule="exact" w:val="1134"/>
              <w:jc w:val="center"/>
            </w:trPr>
          </w:trPrChange>
        </w:trPr>
        <w:tc>
          <w:tcPr>
            <w:tcW w:w="456" w:type="dxa"/>
            <w:vAlign w:val="center"/>
            <w:tcPrChange w:id="791" w:author="lbarros" w:date="2021-02-10T13:46:00Z">
              <w:tcPr>
                <w:tcW w:w="454" w:type="dxa"/>
                <w:vAlign w:val="center"/>
              </w:tcPr>
            </w:tcPrChange>
          </w:tcPr>
          <w:p w14:paraId="449A440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34</w:t>
            </w:r>
          </w:p>
        </w:tc>
        <w:tc>
          <w:tcPr>
            <w:tcW w:w="0" w:type="auto"/>
            <w:vAlign w:val="center"/>
            <w:tcPrChange w:id="792" w:author="lbarros" w:date="2021-02-10T13:46:00Z">
              <w:tcPr>
                <w:tcW w:w="0" w:type="auto"/>
                <w:vAlign w:val="center"/>
              </w:tcPr>
            </w:tcPrChange>
          </w:tcPr>
          <w:p w14:paraId="6D319EA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Porca com asas</w:t>
            </w:r>
            <w:r>
              <w:rPr>
                <w:rFonts w:ascii="NewsGotT" w:hAnsi="NewsGotT"/>
              </w:rPr>
              <w:t xml:space="preserve"> 5 mm</w:t>
            </w:r>
          </w:p>
        </w:tc>
        <w:tc>
          <w:tcPr>
            <w:tcW w:w="0" w:type="dxa"/>
            <w:vAlign w:val="center"/>
            <w:tcPrChange w:id="793" w:author="lbarros" w:date="2021-02-10T13:46:00Z">
              <w:tcPr>
                <w:tcW w:w="2034" w:type="dxa"/>
                <w:vAlign w:val="center"/>
              </w:tcPr>
            </w:tcPrChange>
          </w:tcPr>
          <w:p w14:paraId="23A171F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  <w:lang w:eastAsia="pt-PT"/>
              </w:rPr>
              <w:drawing>
                <wp:inline distT="0" distB="0" distL="0" distR="0" wp14:anchorId="0160C813" wp14:editId="78E83A85">
                  <wp:extent cx="713916" cy="713916"/>
                  <wp:effectExtent l="0" t="0" r="0" b="0"/>
                  <wp:docPr id="57" name="Imagem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1">
                                    <a14:imgEffect>
                                      <a14:backgroundRemoval t="10000" b="90000" l="4815" r="95926">
                                        <a14:foregroundMark x1="95926" y1="28889" x2="95926" y2="28889"/>
                                        <a14:foregroundMark x1="4815" y1="59259" x2="4815" y2="5925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19042" cy="7190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5" w:type="dxa"/>
            <w:vAlign w:val="center"/>
            <w:tcPrChange w:id="794" w:author="lbarros" w:date="2021-02-10T13:46:00Z">
              <w:tcPr>
                <w:tcW w:w="0" w:type="auto"/>
                <w:vAlign w:val="center"/>
              </w:tcPr>
            </w:tcPrChange>
          </w:tcPr>
          <w:p w14:paraId="039F15F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Ferritrofa</w:t>
            </w:r>
          </w:p>
        </w:tc>
        <w:tc>
          <w:tcPr>
            <w:tcW w:w="1430" w:type="dxa"/>
            <w:vAlign w:val="center"/>
            <w:tcPrChange w:id="795" w:author="lbarros" w:date="2021-02-10T13:46:00Z">
              <w:tcPr>
                <w:tcW w:w="0" w:type="auto"/>
                <w:vAlign w:val="center"/>
              </w:tcPr>
            </w:tcPrChange>
          </w:tcPr>
          <w:p w14:paraId="091B2FE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6</w:t>
            </w:r>
          </w:p>
        </w:tc>
        <w:tc>
          <w:tcPr>
            <w:tcW w:w="1043" w:type="dxa"/>
            <w:vAlign w:val="center"/>
            <w:tcPrChange w:id="796" w:author="lbarros" w:date="2021-02-10T13:46:00Z">
              <w:tcPr>
                <w:tcW w:w="0" w:type="auto"/>
                <w:vAlign w:val="center"/>
              </w:tcPr>
            </w:tcPrChange>
          </w:tcPr>
          <w:p w14:paraId="730A669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0,10 </w:t>
            </w:r>
            <w:r w:rsidRPr="006A6AAA">
              <w:t>€</w:t>
            </w:r>
          </w:p>
        </w:tc>
        <w:tc>
          <w:tcPr>
            <w:tcW w:w="1064" w:type="dxa"/>
            <w:vAlign w:val="center"/>
            <w:tcPrChange w:id="797" w:author="lbarros" w:date="2021-02-10T13:46:00Z">
              <w:tcPr>
                <w:tcW w:w="0" w:type="auto"/>
                <w:vAlign w:val="center"/>
              </w:tcPr>
            </w:tcPrChange>
          </w:tcPr>
          <w:p w14:paraId="710ECAB4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0,60 </w:t>
            </w:r>
            <w:r w:rsidRPr="006A6AAA">
              <w:t>€</w:t>
            </w:r>
          </w:p>
        </w:tc>
      </w:tr>
      <w:tr w:rsidR="00152035" w:rsidRPr="006A6AAA" w14:paraId="2B4A691D" w14:textId="77777777" w:rsidTr="00DA7B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  <w:trPrChange w:id="798" w:author="lbarros" w:date="2021-02-10T13:46:00Z">
            <w:trPr>
              <w:trHeight w:hRule="exact" w:val="1134"/>
              <w:jc w:val="center"/>
            </w:trPr>
          </w:trPrChange>
        </w:trPr>
        <w:tc>
          <w:tcPr>
            <w:tcW w:w="456" w:type="dxa"/>
            <w:vAlign w:val="center"/>
            <w:tcPrChange w:id="799" w:author="lbarros" w:date="2021-02-10T13:46:00Z">
              <w:tcPr>
                <w:tcW w:w="454" w:type="dxa"/>
                <w:vAlign w:val="center"/>
              </w:tcPr>
            </w:tcPrChange>
          </w:tcPr>
          <w:p w14:paraId="4C49B461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35</w:t>
            </w:r>
          </w:p>
        </w:tc>
        <w:tc>
          <w:tcPr>
            <w:tcW w:w="0" w:type="auto"/>
            <w:vAlign w:val="center"/>
            <w:tcPrChange w:id="800" w:author="lbarros" w:date="2021-02-10T13:46:00Z">
              <w:tcPr>
                <w:tcW w:w="0" w:type="auto"/>
                <w:vAlign w:val="center"/>
              </w:tcPr>
            </w:tcPrChange>
          </w:tcPr>
          <w:p w14:paraId="4299D996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Porca 5 mm</w:t>
            </w:r>
          </w:p>
        </w:tc>
        <w:tc>
          <w:tcPr>
            <w:tcW w:w="0" w:type="dxa"/>
            <w:vAlign w:val="center"/>
            <w:tcPrChange w:id="801" w:author="lbarros" w:date="2021-02-10T13:46:00Z">
              <w:tcPr>
                <w:tcW w:w="2034" w:type="dxa"/>
                <w:vAlign w:val="center"/>
              </w:tcPr>
            </w:tcPrChange>
          </w:tcPr>
          <w:p w14:paraId="233D1BFF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  <w:lang w:eastAsia="pt-PT"/>
              </w:rPr>
              <w:drawing>
                <wp:inline distT="0" distB="0" distL="0" distR="0" wp14:anchorId="0019F450" wp14:editId="7EBE409B">
                  <wp:extent cx="723696" cy="723696"/>
                  <wp:effectExtent l="0" t="0" r="0" b="0"/>
                  <wp:docPr id="58" name="Imagem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3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31390" cy="731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5" w:type="dxa"/>
            <w:vAlign w:val="center"/>
            <w:tcPrChange w:id="802" w:author="lbarros" w:date="2021-02-10T13:46:00Z">
              <w:tcPr>
                <w:tcW w:w="0" w:type="auto"/>
                <w:vAlign w:val="center"/>
              </w:tcPr>
            </w:tcPrChange>
          </w:tcPr>
          <w:p w14:paraId="7A67CA91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Ferritrofa</w:t>
            </w:r>
          </w:p>
        </w:tc>
        <w:tc>
          <w:tcPr>
            <w:tcW w:w="1430" w:type="dxa"/>
            <w:vAlign w:val="center"/>
            <w:tcPrChange w:id="803" w:author="lbarros" w:date="2021-02-10T13:46:00Z">
              <w:tcPr>
                <w:tcW w:w="0" w:type="auto"/>
                <w:vAlign w:val="center"/>
              </w:tcPr>
            </w:tcPrChange>
          </w:tcPr>
          <w:p w14:paraId="7AD32112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22</w:t>
            </w:r>
          </w:p>
        </w:tc>
        <w:tc>
          <w:tcPr>
            <w:tcW w:w="1043" w:type="dxa"/>
            <w:vAlign w:val="center"/>
            <w:tcPrChange w:id="804" w:author="lbarros" w:date="2021-02-10T13:46:00Z">
              <w:tcPr>
                <w:tcW w:w="0" w:type="auto"/>
                <w:vAlign w:val="center"/>
              </w:tcPr>
            </w:tcPrChange>
          </w:tcPr>
          <w:p w14:paraId="10A8AE3F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0,05 </w:t>
            </w:r>
            <w:r w:rsidRPr="006A6AAA">
              <w:t>€</w:t>
            </w:r>
          </w:p>
        </w:tc>
        <w:tc>
          <w:tcPr>
            <w:tcW w:w="1064" w:type="dxa"/>
            <w:vAlign w:val="center"/>
            <w:tcPrChange w:id="805" w:author="lbarros" w:date="2021-02-10T13:46:00Z">
              <w:tcPr>
                <w:tcW w:w="0" w:type="auto"/>
                <w:vAlign w:val="center"/>
              </w:tcPr>
            </w:tcPrChange>
          </w:tcPr>
          <w:p w14:paraId="3231605C" w14:textId="77777777" w:rsidR="009C6BB5" w:rsidRPr="006A6AAA" w:rsidRDefault="009C6BB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1,10 </w:t>
            </w:r>
            <w:r w:rsidRPr="006A6AAA">
              <w:t>€</w:t>
            </w:r>
          </w:p>
        </w:tc>
      </w:tr>
      <w:tr w:rsidR="00152035" w:rsidRPr="006A6AAA" w14:paraId="2DEB72A0" w14:textId="77777777" w:rsidTr="00DA7B31">
        <w:trPr>
          <w:trHeight w:hRule="exact" w:val="1134"/>
          <w:jc w:val="center"/>
          <w:trPrChange w:id="806" w:author="lbarros" w:date="2021-02-10T13:46:00Z">
            <w:trPr>
              <w:trHeight w:hRule="exact" w:val="1134"/>
              <w:jc w:val="center"/>
            </w:trPr>
          </w:trPrChange>
        </w:trPr>
        <w:tc>
          <w:tcPr>
            <w:tcW w:w="456" w:type="dxa"/>
            <w:vAlign w:val="center"/>
            <w:tcPrChange w:id="807" w:author="lbarros" w:date="2021-02-10T13:46:00Z">
              <w:tcPr>
                <w:tcW w:w="454" w:type="dxa"/>
                <w:vAlign w:val="center"/>
              </w:tcPr>
            </w:tcPrChange>
          </w:tcPr>
          <w:p w14:paraId="60AF402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36</w:t>
            </w:r>
          </w:p>
        </w:tc>
        <w:tc>
          <w:tcPr>
            <w:tcW w:w="0" w:type="auto"/>
            <w:vAlign w:val="center"/>
            <w:tcPrChange w:id="808" w:author="lbarros" w:date="2021-02-10T13:46:00Z">
              <w:tcPr>
                <w:tcW w:w="0" w:type="auto"/>
                <w:vAlign w:val="center"/>
              </w:tcPr>
            </w:tcPrChange>
          </w:tcPr>
          <w:p w14:paraId="3E3CB7A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Rebites</w:t>
            </w:r>
          </w:p>
        </w:tc>
        <w:tc>
          <w:tcPr>
            <w:tcW w:w="0" w:type="dxa"/>
            <w:vAlign w:val="center"/>
            <w:tcPrChange w:id="809" w:author="lbarros" w:date="2021-02-10T13:46:00Z">
              <w:tcPr>
                <w:tcW w:w="2034" w:type="dxa"/>
                <w:vAlign w:val="center"/>
              </w:tcPr>
            </w:tcPrChange>
          </w:tcPr>
          <w:p w14:paraId="3A5DCD25" w14:textId="77777777" w:rsidR="009C6BB5" w:rsidRPr="002539A7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sz w:val="2"/>
                <w:szCs w:val="2"/>
              </w:rPr>
            </w:pPr>
          </w:p>
          <w:p w14:paraId="3B93D19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  <w:lang w:eastAsia="pt-PT"/>
              </w:rPr>
              <w:drawing>
                <wp:inline distT="0" distB="0" distL="0" distR="0" wp14:anchorId="63C16634" wp14:editId="0D7AD619">
                  <wp:extent cx="430306" cy="430306"/>
                  <wp:effectExtent l="0" t="0" r="0" b="8255"/>
                  <wp:docPr id="62" name="Imagem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893" cy="4438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5" w:type="dxa"/>
            <w:vAlign w:val="center"/>
            <w:tcPrChange w:id="810" w:author="lbarros" w:date="2021-02-10T13:46:00Z">
              <w:tcPr>
                <w:tcW w:w="0" w:type="auto"/>
                <w:vAlign w:val="center"/>
              </w:tcPr>
            </w:tcPrChange>
          </w:tcPr>
          <w:p w14:paraId="30DD77A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Ferritrofa</w:t>
            </w:r>
          </w:p>
        </w:tc>
        <w:tc>
          <w:tcPr>
            <w:tcW w:w="1430" w:type="dxa"/>
            <w:vAlign w:val="center"/>
            <w:tcPrChange w:id="811" w:author="lbarros" w:date="2021-02-10T13:46:00Z">
              <w:tcPr>
                <w:tcW w:w="0" w:type="auto"/>
                <w:vAlign w:val="center"/>
              </w:tcPr>
            </w:tcPrChange>
          </w:tcPr>
          <w:p w14:paraId="3B4553E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18</w:t>
            </w:r>
          </w:p>
        </w:tc>
        <w:tc>
          <w:tcPr>
            <w:tcW w:w="1043" w:type="dxa"/>
            <w:vAlign w:val="center"/>
            <w:tcPrChange w:id="812" w:author="lbarros" w:date="2021-02-10T13:46:00Z">
              <w:tcPr>
                <w:tcW w:w="0" w:type="auto"/>
                <w:vAlign w:val="center"/>
              </w:tcPr>
            </w:tcPrChange>
          </w:tcPr>
          <w:p w14:paraId="6DAFE0B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0,10 </w:t>
            </w:r>
            <w:r w:rsidRPr="006A6AAA">
              <w:t>€</w:t>
            </w:r>
          </w:p>
        </w:tc>
        <w:tc>
          <w:tcPr>
            <w:tcW w:w="1064" w:type="dxa"/>
            <w:vAlign w:val="center"/>
            <w:tcPrChange w:id="813" w:author="lbarros" w:date="2021-02-10T13:46:00Z">
              <w:tcPr>
                <w:tcW w:w="0" w:type="auto"/>
                <w:vAlign w:val="center"/>
              </w:tcPr>
            </w:tcPrChange>
          </w:tcPr>
          <w:p w14:paraId="0F4D921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1,80 </w:t>
            </w:r>
            <w:r w:rsidRPr="006A6AAA">
              <w:t>€</w:t>
            </w:r>
          </w:p>
        </w:tc>
      </w:tr>
      <w:tr w:rsidR="00152035" w:rsidRPr="006A6AAA" w14:paraId="20AC1710" w14:textId="77777777" w:rsidTr="00DA7B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  <w:trPrChange w:id="814" w:author="lbarros" w:date="2021-02-10T13:46:00Z">
            <w:trPr>
              <w:trHeight w:hRule="exact" w:val="1134"/>
              <w:jc w:val="center"/>
            </w:trPr>
          </w:trPrChange>
        </w:trPr>
        <w:tc>
          <w:tcPr>
            <w:tcW w:w="456" w:type="dxa"/>
            <w:vAlign w:val="center"/>
            <w:tcPrChange w:id="815" w:author="lbarros" w:date="2021-02-10T13:46:00Z">
              <w:tcPr>
                <w:tcW w:w="454" w:type="dxa"/>
                <w:vAlign w:val="center"/>
              </w:tcPr>
            </w:tcPrChange>
          </w:tcPr>
          <w:p w14:paraId="186541ED" w14:textId="690F6F31" w:rsidR="0039099A" w:rsidRPr="00152035" w:rsidRDefault="0039099A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152035">
              <w:rPr>
                <w:rFonts w:ascii="NewsGotT" w:hAnsi="NewsGotT"/>
              </w:rPr>
              <w:t>37</w:t>
            </w:r>
          </w:p>
        </w:tc>
        <w:tc>
          <w:tcPr>
            <w:tcW w:w="0" w:type="auto"/>
            <w:vAlign w:val="center"/>
            <w:tcPrChange w:id="816" w:author="lbarros" w:date="2021-02-10T13:46:00Z">
              <w:tcPr>
                <w:tcW w:w="0" w:type="auto"/>
                <w:vAlign w:val="center"/>
              </w:tcPr>
            </w:tcPrChange>
          </w:tcPr>
          <w:p w14:paraId="7F9EEAC0" w14:textId="3DF76234" w:rsidR="0039099A" w:rsidRPr="00152035" w:rsidRDefault="0039099A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 w:rsidRPr="00152035">
              <w:rPr>
                <w:rFonts w:ascii="NewsGotT" w:hAnsi="NewsGotT"/>
              </w:rPr>
              <w:t>Anilhas</w:t>
            </w:r>
          </w:p>
        </w:tc>
        <w:tc>
          <w:tcPr>
            <w:tcW w:w="0" w:type="dxa"/>
            <w:vAlign w:val="center"/>
            <w:tcPrChange w:id="817" w:author="lbarros" w:date="2021-02-10T13:46:00Z">
              <w:tcPr>
                <w:tcW w:w="2034" w:type="dxa"/>
                <w:vAlign w:val="center"/>
              </w:tcPr>
            </w:tcPrChange>
          </w:tcPr>
          <w:p w14:paraId="0EA0B6CC" w14:textId="17B3015F" w:rsidR="0039099A" w:rsidRPr="00152035" w:rsidRDefault="0015203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  <w:sz w:val="2"/>
                <w:szCs w:val="2"/>
              </w:rPr>
            </w:pPr>
            <w:r w:rsidRPr="00152035">
              <w:rPr>
                <w:noProof/>
                <w:lang w:eastAsia="pt-PT"/>
              </w:rPr>
              <w:drawing>
                <wp:inline distT="0" distB="0" distL="0" distR="0" wp14:anchorId="51F46558" wp14:editId="38E6695D">
                  <wp:extent cx="372694" cy="372694"/>
                  <wp:effectExtent l="0" t="0" r="8890" b="8890"/>
                  <wp:docPr id="60" name="Imagem 60" descr="Resultado de imagem para anilh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Resultado de imagem para anilh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267" cy="384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5" w:type="dxa"/>
            <w:vAlign w:val="center"/>
            <w:tcPrChange w:id="818" w:author="lbarros" w:date="2021-02-10T13:46:00Z">
              <w:tcPr>
                <w:tcW w:w="0" w:type="auto"/>
                <w:vAlign w:val="center"/>
              </w:tcPr>
            </w:tcPrChange>
          </w:tcPr>
          <w:p w14:paraId="46916B14" w14:textId="0BB31B56" w:rsidR="0039099A" w:rsidRPr="00152035" w:rsidRDefault="0015203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  <w:lang w:val="en-GB"/>
              </w:rPr>
            </w:pPr>
            <w:r w:rsidRPr="00152035">
              <w:rPr>
                <w:rFonts w:ascii="NewsGotT" w:hAnsi="NewsGotT"/>
                <w:lang w:val="en-GB"/>
              </w:rPr>
              <w:t>Ferritrofa</w:t>
            </w:r>
          </w:p>
        </w:tc>
        <w:tc>
          <w:tcPr>
            <w:tcW w:w="1430" w:type="dxa"/>
            <w:vAlign w:val="center"/>
            <w:tcPrChange w:id="819" w:author="lbarros" w:date="2021-02-10T13:46:00Z">
              <w:tcPr>
                <w:tcW w:w="0" w:type="auto"/>
                <w:vAlign w:val="center"/>
              </w:tcPr>
            </w:tcPrChange>
          </w:tcPr>
          <w:p w14:paraId="53C5B63B" w14:textId="54A286C6" w:rsidR="0039099A" w:rsidRPr="00152035" w:rsidRDefault="0085642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12</w:t>
            </w:r>
          </w:p>
        </w:tc>
        <w:tc>
          <w:tcPr>
            <w:tcW w:w="1043" w:type="dxa"/>
            <w:vAlign w:val="center"/>
            <w:tcPrChange w:id="820" w:author="lbarros" w:date="2021-02-10T13:46:00Z">
              <w:tcPr>
                <w:tcW w:w="0" w:type="auto"/>
                <w:vAlign w:val="center"/>
              </w:tcPr>
            </w:tcPrChange>
          </w:tcPr>
          <w:p w14:paraId="62ECD8B6" w14:textId="0DC71A6E" w:rsidR="0039099A" w:rsidRPr="00856425" w:rsidRDefault="0015203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52035">
              <w:rPr>
                <w:rFonts w:ascii="NewsGotT" w:hAnsi="NewsGotT"/>
              </w:rPr>
              <w:t>0,0</w:t>
            </w:r>
            <w:r w:rsidR="00856425">
              <w:rPr>
                <w:rFonts w:ascii="NewsGotT" w:hAnsi="NewsGotT"/>
              </w:rPr>
              <w:t xml:space="preserve">1 </w:t>
            </w:r>
            <w:r w:rsidR="00856425">
              <w:t>€</w:t>
            </w:r>
          </w:p>
        </w:tc>
        <w:tc>
          <w:tcPr>
            <w:tcW w:w="1064" w:type="dxa"/>
            <w:vAlign w:val="center"/>
            <w:tcPrChange w:id="821" w:author="lbarros" w:date="2021-02-10T13:46:00Z">
              <w:tcPr>
                <w:tcW w:w="0" w:type="auto"/>
                <w:vAlign w:val="center"/>
              </w:tcPr>
            </w:tcPrChange>
          </w:tcPr>
          <w:p w14:paraId="3342B1CF" w14:textId="529469E1" w:rsidR="0039099A" w:rsidRPr="00152035" w:rsidRDefault="00152035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52035">
              <w:rPr>
                <w:rFonts w:ascii="NewsGotT" w:hAnsi="NewsGotT"/>
              </w:rPr>
              <w:t>0,</w:t>
            </w:r>
            <w:r w:rsidR="00856425">
              <w:rPr>
                <w:rFonts w:ascii="NewsGotT" w:hAnsi="NewsGotT"/>
              </w:rPr>
              <w:t>12</w:t>
            </w:r>
            <w:r w:rsidRPr="00152035">
              <w:rPr>
                <w:rFonts w:ascii="NewsGotT" w:hAnsi="NewsGotT"/>
              </w:rPr>
              <w:t xml:space="preserve"> </w:t>
            </w:r>
            <w:r w:rsidRPr="00152035">
              <w:t>€</w:t>
            </w:r>
          </w:p>
        </w:tc>
      </w:tr>
      <w:tr w:rsidR="00152035" w:rsidRPr="006A6AAA" w14:paraId="4E06A26D" w14:textId="77777777" w:rsidTr="00DA7B31">
        <w:trPr>
          <w:trHeight w:hRule="exact" w:val="1297"/>
          <w:jc w:val="center"/>
          <w:trPrChange w:id="822" w:author="lbarros" w:date="2021-02-10T13:46:00Z">
            <w:trPr>
              <w:trHeight w:hRule="exact" w:val="1297"/>
              <w:jc w:val="center"/>
            </w:trPr>
          </w:trPrChange>
        </w:trPr>
        <w:tc>
          <w:tcPr>
            <w:tcW w:w="456" w:type="dxa"/>
            <w:vAlign w:val="center"/>
            <w:tcPrChange w:id="823" w:author="lbarros" w:date="2021-02-10T13:46:00Z">
              <w:tcPr>
                <w:tcW w:w="454" w:type="dxa"/>
                <w:vAlign w:val="center"/>
              </w:tcPr>
            </w:tcPrChange>
          </w:tcPr>
          <w:p w14:paraId="3C9922EA" w14:textId="2741F1AE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3E0E97">
              <w:rPr>
                <w:rFonts w:ascii="NewsGotT" w:hAnsi="NewsGotT"/>
              </w:rPr>
              <w:t>3</w:t>
            </w:r>
            <w:r w:rsidR="0039099A">
              <w:rPr>
                <w:rFonts w:ascii="NewsGotT" w:hAnsi="NewsGotT"/>
              </w:rPr>
              <w:t>8</w:t>
            </w:r>
          </w:p>
        </w:tc>
        <w:tc>
          <w:tcPr>
            <w:tcW w:w="0" w:type="auto"/>
            <w:vAlign w:val="center"/>
            <w:tcPrChange w:id="824" w:author="lbarros" w:date="2021-02-10T13:46:00Z">
              <w:tcPr>
                <w:tcW w:w="0" w:type="auto"/>
                <w:vAlign w:val="center"/>
              </w:tcPr>
            </w:tcPrChange>
          </w:tcPr>
          <w:p w14:paraId="59DD4D1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i/>
                <w:iCs/>
              </w:rPr>
            </w:pPr>
            <w:r w:rsidRPr="006A6AAA">
              <w:rPr>
                <w:rFonts w:ascii="NewsGotT" w:hAnsi="NewsGotT"/>
                <w:i/>
                <w:iCs/>
              </w:rPr>
              <w:t>Jumpers</w:t>
            </w:r>
          </w:p>
        </w:tc>
        <w:tc>
          <w:tcPr>
            <w:tcW w:w="0" w:type="dxa"/>
            <w:vAlign w:val="center"/>
            <w:tcPrChange w:id="825" w:author="lbarros" w:date="2021-02-10T13:46:00Z">
              <w:tcPr>
                <w:tcW w:w="2034" w:type="dxa"/>
                <w:vAlign w:val="center"/>
              </w:tcPr>
            </w:tcPrChange>
          </w:tcPr>
          <w:p w14:paraId="19E33C4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  <w:lang w:eastAsia="pt-PT"/>
              </w:rPr>
              <w:drawing>
                <wp:inline distT="0" distB="0" distL="0" distR="0" wp14:anchorId="3C744490" wp14:editId="53772D17">
                  <wp:extent cx="816603" cy="816603"/>
                  <wp:effectExtent l="0" t="0" r="0" b="0"/>
                  <wp:docPr id="259" name="Imagem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7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1050" cy="82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5" w:type="dxa"/>
            <w:vAlign w:val="center"/>
            <w:tcPrChange w:id="826" w:author="lbarros" w:date="2021-02-10T13:46:00Z">
              <w:tcPr>
                <w:tcW w:w="0" w:type="auto"/>
                <w:vAlign w:val="center"/>
              </w:tcPr>
            </w:tcPrChange>
          </w:tcPr>
          <w:p w14:paraId="3D8C503A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Bot'n Roll</w:t>
            </w:r>
          </w:p>
        </w:tc>
        <w:tc>
          <w:tcPr>
            <w:tcW w:w="1430" w:type="dxa"/>
            <w:vAlign w:val="center"/>
            <w:tcPrChange w:id="827" w:author="lbarros" w:date="2021-02-10T13:46:00Z">
              <w:tcPr>
                <w:tcW w:w="0" w:type="auto"/>
                <w:vAlign w:val="center"/>
              </w:tcPr>
            </w:tcPrChange>
          </w:tcPr>
          <w:p w14:paraId="4AEE9224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i/>
                <w:iCs/>
              </w:rPr>
            </w:pPr>
            <w:r w:rsidRPr="006A6AAA">
              <w:rPr>
                <w:rFonts w:ascii="NewsGotT" w:hAnsi="NewsGotT"/>
                <w:i/>
                <w:iCs/>
              </w:rPr>
              <w:t>pack</w:t>
            </w:r>
          </w:p>
        </w:tc>
        <w:tc>
          <w:tcPr>
            <w:tcW w:w="1043" w:type="dxa"/>
            <w:vAlign w:val="center"/>
            <w:tcPrChange w:id="828" w:author="lbarros" w:date="2021-02-10T13:46:00Z">
              <w:tcPr>
                <w:tcW w:w="0" w:type="auto"/>
                <w:vAlign w:val="center"/>
              </w:tcPr>
            </w:tcPrChange>
          </w:tcPr>
          <w:p w14:paraId="3D695D7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2,00 </w:t>
            </w:r>
            <w:r w:rsidRPr="006A6AAA">
              <w:t>€</w:t>
            </w:r>
          </w:p>
        </w:tc>
        <w:tc>
          <w:tcPr>
            <w:tcW w:w="1064" w:type="dxa"/>
            <w:vAlign w:val="center"/>
            <w:tcPrChange w:id="829" w:author="lbarros" w:date="2021-02-10T13:46:00Z">
              <w:tcPr>
                <w:tcW w:w="0" w:type="auto"/>
                <w:vAlign w:val="center"/>
              </w:tcPr>
            </w:tcPrChange>
          </w:tcPr>
          <w:p w14:paraId="0E32CD9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2,00 </w:t>
            </w:r>
            <w:r w:rsidRPr="006A6AAA">
              <w:t>€</w:t>
            </w:r>
          </w:p>
        </w:tc>
      </w:tr>
      <w:tr w:rsidR="00E16200" w:rsidRPr="006A6AAA" w14:paraId="5CD08F4D" w14:textId="77777777" w:rsidTr="00DA7B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837"/>
          <w:jc w:val="center"/>
          <w:trPrChange w:id="830" w:author="lbarros" w:date="2021-02-10T13:46:00Z">
            <w:trPr>
              <w:trHeight w:hRule="exact" w:val="837"/>
              <w:jc w:val="center"/>
            </w:trPr>
          </w:trPrChange>
        </w:trPr>
        <w:tc>
          <w:tcPr>
            <w:tcW w:w="7997" w:type="dxa"/>
            <w:gridSpan w:val="6"/>
            <w:shd w:val="clear" w:color="auto" w:fill="AEAAAA" w:themeFill="background2" w:themeFillShade="BF"/>
            <w:vAlign w:val="center"/>
            <w:tcPrChange w:id="831" w:author="lbarros" w:date="2021-02-10T13:46:00Z">
              <w:tcPr>
                <w:tcW w:w="8219" w:type="dxa"/>
                <w:gridSpan w:val="6"/>
                <w:shd w:val="clear" w:color="auto" w:fill="AEAAAA" w:themeFill="background2" w:themeFillShade="BF"/>
                <w:vAlign w:val="center"/>
              </w:tcPr>
            </w:tcPrChange>
          </w:tcPr>
          <w:p w14:paraId="2E4002C7" w14:textId="400DB8F0" w:rsidR="00E16200" w:rsidRPr="006A6AAA" w:rsidRDefault="00E16200" w:rsidP="00E16200">
            <w:pPr>
              <w:pStyle w:val="Corpodetexto"/>
              <w:spacing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ewsGotT" w:hAnsi="NewsGotT"/>
              </w:rPr>
            </w:pPr>
            <w:r>
              <w:rPr>
                <w:rFonts w:ascii="NewsGotT" w:hAnsi="NewsGotT"/>
                <w:noProof/>
              </w:rPr>
              <w:t>Total:</w:t>
            </w:r>
          </w:p>
        </w:tc>
        <w:tc>
          <w:tcPr>
            <w:tcW w:w="1064" w:type="dxa"/>
            <w:shd w:val="clear" w:color="auto" w:fill="AEAAAA" w:themeFill="background2" w:themeFillShade="BF"/>
            <w:vAlign w:val="center"/>
            <w:tcPrChange w:id="832" w:author="lbarros" w:date="2021-02-10T13:46:00Z">
              <w:tcPr>
                <w:tcW w:w="0" w:type="auto"/>
                <w:shd w:val="clear" w:color="auto" w:fill="AEAAAA" w:themeFill="background2" w:themeFillShade="BF"/>
                <w:vAlign w:val="center"/>
              </w:tcPr>
            </w:tcPrChange>
          </w:tcPr>
          <w:p w14:paraId="68B758A5" w14:textId="6B1B6181" w:rsidR="00E16200" w:rsidRPr="00E16200" w:rsidRDefault="00E16200" w:rsidP="002C0CF0">
            <w:pPr>
              <w:pStyle w:val="Corpodetext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commentRangeStart w:id="833"/>
            <w:r>
              <w:rPr>
                <w:rFonts w:ascii="NewsGotT" w:hAnsi="NewsGotT"/>
              </w:rPr>
              <w:t xml:space="preserve">227,85 </w:t>
            </w:r>
            <w:commentRangeEnd w:id="833"/>
            <w:r w:rsidR="00DA7B31">
              <w:rPr>
                <w:rStyle w:val="Refdecomentrio"/>
                <w:rFonts w:ascii="NewsGotT" w:eastAsia="Times New Roman" w:hAnsi="NewsGotT"/>
                <w:lang w:eastAsia="pt-PT"/>
              </w:rPr>
              <w:commentReference w:id="833"/>
            </w:r>
            <w:r>
              <w:t>€</w:t>
            </w:r>
          </w:p>
        </w:tc>
      </w:tr>
    </w:tbl>
    <w:p w14:paraId="3645914A" w14:textId="77777777" w:rsidR="00941F36" w:rsidRPr="00B66544" w:rsidRDefault="00941F36" w:rsidP="00F4615E">
      <w:pPr>
        <w:pStyle w:val="Corpodetexto"/>
        <w:rPr>
          <w:rFonts w:ascii="NewsGotT" w:hAnsi="NewsGotT"/>
        </w:rPr>
      </w:pPr>
    </w:p>
    <w:p w14:paraId="5532BEDD" w14:textId="77777777" w:rsidR="00B80600" w:rsidRPr="00B66544" w:rsidRDefault="00B80600" w:rsidP="00F4615E">
      <w:pPr>
        <w:pStyle w:val="Corpodetexto"/>
        <w:rPr>
          <w:rFonts w:ascii="NewsGotT" w:hAnsi="NewsGotT"/>
        </w:rPr>
      </w:pPr>
    </w:p>
    <w:p w14:paraId="300EE9E1" w14:textId="77777777" w:rsidR="00B80600" w:rsidRPr="00B66544" w:rsidRDefault="00B80600" w:rsidP="00F4615E">
      <w:pPr>
        <w:pStyle w:val="Corpodetexto"/>
        <w:rPr>
          <w:rFonts w:ascii="NewsGotT" w:hAnsi="NewsGotT"/>
        </w:rPr>
        <w:sectPr w:rsidR="00B80600" w:rsidRPr="00B66544" w:rsidSect="00B748D3">
          <w:headerReference w:type="even" r:id="rId188"/>
          <w:headerReference w:type="default" r:id="rId189"/>
          <w:headerReference w:type="first" r:id="rId190"/>
          <w:type w:val="oddPage"/>
          <w:pgSz w:w="11907" w:h="16840" w:code="9"/>
          <w:pgMar w:top="1134" w:right="1418" w:bottom="1134" w:left="1418" w:header="454" w:footer="57" w:gutter="0"/>
          <w:pgNumType w:chapSep="emDash"/>
          <w:cols w:space="720"/>
          <w:docGrid w:linePitch="272"/>
        </w:sectPr>
      </w:pPr>
    </w:p>
    <w:p w14:paraId="3EB65559" w14:textId="47861F57" w:rsidR="00B451AF" w:rsidRDefault="00C53019" w:rsidP="00626C7F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834" w:name="_Toc63813228"/>
      <w:r w:rsidR="000B1901">
        <w:rPr>
          <w:rFonts w:ascii="NewsGotT" w:hAnsi="NewsGotT"/>
        </w:rPr>
        <w:t>Circuito Mecânico Implementado</w:t>
      </w:r>
      <w:bookmarkEnd w:id="834"/>
    </w:p>
    <w:p w14:paraId="0EC46173" w14:textId="3CE7EE2D" w:rsidR="009C6BB5" w:rsidRDefault="009C6BB5" w:rsidP="009C6BB5">
      <w:pPr>
        <w:pStyle w:val="PhDCorpo"/>
        <w:ind w:firstLine="567"/>
      </w:pPr>
      <w:r>
        <w:t>O objetivo do AWR é transportar um tabuleiro com alimentos e/ou medicamentos. Sendo a forma dos tabuleiros tradicionais retangular, optou-se por definir a forma da armadura do robô como um paralelepípedo</w:t>
      </w:r>
      <w:r w:rsidR="00792394">
        <w:t xml:space="preserve">, </w:t>
      </w:r>
      <w:r>
        <w:t>com dimensões aproximadas às</w:t>
      </w:r>
      <w:r w:rsidR="00792394">
        <w:t xml:space="preserve"> </w:t>
      </w:r>
      <w:r>
        <w:t xml:space="preserve">dos tabuleiros: 300 mm de largura, 420 mm de comprimento. De forma a ser possível aceder e ver os circuitos dentro do robô, usou-se na parte superior da armadura uma placa de acrílico policarbonato transparente, removível. Para a construção da restante armadura usou-se uma folha de alumínio de </w:t>
      </w:r>
      <w:r w:rsidRPr="00C132AD">
        <w:t>2 mm</w:t>
      </w:r>
      <w:r>
        <w:t>. Para a fixação de todas as peças, usaram-se parafusos de 3 mm e 5 mm, porcas de 5 mm, porcas com asas de 5 mm</w:t>
      </w:r>
      <w:r w:rsidR="001B6FE0">
        <w:t>, anilhas</w:t>
      </w:r>
      <w:r>
        <w:t xml:space="preserve"> e rebites.</w:t>
      </w:r>
    </w:p>
    <w:p w14:paraId="1EDB3ACB" w14:textId="73685072" w:rsidR="009C6BB5" w:rsidRDefault="009C6BB5" w:rsidP="009C6BB5">
      <w:pPr>
        <w:pStyle w:val="PhDCorpo"/>
        <w:ind w:firstLine="567"/>
      </w:pPr>
      <w:r>
        <w:t>Relativamente às rodas, foram usadas duas rodas motoras e duas rodas livres. As rodas motoras</w:t>
      </w:r>
      <w:r w:rsidR="001B6FE0">
        <w:t>,</w:t>
      </w:r>
      <w:r>
        <w:t xml:space="preserve"> com 67 mm de diâmetro</w:t>
      </w:r>
      <w:r w:rsidR="001B6FE0">
        <w:t>,</w:t>
      </w:r>
      <w:r>
        <w:t xml:space="preserve"> são usadas nas laterais do robô e estão acopladas aos </w:t>
      </w:r>
      <w:r w:rsidRPr="00B25945">
        <w:t>dois motores</w:t>
      </w:r>
      <w:r>
        <w:t xml:space="preserve"> </w:t>
      </w:r>
      <w:sdt>
        <w:sdtPr>
          <w:id w:val="-1025553930"/>
          <w:citation/>
        </w:sdtPr>
        <w:sdtEndPr/>
        <w:sdtContent>
          <w:r w:rsidR="00B25945">
            <w:fldChar w:fldCharType="begin"/>
          </w:r>
          <w:r w:rsidR="00B25945">
            <w:instrText xml:space="preserve"> CITATION motor \l 2070 </w:instrText>
          </w:r>
          <w:r w:rsidR="00B25945">
            <w:fldChar w:fldCharType="separate"/>
          </w:r>
          <w:r w:rsidR="00071A16" w:rsidRPr="00071A16">
            <w:rPr>
              <w:noProof/>
            </w:rPr>
            <w:t>[10]</w:t>
          </w:r>
          <w:r w:rsidR="00B25945">
            <w:fldChar w:fldCharType="end"/>
          </w:r>
        </w:sdtContent>
      </w:sdt>
      <w:r>
        <w:t>. Os seus pneus são de borracha</w:t>
      </w:r>
      <w:r w:rsidR="001B6FE0">
        <w:t>,</w:t>
      </w:r>
      <w:r>
        <w:t xml:space="preserve"> com 26,5 mm de largura. As rodas livres (</w:t>
      </w:r>
      <w:r w:rsidR="001B6FE0">
        <w:t>com</w:t>
      </w:r>
      <w:r>
        <w:t xml:space="preserve"> 25</w:t>
      </w:r>
      <w:commentRangeStart w:id="835"/>
      <w:ins w:id="836" w:author="lbarros" w:date="2021-02-10T13:48:00Z">
        <w:r w:rsidR="00493211">
          <w:t> </w:t>
        </w:r>
        <w:commentRangeEnd w:id="835"/>
        <w:r w:rsidR="00493211">
          <w:rPr>
            <w:rStyle w:val="Refdecomentrio"/>
            <w:rFonts w:eastAsia="Times New Roman"/>
            <w:lang w:eastAsia="pt-PT"/>
          </w:rPr>
          <w:commentReference w:id="835"/>
        </w:r>
      </w:ins>
      <w:del w:id="837" w:author="lbarros" w:date="2021-02-10T13:48:00Z">
        <w:r w:rsidDel="00493211">
          <w:delText xml:space="preserve"> </w:delText>
        </w:r>
      </w:del>
      <w:r>
        <w:t>mm</w:t>
      </w:r>
      <w:r w:rsidR="001B6FE0">
        <w:t xml:space="preserve"> de diâmetro</w:t>
      </w:r>
      <w:r>
        <w:t xml:space="preserve">), tal como o próprio nome indica, rodam livremente em qualquer sentido e têm o propósito de dar estabilidade ao robô. Os suportes destas rodas foram colocados na dianteira e traseira da armadura e permitem o ajuste da distância das rodas livres ao chão. Foi usado um suporte de altura ajustável para prender o </w:t>
      </w:r>
      <w:r w:rsidRPr="00C132AD">
        <w:rPr>
          <w:i/>
          <w:iCs/>
        </w:rPr>
        <w:t>array</w:t>
      </w:r>
      <w:r>
        <w:t xml:space="preserve"> de sensores de linha à armadura do robô. Como os sensores devem estar na parte dianteira do robô, o suporte destes foi fixo </w:t>
      </w:r>
      <w:r w:rsidR="001B6FE0">
        <w:t>na</w:t>
      </w:r>
      <w:r>
        <w:t xml:space="preserve"> frente da armadura. O botão de interação com o utilizador, de 12 mm de diâmetro, está colocado na parte superior esquerda da lateral direita da armadura do robô.</w:t>
      </w:r>
    </w:p>
    <w:p w14:paraId="5B6B3232" w14:textId="35ADC96B" w:rsidR="009C6BB5" w:rsidRDefault="009C6BB5" w:rsidP="009C6BB5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_Ref63694408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6</w:t>
      </w:r>
      <w:r w:rsidR="00071A16">
        <w:t>.</w:t>
      </w:r>
      <w:r w:rsidR="00071A16">
        <w:rPr>
          <w:noProof/>
        </w:rPr>
        <w:t>1</w:t>
      </w:r>
      <w:r>
        <w:fldChar w:fldCharType="end"/>
      </w:r>
      <w:r>
        <w:t xml:space="preserve">, é possível observar a vista superior do robô, onde a </w:t>
      </w:r>
      <w:r w:rsidRPr="00261F02">
        <w:t>borda</w:t>
      </w:r>
      <w:r>
        <w:t xml:space="preserve"> de 20 mm da armadura permite fixar a placa de acrílico através de parafusos.</w:t>
      </w:r>
    </w:p>
    <w:p w14:paraId="3A7187B3" w14:textId="77777777" w:rsidR="009C6BB5" w:rsidRDefault="009C6BB5" w:rsidP="009C6BB5">
      <w:pPr>
        <w:pStyle w:val="PhDFigura"/>
      </w:pPr>
      <w:r w:rsidRPr="00BE4402">
        <w:rPr>
          <w:noProof/>
        </w:rPr>
        <w:drawing>
          <wp:inline distT="0" distB="0" distL="0" distR="0" wp14:anchorId="6F3F8860" wp14:editId="735FB39F">
            <wp:extent cx="5255066" cy="4433046"/>
            <wp:effectExtent l="0" t="0" r="3175" b="571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1"/>
                    <a:srcRect l="4142" t="2620" r="4612"/>
                    <a:stretch/>
                  </pic:blipFill>
                  <pic:spPr bwMode="auto">
                    <a:xfrm>
                      <a:off x="0" y="0"/>
                      <a:ext cx="5255799" cy="4433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FA835" w14:textId="4D500794" w:rsidR="009C6BB5" w:rsidRDefault="009C6BB5" w:rsidP="009C6BB5">
      <w:pPr>
        <w:pStyle w:val="PhDLegendaFiguras"/>
      </w:pPr>
      <w:bookmarkStart w:id="838" w:name="_Ref63694408"/>
      <w:bookmarkStart w:id="839" w:name="_Toc63593976"/>
      <w:bookmarkStart w:id="840" w:name="_Toc63813294"/>
      <w:r>
        <w:t xml:space="preserve">Figura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6</w:t>
      </w:r>
      <w:r w:rsidR="003F61EA">
        <w:rPr>
          <w:noProof/>
        </w:rPr>
        <w:fldChar w:fldCharType="end"/>
      </w:r>
      <w:r w:rsidR="001D0B72">
        <w:t>.</w:t>
      </w:r>
      <w:r w:rsidR="003F61EA">
        <w:fldChar w:fldCharType="begin"/>
      </w:r>
      <w:r w:rsidR="003F61EA">
        <w:instrText xml:space="preserve"> SEQ Figura \* ARABIC \s 1 </w:instrText>
      </w:r>
      <w:r w:rsidR="003F61EA">
        <w:fldChar w:fldCharType="separate"/>
      </w:r>
      <w:r w:rsidR="00071A16">
        <w:rPr>
          <w:noProof/>
        </w:rPr>
        <w:t>1</w:t>
      </w:r>
      <w:r w:rsidR="003F61EA">
        <w:rPr>
          <w:noProof/>
        </w:rPr>
        <w:fldChar w:fldCharType="end"/>
      </w:r>
      <w:bookmarkEnd w:id="838"/>
      <w:r>
        <w:t xml:space="preserve"> - </w:t>
      </w:r>
      <w:r w:rsidRPr="00074FCD">
        <w:t>Vista superior do robô</w:t>
      </w:r>
      <w:bookmarkEnd w:id="839"/>
      <w:r w:rsidR="001B6FE0">
        <w:t>.</w:t>
      </w:r>
      <w:bookmarkEnd w:id="840"/>
    </w:p>
    <w:p w14:paraId="4694CC59" w14:textId="5A13CE05" w:rsidR="009C6BB5" w:rsidRPr="000B1901" w:rsidRDefault="009C6BB5" w:rsidP="009C6BB5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_Ref63694817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6</w:t>
      </w:r>
      <w:r w:rsidR="00071A16">
        <w:t>.</w:t>
      </w:r>
      <w:r w:rsidR="00071A16">
        <w:rPr>
          <w:noProof/>
        </w:rPr>
        <w:t>2</w:t>
      </w:r>
      <w:r>
        <w:fldChar w:fldCharType="end"/>
      </w:r>
      <w:r>
        <w:t>, mostra-se a fixação dos suportes das rodas, motores e sensor.</w:t>
      </w:r>
    </w:p>
    <w:p w14:paraId="55705D07" w14:textId="77777777" w:rsidR="009C6BB5" w:rsidRDefault="009C6BB5" w:rsidP="009C6BB5">
      <w:pPr>
        <w:pStyle w:val="PhDFigura"/>
      </w:pPr>
      <w:r w:rsidRPr="00BE4402">
        <w:rPr>
          <w:noProof/>
        </w:rPr>
        <w:drawing>
          <wp:inline distT="0" distB="0" distL="0" distR="0" wp14:anchorId="397AD891" wp14:editId="38D30B9E">
            <wp:extent cx="4320000" cy="3714629"/>
            <wp:effectExtent l="0" t="0" r="4445" b="635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l="3866" t="5782" r="7512" b="5575"/>
                    <a:stretch/>
                  </pic:blipFill>
                  <pic:spPr bwMode="auto">
                    <a:xfrm>
                      <a:off x="0" y="0"/>
                      <a:ext cx="4320000" cy="3714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DC88F" w14:textId="19E382E9" w:rsidR="009C6BB5" w:rsidRDefault="009C6BB5" w:rsidP="009C6BB5">
      <w:pPr>
        <w:pStyle w:val="PhDLegendaFiguras"/>
      </w:pPr>
      <w:bookmarkStart w:id="841" w:name="_Ref63694817"/>
      <w:bookmarkStart w:id="842" w:name="_Toc63593977"/>
      <w:bookmarkStart w:id="843" w:name="_Toc63813295"/>
      <w:r>
        <w:t xml:space="preserve">Figura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6</w:t>
      </w:r>
      <w:r w:rsidR="003F61EA">
        <w:rPr>
          <w:noProof/>
        </w:rPr>
        <w:fldChar w:fldCharType="end"/>
      </w:r>
      <w:r w:rsidR="001D0B72">
        <w:t>.</w:t>
      </w:r>
      <w:r w:rsidR="003F61EA">
        <w:fldChar w:fldCharType="begin"/>
      </w:r>
      <w:r w:rsidR="003F61EA">
        <w:instrText xml:space="preserve"> SEQ Figura \* ARABIC \s 1 </w:instrText>
      </w:r>
      <w:r w:rsidR="003F61EA">
        <w:fldChar w:fldCharType="separate"/>
      </w:r>
      <w:r w:rsidR="00071A16">
        <w:rPr>
          <w:noProof/>
        </w:rPr>
        <w:t>2</w:t>
      </w:r>
      <w:r w:rsidR="003F61EA">
        <w:rPr>
          <w:noProof/>
        </w:rPr>
        <w:fldChar w:fldCharType="end"/>
      </w:r>
      <w:bookmarkEnd w:id="841"/>
      <w:r>
        <w:t xml:space="preserve"> - </w:t>
      </w:r>
      <w:r w:rsidRPr="00A20751">
        <w:t>Vista inferior do robô</w:t>
      </w:r>
      <w:bookmarkEnd w:id="842"/>
      <w:r w:rsidR="001B6FE0">
        <w:t>.</w:t>
      </w:r>
      <w:bookmarkEnd w:id="843"/>
    </w:p>
    <w:p w14:paraId="6FF3E8D1" w14:textId="6EADE0E4" w:rsidR="009C6BB5" w:rsidRPr="000B1901" w:rsidRDefault="009C6BB5" w:rsidP="009C6BB5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_Ref63694976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6</w:t>
      </w:r>
      <w:r w:rsidR="00071A16">
        <w:t>.</w:t>
      </w:r>
      <w:r w:rsidR="00071A16">
        <w:rPr>
          <w:noProof/>
        </w:rPr>
        <w:t>3</w:t>
      </w:r>
      <w:r>
        <w:fldChar w:fldCharType="end"/>
      </w:r>
      <w:r>
        <w:t>, é possível observar o mecanismo de ajuste da altura das rodas livres e do sensor. Além disso, vê-se uma placa colocada no fundo da armadura com o propósito de suportar todos os circuitos e impedir contactos destes com a armadura. No canto superior esquerdo da armadura do AWR, está localizado o botão de interação com o utilizador.</w:t>
      </w:r>
    </w:p>
    <w:p w14:paraId="7B379614" w14:textId="77777777" w:rsidR="009C6BB5" w:rsidRDefault="009C6BB5" w:rsidP="009C6BB5">
      <w:pPr>
        <w:pStyle w:val="PhDFigura"/>
      </w:pPr>
      <w:r w:rsidRPr="00BE4402">
        <w:rPr>
          <w:noProof/>
        </w:rPr>
        <w:drawing>
          <wp:inline distT="0" distB="0" distL="0" distR="0" wp14:anchorId="1371772E" wp14:editId="02F5DDD5">
            <wp:extent cx="4320000" cy="2838517"/>
            <wp:effectExtent l="0" t="0" r="444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3"/>
                    <a:srcRect r="943"/>
                    <a:stretch/>
                  </pic:blipFill>
                  <pic:spPr bwMode="auto">
                    <a:xfrm>
                      <a:off x="0" y="0"/>
                      <a:ext cx="4320000" cy="2838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57CB9" w14:textId="64EC4C8F" w:rsidR="009C6BB5" w:rsidRDefault="009C6BB5" w:rsidP="009C6BB5">
      <w:pPr>
        <w:pStyle w:val="PhDLegendaFiguras"/>
      </w:pPr>
      <w:bookmarkStart w:id="844" w:name="_Ref63694976"/>
      <w:bookmarkStart w:id="845" w:name="_Toc63593978"/>
      <w:bookmarkStart w:id="846" w:name="_Toc63813296"/>
      <w:r>
        <w:t xml:space="preserve">Figura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6</w:t>
      </w:r>
      <w:r w:rsidR="003F61EA">
        <w:rPr>
          <w:noProof/>
        </w:rPr>
        <w:fldChar w:fldCharType="end"/>
      </w:r>
      <w:r w:rsidR="001D0B72">
        <w:t>.</w:t>
      </w:r>
      <w:r w:rsidR="003F61EA">
        <w:fldChar w:fldCharType="begin"/>
      </w:r>
      <w:r w:rsidR="003F61EA">
        <w:instrText xml:space="preserve"> SEQ Figura \* ARABIC \s 1 </w:instrText>
      </w:r>
      <w:r w:rsidR="003F61EA">
        <w:fldChar w:fldCharType="separate"/>
      </w:r>
      <w:r w:rsidR="00071A16">
        <w:rPr>
          <w:noProof/>
        </w:rPr>
        <w:t>3</w:t>
      </w:r>
      <w:r w:rsidR="003F61EA">
        <w:rPr>
          <w:noProof/>
        </w:rPr>
        <w:fldChar w:fldCharType="end"/>
      </w:r>
      <w:bookmarkEnd w:id="844"/>
      <w:r>
        <w:t xml:space="preserve"> - </w:t>
      </w:r>
      <w:r w:rsidRPr="0088167A">
        <w:t>Vista lateral do robô</w:t>
      </w:r>
      <w:bookmarkEnd w:id="845"/>
      <w:r w:rsidR="001B6FE0">
        <w:t>.</w:t>
      </w:r>
      <w:bookmarkEnd w:id="846"/>
    </w:p>
    <w:p w14:paraId="00106510" w14:textId="4197B473" w:rsidR="009C6BB5" w:rsidRPr="000B1901" w:rsidRDefault="009C6BB5" w:rsidP="009C6BB5">
      <w:pPr>
        <w:pStyle w:val="PhDCorpo"/>
      </w:pPr>
      <w:r>
        <w:t xml:space="preserve">Nas </w:t>
      </w:r>
      <w:r>
        <w:rPr>
          <w:highlight w:val="yellow"/>
        </w:rPr>
        <w:fldChar w:fldCharType="begin"/>
      </w:r>
      <w:r>
        <w:instrText xml:space="preserve"> REF _Ref63695456 \h </w:instrText>
      </w:r>
      <w:r>
        <w:rPr>
          <w:highlight w:val="yellow"/>
        </w:rPr>
      </w:r>
      <w:r>
        <w:rPr>
          <w:highlight w:val="yellow"/>
        </w:rPr>
        <w:fldChar w:fldCharType="separate"/>
      </w:r>
      <w:r w:rsidR="00071A16">
        <w:t xml:space="preserve">Figura </w:t>
      </w:r>
      <w:r w:rsidR="00071A16">
        <w:rPr>
          <w:noProof/>
        </w:rPr>
        <w:t>6</w:t>
      </w:r>
      <w:r w:rsidR="00071A16">
        <w:t>.</w:t>
      </w:r>
      <w:r w:rsidR="00071A16">
        <w:rPr>
          <w:noProof/>
        </w:rPr>
        <w:t>4</w:t>
      </w:r>
      <w:r>
        <w:rPr>
          <w:highlight w:val="yellow"/>
        </w:rPr>
        <w:fldChar w:fldCharType="end"/>
      </w:r>
      <w:r>
        <w:t xml:space="preserve"> e </w:t>
      </w:r>
      <w:r>
        <w:rPr>
          <w:highlight w:val="yellow"/>
        </w:rPr>
        <w:fldChar w:fldCharType="begin"/>
      </w:r>
      <w:r>
        <w:instrText xml:space="preserve"> REF _Ref63695481 \h </w:instrText>
      </w:r>
      <w:r>
        <w:rPr>
          <w:highlight w:val="yellow"/>
        </w:rPr>
      </w:r>
      <w:r>
        <w:rPr>
          <w:highlight w:val="yellow"/>
        </w:rPr>
        <w:fldChar w:fldCharType="separate"/>
      </w:r>
      <w:r w:rsidR="00071A16">
        <w:t xml:space="preserve">Figura </w:t>
      </w:r>
      <w:r w:rsidR="00071A16">
        <w:rPr>
          <w:noProof/>
        </w:rPr>
        <w:t>6</w:t>
      </w:r>
      <w:r w:rsidR="00071A16">
        <w:t>.</w:t>
      </w:r>
      <w:r w:rsidR="00071A16">
        <w:rPr>
          <w:noProof/>
        </w:rPr>
        <w:t>5</w:t>
      </w:r>
      <w:r>
        <w:rPr>
          <w:highlight w:val="yellow"/>
        </w:rPr>
        <w:fldChar w:fldCharType="end"/>
      </w:r>
      <w:r>
        <w:t>, podem ver-se a vista traseira e vista dianteira do robô, respetivamente.</w:t>
      </w:r>
    </w:p>
    <w:p w14:paraId="1001B6D0" w14:textId="77777777" w:rsidR="009C6BB5" w:rsidRDefault="009C6BB5" w:rsidP="009C6BB5">
      <w:pPr>
        <w:pStyle w:val="PhDFigura"/>
      </w:pPr>
      <w:r w:rsidRPr="00BE4402">
        <w:rPr>
          <w:noProof/>
        </w:rPr>
        <w:drawing>
          <wp:inline distT="0" distB="0" distL="0" distR="0" wp14:anchorId="2D4BD7BF" wp14:editId="51A08A09">
            <wp:extent cx="4320000" cy="3570516"/>
            <wp:effectExtent l="0" t="0" r="4445" b="0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4"/>
                    <a:srcRect l="5238" r="4129"/>
                    <a:stretch/>
                  </pic:blipFill>
                  <pic:spPr bwMode="auto">
                    <a:xfrm>
                      <a:off x="0" y="0"/>
                      <a:ext cx="4320000" cy="3570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F032E" w14:textId="3B1C0E5C" w:rsidR="009C6BB5" w:rsidRDefault="009C6BB5" w:rsidP="009C6BB5">
      <w:pPr>
        <w:pStyle w:val="PhDLegendaFiguras"/>
        <w:spacing w:after="0"/>
      </w:pPr>
      <w:bookmarkStart w:id="847" w:name="_Ref63695456"/>
      <w:bookmarkStart w:id="848" w:name="_Toc63593979"/>
      <w:bookmarkStart w:id="849" w:name="_Toc63813297"/>
      <w:r>
        <w:t xml:space="preserve">Figura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6</w:t>
      </w:r>
      <w:r w:rsidR="003F61EA">
        <w:rPr>
          <w:noProof/>
        </w:rPr>
        <w:fldChar w:fldCharType="end"/>
      </w:r>
      <w:r w:rsidR="001D0B72">
        <w:t>.</w:t>
      </w:r>
      <w:r w:rsidR="003F61EA">
        <w:fldChar w:fldCharType="begin"/>
      </w:r>
      <w:r w:rsidR="003F61EA">
        <w:instrText xml:space="preserve"> SEQ Figura \* ARABIC \s 1 </w:instrText>
      </w:r>
      <w:r w:rsidR="003F61EA">
        <w:fldChar w:fldCharType="separate"/>
      </w:r>
      <w:r w:rsidR="00071A16">
        <w:rPr>
          <w:noProof/>
        </w:rPr>
        <w:t>4</w:t>
      </w:r>
      <w:r w:rsidR="003F61EA">
        <w:rPr>
          <w:noProof/>
        </w:rPr>
        <w:fldChar w:fldCharType="end"/>
      </w:r>
      <w:bookmarkEnd w:id="847"/>
      <w:r>
        <w:t xml:space="preserve"> - </w:t>
      </w:r>
      <w:r w:rsidRPr="00185BB1">
        <w:t>Vista traseira do robô</w:t>
      </w:r>
      <w:bookmarkEnd w:id="848"/>
      <w:r w:rsidR="001B6FE0">
        <w:t>.</w:t>
      </w:r>
      <w:bookmarkEnd w:id="849"/>
    </w:p>
    <w:p w14:paraId="1CB9B85E" w14:textId="77777777" w:rsidR="009C6BB5" w:rsidRPr="000B1901" w:rsidRDefault="009C6BB5" w:rsidP="009C6BB5">
      <w:pPr>
        <w:pStyle w:val="PhDCorpo"/>
      </w:pPr>
    </w:p>
    <w:p w14:paraId="1BE2B645" w14:textId="77777777" w:rsidR="009C6BB5" w:rsidRDefault="009C6BB5" w:rsidP="009C6BB5">
      <w:pPr>
        <w:pStyle w:val="PhDFigura"/>
      </w:pPr>
      <w:r w:rsidRPr="00BE4402">
        <w:rPr>
          <w:noProof/>
        </w:rPr>
        <w:drawing>
          <wp:inline distT="0" distB="0" distL="0" distR="0" wp14:anchorId="16DC6F56" wp14:editId="21A7F795">
            <wp:extent cx="4320000" cy="3404099"/>
            <wp:effectExtent l="0" t="0" r="4445" b="635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5"/>
                    <a:srcRect l="3727" t="1992" r="3234" b="1811"/>
                    <a:stretch/>
                  </pic:blipFill>
                  <pic:spPr bwMode="auto">
                    <a:xfrm>
                      <a:off x="0" y="0"/>
                      <a:ext cx="4320000" cy="3404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7352A" w14:textId="730CD521" w:rsidR="009C6BB5" w:rsidRDefault="009C6BB5" w:rsidP="009C6BB5">
      <w:pPr>
        <w:pStyle w:val="PhDLegendaFiguras"/>
      </w:pPr>
      <w:bookmarkStart w:id="850" w:name="_Ref63695481"/>
      <w:bookmarkStart w:id="851" w:name="_Toc63593980"/>
      <w:bookmarkStart w:id="852" w:name="_Toc63813298"/>
      <w:r>
        <w:t xml:space="preserve">Figura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6</w:t>
      </w:r>
      <w:r w:rsidR="003F61EA">
        <w:rPr>
          <w:noProof/>
        </w:rPr>
        <w:fldChar w:fldCharType="end"/>
      </w:r>
      <w:r w:rsidR="001D0B72">
        <w:t>.</w:t>
      </w:r>
      <w:r w:rsidR="003F61EA">
        <w:fldChar w:fldCharType="begin"/>
      </w:r>
      <w:r w:rsidR="003F61EA">
        <w:instrText xml:space="preserve"> SEQ Figura \* ARABIC \s 1 </w:instrText>
      </w:r>
      <w:r w:rsidR="003F61EA">
        <w:fldChar w:fldCharType="separate"/>
      </w:r>
      <w:r w:rsidR="00071A16">
        <w:rPr>
          <w:noProof/>
        </w:rPr>
        <w:t>5</w:t>
      </w:r>
      <w:r w:rsidR="003F61EA">
        <w:rPr>
          <w:noProof/>
        </w:rPr>
        <w:fldChar w:fldCharType="end"/>
      </w:r>
      <w:bookmarkEnd w:id="850"/>
      <w:r>
        <w:t xml:space="preserve"> - </w:t>
      </w:r>
      <w:r w:rsidRPr="00057FFD">
        <w:t xml:space="preserve">Vista </w:t>
      </w:r>
      <w:r>
        <w:t>dianteira</w:t>
      </w:r>
      <w:r w:rsidRPr="00057FFD">
        <w:t xml:space="preserve"> do robô</w:t>
      </w:r>
      <w:bookmarkEnd w:id="851"/>
      <w:r w:rsidR="001B6FE0">
        <w:t>.</w:t>
      </w:r>
      <w:bookmarkEnd w:id="852"/>
    </w:p>
    <w:p w14:paraId="181FF7B2" w14:textId="22AB2C17" w:rsidR="008E37EA" w:rsidRPr="000B1901" w:rsidRDefault="008E37EA" w:rsidP="001B6FE0">
      <w:pPr>
        <w:pStyle w:val="PhDCorpo"/>
      </w:pPr>
      <w:r>
        <w:tab/>
      </w:r>
      <w:r w:rsidR="001B6FE0">
        <w:t xml:space="preserve">Na </w:t>
      </w:r>
      <w:r w:rsidR="001B6FE0">
        <w:fldChar w:fldCharType="begin"/>
      </w:r>
      <w:r w:rsidR="001B6FE0">
        <w:instrText xml:space="preserve"> REF _Ref63790433 \h </w:instrText>
      </w:r>
      <w:r w:rsidR="001B6FE0">
        <w:fldChar w:fldCharType="separate"/>
      </w:r>
      <w:r w:rsidR="00071A16">
        <w:t xml:space="preserve">Figura </w:t>
      </w:r>
      <w:r w:rsidR="00071A16">
        <w:rPr>
          <w:noProof/>
        </w:rPr>
        <w:t>6</w:t>
      </w:r>
      <w:r w:rsidR="00071A16">
        <w:t>.</w:t>
      </w:r>
      <w:r w:rsidR="00071A16">
        <w:rPr>
          <w:noProof/>
        </w:rPr>
        <w:t>6</w:t>
      </w:r>
      <w:r w:rsidR="001B6FE0">
        <w:fldChar w:fldCharType="end"/>
      </w:r>
      <w:r w:rsidR="001B6FE0">
        <w:t>, a</w:t>
      </w:r>
      <w:r>
        <w:t xml:space="preserve">presentam-se as imagens reais das várias perspetivas do </w:t>
      </w:r>
      <w:r w:rsidR="001B6FE0">
        <w:t>AWR.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4184"/>
        <w:gridCol w:w="4206"/>
      </w:tblGrid>
      <w:tr w:rsidR="001509BF" w14:paraId="4317FDAB" w14:textId="77777777" w:rsidTr="000D2F60">
        <w:trPr>
          <w:trHeight w:val="3022"/>
          <w:jc w:val="center"/>
        </w:trPr>
        <w:tc>
          <w:tcPr>
            <w:tcW w:w="0" w:type="auto"/>
          </w:tcPr>
          <w:p w14:paraId="0EC5F3BD" w14:textId="03536A79" w:rsidR="00600DB7" w:rsidRDefault="00600DB7" w:rsidP="001509BF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68285C62" wp14:editId="2459C42B">
                  <wp:extent cx="2520000" cy="1890000"/>
                  <wp:effectExtent l="0" t="0" r="0" b="0"/>
                  <wp:docPr id="240" name="Imagem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9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5B244C3C" w14:textId="15CBAF10" w:rsidR="00600DB7" w:rsidRDefault="00600DB7" w:rsidP="001509BF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0471BF20" wp14:editId="3F529A80">
                  <wp:extent cx="2520000" cy="1889931"/>
                  <wp:effectExtent l="0" t="0" r="0" b="0"/>
                  <wp:docPr id="241" name="Imagem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899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09BF" w14:paraId="4340FECF" w14:textId="77777777" w:rsidTr="000D2F60">
        <w:trPr>
          <w:jc w:val="center"/>
        </w:trPr>
        <w:tc>
          <w:tcPr>
            <w:tcW w:w="0" w:type="auto"/>
          </w:tcPr>
          <w:p w14:paraId="0A6B52DB" w14:textId="78C1D39E" w:rsidR="00600DB7" w:rsidRPr="001B6FE0" w:rsidRDefault="00600DB7" w:rsidP="001509BF">
            <w:pPr>
              <w:pStyle w:val="PhDCorpo"/>
              <w:jc w:val="center"/>
              <w:rPr>
                <w:b/>
                <w:bCs/>
                <w:sz w:val="20"/>
                <w:szCs w:val="18"/>
              </w:rPr>
            </w:pPr>
            <w:r w:rsidRPr="001B6FE0">
              <w:rPr>
                <w:b/>
                <w:bCs/>
                <w:sz w:val="20"/>
                <w:szCs w:val="18"/>
              </w:rPr>
              <w:t>(a)</w:t>
            </w:r>
          </w:p>
        </w:tc>
        <w:tc>
          <w:tcPr>
            <w:tcW w:w="0" w:type="auto"/>
          </w:tcPr>
          <w:p w14:paraId="525644D8" w14:textId="77777777" w:rsidR="00600DB7" w:rsidRPr="001B6FE0" w:rsidRDefault="00600DB7" w:rsidP="001509BF">
            <w:pPr>
              <w:pStyle w:val="PhDCorpo"/>
              <w:jc w:val="center"/>
              <w:rPr>
                <w:b/>
                <w:bCs/>
                <w:sz w:val="20"/>
                <w:szCs w:val="18"/>
              </w:rPr>
            </w:pPr>
            <w:r w:rsidRPr="001B6FE0">
              <w:rPr>
                <w:b/>
                <w:bCs/>
                <w:sz w:val="20"/>
                <w:szCs w:val="18"/>
              </w:rPr>
              <w:t>(b)</w:t>
            </w:r>
          </w:p>
        </w:tc>
      </w:tr>
      <w:tr w:rsidR="00600DB7" w14:paraId="78438A52" w14:textId="77777777" w:rsidTr="000D2F60">
        <w:trPr>
          <w:trHeight w:val="2566"/>
          <w:jc w:val="center"/>
        </w:trPr>
        <w:tc>
          <w:tcPr>
            <w:tcW w:w="0" w:type="auto"/>
          </w:tcPr>
          <w:p w14:paraId="051EB2A3" w14:textId="0B049A4A" w:rsidR="00600DB7" w:rsidRDefault="00600DB7" w:rsidP="001509BF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141249CA" wp14:editId="5191150D">
                  <wp:extent cx="2520000" cy="1890000"/>
                  <wp:effectExtent l="0" t="0" r="0" b="0"/>
                  <wp:docPr id="242" name="Imagem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2520000" cy="189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5B7D3C3" w14:textId="37BF333E" w:rsidR="00600DB7" w:rsidRDefault="001509BF" w:rsidP="001509BF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08F99894" wp14:editId="1A231046">
                  <wp:extent cx="1889478" cy="2520000"/>
                  <wp:effectExtent l="8573" t="0" r="5397" b="5398"/>
                  <wp:docPr id="250" name="Imagem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89478" cy="25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0DB7" w14:paraId="1CD7D65F" w14:textId="77777777" w:rsidTr="000D2F60">
        <w:trPr>
          <w:jc w:val="center"/>
        </w:trPr>
        <w:tc>
          <w:tcPr>
            <w:tcW w:w="0" w:type="auto"/>
          </w:tcPr>
          <w:p w14:paraId="26998B98" w14:textId="128DB080" w:rsidR="00600DB7" w:rsidRPr="001B6FE0" w:rsidRDefault="00600DB7" w:rsidP="001509BF">
            <w:pPr>
              <w:pStyle w:val="PhDCorpo"/>
              <w:jc w:val="center"/>
              <w:rPr>
                <w:b/>
                <w:bCs/>
                <w:sz w:val="20"/>
                <w:szCs w:val="18"/>
              </w:rPr>
            </w:pPr>
            <w:r w:rsidRPr="001B6FE0">
              <w:rPr>
                <w:b/>
                <w:bCs/>
                <w:sz w:val="20"/>
                <w:szCs w:val="18"/>
              </w:rPr>
              <w:t>(c)</w:t>
            </w:r>
          </w:p>
        </w:tc>
        <w:tc>
          <w:tcPr>
            <w:tcW w:w="0" w:type="auto"/>
          </w:tcPr>
          <w:p w14:paraId="6B8D0A7A" w14:textId="344DC9DC" w:rsidR="00600DB7" w:rsidRPr="001B6FE0" w:rsidRDefault="00600DB7" w:rsidP="001509BF">
            <w:pPr>
              <w:pStyle w:val="PhDCorpo"/>
              <w:jc w:val="center"/>
              <w:rPr>
                <w:b/>
                <w:bCs/>
                <w:sz w:val="20"/>
                <w:szCs w:val="18"/>
              </w:rPr>
            </w:pPr>
            <w:r w:rsidRPr="001B6FE0">
              <w:rPr>
                <w:b/>
                <w:bCs/>
                <w:sz w:val="20"/>
                <w:szCs w:val="18"/>
              </w:rPr>
              <w:t>(d)</w:t>
            </w:r>
          </w:p>
        </w:tc>
      </w:tr>
      <w:tr w:rsidR="00600DB7" w14:paraId="7E270488" w14:textId="77777777" w:rsidTr="000D2F60">
        <w:trPr>
          <w:trHeight w:val="2799"/>
          <w:jc w:val="center"/>
        </w:trPr>
        <w:tc>
          <w:tcPr>
            <w:tcW w:w="0" w:type="auto"/>
          </w:tcPr>
          <w:p w14:paraId="6B2E505E" w14:textId="73A8A3B2" w:rsidR="00600DB7" w:rsidRDefault="00600DB7" w:rsidP="001509BF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45655CE6" wp14:editId="279CD4CF">
                  <wp:extent cx="2520000" cy="1890000"/>
                  <wp:effectExtent l="0" t="0" r="0" b="0"/>
                  <wp:docPr id="245" name="Imagem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2520000" cy="189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6ACE0F1F" w14:textId="0CDDF91F" w:rsidR="00600DB7" w:rsidRPr="001509BF" w:rsidRDefault="001509BF" w:rsidP="001509BF">
            <w:pPr>
              <w:pStyle w:val="PhDFigura"/>
            </w:pPr>
            <w:r w:rsidRPr="001509BF">
              <w:rPr>
                <w:noProof/>
              </w:rPr>
              <w:drawing>
                <wp:inline distT="0" distB="0" distL="0" distR="0" wp14:anchorId="3AAAC845" wp14:editId="29B45997">
                  <wp:extent cx="2520000" cy="1890000"/>
                  <wp:effectExtent l="0" t="0" r="0" b="0"/>
                  <wp:docPr id="251" name="Imagem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2520000" cy="189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09BF" w14:paraId="167EAA7F" w14:textId="77777777" w:rsidTr="000D2F60">
        <w:trPr>
          <w:jc w:val="center"/>
        </w:trPr>
        <w:tc>
          <w:tcPr>
            <w:tcW w:w="0" w:type="auto"/>
          </w:tcPr>
          <w:p w14:paraId="5EEB59B5" w14:textId="34FD3B57" w:rsidR="001509BF" w:rsidRPr="001B6FE0" w:rsidRDefault="001509BF" w:rsidP="001509BF">
            <w:pPr>
              <w:pStyle w:val="PhDCorpo"/>
              <w:jc w:val="center"/>
              <w:rPr>
                <w:b/>
                <w:bCs/>
                <w:noProof/>
                <w:sz w:val="20"/>
                <w:szCs w:val="18"/>
              </w:rPr>
            </w:pPr>
            <w:r w:rsidRPr="001B6FE0">
              <w:rPr>
                <w:b/>
                <w:bCs/>
                <w:noProof/>
                <w:sz w:val="20"/>
                <w:szCs w:val="18"/>
              </w:rPr>
              <w:t>(e)</w:t>
            </w:r>
          </w:p>
        </w:tc>
        <w:tc>
          <w:tcPr>
            <w:tcW w:w="0" w:type="auto"/>
          </w:tcPr>
          <w:p w14:paraId="05DD5125" w14:textId="453E3E9C" w:rsidR="001509BF" w:rsidRPr="001B6FE0" w:rsidRDefault="001509BF" w:rsidP="001509BF">
            <w:pPr>
              <w:pStyle w:val="PhDCorpo"/>
              <w:keepNext/>
              <w:jc w:val="center"/>
              <w:rPr>
                <w:b/>
                <w:bCs/>
                <w:noProof/>
                <w:sz w:val="20"/>
                <w:szCs w:val="18"/>
              </w:rPr>
            </w:pPr>
            <w:r w:rsidRPr="001B6FE0">
              <w:rPr>
                <w:b/>
                <w:bCs/>
                <w:noProof/>
                <w:sz w:val="20"/>
                <w:szCs w:val="18"/>
              </w:rPr>
              <w:t>(f)</w:t>
            </w:r>
          </w:p>
        </w:tc>
      </w:tr>
    </w:tbl>
    <w:p w14:paraId="700DD707" w14:textId="265BD697" w:rsidR="00B80600" w:rsidRDefault="001509BF" w:rsidP="001B6FE0">
      <w:pPr>
        <w:pStyle w:val="PhDLegendaFiguras"/>
        <w:rPr>
          <w:ins w:id="853" w:author="lbarros" w:date="2021-02-10T13:50:00Z"/>
        </w:rPr>
      </w:pPr>
      <w:bookmarkStart w:id="854" w:name="_Ref63790433"/>
      <w:bookmarkStart w:id="855" w:name="_Toc63813299"/>
      <w:r>
        <w:t xml:space="preserve">Figura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6</w:t>
      </w:r>
      <w:r w:rsidR="003F61EA">
        <w:rPr>
          <w:noProof/>
        </w:rPr>
        <w:fldChar w:fldCharType="end"/>
      </w:r>
      <w:r w:rsidR="001D0B72">
        <w:t>.</w:t>
      </w:r>
      <w:r w:rsidR="003F61EA">
        <w:fldChar w:fldCharType="begin"/>
      </w:r>
      <w:r w:rsidR="003F61EA">
        <w:instrText xml:space="preserve"> SEQ Figura \* ARABIC \s 1 </w:instrText>
      </w:r>
      <w:r w:rsidR="003F61EA">
        <w:fldChar w:fldCharType="separate"/>
      </w:r>
      <w:r w:rsidR="00071A16">
        <w:rPr>
          <w:noProof/>
        </w:rPr>
        <w:t>6</w:t>
      </w:r>
      <w:r w:rsidR="003F61EA">
        <w:rPr>
          <w:noProof/>
        </w:rPr>
        <w:fldChar w:fldCharType="end"/>
      </w:r>
      <w:bookmarkEnd w:id="854"/>
      <w:r>
        <w:t xml:space="preserve"> </w:t>
      </w:r>
      <w:r w:rsidR="002E1BDD">
        <w:t>-</w:t>
      </w:r>
      <w:r>
        <w:t xml:space="preserve"> Imagens reais do robô</w:t>
      </w:r>
      <w:r w:rsidR="001B6FE0">
        <w:t>:</w:t>
      </w:r>
      <w:r>
        <w:t xml:space="preserve"> (a) vista superior; (b) vista inferior; (c) vista lateral direita; (d) vista lateral esquerda; (f) vista </w:t>
      </w:r>
      <w:r w:rsidR="001B6FE0">
        <w:t>dianteira</w:t>
      </w:r>
      <w:r>
        <w:t>; (g) vista traseira</w:t>
      </w:r>
      <w:r w:rsidR="001B6FE0">
        <w:t>.</w:t>
      </w:r>
      <w:bookmarkEnd w:id="855"/>
    </w:p>
    <w:p w14:paraId="773C5158" w14:textId="77777777" w:rsidR="00493211" w:rsidRDefault="00493211">
      <w:pPr>
        <w:pStyle w:val="PhDCorpo"/>
        <w:rPr>
          <w:ins w:id="856" w:author="lbarros" w:date="2021-02-10T13:50:00Z"/>
        </w:rPr>
        <w:pPrChange w:id="857" w:author="lbarros" w:date="2021-02-10T13:50:00Z">
          <w:pPr>
            <w:pStyle w:val="PhDLegendaFiguras"/>
          </w:pPr>
        </w:pPrChange>
      </w:pPr>
    </w:p>
    <w:p w14:paraId="69B1CBD1" w14:textId="77777777" w:rsidR="00493211" w:rsidRDefault="00493211">
      <w:pPr>
        <w:pStyle w:val="PhDCorpo"/>
        <w:rPr>
          <w:ins w:id="858" w:author="lbarros" w:date="2021-02-10T13:50:00Z"/>
        </w:rPr>
        <w:pPrChange w:id="859" w:author="lbarros" w:date="2021-02-10T13:50:00Z">
          <w:pPr>
            <w:pStyle w:val="PhDLegendaFiguras"/>
          </w:pPr>
        </w:pPrChange>
      </w:pPr>
    </w:p>
    <w:p w14:paraId="3F536E3D" w14:textId="77777777" w:rsidR="00493211" w:rsidRDefault="00493211">
      <w:pPr>
        <w:pStyle w:val="PhDCorpo"/>
        <w:rPr>
          <w:ins w:id="860" w:author="lbarros" w:date="2021-02-10T13:50:00Z"/>
        </w:rPr>
        <w:pPrChange w:id="861" w:author="lbarros" w:date="2021-02-10T13:50:00Z">
          <w:pPr>
            <w:pStyle w:val="PhDLegendaFiguras"/>
          </w:pPr>
        </w:pPrChange>
      </w:pPr>
    </w:p>
    <w:p w14:paraId="7EB8EA41" w14:textId="77777777" w:rsidR="00493211" w:rsidRDefault="00493211">
      <w:pPr>
        <w:pStyle w:val="PhDCorpo"/>
        <w:rPr>
          <w:ins w:id="862" w:author="lbarros" w:date="2021-02-10T13:50:00Z"/>
        </w:rPr>
        <w:pPrChange w:id="863" w:author="lbarros" w:date="2021-02-10T13:50:00Z">
          <w:pPr>
            <w:pStyle w:val="PhDLegendaFiguras"/>
          </w:pPr>
        </w:pPrChange>
      </w:pPr>
    </w:p>
    <w:p w14:paraId="16FFC67D" w14:textId="77777777" w:rsidR="00493211" w:rsidRDefault="00493211">
      <w:pPr>
        <w:pStyle w:val="PhDCorpo"/>
        <w:rPr>
          <w:ins w:id="864" w:author="lbarros" w:date="2021-02-10T13:50:00Z"/>
        </w:rPr>
        <w:pPrChange w:id="865" w:author="lbarros" w:date="2021-02-10T13:50:00Z">
          <w:pPr>
            <w:pStyle w:val="PhDLegendaFiguras"/>
          </w:pPr>
        </w:pPrChange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4530"/>
        <w:gridCol w:w="4531"/>
      </w:tblGrid>
      <w:tr w:rsidR="00493211" w14:paraId="4B33F034" w14:textId="77777777" w:rsidTr="00493211">
        <w:trPr>
          <w:ins w:id="866" w:author="lbarros" w:date="2021-02-10T13:50:00Z"/>
        </w:trPr>
        <w:tc>
          <w:tcPr>
            <w:tcW w:w="4530" w:type="dxa"/>
          </w:tcPr>
          <w:p w14:paraId="732E7A07" w14:textId="77777777" w:rsidR="00493211" w:rsidRDefault="00493211" w:rsidP="00493211">
            <w:pPr>
              <w:pStyle w:val="PhDCorpo"/>
              <w:rPr>
                <w:ins w:id="867" w:author="lbarros" w:date="2021-02-10T13:50:00Z"/>
              </w:rPr>
            </w:pPr>
            <w:commentRangeStart w:id="868"/>
          </w:p>
        </w:tc>
        <w:tc>
          <w:tcPr>
            <w:tcW w:w="4531" w:type="dxa"/>
          </w:tcPr>
          <w:p w14:paraId="590C62B7" w14:textId="77777777" w:rsidR="00493211" w:rsidRDefault="00493211" w:rsidP="00493211">
            <w:pPr>
              <w:pStyle w:val="PhDCorpo"/>
              <w:rPr>
                <w:ins w:id="869" w:author="lbarros" w:date="2021-02-10T13:50:00Z"/>
              </w:rPr>
            </w:pPr>
          </w:p>
        </w:tc>
      </w:tr>
      <w:tr w:rsidR="00493211" w14:paraId="4C391830" w14:textId="77777777" w:rsidTr="00493211">
        <w:trPr>
          <w:ins w:id="870" w:author="lbarros" w:date="2021-02-10T13:50:00Z"/>
        </w:trPr>
        <w:tc>
          <w:tcPr>
            <w:tcW w:w="4530" w:type="dxa"/>
          </w:tcPr>
          <w:p w14:paraId="2292E00C" w14:textId="7400497D" w:rsidR="00493211" w:rsidRDefault="00493211" w:rsidP="00493211">
            <w:pPr>
              <w:pStyle w:val="PhDCorpo"/>
              <w:rPr>
                <w:ins w:id="871" w:author="lbarros" w:date="2021-02-10T13:50:00Z"/>
              </w:rPr>
            </w:pPr>
            <w:ins w:id="872" w:author="lbarros" w:date="2021-02-10T13:52:00Z">
              <w:r w:rsidRPr="00BE4402">
                <w:rPr>
                  <w:noProof/>
                </w:rPr>
                <w:drawing>
                  <wp:inline distT="0" distB="0" distL="0" distR="0" wp14:anchorId="4A103D77" wp14:editId="01A880DA">
                    <wp:extent cx="2540020" cy="2142699"/>
                    <wp:effectExtent l="0" t="0" r="0" b="0"/>
                    <wp:docPr id="78" name="Imagem 7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 rotWithShape="1">
                            <a:blip r:embed="rId191"/>
                            <a:srcRect l="4142" t="2620" r="4612"/>
                            <a:stretch/>
                          </pic:blipFill>
                          <pic:spPr bwMode="auto">
                            <a:xfrm>
                              <a:off x="0" y="0"/>
                              <a:ext cx="2550499" cy="2151539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4531" w:type="dxa"/>
          </w:tcPr>
          <w:p w14:paraId="77A9E813" w14:textId="5D1C4231" w:rsidR="00493211" w:rsidRDefault="00493211" w:rsidP="00493211">
            <w:pPr>
              <w:pStyle w:val="PhDCorpo"/>
              <w:rPr>
                <w:ins w:id="873" w:author="lbarros" w:date="2021-02-10T13:50:00Z"/>
              </w:rPr>
            </w:pPr>
            <w:ins w:id="874" w:author="lbarros" w:date="2021-02-10T13:50:00Z">
              <w:r>
                <w:rPr>
                  <w:noProof/>
                </w:rPr>
                <w:drawing>
                  <wp:inline distT="0" distB="0" distL="0" distR="0" wp14:anchorId="20243323" wp14:editId="27CA7752">
                    <wp:extent cx="2520000" cy="1890000"/>
                    <wp:effectExtent l="0" t="0" r="0" b="0"/>
                    <wp:docPr id="73" name="Imagem 7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5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9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520000" cy="189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  <w:tr w:rsidR="00493211" w14:paraId="79EFB0FF" w14:textId="77777777" w:rsidTr="00493211">
        <w:trPr>
          <w:ins w:id="875" w:author="lbarros" w:date="2021-02-10T13:50:00Z"/>
        </w:trPr>
        <w:tc>
          <w:tcPr>
            <w:tcW w:w="4530" w:type="dxa"/>
          </w:tcPr>
          <w:p w14:paraId="4561C9DF" w14:textId="30853AA0" w:rsidR="00493211" w:rsidRDefault="00493211" w:rsidP="00493211">
            <w:pPr>
              <w:pStyle w:val="PhDCorpo"/>
              <w:rPr>
                <w:ins w:id="876" w:author="lbarros" w:date="2021-02-10T13:50:00Z"/>
              </w:rPr>
            </w:pPr>
            <w:ins w:id="877" w:author="lbarros" w:date="2021-02-10T13:51:00Z">
              <w:r w:rsidRPr="00BE4402">
                <w:rPr>
                  <w:noProof/>
                </w:rPr>
                <w:drawing>
                  <wp:inline distT="0" distB="0" distL="0" distR="0" wp14:anchorId="0226E226" wp14:editId="501ABFCC">
                    <wp:extent cx="2197733" cy="1889760"/>
                    <wp:effectExtent l="0" t="0" r="0" b="0"/>
                    <wp:docPr id="77" name="Imagem 7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 rotWithShape="1">
                            <a:blip r:embed="rId192"/>
                            <a:srcRect l="3866" t="5782" r="7512" b="5575"/>
                            <a:stretch/>
                          </pic:blipFill>
                          <pic:spPr bwMode="auto">
                            <a:xfrm>
                              <a:off x="0" y="0"/>
                              <a:ext cx="2206133" cy="1896983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4531" w:type="dxa"/>
          </w:tcPr>
          <w:p w14:paraId="538A4115" w14:textId="51B212EA" w:rsidR="00493211" w:rsidRDefault="00493211" w:rsidP="00493211">
            <w:pPr>
              <w:pStyle w:val="PhDCorpo"/>
              <w:rPr>
                <w:ins w:id="878" w:author="lbarros" w:date="2021-02-10T13:50:00Z"/>
              </w:rPr>
            </w:pPr>
            <w:ins w:id="879" w:author="lbarros" w:date="2021-02-10T13:50:00Z">
              <w:r>
                <w:rPr>
                  <w:noProof/>
                </w:rPr>
                <w:drawing>
                  <wp:inline distT="0" distB="0" distL="0" distR="0" wp14:anchorId="378C7EE3" wp14:editId="23ECA92D">
                    <wp:extent cx="2520000" cy="1889931"/>
                    <wp:effectExtent l="0" t="0" r="0" b="0"/>
                    <wp:docPr id="71" name="Imagem 7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6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9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520000" cy="188993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  <w:tr w:rsidR="00493211" w14:paraId="08AEE195" w14:textId="77777777" w:rsidTr="00493211">
        <w:trPr>
          <w:ins w:id="880" w:author="lbarros" w:date="2021-02-10T13:50:00Z"/>
        </w:trPr>
        <w:tc>
          <w:tcPr>
            <w:tcW w:w="4530" w:type="dxa"/>
          </w:tcPr>
          <w:p w14:paraId="7B6615D4" w14:textId="7B222C19" w:rsidR="00493211" w:rsidRDefault="00493211" w:rsidP="00493211">
            <w:pPr>
              <w:pStyle w:val="PhDCorpo"/>
              <w:rPr>
                <w:ins w:id="881" w:author="lbarros" w:date="2021-02-10T13:50:00Z"/>
              </w:rPr>
            </w:pPr>
            <w:ins w:id="882" w:author="lbarros" w:date="2021-02-10T13:55:00Z">
              <w:r w:rsidRPr="00BE4402">
                <w:rPr>
                  <w:noProof/>
                </w:rPr>
                <w:drawing>
                  <wp:inline distT="0" distB="0" distL="0" distR="0" wp14:anchorId="6902B6F0" wp14:editId="2830F8C5">
                    <wp:extent cx="2637895" cy="1733266"/>
                    <wp:effectExtent l="0" t="0" r="0" b="635"/>
                    <wp:docPr id="76" name="Imagem 7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 rotWithShape="1">
                            <a:blip r:embed="rId193"/>
                            <a:srcRect r="943"/>
                            <a:stretch/>
                          </pic:blipFill>
                          <pic:spPr bwMode="auto">
                            <a:xfrm>
                              <a:off x="0" y="0"/>
                              <a:ext cx="2644983" cy="1737923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4531" w:type="dxa"/>
          </w:tcPr>
          <w:p w14:paraId="16605523" w14:textId="27D42E88" w:rsidR="00493211" w:rsidRDefault="00493211" w:rsidP="00493211">
            <w:pPr>
              <w:pStyle w:val="PhDCorpo"/>
              <w:rPr>
                <w:ins w:id="883" w:author="lbarros" w:date="2021-02-10T13:50:00Z"/>
              </w:rPr>
            </w:pPr>
            <w:ins w:id="884" w:author="lbarros" w:date="2021-02-10T13:50:00Z">
              <w:r>
                <w:rPr>
                  <w:noProof/>
                </w:rPr>
                <w:drawing>
                  <wp:inline distT="0" distB="0" distL="0" distR="0" wp14:anchorId="1209EB7B" wp14:editId="219B7985">
                    <wp:extent cx="2520000" cy="1890000"/>
                    <wp:effectExtent l="0" t="0" r="0" b="0"/>
                    <wp:docPr id="70" name="Imagem 7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9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10800000">
                              <a:off x="0" y="0"/>
                              <a:ext cx="2520000" cy="189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  <w:tr w:rsidR="00493211" w14:paraId="6D34CA7C" w14:textId="77777777" w:rsidTr="00493211">
        <w:trPr>
          <w:ins w:id="885" w:author="lbarros" w:date="2021-02-10T13:50:00Z"/>
        </w:trPr>
        <w:tc>
          <w:tcPr>
            <w:tcW w:w="4530" w:type="dxa"/>
          </w:tcPr>
          <w:p w14:paraId="3810B7A5" w14:textId="576A4A5A" w:rsidR="00493211" w:rsidRDefault="00493211" w:rsidP="00493211">
            <w:pPr>
              <w:pStyle w:val="PhDCorpo"/>
              <w:rPr>
                <w:ins w:id="886" w:author="lbarros" w:date="2021-02-10T13:50:00Z"/>
              </w:rPr>
            </w:pPr>
          </w:p>
        </w:tc>
        <w:tc>
          <w:tcPr>
            <w:tcW w:w="4531" w:type="dxa"/>
          </w:tcPr>
          <w:p w14:paraId="7461F65A" w14:textId="0901BEAE" w:rsidR="00493211" w:rsidRDefault="00493211" w:rsidP="00493211">
            <w:pPr>
              <w:pStyle w:val="PhDCorpo"/>
              <w:rPr>
                <w:ins w:id="887" w:author="lbarros" w:date="2021-02-10T13:50:00Z"/>
              </w:rPr>
            </w:pPr>
          </w:p>
        </w:tc>
      </w:tr>
      <w:tr w:rsidR="00493211" w14:paraId="2485758F" w14:textId="77777777" w:rsidTr="00493211">
        <w:trPr>
          <w:ins w:id="888" w:author="lbarros" w:date="2021-02-10T13:50:00Z"/>
        </w:trPr>
        <w:tc>
          <w:tcPr>
            <w:tcW w:w="4530" w:type="dxa"/>
          </w:tcPr>
          <w:p w14:paraId="1D48F78D" w14:textId="579B995F" w:rsidR="00493211" w:rsidRDefault="00493211" w:rsidP="00493211">
            <w:pPr>
              <w:pStyle w:val="PhDCorpo"/>
              <w:rPr>
                <w:ins w:id="889" w:author="lbarros" w:date="2021-02-10T13:50:00Z"/>
              </w:rPr>
            </w:pPr>
            <w:ins w:id="890" w:author="lbarros" w:date="2021-02-10T13:50:00Z">
              <w:r w:rsidRPr="00BE4402">
                <w:rPr>
                  <w:noProof/>
                </w:rPr>
                <w:drawing>
                  <wp:inline distT="0" distB="0" distL="0" distR="0" wp14:anchorId="0757B10D" wp14:editId="1596AED1">
                    <wp:extent cx="2398216" cy="1889760"/>
                    <wp:effectExtent l="0" t="0" r="2540" b="0"/>
                    <wp:docPr id="74" name="Imagem 7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 rotWithShape="1">
                            <a:blip r:embed="rId195"/>
                            <a:srcRect l="3727" t="1992" r="3234" b="1811"/>
                            <a:stretch/>
                          </pic:blipFill>
                          <pic:spPr bwMode="auto">
                            <a:xfrm>
                              <a:off x="0" y="0"/>
                              <a:ext cx="2407099" cy="1896759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4531" w:type="dxa"/>
          </w:tcPr>
          <w:p w14:paraId="134DA37C" w14:textId="4117A94A" w:rsidR="00493211" w:rsidRDefault="00493211" w:rsidP="00493211">
            <w:pPr>
              <w:pStyle w:val="PhDCorpo"/>
              <w:rPr>
                <w:ins w:id="891" w:author="lbarros" w:date="2021-02-10T13:50:00Z"/>
              </w:rPr>
            </w:pPr>
            <w:ins w:id="892" w:author="lbarros" w:date="2021-02-10T13:50:00Z">
              <w:r>
                <w:rPr>
                  <w:noProof/>
                </w:rPr>
                <w:drawing>
                  <wp:inline distT="0" distB="0" distL="0" distR="0" wp14:anchorId="43C6630F" wp14:editId="2CD314DC">
                    <wp:extent cx="2520000" cy="1890000"/>
                    <wp:effectExtent l="0" t="0" r="0" b="0"/>
                    <wp:docPr id="41" name="Imagem 4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9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0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10800000">
                              <a:off x="0" y="0"/>
                              <a:ext cx="2520000" cy="189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  <w:tr w:rsidR="00493211" w14:paraId="0535BE41" w14:textId="77777777" w:rsidTr="00493211">
        <w:trPr>
          <w:ins w:id="893" w:author="lbarros" w:date="2021-02-10T13:50:00Z"/>
        </w:trPr>
        <w:tc>
          <w:tcPr>
            <w:tcW w:w="4530" w:type="dxa"/>
          </w:tcPr>
          <w:p w14:paraId="2EFBBA8E" w14:textId="1E5884B2" w:rsidR="00493211" w:rsidRDefault="00493211" w:rsidP="00493211">
            <w:pPr>
              <w:pStyle w:val="PhDCorpo"/>
              <w:rPr>
                <w:ins w:id="894" w:author="lbarros" w:date="2021-02-10T13:50:00Z"/>
              </w:rPr>
            </w:pPr>
            <w:ins w:id="895" w:author="lbarros" w:date="2021-02-10T13:51:00Z">
              <w:r w:rsidRPr="00BE4402">
                <w:rPr>
                  <w:noProof/>
                </w:rPr>
                <w:drawing>
                  <wp:inline distT="0" distB="0" distL="0" distR="0" wp14:anchorId="44E7575D" wp14:editId="231EA7AD">
                    <wp:extent cx="2224585" cy="1838638"/>
                    <wp:effectExtent l="0" t="0" r="4445" b="9525"/>
                    <wp:docPr id="75" name="Imagem 7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 rotWithShape="1">
                            <a:blip r:embed="rId194"/>
                            <a:srcRect l="5238" r="4129"/>
                            <a:stretch/>
                          </pic:blipFill>
                          <pic:spPr bwMode="auto">
                            <a:xfrm>
                              <a:off x="0" y="0"/>
                              <a:ext cx="2238369" cy="1850031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4531" w:type="dxa"/>
          </w:tcPr>
          <w:p w14:paraId="0A3097A1" w14:textId="34068A7E" w:rsidR="00493211" w:rsidRDefault="00493211" w:rsidP="00493211">
            <w:pPr>
              <w:pStyle w:val="PhDCorpo"/>
              <w:rPr>
                <w:ins w:id="896" w:author="lbarros" w:date="2021-02-10T13:50:00Z"/>
              </w:rPr>
            </w:pPr>
            <w:ins w:id="897" w:author="lbarros" w:date="2021-02-10T13:50:00Z">
              <w:r w:rsidRPr="001509BF">
                <w:rPr>
                  <w:noProof/>
                </w:rPr>
                <w:drawing>
                  <wp:inline distT="0" distB="0" distL="0" distR="0" wp14:anchorId="79FBDCA3" wp14:editId="4E4C4363">
                    <wp:extent cx="2520000" cy="1890000"/>
                    <wp:effectExtent l="0" t="0" r="0" b="0"/>
                    <wp:docPr id="40" name="Imagem 4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1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0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10800000">
                              <a:off x="0" y="0"/>
                              <a:ext cx="2520000" cy="189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ins>
            <w:commentRangeEnd w:id="868"/>
            <w:ins w:id="898" w:author="lbarros" w:date="2021-02-10T13:52:00Z">
              <w:r>
                <w:rPr>
                  <w:rStyle w:val="Refdecomentrio"/>
                  <w:rFonts w:eastAsia="Times New Roman"/>
                  <w:lang w:eastAsia="pt-PT"/>
                </w:rPr>
                <w:commentReference w:id="868"/>
              </w:r>
            </w:ins>
          </w:p>
        </w:tc>
      </w:tr>
    </w:tbl>
    <w:p w14:paraId="6D6E5B16" w14:textId="77777777" w:rsidR="00493211" w:rsidRDefault="00493211">
      <w:pPr>
        <w:pStyle w:val="PhDCorpo"/>
        <w:rPr>
          <w:ins w:id="899" w:author="lbarros" w:date="2021-02-10T13:50:00Z"/>
        </w:rPr>
        <w:pPrChange w:id="900" w:author="lbarros" w:date="2021-02-10T13:50:00Z">
          <w:pPr>
            <w:pStyle w:val="PhDLegendaFiguras"/>
          </w:pPr>
        </w:pPrChange>
      </w:pPr>
    </w:p>
    <w:p w14:paraId="64E51180" w14:textId="77777777" w:rsidR="00493211" w:rsidRDefault="00493211" w:rsidP="001B6FE0">
      <w:pPr>
        <w:pStyle w:val="PhDLegendaFiguras"/>
        <w:rPr>
          <w:ins w:id="901" w:author="lbarros" w:date="2021-02-10T13:50:00Z"/>
        </w:rPr>
      </w:pPr>
    </w:p>
    <w:p w14:paraId="42DD5003" w14:textId="77777777" w:rsidR="00493211" w:rsidRPr="00B66544" w:rsidRDefault="00493211" w:rsidP="001B6FE0">
      <w:pPr>
        <w:pStyle w:val="PhDLegendaFiguras"/>
        <w:sectPr w:rsidR="00493211" w:rsidRPr="00B66544" w:rsidSect="00B748D3">
          <w:headerReference w:type="even" r:id="rId202"/>
          <w:headerReference w:type="default" r:id="rId203"/>
          <w:footerReference w:type="even" r:id="rId204"/>
          <w:headerReference w:type="first" r:id="rId205"/>
          <w:type w:val="oddPage"/>
          <w:pgSz w:w="11907" w:h="16840" w:code="9"/>
          <w:pgMar w:top="1134" w:right="1418" w:bottom="1134" w:left="1418" w:header="454" w:footer="57" w:gutter="0"/>
          <w:pgNumType w:chapSep="emDash"/>
          <w:cols w:space="720"/>
          <w:docGrid w:linePitch="272"/>
        </w:sectPr>
      </w:pPr>
    </w:p>
    <w:p w14:paraId="20410E99" w14:textId="48A9FF82" w:rsidR="00DE345F" w:rsidRDefault="000B1901" w:rsidP="00DE345F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902" w:name="_Toc63813229"/>
      <w:r w:rsidR="00C276D6">
        <w:rPr>
          <w:rFonts w:ascii="NewsGotT" w:hAnsi="NewsGotT"/>
        </w:rPr>
        <w:t>Resultados Experimentais</w:t>
      </w:r>
      <w:bookmarkEnd w:id="902"/>
    </w:p>
    <w:p w14:paraId="3CBC0148" w14:textId="458D8E30" w:rsidR="00DE345F" w:rsidRDefault="00DE345F" w:rsidP="00585C90">
      <w:pPr>
        <w:pStyle w:val="PhDCorpo"/>
      </w:pPr>
      <w:r>
        <w:tab/>
        <w:t xml:space="preserve">De forma a testar as especificações acima previstas, foram realizados ensaios experimentais simulando o ambiente no qual o robô irá operar. </w:t>
      </w:r>
    </w:p>
    <w:p w14:paraId="6294AC37" w14:textId="23535725" w:rsidR="00DE345F" w:rsidRDefault="00DE345F" w:rsidP="00585C90">
      <w:pPr>
        <w:pStyle w:val="PhDCorpo"/>
      </w:pPr>
      <w:r>
        <w:tab/>
      </w:r>
      <w:r w:rsidR="003A7E80">
        <w:t xml:space="preserve">Começou-se por testar </w:t>
      </w:r>
      <w:r w:rsidR="00AA189F">
        <w:t>o sensor e v</w:t>
      </w:r>
      <w:r w:rsidR="00585C90">
        <w:t xml:space="preserve">erificou-se que as medidas dos sensores não atingem </w:t>
      </w:r>
      <w:r w:rsidR="00972A98">
        <w:t xml:space="preserve">nem </w:t>
      </w:r>
      <w:r w:rsidR="00585C90">
        <w:t>0 V nem 5 V.</w:t>
      </w:r>
    </w:p>
    <w:p w14:paraId="788DE7F4" w14:textId="21AA8768" w:rsidR="00585C90" w:rsidRPr="00585C90" w:rsidRDefault="00585C90" w:rsidP="00585C90">
      <w:pPr>
        <w:pStyle w:val="PhDCorpo"/>
      </w:pPr>
      <w:r>
        <w:tab/>
      </w:r>
      <w:r w:rsidR="00AA189F">
        <w:t>Em seguida</w:t>
      </w:r>
      <w:r w:rsidR="00972A98">
        <w:t>,</w:t>
      </w:r>
      <w:r w:rsidR="00AA189F">
        <w:t xml:space="preserve"> montou-se </w:t>
      </w:r>
      <w:r>
        <w:t xml:space="preserve">o circuito de atuação dos sinais PWM de modo a testar o seu funcionamento. Para isso, variou-se o sinal na entrada de </w:t>
      </w:r>
      <w:r w:rsidRPr="00585C90">
        <w:rPr>
          <w:i/>
          <w:iCs/>
        </w:rPr>
        <w:t>feedback</w:t>
      </w:r>
      <w:r>
        <w:t xml:space="preserve"> do TL494, através do ajuste de um potenciómetro, obtendo-se os valores de </w:t>
      </w:r>
      <w:r w:rsidRPr="00585C90">
        <w:rPr>
          <w:i/>
          <w:iCs/>
        </w:rPr>
        <w:t>duty</w:t>
      </w:r>
      <w:r>
        <w:rPr>
          <w:i/>
          <w:iCs/>
        </w:rPr>
        <w:t xml:space="preserve"> </w:t>
      </w:r>
      <w:r w:rsidRPr="00585C90">
        <w:rPr>
          <w:i/>
          <w:iCs/>
        </w:rPr>
        <w:t>cycle</w:t>
      </w:r>
      <w:r>
        <w:rPr>
          <w:i/>
          <w:iCs/>
        </w:rPr>
        <w:t xml:space="preserve"> </w:t>
      </w:r>
      <w:r w:rsidRPr="00585C90">
        <w:t>à saída em</w:t>
      </w:r>
      <w:r>
        <w:t xml:space="preserve"> função da tensão de entrada, como apresentado na </w:t>
      </w:r>
      <w:r>
        <w:fldChar w:fldCharType="begin"/>
      </w:r>
      <w:r>
        <w:instrText xml:space="preserve"> REF _Ref63721291 \h </w:instrText>
      </w:r>
      <w:r>
        <w:fldChar w:fldCharType="separate"/>
      </w:r>
      <w:r w:rsidR="00071A16">
        <w:t xml:space="preserve">Tabela </w:t>
      </w:r>
      <w:r w:rsidR="00071A16">
        <w:rPr>
          <w:noProof/>
        </w:rPr>
        <w:t>7</w:t>
      </w:r>
      <w:r w:rsidR="00071A16">
        <w:t>.</w:t>
      </w:r>
      <w:r w:rsidR="00071A16">
        <w:rPr>
          <w:noProof/>
        </w:rPr>
        <w:t>1</w:t>
      </w:r>
      <w:r>
        <w:fldChar w:fldCharType="end"/>
      </w:r>
      <w:r>
        <w:t>.</w:t>
      </w:r>
      <w:r w:rsidR="007C6B9E">
        <w:t xml:space="preserve"> </w:t>
      </w:r>
    </w:p>
    <w:p w14:paraId="454A36A8" w14:textId="70260837" w:rsidR="00585C90" w:rsidRDefault="00585C90" w:rsidP="00585C90">
      <w:pPr>
        <w:pStyle w:val="PhDLegendaTabela"/>
      </w:pPr>
      <w:bookmarkStart w:id="903" w:name="_Ref63721291"/>
      <w:bookmarkStart w:id="904" w:name="_Toc63813310"/>
      <w:r>
        <w:t xml:space="preserve">Tabela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7</w:t>
      </w:r>
      <w:r w:rsidR="003F61EA">
        <w:rPr>
          <w:noProof/>
        </w:rPr>
        <w:fldChar w:fldCharType="end"/>
      </w:r>
      <w:r w:rsidR="00071A16">
        <w:t>.</w:t>
      </w:r>
      <w:r w:rsidR="003F61EA">
        <w:fldChar w:fldCharType="begin"/>
      </w:r>
      <w:r w:rsidR="003F61EA">
        <w:instrText xml:space="preserve"> SEQ Tabela \* ARABIC \s 1 </w:instrText>
      </w:r>
      <w:r w:rsidR="003F61EA">
        <w:fldChar w:fldCharType="separate"/>
      </w:r>
      <w:r w:rsidR="00071A16">
        <w:rPr>
          <w:noProof/>
        </w:rPr>
        <w:t>1</w:t>
      </w:r>
      <w:r w:rsidR="003F61EA">
        <w:rPr>
          <w:noProof/>
        </w:rPr>
        <w:fldChar w:fldCharType="end"/>
      </w:r>
      <w:bookmarkEnd w:id="903"/>
      <w:r>
        <w:t xml:space="preserve"> - </w:t>
      </w:r>
      <w:r w:rsidRPr="0015794A">
        <w:rPr>
          <w:i/>
          <w:iCs/>
        </w:rPr>
        <w:t>Duty cycle</w:t>
      </w:r>
      <w:r>
        <w:t xml:space="preserve"> do sinal PWM de saída em </w:t>
      </w:r>
      <w:r w:rsidR="0015794A">
        <w:t>função</w:t>
      </w:r>
      <w:r>
        <w:t xml:space="preserve"> da tensão de entrada</w:t>
      </w:r>
      <w:r w:rsidR="001B6FE0">
        <w:t>.</w:t>
      </w:r>
      <w:bookmarkEnd w:id="904"/>
    </w:p>
    <w:tbl>
      <w:tblPr>
        <w:tblStyle w:val="TabelaSimples1"/>
        <w:tblW w:w="0" w:type="auto"/>
        <w:jc w:val="center"/>
        <w:tblLook w:val="0420" w:firstRow="1" w:lastRow="0" w:firstColumn="0" w:lastColumn="0" w:noHBand="0" w:noVBand="1"/>
      </w:tblPr>
      <w:tblGrid>
        <w:gridCol w:w="1434"/>
        <w:gridCol w:w="1422"/>
      </w:tblGrid>
      <w:tr w:rsidR="00DE345F" w:rsidRPr="00DE345F" w14:paraId="04D042B6" w14:textId="77777777" w:rsidTr="00DE34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90"/>
          <w:jc w:val="center"/>
        </w:trPr>
        <w:tc>
          <w:tcPr>
            <w:tcW w:w="0" w:type="auto"/>
            <w:noWrap/>
            <w:vAlign w:val="center"/>
            <w:hideMark/>
          </w:tcPr>
          <w:p w14:paraId="51742510" w14:textId="3B37043A" w:rsidR="00DE345F" w:rsidRPr="00DE345F" w:rsidRDefault="00DE345F" w:rsidP="00DE345F">
            <w:pPr>
              <w:pStyle w:val="PhDCorpo"/>
              <w:spacing w:after="0"/>
              <w:contextualSpacing/>
              <w:jc w:val="center"/>
            </w:pPr>
            <w:r w:rsidRPr="00DE345F">
              <w:t>V</w:t>
            </w:r>
            <w:r>
              <w:t>comando [V]</w:t>
            </w:r>
          </w:p>
        </w:tc>
        <w:tc>
          <w:tcPr>
            <w:tcW w:w="0" w:type="auto"/>
            <w:noWrap/>
            <w:vAlign w:val="center"/>
            <w:hideMark/>
          </w:tcPr>
          <w:p w14:paraId="6FBEC674" w14:textId="3F109ECA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i/>
                <w:iCs/>
              </w:rPr>
            </w:pPr>
            <w:r w:rsidRPr="00DE345F">
              <w:rPr>
                <w:i/>
                <w:iCs/>
              </w:rPr>
              <w:t>Duty</w:t>
            </w:r>
            <w:r w:rsidR="00585C90">
              <w:rPr>
                <w:i/>
                <w:iCs/>
              </w:rPr>
              <w:t xml:space="preserve"> </w:t>
            </w:r>
            <w:r w:rsidRPr="00DE345F">
              <w:rPr>
                <w:i/>
                <w:iCs/>
              </w:rPr>
              <w:t>cycle</w:t>
            </w:r>
            <w:r>
              <w:rPr>
                <w:i/>
                <w:iCs/>
              </w:rPr>
              <w:t xml:space="preserve"> </w:t>
            </w:r>
            <w:r>
              <w:t>[%]</w:t>
            </w:r>
            <w:r>
              <w:rPr>
                <w:i/>
                <w:iCs/>
              </w:rPr>
              <w:t xml:space="preserve"> </w:t>
            </w:r>
          </w:p>
        </w:tc>
      </w:tr>
      <w:tr w:rsidR="00DE345F" w:rsidRPr="00DE345F" w14:paraId="1B90F24F" w14:textId="77777777" w:rsidTr="00DE34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  <w:jc w:val="center"/>
        </w:trPr>
        <w:tc>
          <w:tcPr>
            <w:tcW w:w="0" w:type="auto"/>
            <w:noWrap/>
            <w:vAlign w:val="center"/>
            <w:hideMark/>
          </w:tcPr>
          <w:p w14:paraId="449BE941" w14:textId="65DA6B7D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1,15</w:t>
            </w:r>
          </w:p>
        </w:tc>
        <w:tc>
          <w:tcPr>
            <w:tcW w:w="0" w:type="auto"/>
            <w:noWrap/>
            <w:vAlign w:val="center"/>
            <w:hideMark/>
          </w:tcPr>
          <w:p w14:paraId="2C5031BD" w14:textId="08440511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0</w:t>
            </w:r>
          </w:p>
        </w:tc>
      </w:tr>
      <w:tr w:rsidR="00DE345F" w:rsidRPr="00DE345F" w14:paraId="0AD007A3" w14:textId="77777777" w:rsidTr="00DE345F">
        <w:trPr>
          <w:trHeight w:val="290"/>
          <w:jc w:val="center"/>
        </w:trPr>
        <w:tc>
          <w:tcPr>
            <w:tcW w:w="0" w:type="auto"/>
            <w:noWrap/>
            <w:vAlign w:val="center"/>
            <w:hideMark/>
          </w:tcPr>
          <w:p w14:paraId="22AC8197" w14:textId="35D119E9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1,39</w:t>
            </w:r>
          </w:p>
        </w:tc>
        <w:tc>
          <w:tcPr>
            <w:tcW w:w="0" w:type="auto"/>
            <w:noWrap/>
            <w:vAlign w:val="center"/>
            <w:hideMark/>
          </w:tcPr>
          <w:p w14:paraId="4EF43CDF" w14:textId="2264F0E1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10</w:t>
            </w:r>
          </w:p>
        </w:tc>
      </w:tr>
      <w:tr w:rsidR="00DE345F" w:rsidRPr="00DE345F" w14:paraId="1F6B56EC" w14:textId="77777777" w:rsidTr="00DE34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  <w:jc w:val="center"/>
        </w:trPr>
        <w:tc>
          <w:tcPr>
            <w:tcW w:w="0" w:type="auto"/>
            <w:noWrap/>
            <w:vAlign w:val="center"/>
            <w:hideMark/>
          </w:tcPr>
          <w:p w14:paraId="69C1BCC6" w14:textId="6FB0FF80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1,9</w:t>
            </w:r>
          </w:p>
        </w:tc>
        <w:tc>
          <w:tcPr>
            <w:tcW w:w="0" w:type="auto"/>
            <w:noWrap/>
            <w:vAlign w:val="center"/>
            <w:hideMark/>
          </w:tcPr>
          <w:p w14:paraId="4873D97C" w14:textId="75B7597A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30</w:t>
            </w:r>
            <w:r>
              <w:rPr>
                <w:color w:val="000000"/>
              </w:rPr>
              <w:t xml:space="preserve"> </w:t>
            </w:r>
          </w:p>
        </w:tc>
      </w:tr>
      <w:tr w:rsidR="00DE345F" w:rsidRPr="00DE345F" w14:paraId="1E1F7A9D" w14:textId="77777777" w:rsidTr="00DE345F">
        <w:trPr>
          <w:trHeight w:val="290"/>
          <w:jc w:val="center"/>
        </w:trPr>
        <w:tc>
          <w:tcPr>
            <w:tcW w:w="0" w:type="auto"/>
            <w:noWrap/>
            <w:vAlign w:val="center"/>
            <w:hideMark/>
          </w:tcPr>
          <w:p w14:paraId="73F24C49" w14:textId="7C4EA230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2,3</w:t>
            </w:r>
          </w:p>
        </w:tc>
        <w:tc>
          <w:tcPr>
            <w:tcW w:w="0" w:type="auto"/>
            <w:noWrap/>
            <w:vAlign w:val="center"/>
            <w:hideMark/>
          </w:tcPr>
          <w:p w14:paraId="31658155" w14:textId="4911C3DC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50</w:t>
            </w:r>
            <w:r>
              <w:rPr>
                <w:color w:val="000000"/>
              </w:rPr>
              <w:t xml:space="preserve"> </w:t>
            </w:r>
          </w:p>
        </w:tc>
      </w:tr>
      <w:tr w:rsidR="00DE345F" w:rsidRPr="00DE345F" w14:paraId="2F4710DA" w14:textId="77777777" w:rsidTr="00DE34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  <w:jc w:val="center"/>
        </w:trPr>
        <w:tc>
          <w:tcPr>
            <w:tcW w:w="0" w:type="auto"/>
            <w:noWrap/>
            <w:vAlign w:val="center"/>
            <w:hideMark/>
          </w:tcPr>
          <w:p w14:paraId="38AF9F9E" w14:textId="583EA24C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2,9</w:t>
            </w:r>
          </w:p>
        </w:tc>
        <w:tc>
          <w:tcPr>
            <w:tcW w:w="0" w:type="auto"/>
            <w:noWrap/>
            <w:vAlign w:val="center"/>
            <w:hideMark/>
          </w:tcPr>
          <w:p w14:paraId="448B4E49" w14:textId="48ED36FF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70</w:t>
            </w:r>
          </w:p>
        </w:tc>
      </w:tr>
      <w:tr w:rsidR="00DE345F" w:rsidRPr="00DE345F" w14:paraId="24F7E36D" w14:textId="77777777" w:rsidTr="00DE345F">
        <w:trPr>
          <w:trHeight w:val="290"/>
          <w:jc w:val="center"/>
        </w:trPr>
        <w:tc>
          <w:tcPr>
            <w:tcW w:w="0" w:type="auto"/>
            <w:noWrap/>
            <w:vAlign w:val="center"/>
            <w:hideMark/>
          </w:tcPr>
          <w:p w14:paraId="545E35DD" w14:textId="71DB1BC6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3,35</w:t>
            </w:r>
          </w:p>
        </w:tc>
        <w:tc>
          <w:tcPr>
            <w:tcW w:w="0" w:type="auto"/>
            <w:noWrap/>
            <w:vAlign w:val="center"/>
            <w:hideMark/>
          </w:tcPr>
          <w:p w14:paraId="3D4541BE" w14:textId="4084F4D6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90</w:t>
            </w:r>
          </w:p>
        </w:tc>
      </w:tr>
      <w:tr w:rsidR="00DE345F" w:rsidRPr="00DE345F" w14:paraId="2E149142" w14:textId="77777777" w:rsidTr="00DE34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  <w:jc w:val="center"/>
        </w:trPr>
        <w:tc>
          <w:tcPr>
            <w:tcW w:w="0" w:type="auto"/>
            <w:noWrap/>
            <w:vAlign w:val="center"/>
            <w:hideMark/>
          </w:tcPr>
          <w:p w14:paraId="54DC986D" w14:textId="18F83CCC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3,6</w:t>
            </w:r>
          </w:p>
        </w:tc>
        <w:tc>
          <w:tcPr>
            <w:tcW w:w="0" w:type="auto"/>
            <w:noWrap/>
            <w:vAlign w:val="center"/>
            <w:hideMark/>
          </w:tcPr>
          <w:p w14:paraId="2DD0608B" w14:textId="2E95F4E6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commentRangeStart w:id="905"/>
            <w:del w:id="906" w:author="lbarros" w:date="2021-02-10T13:56:00Z">
              <w:r w:rsidRPr="00DE345F" w:rsidDel="00493211">
                <w:rPr>
                  <w:color w:val="000000"/>
                </w:rPr>
                <w:delText>100</w:delText>
              </w:r>
            </w:del>
            <w:ins w:id="907" w:author="lbarros" w:date="2021-02-10T13:56:00Z">
              <w:r w:rsidR="00493211">
                <w:rPr>
                  <w:color w:val="000000"/>
                </w:rPr>
                <w:t>94</w:t>
              </w:r>
              <w:commentRangeEnd w:id="905"/>
              <w:r w:rsidR="00493211">
                <w:rPr>
                  <w:rStyle w:val="Refdecomentrio"/>
                  <w:rFonts w:eastAsia="Times New Roman"/>
                  <w:lang w:eastAsia="pt-PT"/>
                </w:rPr>
                <w:commentReference w:id="905"/>
              </w:r>
            </w:ins>
          </w:p>
        </w:tc>
      </w:tr>
    </w:tbl>
    <w:p w14:paraId="6584FBFE" w14:textId="13D1276B" w:rsidR="00DE345F" w:rsidRDefault="00585C90" w:rsidP="00DE345F">
      <w:pPr>
        <w:pStyle w:val="PhDCorpoTextoDepoisTabela"/>
      </w:pPr>
      <w:r>
        <w:tab/>
        <w:t xml:space="preserve">Depois </w:t>
      </w:r>
      <w:r w:rsidR="007C6B9E">
        <w:t xml:space="preserve">de validado este circuito, ligou-se a saída deste ao </w:t>
      </w:r>
      <w:r w:rsidR="007C6B9E" w:rsidRPr="007C6B9E">
        <w:rPr>
          <w:i/>
          <w:iCs/>
        </w:rPr>
        <w:t>driver</w:t>
      </w:r>
      <w:r w:rsidR="007C6B9E">
        <w:t xml:space="preserve"> para testar a resposta do motor. Concluiu-se que o motor apenas possui binário de arranque suficiente quando o </w:t>
      </w:r>
      <w:r w:rsidR="007C6B9E" w:rsidRPr="007C6B9E">
        <w:rPr>
          <w:i/>
          <w:iCs/>
        </w:rPr>
        <w:t>duty</w:t>
      </w:r>
      <w:ins w:id="908" w:author="lbarros" w:date="2021-02-10T13:56:00Z">
        <w:r w:rsidR="00493211">
          <w:rPr>
            <w:i/>
            <w:iCs/>
          </w:rPr>
          <w:noBreakHyphen/>
        </w:r>
      </w:ins>
      <w:del w:id="909" w:author="lbarros" w:date="2021-02-10T13:56:00Z">
        <w:r w:rsidR="007C6B9E" w:rsidRPr="007C6B9E" w:rsidDel="00493211">
          <w:rPr>
            <w:i/>
            <w:iCs/>
          </w:rPr>
          <w:delText xml:space="preserve"> </w:delText>
        </w:r>
      </w:del>
      <w:r w:rsidR="007C6B9E" w:rsidRPr="007C6B9E">
        <w:rPr>
          <w:i/>
          <w:iCs/>
        </w:rPr>
        <w:t>cycle</w:t>
      </w:r>
      <w:r w:rsidR="007C6B9E">
        <w:rPr>
          <w:i/>
          <w:iCs/>
        </w:rPr>
        <w:t xml:space="preserve"> </w:t>
      </w:r>
      <w:r w:rsidR="007C6B9E">
        <w:t>do sinal PWM ronda os 50 %. Já com o motor em funcionamento</w:t>
      </w:r>
      <w:r w:rsidR="001B6FE0">
        <w:t>,</w:t>
      </w:r>
      <w:r w:rsidR="007C6B9E">
        <w:t xml:space="preserve"> o </w:t>
      </w:r>
      <w:r w:rsidR="007C6B9E" w:rsidRPr="007C6B9E">
        <w:rPr>
          <w:i/>
          <w:iCs/>
        </w:rPr>
        <w:t>duty cycle</w:t>
      </w:r>
      <w:r w:rsidR="007C6B9E">
        <w:t xml:space="preserve"> pode atingir um </w:t>
      </w:r>
      <w:r w:rsidR="007C6B9E" w:rsidRPr="007C6B9E">
        <w:t>mínimo</w:t>
      </w:r>
      <w:r w:rsidR="007C6B9E">
        <w:t xml:space="preserve"> de 30 % sem que os motores parem. Estes dados foram retirados com os motores em vazio.</w:t>
      </w:r>
    </w:p>
    <w:p w14:paraId="0F29761C" w14:textId="59E1E074" w:rsidR="00474320" w:rsidRDefault="00AA189F" w:rsidP="00C552F4">
      <w:pPr>
        <w:pStyle w:val="PhDCorpoTextoDepoisTabela"/>
      </w:pPr>
      <w:r>
        <w:tab/>
        <w:t>Tendo validado o circuito de controlo de velocidade dos motores e o circuito de atuação dos sinais de PWM, realizou-se a ligação deste</w:t>
      </w:r>
      <w:r w:rsidR="00474320">
        <w:t>s</w:t>
      </w:r>
      <w:r>
        <w:t xml:space="preserve"> aos motores e à parte mecânica do robô. Tal como verificado no </w:t>
      </w:r>
      <w:r w:rsidRPr="00AA189F">
        <w:rPr>
          <w:highlight w:val="yellow"/>
        </w:rPr>
        <w:t>vídeo</w:t>
      </w:r>
      <w:r w:rsidR="00474320">
        <w:rPr>
          <w:highlight w:val="yellow"/>
        </w:rPr>
        <w:t xml:space="preserve"> torto</w:t>
      </w:r>
      <w:r w:rsidR="00972A98">
        <w:rPr>
          <w:highlight w:val="yellow"/>
        </w:rPr>
        <w:t>,</w:t>
      </w:r>
      <w:r>
        <w:t xml:space="preserve"> o robô para seguir a linha necessitava de corrigir bruscamente a sua trajetória. </w:t>
      </w:r>
      <w:r w:rsidR="00474320">
        <w:t xml:space="preserve">Após </w:t>
      </w:r>
      <w:r w:rsidR="00972A98">
        <w:t xml:space="preserve">vários circuitos testados que se revelaram </w:t>
      </w:r>
      <w:r w:rsidR="00474320">
        <w:t>tentativas falhadas</w:t>
      </w:r>
      <w:r w:rsidR="00972A98">
        <w:t>, concluiu</w:t>
      </w:r>
      <w:commentRangeStart w:id="910"/>
      <w:ins w:id="911" w:author="lbarros" w:date="2021-02-10T13:57:00Z">
        <w:r w:rsidR="00493211">
          <w:noBreakHyphen/>
        </w:r>
        <w:commentRangeEnd w:id="910"/>
        <w:r w:rsidR="00493211">
          <w:rPr>
            <w:rStyle w:val="Refdecomentrio"/>
            <w:rFonts w:eastAsia="Times New Roman"/>
            <w:lang w:eastAsia="pt-PT"/>
          </w:rPr>
          <w:commentReference w:id="910"/>
        </w:r>
      </w:ins>
      <w:del w:id="912" w:author="lbarros" w:date="2021-02-10T13:57:00Z">
        <w:r w:rsidR="00972A98" w:rsidDel="00493211">
          <w:delText>-</w:delText>
        </w:r>
      </w:del>
      <w:r w:rsidR="00972A98">
        <w:t xml:space="preserve">se que esta abordagem apresentava problemas mecânicos. </w:t>
      </w:r>
      <w:r w:rsidR="00474320">
        <w:t>Como solução</w:t>
      </w:r>
      <w:r w:rsidR="001B6FE0">
        <w:t>,</w:t>
      </w:r>
      <w:r w:rsidR="00474320">
        <w:t xml:space="preserve"> </w:t>
      </w:r>
      <w:r w:rsidR="00972A98">
        <w:t>moveu-se</w:t>
      </w:r>
      <w:r w:rsidR="00474320">
        <w:t xml:space="preserve"> </w:t>
      </w:r>
      <w:r w:rsidR="00972A98">
        <w:t xml:space="preserve">o </w:t>
      </w:r>
      <w:r w:rsidR="00972A98" w:rsidRPr="00972A98">
        <w:rPr>
          <w:i/>
        </w:rPr>
        <w:t>array</w:t>
      </w:r>
      <w:r w:rsidR="00972A98">
        <w:t xml:space="preserve"> de</w:t>
      </w:r>
      <w:r w:rsidR="00474320">
        <w:t xml:space="preserve"> sensor</w:t>
      </w:r>
      <w:r w:rsidR="00972A98">
        <w:t>es</w:t>
      </w:r>
      <w:r w:rsidR="00474320">
        <w:t xml:space="preserve"> para a dianteira do robô</w:t>
      </w:r>
      <w:r w:rsidR="00C552F4">
        <w:t xml:space="preserve">, </w:t>
      </w:r>
      <w:r w:rsidR="00474320">
        <w:t>resolve</w:t>
      </w:r>
      <w:r w:rsidR="00C552F4">
        <w:t xml:space="preserve">ndo os problemas manifestados, passando este a comportar-se como esperado, </w:t>
      </w:r>
      <w:r w:rsidR="00474320">
        <w:t xml:space="preserve">tal como comprovado pelos </w:t>
      </w:r>
      <w:r w:rsidR="00474320" w:rsidRPr="00474320">
        <w:rPr>
          <w:highlight w:val="yellow"/>
        </w:rPr>
        <w:t>vídeos</w:t>
      </w:r>
      <w:r w:rsidR="00474320">
        <w:rPr>
          <w:highlight w:val="yellow"/>
        </w:rPr>
        <w:t xml:space="preserve"> bons</w:t>
      </w:r>
      <w:r w:rsidR="00474320">
        <w:t xml:space="preserve">. </w:t>
      </w:r>
    </w:p>
    <w:p w14:paraId="5F7DA11A" w14:textId="49DBB8A0" w:rsidR="000D2F60" w:rsidRDefault="000D2F60" w:rsidP="000D2F60">
      <w:pPr>
        <w:pStyle w:val="PhDCorpoTextoDepoisTabela"/>
      </w:pPr>
      <w:r>
        <w:tab/>
        <w:t xml:space="preserve">Para controlar os diferentes estados de funcionamento do robô, foi desenvolvida uma máquina de estados. De forma a testar o seu funcionamento, esta foi implementada em </w:t>
      </w:r>
      <w:r w:rsidRPr="000D2F60">
        <w:rPr>
          <w:i/>
          <w:iCs/>
        </w:rPr>
        <w:t>breadboard</w:t>
      </w:r>
      <w:r>
        <w:t>, fazendo várias combinações lógicas das entradas de forma a verificar a correta comutação entre estados, utilizando LEDs nas suas saídas.</w:t>
      </w:r>
    </w:p>
    <w:p w14:paraId="6C4A3189" w14:textId="56B549E0" w:rsidR="00C552F4" w:rsidRDefault="00C552F4" w:rsidP="000D2F60">
      <w:pPr>
        <w:pStyle w:val="PhDCorpoTextoDepoisTabela"/>
      </w:pPr>
      <w:r>
        <w:tab/>
        <w:t>Inicialmente, selecionaram-se ICs apenas tendo em conta a sua operação lógica.</w:t>
      </w:r>
      <w:r w:rsidR="00987EAC">
        <w:t xml:space="preserve"> Com isto, verificou-se que as saídas destes integrados apresentavam valores instáveis e imprevisíveis. </w:t>
      </w:r>
      <w:commentRangeStart w:id="913"/>
      <w:ins w:id="914" w:author="lbarros" w:date="2021-02-10T13:58:00Z">
        <w:r w:rsidR="00493211">
          <w:t>Tal razão deveu-se às incompatibilidades de alguns IC entre a lógica TTL</w:t>
        </w:r>
      </w:ins>
      <w:ins w:id="915" w:author="lbarros" w:date="2021-02-10T13:59:00Z">
        <w:r w:rsidR="00493211">
          <w:t xml:space="preserve"> e CMOS</w:t>
        </w:r>
        <w:commentRangeEnd w:id="913"/>
        <w:r w:rsidR="008A7BA8">
          <w:rPr>
            <w:rStyle w:val="Refdecomentrio"/>
            <w:rFonts w:eastAsia="Times New Roman"/>
            <w:lang w:eastAsia="pt-PT"/>
          </w:rPr>
          <w:commentReference w:id="913"/>
        </w:r>
        <w:r w:rsidR="00493211">
          <w:t xml:space="preserve">. </w:t>
        </w:r>
      </w:ins>
      <w:r w:rsidR="00987EAC">
        <w:t>Sendo assim, selecionaram-se, novamente, integrados tendo em conta, não só a sua operação lógica, mas também a sua família lógica. Escolheu-se a família logica HCT</w:t>
      </w:r>
      <w:r w:rsidR="00987EAC" w:rsidRPr="00987EAC">
        <w:rPr>
          <w:rFonts w:cs="Arial"/>
          <w:noProof/>
          <w:szCs w:val="24"/>
        </w:rPr>
        <w:t xml:space="preserve"> </w:t>
      </w:r>
      <w:sdt>
        <w:sdtPr>
          <w:rPr>
            <w:rFonts w:cs="Arial"/>
            <w:noProof/>
            <w:szCs w:val="24"/>
          </w:rPr>
          <w:id w:val="256100912"/>
          <w:citation/>
        </w:sdtPr>
        <w:sdtEndPr/>
        <w:sdtContent>
          <w:r w:rsidR="00987EAC" w:rsidRPr="00987EAC">
            <w:rPr>
              <w:rFonts w:cs="Arial"/>
              <w:noProof/>
              <w:szCs w:val="24"/>
            </w:rPr>
            <w:fldChar w:fldCharType="begin"/>
          </w:r>
          <w:r w:rsidR="00987EAC" w:rsidRPr="00987EAC">
            <w:rPr>
              <w:rFonts w:cs="Arial"/>
              <w:noProof/>
              <w:szCs w:val="24"/>
            </w:rPr>
            <w:instrText xml:space="preserve"> CITATION Tex96 \l 2070 </w:instrText>
          </w:r>
          <w:r w:rsidR="00987EAC" w:rsidRPr="00987EAC">
            <w:rPr>
              <w:rFonts w:cs="Arial"/>
              <w:noProof/>
              <w:szCs w:val="24"/>
            </w:rPr>
            <w:fldChar w:fldCharType="separate"/>
          </w:r>
          <w:r w:rsidR="00071A16" w:rsidRPr="00071A16">
            <w:rPr>
              <w:rFonts w:cs="Arial"/>
              <w:noProof/>
              <w:szCs w:val="24"/>
            </w:rPr>
            <w:t>[7]</w:t>
          </w:r>
          <w:r w:rsidR="00987EAC" w:rsidRPr="00987EAC">
            <w:rPr>
              <w:rFonts w:cs="Arial"/>
              <w:noProof/>
              <w:szCs w:val="24"/>
            </w:rPr>
            <w:fldChar w:fldCharType="end"/>
          </w:r>
        </w:sdtContent>
      </w:sdt>
      <w:r w:rsidR="00987EAC">
        <w:t xml:space="preserve"> e obtiveram-se os resultados esperados.  </w:t>
      </w:r>
    </w:p>
    <w:p w14:paraId="30B665F5" w14:textId="684C061A" w:rsidR="00972A98" w:rsidRPr="00987EAC" w:rsidRDefault="00C552F4" w:rsidP="00987EAC">
      <w:pPr>
        <w:pStyle w:val="PhDCorpo"/>
        <w:rPr>
          <w:rFonts w:cs="Arial"/>
          <w:noProof/>
        </w:rPr>
      </w:pPr>
      <w:r>
        <w:t xml:space="preserve"> </w:t>
      </w:r>
      <w:r w:rsidR="000D2F60">
        <w:tab/>
        <w:t>Depois da máquina de estados e do circuito de controlo de direção dos motores estarem individualmente validados, foi necessário validar os dois módulos em simultâneo e a atuarem em conjunto</w:t>
      </w:r>
      <w:r w:rsidR="00EF64B1" w:rsidRPr="00EF64B1">
        <w:rPr>
          <w:highlight w:val="yellow"/>
        </w:rPr>
        <w:t xml:space="preserve">, </w:t>
      </w:r>
      <w:commentRangeStart w:id="916"/>
      <w:r w:rsidR="00EF64B1" w:rsidRPr="00EF64B1">
        <w:rPr>
          <w:highlight w:val="yellow"/>
        </w:rPr>
        <w:t>vídeo total</w:t>
      </w:r>
      <w:r w:rsidR="000D2F60">
        <w:t>.</w:t>
      </w:r>
      <w:commentRangeEnd w:id="916"/>
      <w:r w:rsidR="008A7BA8">
        <w:rPr>
          <w:rStyle w:val="Refdecomentrio"/>
          <w:rFonts w:eastAsia="Times New Roman"/>
          <w:lang w:eastAsia="pt-PT"/>
        </w:rPr>
        <w:commentReference w:id="916"/>
      </w:r>
    </w:p>
    <w:p w14:paraId="18102744" w14:textId="676019EA" w:rsidR="00972A98" w:rsidRDefault="00EF64B1" w:rsidP="000D2F60">
      <w:pPr>
        <w:pStyle w:val="PhDCorpoTextoDepoisTabela"/>
      </w:pPr>
      <w:r>
        <w:tab/>
      </w:r>
    </w:p>
    <w:p w14:paraId="10DD4FCA" w14:textId="607232B5" w:rsidR="00972A98" w:rsidRDefault="00972A98" w:rsidP="000D2F60">
      <w:pPr>
        <w:pStyle w:val="PhDCorpoTextoDepoisTabela"/>
        <w:sectPr w:rsidR="00972A98" w:rsidSect="00B748D3">
          <w:headerReference w:type="even" r:id="rId206"/>
          <w:headerReference w:type="default" r:id="rId207"/>
          <w:headerReference w:type="first" r:id="rId208"/>
          <w:type w:val="oddPage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71EA058E" w14:textId="575B68C0" w:rsidR="00C276D6" w:rsidRDefault="00C276D6" w:rsidP="00C276D6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917" w:name="_Toc63813230"/>
      <w:r>
        <w:rPr>
          <w:rFonts w:ascii="NewsGotT" w:hAnsi="NewsGotT"/>
        </w:rPr>
        <w:t>Análise do Produto</w:t>
      </w:r>
      <w:bookmarkEnd w:id="917"/>
    </w:p>
    <w:p w14:paraId="17CCC8A1" w14:textId="07F0791A" w:rsidR="000B1901" w:rsidRPr="00B66544" w:rsidRDefault="000B1901" w:rsidP="000B1901">
      <w:pPr>
        <w:pStyle w:val="Ttulo2"/>
        <w:rPr>
          <w:rFonts w:ascii="NewsGotT" w:hAnsi="NewsGotT"/>
        </w:rPr>
      </w:pPr>
      <w:bookmarkStart w:id="918" w:name="_Toc63813231"/>
      <w:r w:rsidRPr="00B66544">
        <w:rPr>
          <w:rFonts w:ascii="NewsGotT" w:hAnsi="NewsGotT"/>
        </w:rPr>
        <w:t>Introdução</w:t>
      </w:r>
      <w:bookmarkEnd w:id="918"/>
    </w:p>
    <w:p w14:paraId="38031794" w14:textId="77777777" w:rsidR="00E854BD" w:rsidRDefault="00E854BD" w:rsidP="00E854BD">
      <w:pPr>
        <w:pStyle w:val="PhDCorpo"/>
        <w:ind w:firstLine="567"/>
      </w:pPr>
      <w:r>
        <w:t>Em todos os projetos práticos é necessária uma análise do produto, em áreas como a fiabilidade, segurança e certificação do sistema. Esta análise permite identificar pontos de falha do equipamento e os potenciais perigos a estes associados, de forma a informar o utilizador.</w:t>
      </w:r>
    </w:p>
    <w:p w14:paraId="09DEFBAB" w14:textId="7CEFCBBE" w:rsidR="000B1901" w:rsidRPr="00B66544" w:rsidRDefault="000B1901" w:rsidP="000B1901">
      <w:pPr>
        <w:pStyle w:val="Ttulo2"/>
        <w:rPr>
          <w:rFonts w:ascii="NewsGotT" w:hAnsi="NewsGotT"/>
        </w:rPr>
      </w:pPr>
      <w:bookmarkStart w:id="919" w:name="_Ref63696146"/>
      <w:bookmarkStart w:id="920" w:name="_Toc63813232"/>
      <w:r>
        <w:rPr>
          <w:rFonts w:ascii="NewsGotT" w:hAnsi="NewsGotT"/>
        </w:rPr>
        <w:t>Fiabilidade</w:t>
      </w:r>
      <w:bookmarkEnd w:id="919"/>
      <w:bookmarkEnd w:id="920"/>
    </w:p>
    <w:p w14:paraId="5DFE0E04" w14:textId="3EDE6C3B" w:rsidR="00E854BD" w:rsidRDefault="00E854BD" w:rsidP="00E854BD">
      <w:pPr>
        <w:pStyle w:val="PhDCorpo"/>
        <w:ind w:firstLine="567"/>
      </w:pPr>
      <w:r>
        <w:t xml:space="preserve">Um sistema ou equipamento diz-se </w:t>
      </w:r>
      <w:commentRangeStart w:id="921"/>
      <w:r>
        <w:t xml:space="preserve">fiável quando está livre de erros catastróficos, é capaz de recuperar de erros e apresenta resultados </w:t>
      </w:r>
      <w:r w:rsidRPr="000D2F60">
        <w:t xml:space="preserve">previsíveis (determinismo) </w:t>
      </w:r>
      <w:commentRangeEnd w:id="921"/>
      <w:r w:rsidR="008A7BA8">
        <w:rPr>
          <w:rStyle w:val="Refdecomentrio"/>
          <w:rFonts w:eastAsia="Times New Roman"/>
          <w:lang w:eastAsia="pt-PT"/>
        </w:rPr>
        <w:commentReference w:id="921"/>
      </w:r>
      <w:sdt>
        <w:sdtPr>
          <w:id w:val="767969285"/>
          <w:citation/>
        </w:sdtPr>
        <w:sdtEndPr/>
        <w:sdtContent>
          <w:r w:rsidR="000D2F60" w:rsidRPr="000D2F60">
            <w:fldChar w:fldCharType="begin"/>
          </w:r>
          <w:r w:rsidR="000D2F60" w:rsidRPr="000D2F60">
            <w:instrText xml:space="preserve"> CITATION fiabilidade \l 2070 </w:instrText>
          </w:r>
          <w:r w:rsidR="000D2F60" w:rsidRPr="000D2F60">
            <w:fldChar w:fldCharType="separate"/>
          </w:r>
          <w:r w:rsidR="00071A16" w:rsidRPr="00071A16">
            <w:rPr>
              <w:noProof/>
            </w:rPr>
            <w:t>[12]</w:t>
          </w:r>
          <w:r w:rsidR="000D2F60" w:rsidRPr="000D2F60">
            <w:fldChar w:fldCharType="end"/>
          </w:r>
        </w:sdtContent>
      </w:sdt>
      <w:r w:rsidRPr="000D2F60">
        <w:t>. Apesar de, neste</w:t>
      </w:r>
      <w:r>
        <w:t xml:space="preserve"> caso, não ser possível fazer uma avaliação do tipo quantitativa, </w:t>
      </w:r>
      <w:r w:rsidR="00F26C7C">
        <w:t>realizou-se</w:t>
      </w:r>
      <w:r>
        <w:t xml:space="preserve"> uma avaliação do tipo qualitativa</w:t>
      </w:r>
      <w:r w:rsidRPr="00DA454F">
        <w:t xml:space="preserve"> </w:t>
      </w:r>
      <w:r>
        <w:t>por meio do</w:t>
      </w:r>
      <w:r w:rsidRPr="00DA454F">
        <w:t xml:space="preserve"> estudo dos modos de falha</w:t>
      </w:r>
      <w:r>
        <w:t xml:space="preserve"> e as</w:t>
      </w:r>
      <w:r w:rsidRPr="00DA454F">
        <w:t xml:space="preserve"> suas consequências para o sistema</w:t>
      </w:r>
      <w:r>
        <w:t xml:space="preserve"> e, também, influência do ambiente e do tempo.</w:t>
      </w:r>
    </w:p>
    <w:p w14:paraId="766C9820" w14:textId="77777777" w:rsidR="00E854BD" w:rsidRDefault="00E854BD" w:rsidP="00E854BD">
      <w:pPr>
        <w:pStyle w:val="PhDCorpo"/>
        <w:ind w:firstLine="567"/>
      </w:pPr>
      <w:r>
        <w:t>Relativamente aos modos de falha</w:t>
      </w:r>
      <w:r w:rsidRPr="00081229">
        <w:t>, o desenho do sistema deve ter em conta as condições em que o robô se desvia da linha preta. Assim, este deverá</w:t>
      </w:r>
      <w:r>
        <w:t xml:space="preserve"> ter uma velocidade adequada, uma vez que o sistema pode não responder suficientemente rápido a uma variação. Para diminuir a probabilidade de erros no seguimento da linha, deve ser favorecido o uso de linhas retas em todo o percurso e, quando necessário mudar de direção, devem ser feitas curvas ligeiras. </w:t>
      </w:r>
      <w:commentRangeStart w:id="922"/>
      <w:r>
        <w:t>Em acrescento, a g</w:t>
      </w:r>
      <w:r w:rsidRPr="009113D7">
        <w:t>rossura d</w:t>
      </w:r>
      <w:r>
        <w:t>a</w:t>
      </w:r>
      <w:r w:rsidRPr="009113D7">
        <w:t xml:space="preserve"> linha</w:t>
      </w:r>
      <w:r>
        <w:t xml:space="preserve"> deve ser ligeiramente inferior à distância entre os dois sensores usados para seguir a </w:t>
      </w:r>
      <w:r w:rsidRPr="001B33BC">
        <w:t>linha (3 cm</w:t>
      </w:r>
      <w:r>
        <w:t>, aproximadamente</w:t>
      </w:r>
      <w:r w:rsidRPr="001B33BC">
        <w:t>).</w:t>
      </w:r>
      <w:commentRangeEnd w:id="922"/>
      <w:r w:rsidR="008A7BA8">
        <w:rPr>
          <w:rStyle w:val="Refdecomentrio"/>
          <w:rFonts w:eastAsia="Times New Roman"/>
          <w:lang w:eastAsia="pt-PT"/>
        </w:rPr>
        <w:commentReference w:id="922"/>
      </w:r>
    </w:p>
    <w:p w14:paraId="3F14FA50" w14:textId="77777777" w:rsidR="00E854BD" w:rsidRDefault="00E854BD" w:rsidP="00E854BD">
      <w:pPr>
        <w:pStyle w:val="PhDCorpo"/>
        <w:ind w:firstLine="567"/>
      </w:pPr>
      <w:r>
        <w:t>Do ponto de vista do ambiente que envolve o robô, devem ter-se em conta as condições climatéricas, interações com o utilizador, condições do equipamento e obstrução da via de passagem do robô. O percurso não deverá ser obstruído com objetos, sob pena de danificar tanto o robô como o objeto que o obstrui</w:t>
      </w:r>
      <w:r>
        <w:rPr>
          <w:rStyle w:val="Refdecomentrio"/>
          <w:rFonts w:eastAsia="Times New Roman"/>
          <w:lang w:eastAsia="pt-PT"/>
        </w:rPr>
        <w:t xml:space="preserve"> </w:t>
      </w:r>
      <w:r>
        <w:t xml:space="preserve">ou pessoas que se encontrem próximas, </w:t>
      </w:r>
      <w:commentRangeStart w:id="923"/>
      <w:r>
        <w:t xml:space="preserve">visto que o robô não possui um sistema de deteção de obstáculos. </w:t>
      </w:r>
      <w:commentRangeEnd w:id="923"/>
      <w:r w:rsidR="008A7BA8">
        <w:rPr>
          <w:rStyle w:val="Refdecomentrio"/>
          <w:rFonts w:eastAsia="Times New Roman"/>
          <w:lang w:eastAsia="pt-PT"/>
        </w:rPr>
        <w:commentReference w:id="923"/>
      </w:r>
      <w:r>
        <w:t xml:space="preserve">Além disso, sendo o robô um equipamento eletrónico, este não deverá estar sujeito a um ambiente húmido, tal como água ou neve, sujidade e temperaturas extremas. As condições anteriores podem provocar um mau funcionamento dos circuitos constituintes do robô, podendo, em situações extremas, danificar permanentemente o equipamento. </w:t>
      </w:r>
    </w:p>
    <w:p w14:paraId="5443E6C0" w14:textId="0CD5DF29" w:rsidR="004F22D5" w:rsidRDefault="00E854BD" w:rsidP="00E854BD">
      <w:pPr>
        <w:pStyle w:val="PhDCorpo"/>
        <w:ind w:firstLine="567"/>
      </w:pPr>
      <w:r>
        <w:t xml:space="preserve">Em relação ao tempo de operação, sabe-se que os componentes têm um tempo médio de vida previsto pelos fabricantes. </w:t>
      </w:r>
      <w:r w:rsidR="004F22D5">
        <w:t xml:space="preserve">Visto que não existe informação suficiente para calcular o consumo dos circuitos do AWR, </w:t>
      </w:r>
      <w:r w:rsidR="00A00168">
        <w:t>torna-se difícil fazer uma previsão do tempo de vida dos seus componentes com exatidão. Num circuito eletrónico, os componentes com maior probabilidade de falha são os condensadores, semicondutores, baterias e motores. Para quantificar o número de horas previstos de funcionamento m</w:t>
      </w:r>
      <w:r w:rsidR="00C15F49">
        <w:t>é</w:t>
      </w:r>
      <w:r w:rsidR="00A00168">
        <w:t>dio</w:t>
      </w:r>
      <w:r w:rsidR="00C15F49">
        <w:t xml:space="preserve"> </w:t>
      </w:r>
      <w:r w:rsidR="00A00168">
        <w:t>de um componente</w:t>
      </w:r>
      <w:r w:rsidR="00C15F49">
        <w:t xml:space="preserve">, existe um parâmetro denominado </w:t>
      </w:r>
      <w:r w:rsidR="00C15F49" w:rsidRPr="00C15F49">
        <w:rPr>
          <w:i/>
          <w:iCs/>
        </w:rPr>
        <w:t xml:space="preserve">Mean Time Between Failures </w:t>
      </w:r>
      <w:r w:rsidR="00C15F49" w:rsidRPr="00C15F49">
        <w:t>–</w:t>
      </w:r>
      <w:r w:rsidR="00C15F49" w:rsidRPr="00C15F49">
        <w:rPr>
          <w:i/>
          <w:iCs/>
        </w:rPr>
        <w:t xml:space="preserve"> </w:t>
      </w:r>
      <w:r w:rsidR="00C15F49" w:rsidRPr="00C15F49">
        <w:t>MTBF</w:t>
      </w:r>
      <w:r w:rsidR="00C15F49">
        <w:t xml:space="preserve">. Os componentes enunciados têm os MTBFs apresentados </w:t>
      </w:r>
      <w:r w:rsidR="00C15F49" w:rsidRPr="00921285">
        <w:rPr>
          <w:highlight w:val="yellow"/>
        </w:rPr>
        <w:t>na tabela x.</w:t>
      </w:r>
    </w:p>
    <w:p w14:paraId="35954D1E" w14:textId="55928579" w:rsidR="00071A16" w:rsidRDefault="00071A16" w:rsidP="00071A16">
      <w:pPr>
        <w:pStyle w:val="PhDLegendaFiguras"/>
      </w:pPr>
      <w:bookmarkStart w:id="924" w:name="_Toc63813311"/>
      <w:r>
        <w:t xml:space="preserve">Tabela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>
        <w:rPr>
          <w:noProof/>
        </w:rPr>
        <w:t>8</w:t>
      </w:r>
      <w:r w:rsidR="003F61EA">
        <w:rPr>
          <w:noProof/>
        </w:rPr>
        <w:fldChar w:fldCharType="end"/>
      </w:r>
      <w:r>
        <w:t>.</w:t>
      </w:r>
      <w:r w:rsidR="003F61EA">
        <w:fldChar w:fldCharType="begin"/>
      </w:r>
      <w:r w:rsidR="003F61EA">
        <w:instrText xml:space="preserve"> SEQ Tabela \* ARABIC \s 1 </w:instrText>
      </w:r>
      <w:r w:rsidR="003F61EA">
        <w:fldChar w:fldCharType="separate"/>
      </w:r>
      <w:r>
        <w:rPr>
          <w:noProof/>
        </w:rPr>
        <w:t>1</w:t>
      </w:r>
      <w:r w:rsidR="003F61EA">
        <w:rPr>
          <w:noProof/>
        </w:rPr>
        <w:fldChar w:fldCharType="end"/>
      </w:r>
      <w:r>
        <w:t xml:space="preserve"> - Tempo de vida dos componentes.</w:t>
      </w:r>
      <w:bookmarkEnd w:id="924"/>
    </w:p>
    <w:tbl>
      <w:tblPr>
        <w:tblStyle w:val="TabelacomGrelha"/>
        <w:tblW w:w="9067" w:type="dxa"/>
        <w:tblLook w:val="04A0" w:firstRow="1" w:lastRow="0" w:firstColumn="1" w:lastColumn="0" w:noHBand="0" w:noVBand="1"/>
      </w:tblPr>
      <w:tblGrid>
        <w:gridCol w:w="5240"/>
        <w:gridCol w:w="3827"/>
      </w:tblGrid>
      <w:tr w:rsidR="00AF53FE" w:rsidRPr="00921285" w14:paraId="3F58081F" w14:textId="77777777" w:rsidTr="00AF53FE">
        <w:tc>
          <w:tcPr>
            <w:tcW w:w="5240" w:type="dxa"/>
          </w:tcPr>
          <w:p w14:paraId="13A8C512" w14:textId="747EEEFB" w:rsidR="00AF53FE" w:rsidRPr="00921285" w:rsidRDefault="00AF53FE" w:rsidP="00AF53FE">
            <w:pPr>
              <w:pStyle w:val="PhDCorpo"/>
              <w:rPr>
                <w:b/>
                <w:bCs/>
                <w:highlight w:val="yellow"/>
              </w:rPr>
            </w:pPr>
            <w:r w:rsidRPr="00921285">
              <w:rPr>
                <w:b/>
                <w:bCs/>
                <w:highlight w:val="yellow"/>
              </w:rPr>
              <w:t>Componente</w:t>
            </w:r>
          </w:p>
        </w:tc>
        <w:tc>
          <w:tcPr>
            <w:tcW w:w="3827" w:type="dxa"/>
          </w:tcPr>
          <w:p w14:paraId="4C9D0866" w14:textId="6C610B2A" w:rsidR="00AF53FE" w:rsidRPr="00921285" w:rsidRDefault="00AF53FE" w:rsidP="00C50CB2">
            <w:pPr>
              <w:pStyle w:val="PhDCorpo"/>
              <w:rPr>
                <w:b/>
                <w:bCs/>
                <w:highlight w:val="yellow"/>
              </w:rPr>
            </w:pPr>
            <w:r w:rsidRPr="00921285">
              <w:rPr>
                <w:b/>
                <w:bCs/>
                <w:highlight w:val="yellow"/>
              </w:rPr>
              <w:t xml:space="preserve">MTBF </w:t>
            </w:r>
          </w:p>
        </w:tc>
      </w:tr>
      <w:tr w:rsidR="00AF53FE" w:rsidRPr="00921285" w14:paraId="181FC293" w14:textId="77777777" w:rsidTr="00AF53FE">
        <w:tc>
          <w:tcPr>
            <w:tcW w:w="5240" w:type="dxa"/>
          </w:tcPr>
          <w:p w14:paraId="2F3C69A6" w14:textId="33ECA7EB" w:rsidR="00AF53FE" w:rsidRPr="00921285" w:rsidRDefault="00AF53FE" w:rsidP="00AF53FE">
            <w:pPr>
              <w:pStyle w:val="PhDCorpo"/>
              <w:rPr>
                <w:highlight w:val="yellow"/>
              </w:rPr>
            </w:pPr>
            <w:r w:rsidRPr="00921285">
              <w:rPr>
                <w:highlight w:val="yellow"/>
              </w:rPr>
              <w:t>Resistência</w:t>
            </w:r>
          </w:p>
        </w:tc>
        <w:tc>
          <w:tcPr>
            <w:tcW w:w="3827" w:type="dxa"/>
          </w:tcPr>
          <w:p w14:paraId="3BADDDB8" w14:textId="05EB3B3D" w:rsidR="00AF53FE" w:rsidRPr="00921285" w:rsidRDefault="00AF53FE" w:rsidP="00C50CB2">
            <w:pPr>
              <w:pStyle w:val="PhDCorpo"/>
              <w:rPr>
                <w:highlight w:val="yellow"/>
              </w:rPr>
            </w:pPr>
            <w:r w:rsidRPr="00921285">
              <w:rPr>
                <w:highlight w:val="yellow"/>
              </w:rPr>
              <w:t>2</w:t>
            </w:r>
            <w:r w:rsidR="00921285" w:rsidRPr="00921285">
              <w:rPr>
                <w:highlight w:val="yellow"/>
              </w:rPr>
              <w:t>,1.10</w:t>
            </w:r>
            <w:del w:id="925" w:author="lbarros" w:date="2021-02-10T14:05:00Z">
              <w:r w:rsidR="00921285" w:rsidRPr="00921285" w:rsidDel="008A7BA8">
                <w:rPr>
                  <w:highlight w:val="yellow"/>
                </w:rPr>
                <w:delText>^</w:delText>
              </w:r>
            </w:del>
            <w:r w:rsidRPr="008A7BA8">
              <w:rPr>
                <w:highlight w:val="yellow"/>
                <w:vertAlign w:val="superscript"/>
                <w:rPrChange w:id="926" w:author="lbarros" w:date="2021-02-10T14:05:00Z">
                  <w:rPr>
                    <w:highlight w:val="yellow"/>
                  </w:rPr>
                </w:rPrChange>
              </w:rPr>
              <w:t>7</w:t>
            </w:r>
            <w:r w:rsidRPr="00921285">
              <w:rPr>
                <w:highlight w:val="yellow"/>
              </w:rPr>
              <w:t xml:space="preserve"> </w:t>
            </w:r>
            <w:commentRangeStart w:id="927"/>
            <w:ins w:id="928" w:author="lbarros" w:date="2021-02-10T14:06:00Z">
              <w:r w:rsidR="008A7BA8">
                <w:rPr>
                  <w:highlight w:val="yellow"/>
                </w:rPr>
                <w:t>horas</w:t>
              </w:r>
              <w:commentRangeEnd w:id="927"/>
              <w:r w:rsidR="008A7BA8">
                <w:rPr>
                  <w:rStyle w:val="Refdecomentrio"/>
                  <w:rFonts w:eastAsia="Times New Roman"/>
                  <w:lang w:eastAsia="pt-PT"/>
                </w:rPr>
                <w:commentReference w:id="927"/>
              </w:r>
            </w:ins>
          </w:p>
        </w:tc>
      </w:tr>
      <w:tr w:rsidR="00AF53FE" w:rsidRPr="00921285" w14:paraId="3F3F62E5" w14:textId="77777777" w:rsidTr="00AF53FE">
        <w:tc>
          <w:tcPr>
            <w:tcW w:w="5240" w:type="dxa"/>
          </w:tcPr>
          <w:p w14:paraId="15783601" w14:textId="37B01858" w:rsidR="00AF53FE" w:rsidRPr="00921285" w:rsidRDefault="00AF53FE" w:rsidP="00AF53FE">
            <w:pPr>
              <w:pStyle w:val="PhDCorpo"/>
              <w:rPr>
                <w:highlight w:val="yellow"/>
              </w:rPr>
            </w:pPr>
            <w:r w:rsidRPr="00921285">
              <w:rPr>
                <w:highlight w:val="yellow"/>
              </w:rPr>
              <w:t>Bateria</w:t>
            </w:r>
            <w:r w:rsidR="00F91B8A" w:rsidRPr="00921285">
              <w:rPr>
                <w:highlight w:val="yellow"/>
              </w:rPr>
              <w:t>s</w:t>
            </w:r>
          </w:p>
        </w:tc>
        <w:tc>
          <w:tcPr>
            <w:tcW w:w="3827" w:type="dxa"/>
          </w:tcPr>
          <w:p w14:paraId="3FBC8B78" w14:textId="0C208833" w:rsidR="00AF53FE" w:rsidRPr="00921285" w:rsidRDefault="00F91B8A" w:rsidP="00AF53FE">
            <w:pPr>
              <w:pStyle w:val="PhDCorpo"/>
              <w:rPr>
                <w:highlight w:val="yellow"/>
              </w:rPr>
            </w:pPr>
            <w:r w:rsidRPr="00921285">
              <w:rPr>
                <w:highlight w:val="yellow"/>
              </w:rPr>
              <w:t>&gt; 1000 ciclos</w:t>
            </w:r>
          </w:p>
        </w:tc>
      </w:tr>
      <w:tr w:rsidR="00AF53FE" w:rsidRPr="00921285" w14:paraId="7084F54C" w14:textId="77777777" w:rsidTr="00AF53FE">
        <w:tc>
          <w:tcPr>
            <w:tcW w:w="5240" w:type="dxa"/>
          </w:tcPr>
          <w:p w14:paraId="6AA90446" w14:textId="5933B297" w:rsidR="00AF53FE" w:rsidRPr="00921285" w:rsidRDefault="00AF53FE" w:rsidP="00AF53FE">
            <w:pPr>
              <w:pStyle w:val="PhDCorpo"/>
              <w:rPr>
                <w:highlight w:val="yellow"/>
              </w:rPr>
            </w:pPr>
            <w:r w:rsidRPr="00921285">
              <w:rPr>
                <w:highlight w:val="yellow"/>
              </w:rPr>
              <w:t>Circuitos integrados</w:t>
            </w:r>
          </w:p>
        </w:tc>
        <w:tc>
          <w:tcPr>
            <w:tcW w:w="3827" w:type="dxa"/>
          </w:tcPr>
          <w:p w14:paraId="7115E87D" w14:textId="11886BD9" w:rsidR="00AF53FE" w:rsidRPr="00921285" w:rsidRDefault="00AF53FE" w:rsidP="00AF53FE">
            <w:pPr>
              <w:pStyle w:val="PhDCorpo"/>
              <w:rPr>
                <w:highlight w:val="yellow"/>
              </w:rPr>
            </w:pPr>
            <w:commentRangeStart w:id="929"/>
            <w:r w:rsidRPr="00921285">
              <w:rPr>
                <w:highlight w:val="yellow"/>
              </w:rPr>
              <w:t>7426</w:t>
            </w:r>
            <w:ins w:id="930" w:author="lbarros" w:date="2021-02-10T14:06:00Z">
              <w:r w:rsidR="008A7BA8">
                <w:rPr>
                  <w:highlight w:val="yellow"/>
                </w:rPr>
                <w:t xml:space="preserve"> horas</w:t>
              </w:r>
              <w:commentRangeEnd w:id="929"/>
              <w:r w:rsidR="008A7BA8">
                <w:rPr>
                  <w:rStyle w:val="Refdecomentrio"/>
                  <w:rFonts w:eastAsia="Times New Roman"/>
                  <w:lang w:eastAsia="pt-PT"/>
                </w:rPr>
                <w:commentReference w:id="929"/>
              </w:r>
            </w:ins>
          </w:p>
        </w:tc>
      </w:tr>
      <w:tr w:rsidR="00AF53FE" w:rsidRPr="00AF53FE" w14:paraId="228AF542" w14:textId="77777777" w:rsidTr="00AF53FE">
        <w:tc>
          <w:tcPr>
            <w:tcW w:w="5240" w:type="dxa"/>
          </w:tcPr>
          <w:p w14:paraId="65E2F3BE" w14:textId="74357373" w:rsidR="00AF53FE" w:rsidRPr="00921285" w:rsidRDefault="00AF53FE" w:rsidP="00AF53FE">
            <w:pPr>
              <w:pStyle w:val="PhDCorpo"/>
              <w:rPr>
                <w:highlight w:val="yellow"/>
              </w:rPr>
            </w:pPr>
            <w:r w:rsidRPr="00921285">
              <w:rPr>
                <w:highlight w:val="yellow"/>
              </w:rPr>
              <w:t>Condensadores</w:t>
            </w:r>
          </w:p>
        </w:tc>
        <w:tc>
          <w:tcPr>
            <w:tcW w:w="3827" w:type="dxa"/>
          </w:tcPr>
          <w:p w14:paraId="757B9EE0" w14:textId="54A6794D" w:rsidR="00AF53FE" w:rsidRPr="00AF53FE" w:rsidRDefault="00AF53FE" w:rsidP="00AF53FE">
            <w:pPr>
              <w:pStyle w:val="PhDCorpo"/>
            </w:pPr>
            <w:r w:rsidRPr="00921285">
              <w:rPr>
                <w:highlight w:val="yellow"/>
              </w:rPr>
              <w:t>112000</w:t>
            </w:r>
            <w:ins w:id="931" w:author="lbarros" w:date="2021-02-10T14:06:00Z">
              <w:r w:rsidR="008A7BA8">
                <w:t xml:space="preserve"> horas</w:t>
              </w:r>
            </w:ins>
          </w:p>
        </w:tc>
      </w:tr>
    </w:tbl>
    <w:p w14:paraId="6AEBACD2" w14:textId="4BF8403F" w:rsidR="004F22D5" w:rsidRDefault="00E854BD" w:rsidP="00071A16">
      <w:pPr>
        <w:pStyle w:val="PhDCorpo"/>
        <w:spacing w:before="240"/>
        <w:ind w:firstLine="567"/>
      </w:pPr>
      <w:r>
        <w:t>No entanto, anormalidades nos circuitos poderão diminuir este tempo consideravelmente, exigindo uma manutenção ou reparação precoce do robô.</w:t>
      </w:r>
    </w:p>
    <w:p w14:paraId="17C1780B" w14:textId="7EBC271E" w:rsidR="004F22D5" w:rsidRDefault="00E854BD" w:rsidP="00921285">
      <w:pPr>
        <w:pStyle w:val="PhDCorpo"/>
        <w:ind w:firstLine="567"/>
      </w:pPr>
      <w:r>
        <w:t xml:space="preserve">Com o aumento do tempo de utilização, aumenta a probabilidade de falha. Este problema deve-se maioritariamente à descarga das baterias, conduzindo a alterações dos resultados práticos. Para além do mais, o facto de terem ciclos de carga limitados e deteriorarem-se com o tempo, estas deverão ser os elementos que requerem maior atenção. </w:t>
      </w:r>
    </w:p>
    <w:p w14:paraId="4DA14F4C" w14:textId="593061CB" w:rsidR="000B1901" w:rsidRDefault="000B1901" w:rsidP="000B1901">
      <w:pPr>
        <w:pStyle w:val="Ttulo2"/>
        <w:rPr>
          <w:rFonts w:ascii="NewsGotT" w:hAnsi="NewsGotT"/>
        </w:rPr>
      </w:pPr>
      <w:bookmarkStart w:id="932" w:name="_Ref63702908"/>
      <w:bookmarkStart w:id="933" w:name="_Ref63702913"/>
      <w:bookmarkStart w:id="934" w:name="_Toc63813233"/>
      <w:r>
        <w:rPr>
          <w:rFonts w:ascii="NewsGotT" w:hAnsi="NewsGotT"/>
        </w:rPr>
        <w:t>Segurança</w:t>
      </w:r>
      <w:bookmarkEnd w:id="932"/>
      <w:bookmarkEnd w:id="933"/>
      <w:bookmarkEnd w:id="934"/>
    </w:p>
    <w:p w14:paraId="34A68588" w14:textId="1DA750E2" w:rsidR="00C06A72" w:rsidRDefault="00B20FED" w:rsidP="00B20FED">
      <w:pPr>
        <w:pStyle w:val="PhDCorpo"/>
        <w:ind w:firstLine="567"/>
      </w:pPr>
      <w:r>
        <w:t>A interação do robô com o utilizador deve ser realizada em segurança</w:t>
      </w:r>
      <w:r w:rsidR="00C06A72">
        <w:t>.</w:t>
      </w:r>
    </w:p>
    <w:p w14:paraId="6DFFDE47" w14:textId="6DCFE7DB" w:rsidR="00B20FED" w:rsidRDefault="00B20FED" w:rsidP="00B20FED">
      <w:pPr>
        <w:pStyle w:val="PhDCorpo"/>
        <w:ind w:firstLine="567"/>
      </w:pPr>
      <w:commentRangeStart w:id="935"/>
      <w:r>
        <w:t xml:space="preserve">Os sistemas elétricos e fios condutores não devem estar em contacto com a armadura do robô </w:t>
      </w:r>
      <w:r w:rsidRPr="00485AA2">
        <w:t>que, sendo metálica, é condutora</w:t>
      </w:r>
      <w:commentRangeEnd w:id="935"/>
      <w:r w:rsidR="00F15AFE">
        <w:rPr>
          <w:rStyle w:val="Refdecomentrio"/>
          <w:rFonts w:eastAsia="Times New Roman"/>
          <w:lang w:eastAsia="pt-PT"/>
        </w:rPr>
        <w:commentReference w:id="935"/>
      </w:r>
      <w:r w:rsidRPr="00485AA2">
        <w:t>,</w:t>
      </w:r>
      <w:r>
        <w:t xml:space="preserve"> evitando curto-circuitos ou choques elétricos que podem ser fatais ao sistema e prejudiciais à saúde do utilizador. Para </w:t>
      </w:r>
      <w:r w:rsidRPr="00081229">
        <w:t>garantir o isolamento da</w:t>
      </w:r>
      <w:r>
        <w:t xml:space="preserve"> armadura do robô, usou-se, por questões económicas e para validação de conceitos, uma placa de madeira para suportar todos os </w:t>
      </w:r>
      <w:r w:rsidRPr="00485AA2">
        <w:t xml:space="preserve">circuitos </w:t>
      </w:r>
      <w:r>
        <w:t xml:space="preserve">do robô. Os motores e o </w:t>
      </w:r>
      <w:r w:rsidRPr="00C56E7B">
        <w:rPr>
          <w:i/>
          <w:iCs/>
        </w:rPr>
        <w:t>array</w:t>
      </w:r>
      <w:r>
        <w:t xml:space="preserve"> de sensores, que ficam no exterior da armadura, estão expostos ao utilizador. De forma a isolá-los eletricamente, usou-se fita isoladora envolvendo todos os terminais destes. Portanto, todos os componentes do robô estão encapsulados e isolados do utilizador. Todavia, sabe-se que este equipamento é um dispositivo sensível à eletricidade estática</w:t>
      </w:r>
      <w:r w:rsidRPr="00FF3164">
        <w:t xml:space="preserve"> (frequentemente abreviado </w:t>
      </w:r>
      <w:r>
        <w:t xml:space="preserve">como </w:t>
      </w:r>
      <w:r w:rsidRPr="00FF3164">
        <w:t>ESD</w:t>
      </w:r>
      <w:r>
        <w:t xml:space="preserve"> – </w:t>
      </w:r>
      <w:r w:rsidRPr="00FF3164">
        <w:rPr>
          <w:i/>
          <w:iCs/>
        </w:rPr>
        <w:t>Eletrostatic-Sensitive Device</w:t>
      </w:r>
      <w:r w:rsidRPr="00FF3164">
        <w:t>)</w:t>
      </w:r>
      <w:r>
        <w:t>, o</w:t>
      </w:r>
      <w:r w:rsidRPr="00FF3164">
        <w:t xml:space="preserve"> </w:t>
      </w:r>
      <w:r>
        <w:t>que significa que possui</w:t>
      </w:r>
      <w:r w:rsidRPr="00FF3164">
        <w:t xml:space="preserve"> component</w:t>
      </w:r>
      <w:r>
        <w:t>es</w:t>
      </w:r>
      <w:r w:rsidRPr="00FF3164">
        <w:t xml:space="preserve"> que pode</w:t>
      </w:r>
      <w:r>
        <w:t>m</w:t>
      </w:r>
      <w:r w:rsidRPr="00FF3164">
        <w:t xml:space="preserve"> ser danificado</w:t>
      </w:r>
      <w:r>
        <w:t>s</w:t>
      </w:r>
      <w:r w:rsidRPr="00FF3164">
        <w:t xml:space="preserve"> por cargas </w:t>
      </w:r>
      <w:r>
        <w:t>elétricas estáticas</w:t>
      </w:r>
      <w:r w:rsidRPr="00FF3164">
        <w:t xml:space="preserve"> que se acumulam em pessoas, ferramentas e outros </w:t>
      </w:r>
      <w:r>
        <w:t xml:space="preserve">materiais </w:t>
      </w:r>
      <w:r w:rsidRPr="00FF3164">
        <w:t>não</w:t>
      </w:r>
      <w:r>
        <w:t xml:space="preserve"> </w:t>
      </w:r>
      <w:r w:rsidRPr="00FF3164">
        <w:t>condutores</w:t>
      </w:r>
      <w:r>
        <w:t xml:space="preserve"> </w:t>
      </w:r>
      <w:sdt>
        <w:sdtPr>
          <w:id w:val="1478411495"/>
          <w:citation/>
        </w:sdtPr>
        <w:sdtEndPr/>
        <w:sdtContent>
          <w:r w:rsidR="00081229">
            <w:fldChar w:fldCharType="begin"/>
          </w:r>
          <w:r w:rsidR="00081229">
            <w:instrText xml:space="preserve"> CITATION Ele21 \l 2070 </w:instrText>
          </w:r>
          <w:r w:rsidR="00081229">
            <w:fldChar w:fldCharType="separate"/>
          </w:r>
          <w:r w:rsidR="00071A16" w:rsidRPr="00071A16">
            <w:rPr>
              <w:noProof/>
            </w:rPr>
            <w:t>[13]</w:t>
          </w:r>
          <w:r w:rsidR="00081229">
            <w:fldChar w:fldCharType="end"/>
          </w:r>
        </w:sdtContent>
      </w:sdt>
      <w:r w:rsidRPr="00FF3164">
        <w:t>.</w:t>
      </w:r>
      <w:r>
        <w:t xml:space="preserve"> Se o utilizador violar o encapsulamento do produto, poderá representar perigos para este ou </w:t>
      </w:r>
      <w:r w:rsidR="00C06A72">
        <w:t>uma</w:t>
      </w:r>
      <w:r>
        <w:t xml:space="preserve"> avaria </w:t>
      </w:r>
      <w:r w:rsidR="00C06A72">
        <w:t>no</w:t>
      </w:r>
      <w:r>
        <w:t xml:space="preserve"> </w:t>
      </w:r>
      <w:r w:rsidRPr="00081229">
        <w:t>produto (</w:t>
      </w:r>
      <w:r w:rsidRPr="00081229">
        <w:fldChar w:fldCharType="begin"/>
      </w:r>
      <w:r w:rsidRPr="00081229">
        <w:instrText xml:space="preserve"> REF _Ref63672805 \h  \* MERGEFORMAT </w:instrText>
      </w:r>
      <w:r w:rsidRPr="00081229">
        <w:fldChar w:fldCharType="separate"/>
      </w:r>
      <w:r w:rsidR="00071A16">
        <w:t xml:space="preserve">Figura </w:t>
      </w:r>
      <w:r w:rsidR="00071A16">
        <w:rPr>
          <w:noProof/>
        </w:rPr>
        <w:t>8</w:t>
      </w:r>
      <w:r w:rsidR="00071A16">
        <w:t>.</w:t>
      </w:r>
      <w:r w:rsidR="00071A16">
        <w:rPr>
          <w:noProof/>
        </w:rPr>
        <w:t>2</w:t>
      </w:r>
      <w:r w:rsidRPr="00081229">
        <w:fldChar w:fldCharType="end"/>
      </w:r>
      <w:r w:rsidRPr="00081229">
        <w:t xml:space="preserve"> (h)).</w:t>
      </w:r>
    </w:p>
    <w:p w14:paraId="0BFF297B" w14:textId="13FAF6CD" w:rsidR="00B20FED" w:rsidRPr="00F15AFE" w:rsidDel="00C50CB2" w:rsidRDefault="00B20FED">
      <w:pPr>
        <w:pStyle w:val="Ttulo2"/>
        <w:rPr>
          <w:del w:id="936" w:author="lbarros" w:date="2021-02-10T14:20:00Z"/>
          <w:rPrChange w:id="937" w:author="lbarros" w:date="2021-02-10T14:15:00Z">
            <w:rPr>
              <w:del w:id="938" w:author="lbarros" w:date="2021-02-10T14:20:00Z"/>
            </w:rPr>
          </w:rPrChange>
        </w:rPr>
        <w:pPrChange w:id="939" w:author="lbarros" w:date="2021-02-10T14:15:00Z">
          <w:pPr>
            <w:pStyle w:val="PhDCorpo"/>
            <w:ind w:firstLine="567"/>
          </w:pPr>
        </w:pPrChange>
      </w:pPr>
      <w:r>
        <w:t>Deverá ter-</w:t>
      </w:r>
      <w:r w:rsidRPr="00081229">
        <w:t xml:space="preserve">se em conta que o robô possui elementos que apresentam perigos para o utilizador. </w:t>
      </w:r>
      <w:commentRangeStart w:id="940"/>
      <w:r w:rsidRPr="00081229">
        <w:t>A madeira usada para isolar</w:t>
      </w:r>
      <w:r>
        <w:t xml:space="preserve"> </w:t>
      </w:r>
      <w:r w:rsidRPr="000F2D64">
        <w:t>os circuitos eletrónicos da armadura do robô é</w:t>
      </w:r>
      <w:r>
        <w:t xml:space="preserve"> considerada um material </w:t>
      </w:r>
      <w:r w:rsidRPr="00081229">
        <w:t>comburente (</w:t>
      </w:r>
      <w:r w:rsidRPr="00081229">
        <w:rPr>
          <w:b w:val="0"/>
          <w:bCs w:val="0"/>
        </w:rPr>
        <w:fldChar w:fldCharType="begin"/>
      </w:r>
      <w:r w:rsidRPr="00081229">
        <w:instrText xml:space="preserve"> REF _Ref63672805 \h  \* MERGEFORMAT </w:instrText>
      </w:r>
      <w:r w:rsidRPr="00081229">
        <w:rPr>
          <w:b w:val="0"/>
          <w:bCs w:val="0"/>
        </w:rPr>
      </w:r>
      <w:r w:rsidRPr="00081229">
        <w:rPr>
          <w:b w:val="0"/>
          <w:bCs w:val="0"/>
        </w:rPr>
        <w:fldChar w:fldCharType="separate"/>
      </w:r>
      <w:r w:rsidR="00071A16">
        <w:t xml:space="preserve">Figura </w:t>
      </w:r>
      <w:r w:rsidR="00071A16">
        <w:rPr>
          <w:noProof/>
        </w:rPr>
        <w:t>8</w:t>
      </w:r>
      <w:r w:rsidR="00071A16">
        <w:t>.</w:t>
      </w:r>
      <w:r w:rsidR="00071A16">
        <w:rPr>
          <w:noProof/>
        </w:rPr>
        <w:t>2</w:t>
      </w:r>
      <w:r w:rsidRPr="00081229">
        <w:rPr>
          <w:b w:val="0"/>
          <w:bCs w:val="0"/>
        </w:rPr>
        <w:fldChar w:fldCharType="end"/>
      </w:r>
      <w:r w:rsidR="00F26C7C">
        <w:t xml:space="preserve"> </w:t>
      </w:r>
      <w:r w:rsidRPr="00081229">
        <w:t>(c))</w:t>
      </w:r>
      <w:r w:rsidR="007D1586">
        <w:t xml:space="preserve"> </w:t>
      </w:r>
      <w:commentRangeEnd w:id="940"/>
      <w:r w:rsidR="00F15AFE">
        <w:rPr>
          <w:rStyle w:val="Refdecomentrio"/>
        </w:rPr>
        <w:commentReference w:id="940"/>
      </w:r>
      <w:r w:rsidR="007D1586">
        <w:t xml:space="preserve">e </w:t>
      </w:r>
      <w:r w:rsidR="007D1586" w:rsidRPr="00081229">
        <w:t>inflamável (</w:t>
      </w:r>
      <w:r w:rsidR="007D1586" w:rsidRPr="00081229">
        <w:rPr>
          <w:b w:val="0"/>
          <w:bCs w:val="0"/>
        </w:rPr>
        <w:fldChar w:fldCharType="begin"/>
      </w:r>
      <w:r w:rsidR="007D1586" w:rsidRPr="00081229">
        <w:instrText xml:space="preserve"> REF _Ref63672805 \h  \* MERGEFORMAT </w:instrText>
      </w:r>
      <w:r w:rsidR="007D1586" w:rsidRPr="00081229">
        <w:rPr>
          <w:b w:val="0"/>
          <w:bCs w:val="0"/>
        </w:rPr>
      </w:r>
      <w:r w:rsidR="007D1586" w:rsidRPr="00081229">
        <w:rPr>
          <w:b w:val="0"/>
          <w:bCs w:val="0"/>
        </w:rPr>
        <w:fldChar w:fldCharType="separate"/>
      </w:r>
      <w:r w:rsidR="00071A16">
        <w:t xml:space="preserve">Figura </w:t>
      </w:r>
      <w:r w:rsidR="00071A16">
        <w:rPr>
          <w:noProof/>
        </w:rPr>
        <w:t>8</w:t>
      </w:r>
      <w:r w:rsidR="00071A16">
        <w:t>.</w:t>
      </w:r>
      <w:r w:rsidR="00071A16">
        <w:rPr>
          <w:noProof/>
        </w:rPr>
        <w:t>2</w:t>
      </w:r>
      <w:r w:rsidR="007D1586" w:rsidRPr="00081229">
        <w:rPr>
          <w:b w:val="0"/>
          <w:bCs w:val="0"/>
        </w:rPr>
        <w:fldChar w:fldCharType="end"/>
      </w:r>
      <w:r w:rsidR="007D1586" w:rsidRPr="00081229">
        <w:t xml:space="preserve"> (d))</w:t>
      </w:r>
      <w:r w:rsidRPr="00081229">
        <w:t>.</w:t>
      </w:r>
      <w:r>
        <w:t xml:space="preserve"> Os condensadores eletrolíticos</w:t>
      </w:r>
      <w:r w:rsidR="00C06A72">
        <w:t>, usados nos circuitos do AWR,</w:t>
      </w:r>
      <w:r>
        <w:t xml:space="preserve"> são componentes </w:t>
      </w:r>
      <w:r w:rsidRPr="00081229">
        <w:t>inflamáveis (</w:t>
      </w:r>
      <w:r w:rsidRPr="00081229">
        <w:rPr>
          <w:b w:val="0"/>
          <w:bCs w:val="0"/>
        </w:rPr>
        <w:fldChar w:fldCharType="begin"/>
      </w:r>
      <w:r w:rsidRPr="00081229">
        <w:instrText xml:space="preserve"> REF _Ref63672805 \h  \* MERGEFORMAT </w:instrText>
      </w:r>
      <w:r w:rsidRPr="00081229">
        <w:rPr>
          <w:b w:val="0"/>
          <w:bCs w:val="0"/>
        </w:rPr>
      </w:r>
      <w:r w:rsidRPr="00081229">
        <w:rPr>
          <w:b w:val="0"/>
          <w:bCs w:val="0"/>
        </w:rPr>
        <w:fldChar w:fldCharType="separate"/>
      </w:r>
      <w:r w:rsidR="00071A16">
        <w:t xml:space="preserve">Figura </w:t>
      </w:r>
      <w:r w:rsidR="00071A16">
        <w:rPr>
          <w:noProof/>
        </w:rPr>
        <w:t>8</w:t>
      </w:r>
      <w:r w:rsidR="00071A16">
        <w:t>.</w:t>
      </w:r>
      <w:r w:rsidR="00071A16">
        <w:rPr>
          <w:noProof/>
        </w:rPr>
        <w:t>2</w:t>
      </w:r>
      <w:r w:rsidRPr="00081229">
        <w:rPr>
          <w:b w:val="0"/>
          <w:bCs w:val="0"/>
        </w:rPr>
        <w:fldChar w:fldCharType="end"/>
      </w:r>
      <w:r w:rsidRPr="00081229">
        <w:t xml:space="preserve"> (d)), explosivos</w:t>
      </w:r>
      <w:r w:rsidR="007F0866">
        <w:t xml:space="preserve"> </w:t>
      </w:r>
      <w:r w:rsidRPr="00081229">
        <w:t>(</w:t>
      </w:r>
      <w:r w:rsidRPr="00081229">
        <w:rPr>
          <w:b w:val="0"/>
          <w:bCs w:val="0"/>
        </w:rPr>
        <w:fldChar w:fldCharType="begin"/>
      </w:r>
      <w:r w:rsidRPr="00081229">
        <w:instrText xml:space="preserve"> REF _Ref63672805 \h  \* MERGEFORMAT </w:instrText>
      </w:r>
      <w:r w:rsidRPr="00081229">
        <w:rPr>
          <w:b w:val="0"/>
          <w:bCs w:val="0"/>
        </w:rPr>
      </w:r>
      <w:r w:rsidRPr="00081229">
        <w:rPr>
          <w:b w:val="0"/>
          <w:bCs w:val="0"/>
        </w:rPr>
        <w:fldChar w:fldCharType="separate"/>
      </w:r>
      <w:r w:rsidR="00071A16">
        <w:t xml:space="preserve">Figura </w:t>
      </w:r>
      <w:r w:rsidR="00071A16">
        <w:rPr>
          <w:noProof/>
        </w:rPr>
        <w:t>8</w:t>
      </w:r>
      <w:r w:rsidR="00071A16">
        <w:t>.</w:t>
      </w:r>
      <w:r w:rsidR="00071A16">
        <w:rPr>
          <w:noProof/>
        </w:rPr>
        <w:t>2</w:t>
      </w:r>
      <w:r w:rsidRPr="00081229">
        <w:rPr>
          <w:b w:val="0"/>
          <w:bCs w:val="0"/>
        </w:rPr>
        <w:fldChar w:fldCharType="end"/>
      </w:r>
      <w:r w:rsidRPr="00081229">
        <w:t xml:space="preserve"> (e)), tóxicos (</w:t>
      </w:r>
      <w:r w:rsidRPr="00081229">
        <w:rPr>
          <w:b w:val="0"/>
          <w:bCs w:val="0"/>
        </w:rPr>
        <w:fldChar w:fldCharType="begin"/>
      </w:r>
      <w:r w:rsidRPr="00081229">
        <w:instrText xml:space="preserve"> REF _Ref63672805 \h  \* MERGEFORMAT </w:instrText>
      </w:r>
      <w:r w:rsidRPr="00081229">
        <w:rPr>
          <w:b w:val="0"/>
          <w:bCs w:val="0"/>
        </w:rPr>
      </w:r>
      <w:r w:rsidRPr="00081229">
        <w:rPr>
          <w:b w:val="0"/>
          <w:bCs w:val="0"/>
        </w:rPr>
        <w:fldChar w:fldCharType="separate"/>
      </w:r>
      <w:r w:rsidR="00071A16">
        <w:t xml:space="preserve">Figura </w:t>
      </w:r>
      <w:r w:rsidR="00071A16">
        <w:rPr>
          <w:noProof/>
        </w:rPr>
        <w:t>8</w:t>
      </w:r>
      <w:r w:rsidR="00071A16">
        <w:t>.</w:t>
      </w:r>
      <w:r w:rsidR="00071A16">
        <w:rPr>
          <w:noProof/>
        </w:rPr>
        <w:t>2</w:t>
      </w:r>
      <w:r w:rsidRPr="00081229">
        <w:rPr>
          <w:b w:val="0"/>
          <w:bCs w:val="0"/>
        </w:rPr>
        <w:fldChar w:fldCharType="end"/>
      </w:r>
      <w:r w:rsidRPr="00081229">
        <w:t xml:space="preserve"> (f)) e perigosos para o ambiente (</w:t>
      </w:r>
      <w:r w:rsidRPr="00081229">
        <w:rPr>
          <w:b w:val="0"/>
          <w:bCs w:val="0"/>
        </w:rPr>
        <w:fldChar w:fldCharType="begin"/>
      </w:r>
      <w:r w:rsidRPr="00081229">
        <w:instrText xml:space="preserve"> REF _Ref63672805 \h  \* MERGEFORMAT </w:instrText>
      </w:r>
      <w:r w:rsidRPr="00081229">
        <w:rPr>
          <w:b w:val="0"/>
          <w:bCs w:val="0"/>
        </w:rPr>
      </w:r>
      <w:r w:rsidRPr="00081229">
        <w:rPr>
          <w:b w:val="0"/>
          <w:bCs w:val="0"/>
        </w:rPr>
        <w:fldChar w:fldCharType="separate"/>
      </w:r>
      <w:r w:rsidR="00071A16">
        <w:t xml:space="preserve">Figura </w:t>
      </w:r>
      <w:r w:rsidR="00071A16">
        <w:rPr>
          <w:noProof/>
        </w:rPr>
        <w:t>8</w:t>
      </w:r>
      <w:r w:rsidR="00071A16">
        <w:t>.</w:t>
      </w:r>
      <w:r w:rsidR="00071A16">
        <w:rPr>
          <w:noProof/>
        </w:rPr>
        <w:t>2</w:t>
      </w:r>
      <w:r w:rsidRPr="00081229">
        <w:rPr>
          <w:b w:val="0"/>
          <w:bCs w:val="0"/>
        </w:rPr>
        <w:fldChar w:fldCharType="end"/>
      </w:r>
      <w:r w:rsidRPr="00081229">
        <w:t xml:space="preserve"> </w:t>
      </w:r>
      <w:r w:rsidR="00F26C7C">
        <w:t>(</w:t>
      </w:r>
      <w:r w:rsidRPr="00081229">
        <w:t>a</w:t>
      </w:r>
      <w:r w:rsidR="00F26C7C">
        <w:t>)</w:t>
      </w:r>
      <w:r w:rsidRPr="00081229">
        <w:t xml:space="preserve">). </w:t>
      </w:r>
      <w:r w:rsidR="00081229" w:rsidRPr="00081229">
        <w:t>Além</w:t>
      </w:r>
      <w:r w:rsidRPr="00081229">
        <w:t xml:space="preserve"> </w:t>
      </w:r>
      <w:r w:rsidR="00081229" w:rsidRPr="00081229">
        <w:t>d</w:t>
      </w:r>
      <w:r w:rsidRPr="00081229">
        <w:t xml:space="preserve">os perigos </w:t>
      </w:r>
      <w:r w:rsidR="00081229" w:rsidRPr="00081229">
        <w:t>associados aos</w:t>
      </w:r>
      <w:r w:rsidRPr="00081229">
        <w:t xml:space="preserve"> condensadores, as baterias podem ser, ainda, elementos corrosivos (</w:t>
      </w:r>
      <w:r w:rsidRPr="00081229">
        <w:rPr>
          <w:b w:val="0"/>
          <w:bCs w:val="0"/>
        </w:rPr>
        <w:fldChar w:fldCharType="begin"/>
      </w:r>
      <w:r w:rsidRPr="00081229">
        <w:instrText xml:space="preserve"> REF _Ref63672805 \h  \* MERGEFORMAT </w:instrText>
      </w:r>
      <w:r w:rsidRPr="00081229">
        <w:rPr>
          <w:b w:val="0"/>
          <w:bCs w:val="0"/>
        </w:rPr>
      </w:r>
      <w:r w:rsidRPr="00081229">
        <w:rPr>
          <w:b w:val="0"/>
          <w:bCs w:val="0"/>
        </w:rPr>
        <w:fldChar w:fldCharType="separate"/>
      </w:r>
      <w:r w:rsidR="00071A16">
        <w:t xml:space="preserve">Figura </w:t>
      </w:r>
      <w:r w:rsidR="00071A16">
        <w:rPr>
          <w:noProof/>
        </w:rPr>
        <w:t>8</w:t>
      </w:r>
      <w:r w:rsidR="00071A16">
        <w:t>.</w:t>
      </w:r>
      <w:r w:rsidR="00071A16">
        <w:rPr>
          <w:noProof/>
        </w:rPr>
        <w:t>2</w:t>
      </w:r>
      <w:r w:rsidRPr="00081229">
        <w:rPr>
          <w:b w:val="0"/>
          <w:bCs w:val="0"/>
        </w:rPr>
        <w:fldChar w:fldCharType="end"/>
      </w:r>
      <w:r w:rsidRPr="00081229">
        <w:t xml:space="preserve"> (b)) e comburentes (</w:t>
      </w:r>
      <w:r w:rsidRPr="00081229">
        <w:rPr>
          <w:b w:val="0"/>
          <w:bCs w:val="0"/>
        </w:rPr>
        <w:fldChar w:fldCharType="begin"/>
      </w:r>
      <w:r w:rsidRPr="00081229">
        <w:instrText xml:space="preserve"> REF _Ref63672805 \h  \* MERGEFORMAT </w:instrText>
      </w:r>
      <w:r w:rsidRPr="00081229">
        <w:rPr>
          <w:b w:val="0"/>
          <w:bCs w:val="0"/>
        </w:rPr>
      </w:r>
      <w:r w:rsidRPr="00081229">
        <w:rPr>
          <w:b w:val="0"/>
          <w:bCs w:val="0"/>
        </w:rPr>
        <w:fldChar w:fldCharType="separate"/>
      </w:r>
      <w:r w:rsidR="00071A16">
        <w:t xml:space="preserve">Figura </w:t>
      </w:r>
      <w:r w:rsidR="00071A16">
        <w:rPr>
          <w:noProof/>
        </w:rPr>
        <w:t>8</w:t>
      </w:r>
      <w:r w:rsidR="00071A16">
        <w:t>.</w:t>
      </w:r>
      <w:r w:rsidR="00071A16">
        <w:rPr>
          <w:noProof/>
        </w:rPr>
        <w:t>2</w:t>
      </w:r>
      <w:r w:rsidRPr="00081229">
        <w:rPr>
          <w:b w:val="0"/>
          <w:bCs w:val="0"/>
        </w:rPr>
        <w:fldChar w:fldCharType="end"/>
      </w:r>
      <w:r w:rsidRPr="00081229">
        <w:t xml:space="preserve"> (c)). Assim, o</w:t>
      </w:r>
      <w:r>
        <w:t xml:space="preserve"> robô não deverá estar exposto a qualquer condição ambiental extrema, tal como referido no subcapítulo anterior </w:t>
      </w:r>
      <w:ins w:id="941" w:author="lbarros" w:date="2021-02-10T14:20:00Z">
        <w:r w:rsidR="00C50CB2">
          <w:t xml:space="preserve">relacionado com a fiabilidade. </w:t>
        </w:r>
      </w:ins>
      <w:del w:id="942" w:author="lbarros" w:date="2021-02-10T14:20:00Z">
        <w:r w:rsidRPr="00F15AFE" w:rsidDel="00C50CB2">
          <w:rPr>
            <w:rFonts w:ascii="NewsGotT" w:hAnsi="NewsGotT"/>
            <w:b w:val="0"/>
            <w:bCs w:val="0"/>
            <w:rPrChange w:id="943" w:author="lbarros" w:date="2021-02-10T14:15:00Z">
              <w:rPr>
                <w:b/>
                <w:bCs/>
              </w:rPr>
            </w:rPrChange>
          </w:rPr>
          <w:fldChar w:fldCharType="begin"/>
        </w:r>
        <w:r w:rsidRPr="00F15AFE" w:rsidDel="00C50CB2">
          <w:rPr>
            <w:rFonts w:ascii="NewsGotT" w:hAnsi="NewsGotT"/>
            <w:b w:val="0"/>
            <w:bCs w:val="0"/>
            <w:rPrChange w:id="944" w:author="lbarros" w:date="2021-02-10T14:15:00Z">
              <w:rPr>
                <w:b/>
                <w:bCs/>
              </w:rPr>
            </w:rPrChange>
          </w:rPr>
          <w:delInstrText xml:space="preserve"> REF _Ref63696146 \w \h </w:delInstrText>
        </w:r>
        <w:r w:rsidR="007F0866" w:rsidRPr="00F15AFE" w:rsidDel="00C50CB2">
          <w:rPr>
            <w:rFonts w:ascii="NewsGotT" w:hAnsi="NewsGotT"/>
            <w:b w:val="0"/>
            <w:bCs w:val="0"/>
            <w:rPrChange w:id="945" w:author="lbarros" w:date="2021-02-10T14:15:00Z">
              <w:rPr>
                <w:b/>
                <w:bCs/>
              </w:rPr>
            </w:rPrChange>
          </w:rPr>
          <w:delInstrText xml:space="preserve"> \* MERGEFORMAT </w:delInstrText>
        </w:r>
        <w:r w:rsidRPr="00F15AFE" w:rsidDel="00C50CB2">
          <w:rPr>
            <w:rFonts w:ascii="NewsGotT" w:hAnsi="NewsGotT"/>
            <w:b w:val="0"/>
            <w:bCs w:val="0"/>
            <w:rPrChange w:id="946" w:author="lbarros" w:date="2021-02-10T14:15:00Z">
              <w:rPr>
                <w:b/>
                <w:bCs/>
                <w:kern w:val="32"/>
                <w:sz w:val="32"/>
                <w:szCs w:val="32"/>
              </w:rPr>
            </w:rPrChange>
          </w:rPr>
        </w:r>
        <w:r w:rsidRPr="00F15AFE" w:rsidDel="00C50CB2">
          <w:rPr>
            <w:rFonts w:ascii="NewsGotT" w:hAnsi="NewsGotT"/>
            <w:b w:val="0"/>
            <w:bCs w:val="0"/>
            <w:rPrChange w:id="947" w:author="lbarros" w:date="2021-02-10T14:15:00Z">
              <w:rPr>
                <w:b/>
                <w:bCs/>
              </w:rPr>
            </w:rPrChange>
          </w:rPr>
          <w:fldChar w:fldCharType="separate"/>
        </w:r>
      </w:del>
      <w:del w:id="948" w:author="lbarros" w:date="2021-02-10T14:15:00Z">
        <w:r w:rsidR="00071A16" w:rsidRPr="00F15AFE" w:rsidDel="00F15AFE">
          <w:rPr>
            <w:rFonts w:ascii="NewsGotT" w:hAnsi="NewsGotT"/>
            <w:b w:val="0"/>
            <w:bCs w:val="0"/>
            <w:rPrChange w:id="949" w:author="lbarros" w:date="2021-02-10T14:15:00Z">
              <w:rPr>
                <w:b/>
                <w:bCs/>
              </w:rPr>
            </w:rPrChange>
          </w:rPr>
          <w:delText>8.2</w:delText>
        </w:r>
      </w:del>
      <w:del w:id="950" w:author="lbarros" w:date="2021-02-10T14:20:00Z">
        <w:r w:rsidRPr="00F15AFE" w:rsidDel="00C50CB2">
          <w:rPr>
            <w:rFonts w:ascii="NewsGotT" w:hAnsi="NewsGotT"/>
            <w:b w:val="0"/>
            <w:bCs w:val="0"/>
            <w:rPrChange w:id="951" w:author="lbarros" w:date="2021-02-10T14:15:00Z">
              <w:rPr>
                <w:b/>
                <w:bCs/>
              </w:rPr>
            </w:rPrChange>
          </w:rPr>
          <w:fldChar w:fldCharType="end"/>
        </w:r>
      </w:del>
      <w:del w:id="952" w:author="lbarros" w:date="2021-02-10T14:15:00Z">
        <w:r w:rsidRPr="00F15AFE" w:rsidDel="00F15AFE">
          <w:rPr>
            <w:rFonts w:ascii="NewsGotT" w:hAnsi="NewsGotT"/>
            <w:b w:val="0"/>
            <w:bCs w:val="0"/>
            <w:rPrChange w:id="953" w:author="lbarros" w:date="2021-02-10T14:15:00Z">
              <w:rPr>
                <w:b/>
                <w:bCs/>
              </w:rPr>
            </w:rPrChange>
          </w:rPr>
          <w:delText xml:space="preserve"> - </w:delText>
        </w:r>
      </w:del>
      <w:del w:id="954" w:author="lbarros" w:date="2021-02-10T14:20:00Z">
        <w:r w:rsidRPr="00F15AFE" w:rsidDel="00C50CB2">
          <w:rPr>
            <w:rFonts w:ascii="NewsGotT" w:hAnsi="NewsGotT"/>
            <w:b w:val="0"/>
            <w:bCs w:val="0"/>
            <w:rPrChange w:id="955" w:author="lbarros" w:date="2021-02-10T14:15:00Z">
              <w:rPr>
                <w:b/>
                <w:bCs/>
              </w:rPr>
            </w:rPrChange>
          </w:rPr>
          <w:fldChar w:fldCharType="begin"/>
        </w:r>
        <w:r w:rsidRPr="00F15AFE" w:rsidDel="00C50CB2">
          <w:rPr>
            <w:rFonts w:ascii="NewsGotT" w:hAnsi="NewsGotT"/>
            <w:b w:val="0"/>
            <w:bCs w:val="0"/>
            <w:rPrChange w:id="956" w:author="lbarros" w:date="2021-02-10T14:15:00Z">
              <w:rPr>
                <w:b/>
                <w:bCs/>
              </w:rPr>
            </w:rPrChange>
          </w:rPr>
          <w:delInstrText xml:space="preserve"> REF _Ref63696146 \h </w:delInstrText>
        </w:r>
        <w:r w:rsidR="007F0866" w:rsidRPr="00F15AFE" w:rsidDel="00C50CB2">
          <w:rPr>
            <w:rFonts w:ascii="NewsGotT" w:hAnsi="NewsGotT"/>
            <w:b w:val="0"/>
            <w:bCs w:val="0"/>
            <w:rPrChange w:id="957" w:author="lbarros" w:date="2021-02-10T14:15:00Z">
              <w:rPr>
                <w:b/>
                <w:bCs/>
              </w:rPr>
            </w:rPrChange>
          </w:rPr>
          <w:delInstrText xml:space="preserve"> \* MERGEFORMAT </w:delInstrText>
        </w:r>
        <w:r w:rsidRPr="00F15AFE" w:rsidDel="00C50CB2">
          <w:rPr>
            <w:rFonts w:ascii="NewsGotT" w:hAnsi="NewsGotT"/>
            <w:b w:val="0"/>
            <w:bCs w:val="0"/>
            <w:rPrChange w:id="958" w:author="lbarros" w:date="2021-02-10T14:15:00Z">
              <w:rPr>
                <w:b/>
                <w:bCs/>
                <w:kern w:val="32"/>
                <w:sz w:val="32"/>
                <w:szCs w:val="32"/>
              </w:rPr>
            </w:rPrChange>
          </w:rPr>
        </w:r>
        <w:r w:rsidRPr="00F15AFE" w:rsidDel="00C50CB2">
          <w:rPr>
            <w:rFonts w:ascii="NewsGotT" w:hAnsi="NewsGotT"/>
            <w:b w:val="0"/>
            <w:bCs w:val="0"/>
            <w:rPrChange w:id="959" w:author="lbarros" w:date="2021-02-10T14:15:00Z">
              <w:rPr>
                <w:b/>
                <w:bCs/>
              </w:rPr>
            </w:rPrChange>
          </w:rPr>
          <w:fldChar w:fldCharType="separate"/>
        </w:r>
        <w:r w:rsidR="00071A16" w:rsidRPr="00F15AFE" w:rsidDel="00C50CB2">
          <w:rPr>
            <w:rFonts w:ascii="NewsGotT" w:hAnsi="NewsGotT"/>
            <w:b w:val="0"/>
            <w:bCs w:val="0"/>
            <w:rPrChange w:id="960" w:author="lbarros" w:date="2021-02-10T14:15:00Z">
              <w:rPr>
                <w:b/>
                <w:bCs/>
              </w:rPr>
            </w:rPrChange>
          </w:rPr>
          <w:delText>Fiabilidade</w:delText>
        </w:r>
        <w:r w:rsidRPr="00F15AFE" w:rsidDel="00C50CB2">
          <w:rPr>
            <w:rFonts w:ascii="NewsGotT" w:hAnsi="NewsGotT"/>
            <w:b w:val="0"/>
            <w:bCs w:val="0"/>
            <w:rPrChange w:id="961" w:author="lbarros" w:date="2021-02-10T14:15:00Z">
              <w:rPr>
                <w:b/>
                <w:bCs/>
              </w:rPr>
            </w:rPrChange>
          </w:rPr>
          <w:fldChar w:fldCharType="end"/>
        </w:r>
        <w:r w:rsidR="007D1586" w:rsidRPr="00F15AFE" w:rsidDel="00C50CB2">
          <w:rPr>
            <w:rFonts w:ascii="NewsGotT" w:hAnsi="NewsGotT"/>
            <w:rPrChange w:id="962" w:author="lbarros" w:date="2021-02-10T14:15:00Z">
              <w:rPr/>
            </w:rPrChange>
          </w:rPr>
          <w:delText>.</w:delText>
        </w:r>
      </w:del>
    </w:p>
    <w:p w14:paraId="56E70583" w14:textId="77777777" w:rsidR="00B20FED" w:rsidRPr="00FA05BB" w:rsidRDefault="00B20FED" w:rsidP="00B20FED">
      <w:pPr>
        <w:pStyle w:val="PhDCorpo"/>
        <w:ind w:firstLine="567"/>
      </w:pPr>
      <w:commentRangeStart w:id="963"/>
      <w:r w:rsidRPr="00FA05BB">
        <w:t>Além disso</w:t>
      </w:r>
      <w:commentRangeEnd w:id="963"/>
      <w:r w:rsidR="00C50CB2">
        <w:rPr>
          <w:rStyle w:val="Refdecomentrio"/>
          <w:rFonts w:eastAsia="Times New Roman"/>
          <w:lang w:eastAsia="pt-PT"/>
        </w:rPr>
        <w:commentReference w:id="963"/>
      </w:r>
      <w:r w:rsidRPr="00FA05BB">
        <w:t>, o percurso</w:t>
      </w:r>
      <w:r>
        <w:t xml:space="preserve"> </w:t>
      </w:r>
      <w:r w:rsidRPr="00FA05BB">
        <w:t xml:space="preserve">não </w:t>
      </w:r>
      <w:r>
        <w:t>deverá</w:t>
      </w:r>
      <w:r w:rsidRPr="00FA05BB">
        <w:t xml:space="preserve"> ser </w:t>
      </w:r>
      <w:r>
        <w:t>bloqueado por o</w:t>
      </w:r>
      <w:r w:rsidRPr="00FA05BB">
        <w:t xml:space="preserve">bjetos, </w:t>
      </w:r>
      <w:r>
        <w:t>uma vez que o embate do robô poderá provocar situações imprevisíveis, com possibilidade de danificação de bens materiais ou ferimentos pessoais.</w:t>
      </w:r>
    </w:p>
    <w:p w14:paraId="4C0C5778" w14:textId="52843AF7" w:rsidR="00B20FED" w:rsidRDefault="007F0866" w:rsidP="00B20FED">
      <w:pPr>
        <w:pStyle w:val="PhDCorpo"/>
        <w:ind w:firstLine="567"/>
      </w:pPr>
      <w:r>
        <w:t>Devido aos</w:t>
      </w:r>
      <w:r w:rsidR="00B20FED">
        <w:t xml:space="preserve"> perigos acima descritos, deve ser vigiado o manuseamento do robô por crianças. </w:t>
      </w:r>
    </w:p>
    <w:p w14:paraId="06537035" w14:textId="0A95A6E0" w:rsidR="000B1901" w:rsidRDefault="000B1901" w:rsidP="000B1901">
      <w:pPr>
        <w:pStyle w:val="Ttulo2"/>
        <w:rPr>
          <w:rFonts w:ascii="NewsGotT" w:hAnsi="NewsGotT"/>
        </w:rPr>
      </w:pPr>
      <w:bookmarkStart w:id="964" w:name="_Toc63813234"/>
      <w:r>
        <w:rPr>
          <w:rFonts w:ascii="NewsGotT" w:hAnsi="NewsGotT"/>
        </w:rPr>
        <w:t>Certificação</w:t>
      </w:r>
      <w:bookmarkEnd w:id="964"/>
    </w:p>
    <w:p w14:paraId="0E1E6B95" w14:textId="77777777" w:rsidR="00B20FED" w:rsidRDefault="00B20FED" w:rsidP="00B20FED">
      <w:pPr>
        <w:pStyle w:val="PhDCorpo"/>
        <w:ind w:firstLine="567"/>
      </w:pPr>
      <w:r w:rsidRPr="005F1727">
        <w:t xml:space="preserve">Nenhum produto poderá </w:t>
      </w:r>
      <w:r>
        <w:t xml:space="preserve">ser </w:t>
      </w:r>
      <w:r w:rsidRPr="005F1727">
        <w:t xml:space="preserve">exposto </w:t>
      </w:r>
      <w:r>
        <w:t xml:space="preserve">ao comércio </w:t>
      </w:r>
      <w:r w:rsidRPr="005F1727">
        <w:t xml:space="preserve">antes de </w:t>
      </w:r>
      <w:r>
        <w:t>ser certificado</w:t>
      </w:r>
      <w:r w:rsidRPr="005F1727">
        <w:t>.</w:t>
      </w:r>
      <w:r>
        <w:t xml:space="preserve"> A certificação é o m</w:t>
      </w:r>
      <w:r w:rsidRPr="005F1727">
        <w:t xml:space="preserve">odo pelo qual uma </w:t>
      </w:r>
      <w:r>
        <w:t>entidade competente</w:t>
      </w:r>
      <w:r w:rsidRPr="005F1727">
        <w:t xml:space="preserve"> dá</w:t>
      </w:r>
      <w:r>
        <w:t xml:space="preserve"> uma</w:t>
      </w:r>
      <w:r w:rsidRPr="005F1727">
        <w:t xml:space="preserve"> garantia escrita de que um produto está em conformidade com os requisitos especificados</w:t>
      </w:r>
      <w:r>
        <w:t>.</w:t>
      </w:r>
    </w:p>
    <w:p w14:paraId="4011EDF3" w14:textId="76C3EF69" w:rsidR="00B20FED" w:rsidRDefault="00B20FED" w:rsidP="00B20FED">
      <w:pPr>
        <w:pStyle w:val="PhDCorpo"/>
        <w:ind w:firstLine="567"/>
      </w:pPr>
      <w:r>
        <w:t>A m</w:t>
      </w:r>
      <w:r w:rsidRPr="005F1727">
        <w:t>arcação CE</w:t>
      </w:r>
      <w:r>
        <w:t xml:space="preserve">, apresentada na </w:t>
      </w:r>
      <w:r>
        <w:fldChar w:fldCharType="begin"/>
      </w:r>
      <w:r>
        <w:instrText xml:space="preserve"> REF _Ref63672377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8</w:t>
      </w:r>
      <w:r w:rsidR="00071A16">
        <w:t>.</w:t>
      </w:r>
      <w:r w:rsidR="00071A16">
        <w:rPr>
          <w:noProof/>
        </w:rPr>
        <w:t>1</w:t>
      </w:r>
      <w:r>
        <w:fldChar w:fldCharType="end"/>
      </w:r>
      <w:r>
        <w:t>,</w:t>
      </w:r>
      <w:r w:rsidRPr="005F1727">
        <w:t xml:space="preserve"> é um indicativo de conformidade obrigatória para diversos produtos comercializados no Espaço Econ</w:t>
      </w:r>
      <w:r>
        <w:t>ó</w:t>
      </w:r>
      <w:r w:rsidRPr="005F1727">
        <w:t xml:space="preserve">mico Europeu. Esta marca indica que um </w:t>
      </w:r>
      <w:r>
        <w:t>produto</w:t>
      </w:r>
      <w:r w:rsidRPr="005F1727">
        <w:t xml:space="preserve"> </w:t>
      </w:r>
      <w:r>
        <w:t>respeita</w:t>
      </w:r>
      <w:r w:rsidRPr="005F1727">
        <w:t xml:space="preserve"> </w:t>
      </w:r>
      <w:r>
        <w:t>a</w:t>
      </w:r>
      <w:r w:rsidRPr="005F1727">
        <w:t xml:space="preserve"> legislação da União Europeia </w:t>
      </w:r>
      <w:r>
        <w:t>em</w:t>
      </w:r>
      <w:r w:rsidRPr="005F1727">
        <w:t xml:space="preserve"> requisitos </w:t>
      </w:r>
      <w:r>
        <w:t xml:space="preserve">como </w:t>
      </w:r>
      <w:r w:rsidRPr="005F1727">
        <w:t>segurança, higiene e proteção ambiental</w:t>
      </w:r>
      <w:r>
        <w:t>,</w:t>
      </w:r>
      <w:r w:rsidRPr="005F1727">
        <w:t xml:space="preserve"> estando, desta forma, credenciado a circular por todo Espaço Económico Europeu</w:t>
      </w:r>
      <w:r>
        <w:t xml:space="preserve"> </w:t>
      </w:r>
      <w:sdt>
        <w:sdtPr>
          <w:id w:val="596294746"/>
          <w:citation/>
        </w:sdtPr>
        <w:sdtEndPr/>
        <w:sdtContent>
          <w:r w:rsidR="007B26D1" w:rsidRPr="007B26D1">
            <w:fldChar w:fldCharType="begin"/>
          </w:r>
          <w:r w:rsidR="007B26D1" w:rsidRPr="007B26D1">
            <w:instrText xml:space="preserve"> CITATION TUR21 \l 2070 </w:instrText>
          </w:r>
          <w:r w:rsidR="007B26D1" w:rsidRPr="007B26D1">
            <w:fldChar w:fldCharType="separate"/>
          </w:r>
          <w:r w:rsidR="00071A16" w:rsidRPr="00071A16">
            <w:rPr>
              <w:noProof/>
            </w:rPr>
            <w:t>[14]</w:t>
          </w:r>
          <w:r w:rsidR="007B26D1" w:rsidRPr="007B26D1">
            <w:fldChar w:fldCharType="end"/>
          </w:r>
        </w:sdtContent>
      </w:sdt>
      <w:r w:rsidR="007B26D1">
        <w:t>.</w:t>
      </w:r>
    </w:p>
    <w:p w14:paraId="0AE24D4F" w14:textId="77777777" w:rsidR="00B20FED" w:rsidRDefault="00B20FED" w:rsidP="00B20FED">
      <w:pPr>
        <w:pStyle w:val="PhDFigura"/>
      </w:pPr>
      <w:r>
        <w:rPr>
          <w:noProof/>
        </w:rPr>
        <w:drawing>
          <wp:inline distT="0" distB="0" distL="0" distR="0" wp14:anchorId="217BB3CF" wp14:editId="21ADCF30">
            <wp:extent cx="1422320" cy="1068661"/>
            <wp:effectExtent l="0" t="0" r="6985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2"/>
                    <pic:cNvPicPr>
                      <a:picLocks noChangeAspect="1"/>
                    </pic:cNvPicPr>
                  </pic:nvPicPr>
                  <pic:blipFill>
                    <a:blip r:embed="rId209" cstate="print">
                      <a:clrChange>
                        <a:clrFrom>
                          <a:srgbClr val="E6E6E6"/>
                        </a:clrFrom>
                        <a:clrTo>
                          <a:srgbClr val="E6E6E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2320" cy="106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94DC" w14:textId="73E568A1" w:rsidR="00B20FED" w:rsidRDefault="00B20FED" w:rsidP="00B20FED">
      <w:pPr>
        <w:pStyle w:val="PhDLegendaFiguras"/>
      </w:pPr>
      <w:bookmarkStart w:id="965" w:name="_Ref63672377"/>
      <w:bookmarkStart w:id="966" w:name="_Toc63813300"/>
      <w:r>
        <w:t xml:space="preserve">Figura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8</w:t>
      </w:r>
      <w:r w:rsidR="003F61EA">
        <w:rPr>
          <w:noProof/>
        </w:rPr>
        <w:fldChar w:fldCharType="end"/>
      </w:r>
      <w:r w:rsidR="001D0B72">
        <w:t>.</w:t>
      </w:r>
      <w:r w:rsidR="003F61EA">
        <w:fldChar w:fldCharType="begin"/>
      </w:r>
      <w:r w:rsidR="003F61EA">
        <w:instrText xml:space="preserve"> SEQ Figura \* ARABIC \s 1 </w:instrText>
      </w:r>
      <w:r w:rsidR="003F61EA">
        <w:fldChar w:fldCharType="separate"/>
      </w:r>
      <w:r w:rsidR="00071A16">
        <w:rPr>
          <w:noProof/>
        </w:rPr>
        <w:t>1</w:t>
      </w:r>
      <w:r w:rsidR="003F61EA">
        <w:rPr>
          <w:noProof/>
        </w:rPr>
        <w:fldChar w:fldCharType="end"/>
      </w:r>
      <w:bookmarkEnd w:id="965"/>
      <w:r>
        <w:t xml:space="preserve"> - Marcação CE</w:t>
      </w:r>
      <w:r w:rsidR="007D1586">
        <w:t>.</w:t>
      </w:r>
      <w:bookmarkEnd w:id="966"/>
    </w:p>
    <w:p w14:paraId="2BA78880" w14:textId="7A62F4F1" w:rsidR="00B20FED" w:rsidRPr="002811FC" w:rsidRDefault="00B20FED" w:rsidP="00071A16">
      <w:pPr>
        <w:pStyle w:val="PhDCorpo"/>
        <w:spacing w:before="240" w:after="0"/>
        <w:ind w:firstLine="567"/>
      </w:pPr>
      <w:r>
        <w:t>De acordo com DIRETIVA 2014/35</w:t>
      </w:r>
      <w:r w:rsidRPr="00C03849">
        <w:t xml:space="preserve">/UE </w:t>
      </w:r>
      <w:sdt>
        <w:sdtPr>
          <w:id w:val="708222010"/>
          <w:citation/>
        </w:sdtPr>
        <w:sdtEndPr/>
        <w:sdtContent>
          <w:r w:rsidR="00C03849" w:rsidRPr="00C03849">
            <w:fldChar w:fldCharType="begin"/>
          </w:r>
          <w:r w:rsidR="00C03849" w:rsidRPr="00C03849">
            <w:instrText xml:space="preserve"> CITATION Jor14 \l 2070 </w:instrText>
          </w:r>
          <w:r w:rsidR="00C03849" w:rsidRPr="00C03849">
            <w:fldChar w:fldCharType="separate"/>
          </w:r>
          <w:r w:rsidR="00071A16" w:rsidRPr="00071A16">
            <w:rPr>
              <w:noProof/>
            </w:rPr>
            <w:t>[15]</w:t>
          </w:r>
          <w:r w:rsidR="00C03849" w:rsidRPr="00C03849">
            <w:fldChar w:fldCharType="end"/>
          </w:r>
        </w:sdtContent>
      </w:sdt>
      <w:r w:rsidRPr="00C03849">
        <w:t xml:space="preserve"> ANEXO I, que informa</w:t>
      </w:r>
      <w:r>
        <w:t xml:space="preserve"> os principais elementos dos objetivos de segurança para o material elétrico usado no equipamento, </w:t>
      </w:r>
      <w:r w:rsidRPr="002811FC">
        <w:t>devem ser previstas medidas de ordem técnica a fim de que:</w:t>
      </w:r>
    </w:p>
    <w:p w14:paraId="552C6267" w14:textId="77777777" w:rsidR="00B20FED" w:rsidRPr="002811FC" w:rsidRDefault="00B20FED" w:rsidP="00B20FED">
      <w:pPr>
        <w:pStyle w:val="PhDCorpo"/>
        <w:numPr>
          <w:ilvl w:val="0"/>
          <w:numId w:val="21"/>
        </w:numPr>
        <w:spacing w:after="0"/>
        <w:ind w:left="0" w:firstLine="1134"/>
      </w:pPr>
      <w:r w:rsidRPr="002811FC">
        <w:t>As pessoas e os animais domésticos fiquem protegidos de forma adequada contra os riscos de ferimentos ou de outros acidentes resultantes de contactos diretos ou indiretos;</w:t>
      </w:r>
    </w:p>
    <w:p w14:paraId="22C7E356" w14:textId="77777777" w:rsidR="00B20FED" w:rsidRPr="002811FC" w:rsidRDefault="00B20FED" w:rsidP="00B20FED">
      <w:pPr>
        <w:pStyle w:val="PhDCorpo"/>
        <w:numPr>
          <w:ilvl w:val="0"/>
          <w:numId w:val="21"/>
        </w:numPr>
        <w:spacing w:after="0"/>
        <w:ind w:left="0" w:firstLine="1134"/>
      </w:pPr>
      <w:r w:rsidRPr="002811FC">
        <w:t>Não se produzam temperaturas, descargas ou radiações que possam provocar perigo;</w:t>
      </w:r>
    </w:p>
    <w:p w14:paraId="69690C84" w14:textId="77777777" w:rsidR="00B20FED" w:rsidRPr="002811FC" w:rsidRDefault="00B20FED" w:rsidP="00B20FED">
      <w:pPr>
        <w:pStyle w:val="PhDCorpo"/>
        <w:numPr>
          <w:ilvl w:val="0"/>
          <w:numId w:val="21"/>
        </w:numPr>
        <w:spacing w:after="0"/>
        <w:ind w:left="0" w:firstLine="1134"/>
      </w:pPr>
      <w:r w:rsidRPr="002811FC">
        <w:t>As pessoas, os animais domésticos e os bens sejam protegidos de forma adequada contra os riscos de natureza não elétrica provenientes do material elétrico que a experiência venha a revelar;</w:t>
      </w:r>
    </w:p>
    <w:p w14:paraId="7E121F95" w14:textId="101F17D2" w:rsidR="00B20FED" w:rsidRDefault="00B20FED" w:rsidP="00B20FED">
      <w:pPr>
        <w:pStyle w:val="PhDCorpo"/>
        <w:numPr>
          <w:ilvl w:val="0"/>
          <w:numId w:val="21"/>
        </w:numPr>
        <w:ind w:left="0" w:firstLine="1134"/>
      </w:pPr>
      <w:r w:rsidRPr="002811FC">
        <w:t>O isolamento seja adequado aos condicionamentos previstos.</w:t>
      </w:r>
    </w:p>
    <w:tbl>
      <w:tblPr>
        <w:tblStyle w:val="TabelacomGrelha"/>
        <w:tblpPr w:leftFromText="141" w:rightFromText="141" w:vertAnchor="text" w:horzAnchor="margin" w:tblpY="1828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7"/>
        <w:gridCol w:w="2268"/>
        <w:gridCol w:w="2268"/>
        <w:gridCol w:w="2268"/>
      </w:tblGrid>
      <w:tr w:rsidR="00071A16" w14:paraId="3D4F3C14" w14:textId="77777777" w:rsidTr="00071A16">
        <w:tc>
          <w:tcPr>
            <w:tcW w:w="1250" w:type="pct"/>
          </w:tcPr>
          <w:p w14:paraId="0D9061A8" w14:textId="77777777" w:rsidR="00071A16" w:rsidRDefault="00071A16" w:rsidP="00071A16">
            <w:pPr>
              <w:pStyle w:val="PhDCorpo"/>
              <w:spacing w:after="0" w:line="240" w:lineRule="auto"/>
              <w:jc w:val="center"/>
            </w:pPr>
            <w:r>
              <w:rPr>
                <w:noProof/>
                <w:lang w:eastAsia="pt-PT"/>
              </w:rPr>
              <w:drawing>
                <wp:inline distT="0" distB="0" distL="0" distR="0" wp14:anchorId="242ADE79" wp14:editId="1BA584A7">
                  <wp:extent cx="1166719" cy="1166400"/>
                  <wp:effectExtent l="0" t="0" r="0" b="0"/>
                  <wp:docPr id="147" name="Imagem 147" descr="Uma imagem com texto, símbolo, gráficos de vetor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47"/>
                          <pic:cNvPicPr/>
                        </pic:nvPicPr>
                        <pic:blipFill>
                          <a:blip r:embed="rId2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6719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14:paraId="76FF284B" w14:textId="77777777" w:rsidR="00071A16" w:rsidRDefault="00071A16" w:rsidP="00071A16">
            <w:pPr>
              <w:pStyle w:val="PhDCorpo"/>
              <w:spacing w:after="0"/>
              <w:jc w:val="center"/>
            </w:pPr>
            <w:r>
              <w:rPr>
                <w:noProof/>
                <w:lang w:eastAsia="pt-PT"/>
              </w:rPr>
              <w:drawing>
                <wp:inline distT="0" distB="0" distL="0" distR="0" wp14:anchorId="37DEB317" wp14:editId="75894A93">
                  <wp:extent cx="1171057" cy="1166400"/>
                  <wp:effectExtent l="0" t="0" r="0" b="0"/>
                  <wp:docPr id="148" name="Imagem 148" descr="Uma imagem com texto, símbolo, exterior, volt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48"/>
                          <pic:cNvPicPr/>
                        </pic:nvPicPr>
                        <pic:blipFill>
                          <a:blip r:embed="rId2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057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14:paraId="35B9C347" w14:textId="77777777" w:rsidR="00071A16" w:rsidRDefault="00071A16" w:rsidP="00071A16">
            <w:pPr>
              <w:pStyle w:val="PhDCorpo"/>
              <w:spacing w:after="0"/>
              <w:jc w:val="center"/>
            </w:pPr>
            <w:r>
              <w:rPr>
                <w:noProof/>
                <w:lang w:eastAsia="pt-PT"/>
              </w:rPr>
              <w:drawing>
                <wp:inline distT="0" distB="0" distL="0" distR="0" wp14:anchorId="2EFEE5B6" wp14:editId="03BF37C9">
                  <wp:extent cx="1167458" cy="1166400"/>
                  <wp:effectExtent l="0" t="0" r="0" b="0"/>
                  <wp:docPr id="149" name="Imagem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49"/>
                          <pic:cNvPicPr/>
                        </pic:nvPicPr>
                        <pic:blipFill>
                          <a:blip r:embed="rId2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7458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14:paraId="3285425A" w14:textId="77777777" w:rsidR="00071A16" w:rsidRDefault="00071A16" w:rsidP="00071A16">
            <w:pPr>
              <w:pStyle w:val="PhDCorpo"/>
              <w:spacing w:after="0"/>
              <w:jc w:val="center"/>
            </w:pPr>
            <w:r>
              <w:rPr>
                <w:noProof/>
                <w:lang w:eastAsia="pt-PT"/>
              </w:rPr>
              <w:drawing>
                <wp:inline distT="0" distB="0" distL="0" distR="0" wp14:anchorId="59CBC421" wp14:editId="793002F9">
                  <wp:extent cx="1162465" cy="1166400"/>
                  <wp:effectExtent l="0" t="0" r="0" b="0"/>
                  <wp:docPr id="150" name="Imagem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50"/>
                          <pic:cNvPicPr/>
                        </pic:nvPicPr>
                        <pic:blipFill>
                          <a:blip r:embed="rId2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465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1A16" w14:paraId="2FFEC661" w14:textId="77777777" w:rsidTr="00071A16">
        <w:trPr>
          <w:trHeight w:val="494"/>
        </w:trPr>
        <w:tc>
          <w:tcPr>
            <w:tcW w:w="1250" w:type="pct"/>
          </w:tcPr>
          <w:p w14:paraId="23C0ACC0" w14:textId="77777777" w:rsidR="00071A16" w:rsidRPr="00372B1F" w:rsidRDefault="00071A16" w:rsidP="00071A16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(a)</w:t>
            </w:r>
          </w:p>
        </w:tc>
        <w:tc>
          <w:tcPr>
            <w:tcW w:w="1250" w:type="pct"/>
          </w:tcPr>
          <w:p w14:paraId="31B0014A" w14:textId="77777777" w:rsidR="00071A16" w:rsidRPr="00372B1F" w:rsidRDefault="00071A16" w:rsidP="00071A16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(b)</w:t>
            </w:r>
          </w:p>
        </w:tc>
        <w:tc>
          <w:tcPr>
            <w:tcW w:w="1250" w:type="pct"/>
          </w:tcPr>
          <w:p w14:paraId="482E4EEC" w14:textId="77777777" w:rsidR="00071A16" w:rsidRPr="00372B1F" w:rsidRDefault="00071A16" w:rsidP="00071A16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(c)</w:t>
            </w:r>
          </w:p>
        </w:tc>
        <w:tc>
          <w:tcPr>
            <w:tcW w:w="1250" w:type="pct"/>
          </w:tcPr>
          <w:p w14:paraId="339681D0" w14:textId="77777777" w:rsidR="00071A16" w:rsidRPr="00372B1F" w:rsidRDefault="00071A16" w:rsidP="00071A16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(d)</w:t>
            </w:r>
          </w:p>
        </w:tc>
      </w:tr>
      <w:tr w:rsidR="00071A16" w14:paraId="3E33735A" w14:textId="77777777" w:rsidTr="00071A16">
        <w:trPr>
          <w:trHeight w:val="2117"/>
        </w:trPr>
        <w:tc>
          <w:tcPr>
            <w:tcW w:w="1250" w:type="pct"/>
          </w:tcPr>
          <w:p w14:paraId="5C0D4B75" w14:textId="77777777" w:rsidR="00071A16" w:rsidRPr="00372B1F" w:rsidRDefault="00071A16" w:rsidP="00071A16">
            <w:pPr>
              <w:pStyle w:val="PhDCorpo"/>
              <w:spacing w:after="0"/>
              <w:jc w:val="center"/>
            </w:pPr>
            <w:r w:rsidRPr="00372B1F">
              <w:rPr>
                <w:noProof/>
                <w:lang w:eastAsia="pt-PT"/>
              </w:rPr>
              <w:drawing>
                <wp:inline distT="0" distB="0" distL="0" distR="0" wp14:anchorId="41EEF442" wp14:editId="071D4DBD">
                  <wp:extent cx="1164541" cy="1166400"/>
                  <wp:effectExtent l="0" t="0" r="0" b="0"/>
                  <wp:docPr id="146" name="Imagem 146" descr="Uma imagem com texto, símbolo, relógi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46"/>
                          <pic:cNvPicPr/>
                        </pic:nvPicPr>
                        <pic:blipFill>
                          <a:blip r:embed="rId2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541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14:paraId="0514A7A4" w14:textId="77777777" w:rsidR="00071A16" w:rsidRPr="00372B1F" w:rsidRDefault="00071A16" w:rsidP="00071A16">
            <w:pPr>
              <w:pStyle w:val="PhDCorpo"/>
              <w:spacing w:after="0"/>
              <w:jc w:val="center"/>
            </w:pPr>
            <w:r w:rsidRPr="00372B1F">
              <w:rPr>
                <w:noProof/>
                <w:lang w:eastAsia="pt-PT"/>
              </w:rPr>
              <w:drawing>
                <wp:inline distT="0" distB="0" distL="0" distR="0" wp14:anchorId="0A3C0343" wp14:editId="3B55CC46">
                  <wp:extent cx="1164332" cy="1166400"/>
                  <wp:effectExtent l="0" t="0" r="0" b="0"/>
                  <wp:docPr id="130" name="Imagem 130" descr="Uma imagem com texto, símbol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30"/>
                          <pic:cNvPicPr/>
                        </pic:nvPicPr>
                        <pic:blipFill>
                          <a:blip r:embed="rId2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332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14:paraId="046FF3C8" w14:textId="77777777" w:rsidR="00071A16" w:rsidRPr="00372B1F" w:rsidRDefault="00071A16" w:rsidP="00071A16">
            <w:pPr>
              <w:pStyle w:val="PhDCorpo"/>
              <w:spacing w:after="0"/>
              <w:jc w:val="center"/>
            </w:pPr>
            <w:r w:rsidRPr="00372B1F">
              <w:rPr>
                <w:noProof/>
                <w:lang w:eastAsia="pt-PT"/>
              </w:rPr>
              <w:drawing>
                <wp:inline distT="0" distB="0" distL="0" distR="0" wp14:anchorId="658A7657" wp14:editId="0BEACA70">
                  <wp:extent cx="1167793" cy="1166400"/>
                  <wp:effectExtent l="0" t="0" r="0" b="0"/>
                  <wp:docPr id="129" name="Imagem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29"/>
                          <pic:cNvPicPr/>
                        </pic:nvPicPr>
                        <pic:blipFill>
                          <a:blip r:embed="rId2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7793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14:paraId="55E7F1C8" w14:textId="77777777" w:rsidR="00071A16" w:rsidRDefault="00071A16" w:rsidP="00071A16">
            <w:pPr>
              <w:pStyle w:val="PhDCorpo"/>
              <w:spacing w:after="0"/>
              <w:jc w:val="center"/>
            </w:pPr>
            <w:r>
              <w:rPr>
                <w:noProof/>
                <w:lang w:eastAsia="pt-PT"/>
              </w:rPr>
              <w:drawing>
                <wp:inline distT="0" distB="0" distL="0" distR="0" wp14:anchorId="4964F491" wp14:editId="41073C43">
                  <wp:extent cx="1185538" cy="1094705"/>
                  <wp:effectExtent l="0" t="0" r="0" b="0"/>
                  <wp:docPr id="286" name="Imagem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m 2"/>
                          <pic:cNvPicPr/>
                        </pic:nvPicPr>
                        <pic:blipFill>
                          <a:blip r:embed="rId2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2337" cy="1110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1A16" w14:paraId="463CC3A8" w14:textId="77777777" w:rsidTr="00071A16">
        <w:trPr>
          <w:trHeight w:val="508"/>
        </w:trPr>
        <w:tc>
          <w:tcPr>
            <w:tcW w:w="1250" w:type="pct"/>
          </w:tcPr>
          <w:p w14:paraId="56DD1A89" w14:textId="77777777" w:rsidR="00071A16" w:rsidRPr="00372B1F" w:rsidRDefault="00071A16" w:rsidP="00071A16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(e)</w:t>
            </w:r>
          </w:p>
        </w:tc>
        <w:tc>
          <w:tcPr>
            <w:tcW w:w="1250" w:type="pct"/>
          </w:tcPr>
          <w:p w14:paraId="7B4FE79C" w14:textId="77777777" w:rsidR="00071A16" w:rsidRPr="00372B1F" w:rsidRDefault="00071A16" w:rsidP="00071A16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(f)</w:t>
            </w:r>
          </w:p>
        </w:tc>
        <w:tc>
          <w:tcPr>
            <w:tcW w:w="1250" w:type="pct"/>
          </w:tcPr>
          <w:p w14:paraId="437556D0" w14:textId="77777777" w:rsidR="00071A16" w:rsidRPr="00372B1F" w:rsidRDefault="00071A16" w:rsidP="00071A16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(g)</w:t>
            </w:r>
          </w:p>
        </w:tc>
        <w:tc>
          <w:tcPr>
            <w:tcW w:w="1250" w:type="pct"/>
          </w:tcPr>
          <w:p w14:paraId="07904F3E" w14:textId="77777777" w:rsidR="00071A16" w:rsidRPr="00FF3164" w:rsidRDefault="00071A16" w:rsidP="00071A16">
            <w:pPr>
              <w:pStyle w:val="PhDCabealhoFiguras"/>
              <w:rPr>
                <w:rFonts w:ascii="NewsGotT" w:hAnsi="NewsGotT"/>
              </w:rPr>
            </w:pPr>
            <w:r w:rsidRPr="00FF3164">
              <w:rPr>
                <w:rFonts w:ascii="NewsGotT" w:hAnsi="NewsGotT"/>
              </w:rPr>
              <w:t>(h)</w:t>
            </w:r>
          </w:p>
        </w:tc>
      </w:tr>
    </w:tbl>
    <w:p w14:paraId="18528C18" w14:textId="77777777" w:rsidR="00B20FED" w:rsidRDefault="00B20FED" w:rsidP="00B20FED">
      <w:pPr>
        <w:pStyle w:val="PhDCorpo"/>
        <w:ind w:firstLine="567"/>
      </w:pPr>
      <w:r>
        <w:t xml:space="preserve">Como </w:t>
      </w:r>
      <w:r w:rsidRPr="000F2D64">
        <w:t>já foi apresentado</w:t>
      </w:r>
      <w:r>
        <w:t xml:space="preserve">, o robô cumpre com os pontos </w:t>
      </w:r>
      <w:commentRangeStart w:id="967"/>
      <w:r>
        <w:t xml:space="preserve">a), b) e d). </w:t>
      </w:r>
      <w:commentRangeEnd w:id="967"/>
      <w:r w:rsidR="00C50CB2">
        <w:rPr>
          <w:rStyle w:val="Refdecomentrio"/>
          <w:rFonts w:eastAsia="Times New Roman"/>
          <w:lang w:eastAsia="pt-PT"/>
        </w:rPr>
        <w:commentReference w:id="967"/>
      </w:r>
      <w:r>
        <w:t xml:space="preserve">Uma vez que este projeto serve fins académicos, ou seja, tem o propósito de validar conceitos, não foi implementado um sistema de deteção de obstáculos. Assim, o ponto c) não é cumprido, pelo que o certificado CE não poderá ser atribuído ao AWR. </w:t>
      </w:r>
    </w:p>
    <w:p w14:paraId="3C2ADC16" w14:textId="77777777" w:rsidR="00071A16" w:rsidRDefault="00071A16" w:rsidP="00071A16">
      <w:pPr>
        <w:pStyle w:val="PhDLegendaFiguras"/>
      </w:pPr>
      <w:bookmarkStart w:id="968" w:name="_Ref63672805"/>
      <w:bookmarkStart w:id="969" w:name="_Toc63813301"/>
      <w:r>
        <w:t xml:space="preserve">Figura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>
        <w:rPr>
          <w:noProof/>
        </w:rPr>
        <w:t>8</w:t>
      </w:r>
      <w:r w:rsidR="003F61EA">
        <w:rPr>
          <w:noProof/>
        </w:rPr>
        <w:fldChar w:fldCharType="end"/>
      </w:r>
      <w:r>
        <w:t>.</w:t>
      </w:r>
      <w:r w:rsidR="003F61EA">
        <w:fldChar w:fldCharType="begin"/>
      </w:r>
      <w:r w:rsidR="003F61EA">
        <w:instrText xml:space="preserve"> SEQ Figura \* ARABIC \s 1 </w:instrText>
      </w:r>
      <w:r w:rsidR="003F61EA">
        <w:fldChar w:fldCharType="separate"/>
      </w:r>
      <w:r>
        <w:rPr>
          <w:noProof/>
        </w:rPr>
        <w:t>2</w:t>
      </w:r>
      <w:r w:rsidR="003F61EA">
        <w:rPr>
          <w:noProof/>
        </w:rPr>
        <w:fldChar w:fldCharType="end"/>
      </w:r>
      <w:bookmarkEnd w:id="968"/>
      <w:r>
        <w:t xml:space="preserve"> - Símbolos de perigo: (a) perigoso para o ambiente; (b) corrosivo; (c) comburente; (d) inflamável</w:t>
      </w:r>
      <w:r w:rsidRPr="00503BA6">
        <w:t>; (e) explosivo</w:t>
      </w:r>
      <w:r>
        <w:t xml:space="preserve">; (f) tóxico; (g) vários perigos; (h) </w:t>
      </w:r>
      <w:commentRangeStart w:id="970"/>
      <w:r>
        <w:t>ESD</w:t>
      </w:r>
      <w:commentRangeEnd w:id="970"/>
      <w:r w:rsidR="00C50CB2">
        <w:rPr>
          <w:rStyle w:val="Refdecomentrio"/>
          <w:bCs w:val="0"/>
        </w:rPr>
        <w:commentReference w:id="970"/>
      </w:r>
      <w:r>
        <w:t>.</w:t>
      </w:r>
      <w:bookmarkEnd w:id="969"/>
    </w:p>
    <w:p w14:paraId="0B0FE29E" w14:textId="696A73F5" w:rsidR="00B20FED" w:rsidRDefault="00B20FED" w:rsidP="00B20FED">
      <w:pPr>
        <w:pStyle w:val="PhDCorpo"/>
        <w:ind w:firstLine="709"/>
      </w:pPr>
      <w:r>
        <w:t>Devido aos perigos enunciados no subcapítulo anterior</w:t>
      </w:r>
      <w:r w:rsidR="00071A16">
        <w:t>,</w:t>
      </w:r>
      <w:r w:rsidR="00C03849">
        <w:t xml:space="preserve"> </w:t>
      </w:r>
      <w:r w:rsidR="00C03849" w:rsidRPr="007F0866">
        <w:rPr>
          <w:b/>
          <w:bCs/>
        </w:rPr>
        <w:fldChar w:fldCharType="begin"/>
      </w:r>
      <w:r w:rsidR="00C03849" w:rsidRPr="007F0866">
        <w:rPr>
          <w:b/>
          <w:bCs/>
        </w:rPr>
        <w:instrText xml:space="preserve"> REF _Ref63702908 \w \h </w:instrText>
      </w:r>
      <w:r w:rsidR="007F0866">
        <w:rPr>
          <w:b/>
          <w:bCs/>
        </w:rPr>
        <w:instrText xml:space="preserve"> \* MERGEFORMAT </w:instrText>
      </w:r>
      <w:r w:rsidR="00C03849" w:rsidRPr="007F0866">
        <w:rPr>
          <w:b/>
          <w:bCs/>
        </w:rPr>
      </w:r>
      <w:r w:rsidR="00C03849" w:rsidRPr="007F0866">
        <w:rPr>
          <w:b/>
          <w:bCs/>
        </w:rPr>
        <w:fldChar w:fldCharType="separate"/>
      </w:r>
      <w:r w:rsidR="00071A16">
        <w:rPr>
          <w:b/>
          <w:bCs/>
        </w:rPr>
        <w:t>8.3</w:t>
      </w:r>
      <w:r w:rsidR="00C03849" w:rsidRPr="007F0866">
        <w:rPr>
          <w:b/>
          <w:bCs/>
        </w:rPr>
        <w:fldChar w:fldCharType="end"/>
      </w:r>
      <w:r w:rsidR="00C03849" w:rsidRPr="007F0866">
        <w:rPr>
          <w:b/>
          <w:bCs/>
        </w:rPr>
        <w:t xml:space="preserve"> – </w:t>
      </w:r>
      <w:r w:rsidR="00C03849" w:rsidRPr="007F0866">
        <w:rPr>
          <w:b/>
          <w:bCs/>
        </w:rPr>
        <w:fldChar w:fldCharType="begin"/>
      </w:r>
      <w:r w:rsidR="00C03849" w:rsidRPr="007F0866">
        <w:rPr>
          <w:b/>
          <w:bCs/>
        </w:rPr>
        <w:instrText xml:space="preserve"> REF _Ref63702913 \h </w:instrText>
      </w:r>
      <w:r w:rsidR="007F0866">
        <w:rPr>
          <w:b/>
          <w:bCs/>
        </w:rPr>
        <w:instrText xml:space="preserve"> \* MERGEFORMAT </w:instrText>
      </w:r>
      <w:r w:rsidR="00C03849" w:rsidRPr="007F0866">
        <w:rPr>
          <w:b/>
          <w:bCs/>
        </w:rPr>
      </w:r>
      <w:r w:rsidR="00C03849" w:rsidRPr="007F0866">
        <w:rPr>
          <w:b/>
          <w:bCs/>
        </w:rPr>
        <w:fldChar w:fldCharType="separate"/>
      </w:r>
      <w:r w:rsidR="00071A16" w:rsidRPr="00071A16">
        <w:rPr>
          <w:b/>
          <w:bCs/>
        </w:rPr>
        <w:t>Segurança</w:t>
      </w:r>
      <w:r w:rsidR="00C03849" w:rsidRPr="007F0866">
        <w:rPr>
          <w:b/>
          <w:bCs/>
        </w:rPr>
        <w:fldChar w:fldCharType="end"/>
      </w:r>
      <w:r w:rsidR="007F0866" w:rsidRPr="007F0866">
        <w:t>,</w:t>
      </w:r>
      <w:r>
        <w:t xml:space="preserve"> deverão ser apresentados vários símbolos ao utilizador.</w:t>
      </w:r>
    </w:p>
    <w:p w14:paraId="657ECEF7" w14:textId="2BDB1484" w:rsidR="00B20FED" w:rsidRDefault="00B20FED" w:rsidP="00B20FED">
      <w:pPr>
        <w:pStyle w:val="PhDCorpo"/>
        <w:spacing w:after="0"/>
        <w:ind w:firstLine="567"/>
      </w:pPr>
      <w:r>
        <w:t xml:space="preserve">O robô será constituído por circuitos e componentes eletrónicos que não podem ser enviados para o lixo doméstico. Estes devem ser encaminhados para locais próprios de </w:t>
      </w:r>
      <w:r w:rsidRPr="00503BA6">
        <w:t>reciclagem</w:t>
      </w:r>
      <w:r w:rsidR="007F0866">
        <w:t xml:space="preserve"> </w:t>
      </w:r>
      <w:commentRangeStart w:id="971"/>
      <w:r w:rsidR="007F0866" w:rsidRPr="00503BA6">
        <w:t>(</w:t>
      </w:r>
      <w:r w:rsidR="007F0866" w:rsidRPr="00503BA6">
        <w:rPr>
          <w:szCs w:val="24"/>
        </w:rPr>
        <w:fldChar w:fldCharType="begin"/>
      </w:r>
      <w:r w:rsidR="007F0866" w:rsidRPr="00503BA6">
        <w:instrText xml:space="preserve"> REF _Ref63672766 \h </w:instrText>
      </w:r>
      <w:r w:rsidR="007F0866">
        <w:rPr>
          <w:szCs w:val="24"/>
        </w:rPr>
        <w:instrText xml:space="preserve"> \* MERGEFORMAT </w:instrText>
      </w:r>
      <w:r w:rsidR="007F0866" w:rsidRPr="00503BA6">
        <w:rPr>
          <w:szCs w:val="24"/>
        </w:rPr>
      </w:r>
      <w:r w:rsidR="007F0866" w:rsidRPr="00503BA6">
        <w:rPr>
          <w:szCs w:val="24"/>
        </w:rPr>
        <w:fldChar w:fldCharType="separate"/>
      </w:r>
      <w:r w:rsidR="00071A16">
        <w:t xml:space="preserve">Figura </w:t>
      </w:r>
      <w:r w:rsidR="00071A16">
        <w:rPr>
          <w:noProof/>
        </w:rPr>
        <w:t>8</w:t>
      </w:r>
      <w:r w:rsidR="00071A16">
        <w:t>.</w:t>
      </w:r>
      <w:r w:rsidR="00071A16">
        <w:rPr>
          <w:noProof/>
        </w:rPr>
        <w:t>3</w:t>
      </w:r>
      <w:r w:rsidR="007F0866" w:rsidRPr="00503BA6">
        <w:rPr>
          <w:szCs w:val="24"/>
        </w:rPr>
        <w:fldChar w:fldCharType="end"/>
      </w:r>
      <w:commentRangeEnd w:id="971"/>
      <w:r w:rsidR="00C50CB2">
        <w:rPr>
          <w:rStyle w:val="Refdecomentrio"/>
          <w:rFonts w:eastAsia="Times New Roman"/>
          <w:lang w:eastAsia="pt-PT"/>
        </w:rPr>
        <w:commentReference w:id="971"/>
      </w:r>
      <w:r w:rsidR="007F0866" w:rsidRPr="00503BA6">
        <w:t>)</w:t>
      </w:r>
      <w:r w:rsidRPr="00503BA6">
        <w:t>.</w:t>
      </w:r>
      <w:r>
        <w:t xml:space="preserve"> </w:t>
      </w:r>
    </w:p>
    <w:p w14:paraId="4CD6D7AF" w14:textId="77777777" w:rsidR="00B20FED" w:rsidRDefault="00B20FED" w:rsidP="00B20FED">
      <w:pPr>
        <w:pStyle w:val="PhDCorpo"/>
        <w:keepNext/>
        <w:spacing w:after="0"/>
        <w:jc w:val="center"/>
      </w:pPr>
      <w:r>
        <w:rPr>
          <w:noProof/>
          <w:lang w:eastAsia="pt-PT"/>
        </w:rPr>
        <w:drawing>
          <wp:inline distT="0" distB="0" distL="0" distR="0" wp14:anchorId="5D57C987" wp14:editId="0BDB3516">
            <wp:extent cx="860425" cy="1228725"/>
            <wp:effectExtent l="0" t="0" r="0" b="952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8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04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3B60" w14:textId="5AFECF83" w:rsidR="00B20FED" w:rsidRDefault="00B20FED" w:rsidP="00B20FED">
      <w:pPr>
        <w:pStyle w:val="PhDLegendaFiguras"/>
      </w:pPr>
      <w:bookmarkStart w:id="972" w:name="_Ref63672766"/>
      <w:bookmarkStart w:id="973" w:name="_Toc63813302"/>
      <w:r>
        <w:t xml:space="preserve">Figura </w:t>
      </w:r>
      <w:r w:rsidR="003F61EA">
        <w:fldChar w:fldCharType="begin"/>
      </w:r>
      <w:r w:rsidR="003F61EA">
        <w:instrText xml:space="preserve"> STYLEREF 1 \s </w:instrText>
      </w:r>
      <w:r w:rsidR="003F61EA">
        <w:fldChar w:fldCharType="separate"/>
      </w:r>
      <w:r w:rsidR="00071A16">
        <w:rPr>
          <w:noProof/>
        </w:rPr>
        <w:t>8</w:t>
      </w:r>
      <w:r w:rsidR="003F61EA">
        <w:rPr>
          <w:noProof/>
        </w:rPr>
        <w:fldChar w:fldCharType="end"/>
      </w:r>
      <w:r w:rsidR="001D0B72">
        <w:t>.</w:t>
      </w:r>
      <w:r w:rsidR="003F61EA">
        <w:fldChar w:fldCharType="begin"/>
      </w:r>
      <w:r w:rsidR="003F61EA">
        <w:instrText xml:space="preserve"> SEQ Figura \* ARABIC \s 1 </w:instrText>
      </w:r>
      <w:r w:rsidR="003F61EA">
        <w:fldChar w:fldCharType="separate"/>
      </w:r>
      <w:r w:rsidR="00071A16">
        <w:rPr>
          <w:noProof/>
        </w:rPr>
        <w:t>3</w:t>
      </w:r>
      <w:r w:rsidR="003F61EA">
        <w:rPr>
          <w:noProof/>
        </w:rPr>
        <w:fldChar w:fldCharType="end"/>
      </w:r>
      <w:bookmarkEnd w:id="972"/>
      <w:r>
        <w:t xml:space="preserve"> - </w:t>
      </w:r>
      <w:commentRangeStart w:id="974"/>
      <w:r w:rsidRPr="00E41917">
        <w:t xml:space="preserve">Símbolo de </w:t>
      </w:r>
      <w:r w:rsidR="007F0866">
        <w:t>componentes que devem ser entregues para reciclagem</w:t>
      </w:r>
      <w:r w:rsidR="007D1586">
        <w:t>.</w:t>
      </w:r>
      <w:bookmarkEnd w:id="973"/>
      <w:commentRangeEnd w:id="974"/>
      <w:r w:rsidR="00C50CB2">
        <w:rPr>
          <w:rStyle w:val="Refdecomentrio"/>
          <w:bCs w:val="0"/>
        </w:rPr>
        <w:commentReference w:id="974"/>
      </w:r>
    </w:p>
    <w:p w14:paraId="02DA5E0B" w14:textId="77777777" w:rsidR="000B1901" w:rsidRPr="000B1901" w:rsidRDefault="000B1901" w:rsidP="000B1901"/>
    <w:p w14:paraId="7B00D545" w14:textId="77777777" w:rsidR="000B1901" w:rsidRDefault="000B1901" w:rsidP="000B1901">
      <w:pPr>
        <w:sectPr w:rsidR="000B1901" w:rsidSect="00C276D6">
          <w:headerReference w:type="default" r:id="rId219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70A5D309" w14:textId="09A37ED1" w:rsidR="00841827" w:rsidRPr="00B66544" w:rsidRDefault="00841827" w:rsidP="00A324CE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975" w:name="_Toc63813235"/>
      <w:r w:rsidR="00C276D6">
        <w:rPr>
          <w:rFonts w:ascii="NewsGotT" w:hAnsi="NewsGotT"/>
        </w:rPr>
        <w:t>Conclusões</w:t>
      </w:r>
      <w:bookmarkEnd w:id="975"/>
    </w:p>
    <w:p w14:paraId="49ACABA6" w14:textId="12216D67" w:rsidR="000B1901" w:rsidRPr="00B66544" w:rsidRDefault="00C276D6" w:rsidP="000B1901">
      <w:pPr>
        <w:pStyle w:val="Ttulo2"/>
        <w:rPr>
          <w:rFonts w:ascii="NewsGotT" w:hAnsi="NewsGotT"/>
        </w:rPr>
      </w:pPr>
      <w:bookmarkStart w:id="976" w:name="_Toc63813236"/>
      <w:r>
        <w:rPr>
          <w:rFonts w:ascii="NewsGotT" w:hAnsi="NewsGotT"/>
        </w:rPr>
        <w:t>Conclusão</w:t>
      </w:r>
      <w:bookmarkEnd w:id="976"/>
    </w:p>
    <w:p w14:paraId="6C1356CF" w14:textId="5094340D" w:rsidR="002C0CF0" w:rsidRDefault="002C0CF0" w:rsidP="002C0CF0">
      <w:pPr>
        <w:pStyle w:val="PhDCorpo"/>
        <w:ind w:firstLine="567"/>
      </w:pPr>
      <w:r>
        <w:t>O projeto integrador da unidade curricular de LPI I pôs à prova algumas competências adquiri</w:t>
      </w:r>
      <w:r w:rsidR="007F0866">
        <w:t>d</w:t>
      </w:r>
      <w:r>
        <w:t xml:space="preserve">as ao longo do curso. Aplicaram-se conhecimentos das </w:t>
      </w:r>
      <w:r w:rsidR="007F0866">
        <w:t>unidades curriculares</w:t>
      </w:r>
      <w:r>
        <w:t xml:space="preserve"> de Sistemas Digitais, Eletrónica I e II, Instrumentação e Sensores, Controlo Automático, Máquinas Elétricas, entre outras. Foi um projeto ímpar comparativamente a projetos já realizados porque envolveu </w:t>
      </w:r>
      <w:r w:rsidR="007F0866">
        <w:t xml:space="preserve">um </w:t>
      </w:r>
      <w:r>
        <w:t>maior conhecimento de várias áreas e requereu muito trabalho autónomo.</w:t>
      </w:r>
    </w:p>
    <w:p w14:paraId="3CF6214F" w14:textId="0FBE79CA" w:rsidR="002C0CF0" w:rsidRDefault="002C0CF0" w:rsidP="002C0CF0">
      <w:pPr>
        <w:pStyle w:val="PhDCorpo"/>
        <w:ind w:firstLine="567"/>
      </w:pPr>
      <w:r>
        <w:t xml:space="preserve">Ao longo do </w:t>
      </w:r>
      <w:r w:rsidRPr="00C50CB2">
        <w:rPr>
          <w:i/>
          <w:rPrChange w:id="977" w:author="lbarros" w:date="2021-02-10T14:23:00Z">
            <w:rPr/>
          </w:rPrChange>
        </w:rPr>
        <w:t>design</w:t>
      </w:r>
      <w:r>
        <w:t xml:space="preserve"> e testes do robô foram encontrados vários problemas, que provocaram alterações na forma como se abordou o desenvolvimento do projeto. Inicialmente usou-se o sensor de linha no centro do robô de forma a facilitar a inversão do sentido de marcha no final do seu trajeto, evitando assim que o robô necessitasse de efetuar uma volta de 180 </w:t>
      </w:r>
      <w:r>
        <w:rPr>
          <w:rFonts w:ascii="Times New Roman" w:hAnsi="Times New Roman"/>
        </w:rPr>
        <w:t xml:space="preserve">° </w:t>
      </w:r>
      <w:r>
        <w:t xml:space="preserve">sobre o seu eixo. Assim, os motores teriam de rodar num sentido quando o robô fosse na direção do paciente, e no sentido contrário quando tivesse de voltar ao ponto de partida, simplificando a lógica que controla o estado de funcionamento do robô. </w:t>
      </w:r>
      <w:r w:rsidR="007F0866">
        <w:t>F</w:t>
      </w:r>
      <w:r>
        <w:t>oram implementadas e testadas diversas soluções que não cumpriram o seu propósito</w:t>
      </w:r>
      <w:r w:rsidR="007F0866">
        <w:t>, pois, d</w:t>
      </w:r>
      <w:r>
        <w:t xml:space="preserve">urante a realização de testes, verificou-se que esta abordagem revela problemas mecânicos. </w:t>
      </w:r>
      <w:r w:rsidR="00AF0F32">
        <w:t>Desta forma,</w:t>
      </w:r>
      <w:r>
        <w:t xml:space="preserve"> o ponto central do robô (posição do sensor) </w:t>
      </w:r>
      <w:r w:rsidR="00AF0F32">
        <w:t>é</w:t>
      </w:r>
      <w:r>
        <w:t xml:space="preserve"> menos sensível a alterações de direção, aumentando o seu tempo de resposta, impedindo-o de seguir a linha corretamente. Após a alteração da posição do sensor para a dianteira do robô, estes problemas resolveram-se.</w:t>
      </w:r>
    </w:p>
    <w:p w14:paraId="4968B2EF" w14:textId="10FD0D04" w:rsidR="002C0CF0" w:rsidRDefault="002C0CF0" w:rsidP="002C0CF0">
      <w:pPr>
        <w:pStyle w:val="PhDCorpo"/>
        <w:ind w:firstLine="567"/>
        <w:rPr>
          <w:rFonts w:cs="Arial"/>
          <w:noProof/>
          <w:szCs w:val="24"/>
        </w:rPr>
      </w:pPr>
      <w:r>
        <w:t xml:space="preserve">Relativamente ao desenho e implementação da máquina de estados, também se encontraram dificuldades. </w:t>
      </w:r>
      <w:commentRangeStart w:id="978"/>
      <w:del w:id="979" w:author="lbarros" w:date="2021-02-10T14:25:00Z">
        <w:r w:rsidDel="00C50CB2">
          <w:delText>Primitivamente</w:delText>
        </w:r>
      </w:del>
      <w:ins w:id="980" w:author="lbarros" w:date="2021-02-10T14:25:00Z">
        <w:r w:rsidR="00C50CB2">
          <w:t>Inicialmente</w:t>
        </w:r>
        <w:commentRangeEnd w:id="978"/>
        <w:r w:rsidR="00C50CB2">
          <w:rPr>
            <w:rStyle w:val="Refdecomentrio"/>
            <w:rFonts w:eastAsia="Times New Roman"/>
            <w:lang w:eastAsia="pt-PT"/>
          </w:rPr>
          <w:commentReference w:id="978"/>
        </w:r>
      </w:ins>
      <w:r>
        <w:t>, não houve a preocupação de selecionar integrados da mesma família lógica, para implementar a máquina de estados, o que originou resultados indefinidos. Verificou-se que todos os integrados devem ser da mesma família lógica</w:t>
      </w:r>
      <w:ins w:id="981" w:author="lbarros" w:date="2021-02-10T14:26:00Z">
        <w:r w:rsidR="00C50CB2">
          <w:t>, ou compatíveis com a lógica TTL,</w:t>
        </w:r>
      </w:ins>
      <w:r>
        <w:t xml:space="preserve"> </w:t>
      </w:r>
      <w:del w:id="982" w:author="lbarros" w:date="2021-02-10T14:26:00Z">
        <w:r w:rsidDel="00C50CB2">
          <w:delText>e que os</w:delText>
        </w:r>
      </w:del>
      <w:ins w:id="983" w:author="lbarros" w:date="2021-02-10T14:26:00Z">
        <w:r w:rsidR="00C50CB2">
          <w:t>sendo possível</w:t>
        </w:r>
      </w:ins>
      <w:ins w:id="984" w:author="lbarros" w:date="2021-02-10T14:27:00Z">
        <w:r w:rsidR="00C50CB2">
          <w:t xml:space="preserve"> obter posteriormente</w:t>
        </w:r>
      </w:ins>
      <w:r>
        <w:t xml:space="preserve"> resultados </w:t>
      </w:r>
      <w:del w:id="985" w:author="lbarros" w:date="2021-02-10T14:27:00Z">
        <w:r w:rsidDel="00C50CB2">
          <w:delText>obtidos foram melhores quando se</w:delText>
        </w:r>
      </w:del>
      <w:ins w:id="986" w:author="lbarros" w:date="2021-02-10T14:27:00Z">
        <w:r w:rsidR="00C50CB2">
          <w:t>mais próximo dos desejados quanto utilizada</w:t>
        </w:r>
      </w:ins>
      <w:del w:id="987" w:author="lbarros" w:date="2021-02-10T14:27:00Z">
        <w:r w:rsidDel="00C50CB2">
          <w:delText xml:space="preserve"> usaram integrados da</w:delText>
        </w:r>
      </w:del>
      <w:ins w:id="988" w:author="lbarros" w:date="2021-02-10T14:28:00Z">
        <w:r w:rsidR="00C50CB2">
          <w:t xml:space="preserve"> a</w:t>
        </w:r>
      </w:ins>
      <w:r>
        <w:t xml:space="preserve"> </w:t>
      </w:r>
      <w:commentRangeStart w:id="989"/>
      <w:r>
        <w:t xml:space="preserve">família </w:t>
      </w:r>
      <w:commentRangeEnd w:id="989"/>
      <w:r w:rsidR="00C50CB2">
        <w:rPr>
          <w:rStyle w:val="Refdecomentrio"/>
          <w:rFonts w:eastAsia="Times New Roman"/>
          <w:lang w:eastAsia="pt-PT"/>
        </w:rPr>
        <w:commentReference w:id="989"/>
      </w:r>
      <w:r>
        <w:t xml:space="preserve">HCT </w:t>
      </w:r>
      <w:sdt>
        <w:sdtPr>
          <w:rPr>
            <w:rFonts w:cs="Arial"/>
            <w:noProof/>
            <w:szCs w:val="24"/>
          </w:rPr>
          <w:id w:val="-1308470433"/>
          <w:citation/>
        </w:sdtPr>
        <w:sdtEndPr/>
        <w:sdtContent>
          <w:r>
            <w:rPr>
              <w:rFonts w:cs="Arial"/>
              <w:noProof/>
              <w:szCs w:val="24"/>
            </w:rPr>
            <w:fldChar w:fldCharType="begin"/>
          </w:r>
          <w:r>
            <w:rPr>
              <w:rFonts w:cs="Arial"/>
              <w:noProof/>
              <w:szCs w:val="24"/>
            </w:rPr>
            <w:instrText xml:space="preserve"> CITATION Tex96 \l 2070 </w:instrText>
          </w:r>
          <w:r>
            <w:rPr>
              <w:rFonts w:cs="Arial"/>
              <w:noProof/>
              <w:szCs w:val="24"/>
            </w:rPr>
            <w:fldChar w:fldCharType="separate"/>
          </w:r>
          <w:r w:rsidR="00071A16" w:rsidRPr="00071A16">
            <w:rPr>
              <w:rFonts w:cs="Arial"/>
              <w:noProof/>
              <w:szCs w:val="24"/>
            </w:rPr>
            <w:t>[7]</w:t>
          </w:r>
          <w:r>
            <w:rPr>
              <w:rFonts w:cs="Arial"/>
              <w:noProof/>
              <w:szCs w:val="24"/>
            </w:rPr>
            <w:fldChar w:fldCharType="end"/>
          </w:r>
        </w:sdtContent>
      </w:sdt>
      <w:r>
        <w:rPr>
          <w:rFonts w:cs="Arial"/>
          <w:noProof/>
          <w:szCs w:val="24"/>
        </w:rPr>
        <w:t xml:space="preserve">. </w:t>
      </w:r>
    </w:p>
    <w:p w14:paraId="50A54F7E" w14:textId="79330463" w:rsidR="002C0CF0" w:rsidRDefault="002C0CF0" w:rsidP="002C0CF0">
      <w:pPr>
        <w:pStyle w:val="PhDCorpo"/>
        <w:ind w:firstLine="567"/>
      </w:pPr>
      <w:r>
        <w:rPr>
          <w:rFonts w:cs="Arial"/>
          <w:noProof/>
          <w:szCs w:val="24"/>
        </w:rPr>
        <w:t xml:space="preserve">Infelizmente, não foi possível aprofundar nem testar todas as funcionalidade previstas para o projeto, devido ao </w:t>
      </w:r>
      <w:r w:rsidRPr="0001418F">
        <w:rPr>
          <w:rFonts w:cs="Arial"/>
          <w:noProof/>
          <w:szCs w:val="24"/>
        </w:rPr>
        <w:t xml:space="preserve">confinamento geral </w:t>
      </w:r>
      <w:sdt>
        <w:sdtPr>
          <w:rPr>
            <w:rFonts w:cs="Arial"/>
            <w:noProof/>
            <w:szCs w:val="24"/>
          </w:rPr>
          <w:id w:val="2023822433"/>
          <w:citation/>
        </w:sdtPr>
        <w:sdtEndPr/>
        <w:sdtContent>
          <w:r w:rsidRPr="0001418F">
            <w:rPr>
              <w:rFonts w:cs="Arial"/>
              <w:noProof/>
              <w:szCs w:val="24"/>
            </w:rPr>
            <w:fldChar w:fldCharType="begin"/>
          </w:r>
          <w:r w:rsidRPr="0001418F">
            <w:rPr>
              <w:rFonts w:cs="Arial"/>
              <w:noProof/>
              <w:szCs w:val="24"/>
            </w:rPr>
            <w:instrText xml:space="preserve"> CITATION Ana21 \l 2070 </w:instrText>
          </w:r>
          <w:r w:rsidRPr="0001418F">
            <w:rPr>
              <w:rFonts w:cs="Arial"/>
              <w:noProof/>
              <w:szCs w:val="24"/>
            </w:rPr>
            <w:fldChar w:fldCharType="separate"/>
          </w:r>
          <w:r w:rsidR="00071A16" w:rsidRPr="00071A16">
            <w:rPr>
              <w:rFonts w:cs="Arial"/>
              <w:noProof/>
              <w:szCs w:val="24"/>
            </w:rPr>
            <w:t>[16]</w:t>
          </w:r>
          <w:r w:rsidRPr="0001418F">
            <w:rPr>
              <w:rFonts w:cs="Arial"/>
              <w:noProof/>
              <w:szCs w:val="24"/>
            </w:rPr>
            <w:fldChar w:fldCharType="end"/>
          </w:r>
        </w:sdtContent>
      </w:sdt>
      <w:r w:rsidRPr="0001418F">
        <w:rPr>
          <w:rFonts w:cs="Arial"/>
          <w:noProof/>
          <w:szCs w:val="24"/>
        </w:rPr>
        <w:t>.</w:t>
      </w:r>
      <w:r>
        <w:rPr>
          <w:rFonts w:cs="Arial"/>
          <w:noProof/>
          <w:szCs w:val="24"/>
        </w:rPr>
        <w:t xml:space="preserve"> O </w:t>
      </w:r>
      <w:r>
        <w:t xml:space="preserve">planeamento inicial vinha a ser cumprido até que as circunstâncias mudaram e alguns dos objetivos propostos não puderam ser realizados. </w:t>
      </w:r>
    </w:p>
    <w:p w14:paraId="70E7785A" w14:textId="4FD98F1C" w:rsidR="002C0CF0" w:rsidRDefault="00AF0F32" w:rsidP="002C0CF0">
      <w:pPr>
        <w:pStyle w:val="PhDCorpo"/>
        <w:ind w:firstLine="567"/>
      </w:pPr>
      <w:r>
        <w:t>Relativamente</w:t>
      </w:r>
      <w:r w:rsidR="002C0CF0">
        <w:t xml:space="preserve"> ao tempo despendido no desenvolvimento do projeto, visto que todo o grupo se juntou para trabalhar em horários definidos, todos os elementos do grupo trabalharam o mesmo número de horas. Após o desenho e conceção que foi desenvolvido em conjunto, o grupo foi dividido em duas equipas de trabalho, sendo que uma se dedicou à implementação do controlo dos motores e outra ao desenvolvimento da máquina de estados que controla o estado de funcionamento do robô. Assim, foram contabilizadas, individualmente, um total de </w:t>
      </w:r>
      <w:r w:rsidR="00F8566F">
        <w:t>250</w:t>
      </w:r>
      <w:r w:rsidR="002C0CF0">
        <w:t xml:space="preserve"> horas.</w:t>
      </w:r>
    </w:p>
    <w:p w14:paraId="218AD09D" w14:textId="5722B1B7" w:rsidR="002C0CF0" w:rsidRPr="002C0CF0" w:rsidRDefault="002C0CF0" w:rsidP="002C0CF0">
      <w:pPr>
        <w:pStyle w:val="PhDCorpo"/>
      </w:pPr>
      <w:r>
        <w:tab/>
        <w:t>Em suma, este projeto foi desafiante, revelando a sua importância na formação enquanto futuros engenheiros.</w:t>
      </w:r>
    </w:p>
    <w:p w14:paraId="77F52077" w14:textId="6772288E" w:rsidR="000B1901" w:rsidRDefault="00C276D6" w:rsidP="002C0CF0">
      <w:pPr>
        <w:pStyle w:val="Ttulo2"/>
        <w:rPr>
          <w:rFonts w:ascii="NewsGotT" w:hAnsi="NewsGotT"/>
        </w:rPr>
      </w:pPr>
      <w:bookmarkStart w:id="990" w:name="_Toc63813237"/>
      <w:r>
        <w:rPr>
          <w:rFonts w:ascii="NewsGotT" w:hAnsi="NewsGotT"/>
        </w:rPr>
        <w:t>Sugestões de Trabalho Futuro</w:t>
      </w:r>
      <w:bookmarkEnd w:id="990"/>
    </w:p>
    <w:p w14:paraId="47D2919F" w14:textId="7891BC1A" w:rsidR="00C276D6" w:rsidRDefault="0036586E" w:rsidP="00C276D6">
      <w:pPr>
        <w:pStyle w:val="PhDCorpo"/>
      </w:pPr>
      <w:r w:rsidRPr="0036586E">
        <w:tab/>
        <w:t>Durante a realização deste projeto, foram feitas opções que ditaram um rumo. Poder</w:t>
      </w:r>
      <w:ins w:id="991" w:author="lbarros" w:date="2021-02-10T14:29:00Z">
        <w:r w:rsidR="00E2229D">
          <w:noBreakHyphen/>
        </w:r>
      </w:ins>
      <w:del w:id="992" w:author="lbarros" w:date="2021-02-10T14:29:00Z">
        <w:r w:rsidRPr="0036586E" w:rsidDel="00E2229D">
          <w:delText>-</w:delText>
        </w:r>
      </w:del>
      <w:r w:rsidRPr="0036586E">
        <w:t>se</w:t>
      </w:r>
      <w:ins w:id="993" w:author="lbarros" w:date="2021-02-10T14:29:00Z">
        <w:r w:rsidR="00E2229D">
          <w:noBreakHyphen/>
        </w:r>
      </w:ins>
      <w:del w:id="994" w:author="lbarros" w:date="2021-02-10T14:29:00Z">
        <w:r w:rsidRPr="0036586E" w:rsidDel="00E2229D">
          <w:delText>-</w:delText>
        </w:r>
      </w:del>
      <w:r w:rsidRPr="0036586E">
        <w:t>iam ter tomado outras opções que modificariam os resultados obtidos. Este projeto não representa o fim de uma ideia, é, apenas, uma implementação de um conceito. Assim, neste subcapítulo são feitas algumas sugestões de, não só, melhorias à implementação desenvolvida, mas também de novas abordagens para esta ideia.</w:t>
      </w:r>
    </w:p>
    <w:p w14:paraId="5F483CC5" w14:textId="7EE26E31" w:rsidR="00C276D6" w:rsidRDefault="00C276D6" w:rsidP="00C276D6">
      <w:pPr>
        <w:pStyle w:val="Ttulo3"/>
        <w:rPr>
          <w:rFonts w:ascii="NewsGotT" w:hAnsi="NewsGotT"/>
        </w:rPr>
      </w:pPr>
      <w:bookmarkStart w:id="995" w:name="_Toc63813238"/>
      <w:r w:rsidRPr="00C276D6">
        <w:rPr>
          <w:rFonts w:ascii="NewsGotT" w:hAnsi="NewsGotT"/>
        </w:rPr>
        <w:t>Possíveis Opções Alternativas para o Desenho dos Circuitos</w:t>
      </w:r>
      <w:bookmarkEnd w:id="995"/>
      <w:r w:rsidRPr="00B66544">
        <w:rPr>
          <w:rFonts w:ascii="NewsGotT" w:hAnsi="NewsGotT"/>
        </w:rPr>
        <w:t xml:space="preserve"> </w:t>
      </w:r>
    </w:p>
    <w:p w14:paraId="501B352A" w14:textId="1173B164" w:rsidR="002C0CF0" w:rsidRDefault="002C0CF0" w:rsidP="002C0CF0">
      <w:pPr>
        <w:pStyle w:val="PhDCorpo"/>
        <w:tabs>
          <w:tab w:val="left" w:pos="6100"/>
        </w:tabs>
      </w:pPr>
      <w:r>
        <w:tab/>
        <w:t>Todos os projetos são passíveis de melhorias. Sendo um projeto totalmente analógico, algumas melhorias não terão uma implementação tão simples e barata quando comparadas com uma implementação digital.</w:t>
      </w:r>
    </w:p>
    <w:p w14:paraId="3ED37D8D" w14:textId="08925587" w:rsidR="002C0CF0" w:rsidRDefault="002C0CF0" w:rsidP="002C0CF0">
      <w:pPr>
        <w:pStyle w:val="PhDCorpo"/>
        <w:tabs>
          <w:tab w:val="left" w:pos="6100"/>
        </w:tabs>
      </w:pPr>
      <w:r>
        <w:tab/>
      </w:r>
      <w:commentRangeStart w:id="996"/>
      <w:r>
        <w:t>Tal como implementado, não existe nenhum mecanismo de deteção</w:t>
      </w:r>
      <w:r w:rsidR="00AF0F32">
        <w:t xml:space="preserve"> caso o robô saia fora da rota</w:t>
      </w:r>
      <w:r>
        <w:t xml:space="preserve">. Uma possível melhoria para a resolução deste problema seria usar um ou dois dos sensores centrais do </w:t>
      </w:r>
      <w:r>
        <w:rPr>
          <w:i/>
          <w:iCs/>
        </w:rPr>
        <w:t>array</w:t>
      </w:r>
      <w:r>
        <w:t xml:space="preserve"> de sensores para deteção da linha. Caso esta não fosse detetada, o robô teria de parar, evitando que este ande indefinidamente.</w:t>
      </w:r>
      <w:commentRangeEnd w:id="996"/>
      <w:r w:rsidR="00E2229D">
        <w:rPr>
          <w:rStyle w:val="Refdecomentrio"/>
          <w:rFonts w:eastAsia="Times New Roman"/>
          <w:lang w:eastAsia="pt-PT"/>
        </w:rPr>
        <w:commentReference w:id="996"/>
      </w:r>
    </w:p>
    <w:p w14:paraId="52845646" w14:textId="6C2A06DC" w:rsidR="002C0CF0" w:rsidRDefault="002C0CF0" w:rsidP="002C0CF0">
      <w:pPr>
        <w:pStyle w:val="PhDCorpo"/>
        <w:tabs>
          <w:tab w:val="left" w:pos="6100"/>
        </w:tabs>
      </w:pPr>
      <w:r>
        <w:tab/>
        <w:t>Outro aspeto a melhorar seria a implementação de um mecanismo de deteção de obstáculos. Caso o robô se encontr</w:t>
      </w:r>
      <w:r w:rsidR="00AF0F32">
        <w:t>asse</w:t>
      </w:r>
      <w:r>
        <w:t xml:space="preserve"> sobre a linha e um objeto </w:t>
      </w:r>
      <w:r w:rsidR="00AF0F32">
        <w:t>obstruísse</w:t>
      </w:r>
      <w:r>
        <w:t xml:space="preserve"> a sua passagem, este </w:t>
      </w:r>
      <w:r w:rsidR="00AF0F32">
        <w:t>teria de</w:t>
      </w:r>
      <w:r>
        <w:t xml:space="preserve"> parar de forma a evitar a colisão e possíveis danos materiais de ambas as partes. Além disso, o robô de</w:t>
      </w:r>
      <w:r w:rsidR="00AF0F32">
        <w:t>veria</w:t>
      </w:r>
      <w:r>
        <w:t xml:space="preserve"> emitir um som intermitente de forma a alertar o responsável pelo sucedido. Este mecanismo poderia ser implementado através de um </w:t>
      </w:r>
      <w:commentRangeStart w:id="997"/>
      <w:r>
        <w:t>sensor de proximidade colocado na dianteira do robô</w:t>
      </w:r>
      <w:commentRangeEnd w:id="997"/>
      <w:r w:rsidR="00E2229D">
        <w:rPr>
          <w:rStyle w:val="Refdecomentrio"/>
          <w:rFonts w:eastAsia="Times New Roman"/>
          <w:lang w:eastAsia="pt-PT"/>
        </w:rPr>
        <w:commentReference w:id="997"/>
      </w:r>
      <w:r>
        <w:t>. Sem este sistema, o robô embaterá no objeto, provocando um comportamento indefinido.</w:t>
      </w:r>
    </w:p>
    <w:p w14:paraId="39EEA348" w14:textId="43407DFF" w:rsidR="002C0CF0" w:rsidRDefault="002C0CF0" w:rsidP="002C0CF0">
      <w:pPr>
        <w:pStyle w:val="PhDCorpo"/>
        <w:tabs>
          <w:tab w:val="left" w:pos="9071"/>
        </w:tabs>
      </w:pPr>
      <w:r>
        <w:tab/>
        <w:t xml:space="preserve">Tendo em conta que o objetivo deste robô é minimizar os contactos possivelmente infeciosos com outras pessoas, seria relevante implementar uma interface diferente com o utilizador. Ao invés de fazer uso de um botão de pressão para iniciar a marcha, seriam usadas </w:t>
      </w:r>
      <w:r w:rsidRPr="00BD66CC">
        <w:t>células de carga</w:t>
      </w:r>
      <w:r>
        <w:t xml:space="preserve"> que detetam a colocação de um tabuleiro sobre o robô. Assim que o utilizador ou operador colocassem o tabuleiro sobre o robô, </w:t>
      </w:r>
      <w:commentRangeStart w:id="998"/>
      <w:r>
        <w:t>este iria iniciar a marcha</w:t>
      </w:r>
      <w:commentRangeEnd w:id="998"/>
      <w:r w:rsidR="00E2229D">
        <w:rPr>
          <w:rStyle w:val="Refdecomentrio"/>
          <w:rFonts w:eastAsia="Times New Roman"/>
          <w:lang w:eastAsia="pt-PT"/>
        </w:rPr>
        <w:commentReference w:id="998"/>
      </w:r>
      <w:r>
        <w:t xml:space="preserve">, minimizando os contactos com a armadura do robô. </w:t>
      </w:r>
      <w:commentRangeStart w:id="999"/>
      <w:r>
        <w:t>Além disso, poderia ser desenvolvido um sistema automático de desinfeção das superfícies do robô, que dever</w:t>
      </w:r>
      <w:r w:rsidR="00AF0F32">
        <w:t>ia</w:t>
      </w:r>
      <w:r>
        <w:t xml:space="preserve"> ser acionado após finalizar o seu percurso (ida e volta).</w:t>
      </w:r>
      <w:commentRangeEnd w:id="999"/>
      <w:r w:rsidR="00E2229D">
        <w:rPr>
          <w:rStyle w:val="Refdecomentrio"/>
          <w:rFonts w:eastAsia="Times New Roman"/>
          <w:lang w:eastAsia="pt-PT"/>
        </w:rPr>
        <w:commentReference w:id="999"/>
      </w:r>
    </w:p>
    <w:p w14:paraId="6CB4D574" w14:textId="5B950A3E" w:rsidR="00AF0F32" w:rsidRDefault="002C0CF0" w:rsidP="00AF0F32">
      <w:pPr>
        <w:pStyle w:val="PhDCorpo"/>
        <w:tabs>
          <w:tab w:val="left" w:pos="9071"/>
        </w:tabs>
      </w:pPr>
      <w:r>
        <w:tab/>
        <w:t xml:space="preserve">Como o robô funciona à base de baterias, estas </w:t>
      </w:r>
      <w:r w:rsidR="00AF0F32">
        <w:t>poderiam</w:t>
      </w:r>
      <w:r>
        <w:t xml:space="preserve"> ser carregadas numa estação de carregamento. </w:t>
      </w:r>
      <w:commentRangeStart w:id="1000"/>
      <w:r w:rsidR="00AF0F32">
        <w:t>Para isso</w:t>
      </w:r>
      <w:r>
        <w:t xml:space="preserve">, </w:t>
      </w:r>
      <w:r w:rsidR="00AF0F32" w:rsidRPr="00AF0F32">
        <w:t>poderia ser desenvolvida uma estação de carregamento onde se colocaria o robô,</w:t>
      </w:r>
      <w:r w:rsidR="00AF0F32">
        <w:t xml:space="preserve"> </w:t>
      </w:r>
      <w:r w:rsidR="00AF0F32" w:rsidRPr="00AF0F32">
        <w:t>sempre que não estivesse em utilização.</w:t>
      </w:r>
      <w:commentRangeEnd w:id="1000"/>
      <w:r w:rsidR="00E2229D">
        <w:rPr>
          <w:rStyle w:val="Refdecomentrio"/>
          <w:rFonts w:eastAsia="Times New Roman"/>
          <w:lang w:eastAsia="pt-PT"/>
        </w:rPr>
        <w:commentReference w:id="1000"/>
      </w:r>
    </w:p>
    <w:p w14:paraId="3B460A9B" w14:textId="53FCBE13" w:rsidR="002C0CF0" w:rsidRDefault="00AF0F32" w:rsidP="00AF0F32">
      <w:pPr>
        <w:pStyle w:val="PhDCorpo"/>
        <w:tabs>
          <w:tab w:val="left" w:pos="9071"/>
        </w:tabs>
      </w:pPr>
      <w:r>
        <w:tab/>
      </w:r>
      <w:r w:rsidR="002C0CF0">
        <w:t xml:space="preserve">Tal como foi visto, apontaram-se apenas algumas formas de melhorar o trabalho desenvolvido. </w:t>
      </w:r>
      <w:r w:rsidR="002C0CF0" w:rsidRPr="0055062E">
        <w:t xml:space="preserve">Possivelmente, existirão outras melhorias </w:t>
      </w:r>
      <w:r>
        <w:t xml:space="preserve">a </w:t>
      </w:r>
      <w:r w:rsidR="002C0CF0" w:rsidRPr="0055062E">
        <w:t>ser</w:t>
      </w:r>
      <w:r>
        <w:t>em</w:t>
      </w:r>
      <w:r w:rsidR="002C0CF0" w:rsidRPr="0055062E">
        <w:t xml:space="preserve"> aplicadas</w:t>
      </w:r>
      <w:r w:rsidR="002C0CF0">
        <w:t xml:space="preserve"> e que não foram abordadas neste capítulo. No entanto, algumas seriam descartadas por não justificarem o trabalho, terem uma execução complexa para o efeito ou não serem economicamente viáveis.</w:t>
      </w:r>
    </w:p>
    <w:p w14:paraId="771A34F3" w14:textId="684E36C4" w:rsidR="00C276D6" w:rsidRDefault="00C276D6" w:rsidP="00C276D6">
      <w:pPr>
        <w:pStyle w:val="Ttulo3"/>
        <w:rPr>
          <w:rFonts w:ascii="NewsGotT" w:hAnsi="NewsGotT"/>
        </w:rPr>
      </w:pPr>
      <w:bookmarkStart w:id="1001" w:name="_Toc63813239"/>
      <w:r>
        <w:rPr>
          <w:rFonts w:ascii="NewsGotT" w:hAnsi="NewsGotT"/>
        </w:rPr>
        <w:t>Evolução do Atual Desenho para um Sistema Baseado em Microcomputador</w:t>
      </w:r>
      <w:bookmarkEnd w:id="1001"/>
    </w:p>
    <w:p w14:paraId="15A686C0" w14:textId="187B6CA0" w:rsidR="002C0CF0" w:rsidDel="00E2229D" w:rsidRDefault="002C0CF0" w:rsidP="002C0CF0">
      <w:pPr>
        <w:pStyle w:val="PhDCorpo"/>
        <w:ind w:firstLine="567"/>
        <w:rPr>
          <w:del w:id="1002" w:author="lbarros" w:date="2021-02-10T14:36:00Z"/>
        </w:rPr>
      </w:pPr>
      <w:r>
        <w:t xml:space="preserve">O atual desenho do robô poderia ser implementado num sistema baseado em microcomputador, tal como </w:t>
      </w:r>
      <w:r w:rsidR="00AF0F32">
        <w:t>será</w:t>
      </w:r>
      <w:r>
        <w:t xml:space="preserve"> visto na unidade curricular de Laboratórios e Práticas Integradas II (LPI II). </w:t>
      </w:r>
    </w:p>
    <w:p w14:paraId="308C1F5C" w14:textId="795A954A" w:rsidR="002C0CF0" w:rsidRDefault="002C0CF0" w:rsidP="002C0CF0">
      <w:pPr>
        <w:pStyle w:val="PhDCorpo"/>
        <w:ind w:firstLine="567"/>
      </w:pPr>
      <w:r>
        <w:t xml:space="preserve">Como o </w:t>
      </w:r>
      <w:r w:rsidR="00AF0F32">
        <w:t>propósito</w:t>
      </w:r>
      <w:r>
        <w:t xml:space="preserve"> do robô é fazer chegar </w:t>
      </w:r>
      <w:r w:rsidR="00AF0F32">
        <w:t xml:space="preserve">bens </w:t>
      </w:r>
      <w:r>
        <w:t>a alguém que se encontre numa situação de isolamento, o seu aspeto físico ser</w:t>
      </w:r>
      <w:r w:rsidR="00AF0F32">
        <w:t>ia</w:t>
      </w:r>
      <w:r>
        <w:t xml:space="preserve"> idêntico ao implementado. </w:t>
      </w:r>
    </w:p>
    <w:p w14:paraId="0A9BDB53" w14:textId="0EE5072A" w:rsidR="002C0CF0" w:rsidRDefault="002C0CF0" w:rsidP="002C0CF0">
      <w:pPr>
        <w:pStyle w:val="PhDCorpo"/>
        <w:ind w:firstLine="567"/>
      </w:pPr>
      <w:r>
        <w:t xml:space="preserve">Através do uso de um microcomputador, existirão múltiplas possibilidades de implementação. Uma delas seria o uso do controlo remoto, </w:t>
      </w:r>
      <w:r w:rsidR="004F22D5">
        <w:t>através do qual</w:t>
      </w:r>
      <w:r>
        <w:t xml:space="preserve"> uma pessoa responsável controla</w:t>
      </w:r>
      <w:r w:rsidR="004F22D5">
        <w:t>ria</w:t>
      </w:r>
      <w:r>
        <w:t xml:space="preserve"> o percurso do robô até ao local pretendido. </w:t>
      </w:r>
      <w:del w:id="1003" w:author="lbarros" w:date="2021-02-10T14:36:00Z">
        <w:r w:rsidDel="00E2229D">
          <w:delText>Ao robô t</w:delText>
        </w:r>
      </w:del>
      <w:ins w:id="1004" w:author="lbarros" w:date="2021-02-10T14:36:00Z">
        <w:r w:rsidR="00E2229D">
          <w:t>T</w:t>
        </w:r>
      </w:ins>
      <w:r>
        <w:t>eria de ser adicionada uma câmara</w:t>
      </w:r>
      <w:ins w:id="1005" w:author="lbarros" w:date="2021-02-10T14:36:00Z">
        <w:r w:rsidR="00E2229D">
          <w:t xml:space="preserve"> ao </w:t>
        </w:r>
      </w:ins>
      <w:ins w:id="1006" w:author="lbarros" w:date="2021-02-10T14:37:00Z">
        <w:r w:rsidR="00E2229D">
          <w:t>robe, sendo a imagem transmitida</w:t>
        </w:r>
      </w:ins>
      <w:del w:id="1007" w:author="lbarros" w:date="2021-02-10T14:37:00Z">
        <w:r w:rsidDel="00E2229D">
          <w:delText xml:space="preserve"> e a sua imagem deveria ser transmitida</w:delText>
        </w:r>
      </w:del>
      <w:r>
        <w:t xml:space="preserve"> para o comando</w:t>
      </w:r>
      <w:ins w:id="1008" w:author="lbarros" w:date="2021-02-10T14:37:00Z">
        <w:r w:rsidR="00E2229D">
          <w:t>, ou algum dispositivo eletrónico com ecrã,</w:t>
        </w:r>
      </w:ins>
      <w:r>
        <w:t xml:space="preserve"> que o utilizador estivesse a utilizar. Este sistema poderia ser implementado através da tecnologia </w:t>
      </w:r>
      <w:r w:rsidRPr="002B36ED">
        <w:rPr>
          <w:i/>
          <w:iCs/>
        </w:rPr>
        <w:t>Bluetooth</w:t>
      </w:r>
      <w:r>
        <w:t xml:space="preserve">, </w:t>
      </w:r>
      <w:r w:rsidR="004F22D5">
        <w:t>em</w:t>
      </w:r>
      <w:r>
        <w:t xml:space="preserve"> que o robô seria controlado por um </w:t>
      </w:r>
      <w:r w:rsidRPr="002B36ED">
        <w:rPr>
          <w:i/>
          <w:iCs/>
        </w:rPr>
        <w:t>smartphone</w:t>
      </w:r>
      <w:r>
        <w:t>. Outra possibilidade</w:t>
      </w:r>
      <w:del w:id="1009" w:author="lbarros" w:date="2021-02-10T14:37:00Z">
        <w:r w:rsidDel="00E2229D">
          <w:delText>,</w:delText>
        </w:r>
      </w:del>
      <w:r>
        <w:t xml:space="preserve"> seria a criação de rotas pré-definidas para o robô seguir. Fazendo uso de sensores </w:t>
      </w:r>
      <w:r w:rsidRPr="002B36ED">
        <w:t>de distância</w:t>
      </w:r>
      <w:r>
        <w:t xml:space="preserve">, o robô poderia desviar-se de obstáculos que se encontrassem na sua rota. A solução que mais se assemelha à implementação atual, seria fazer o uso do microcomputador para seguir uma linha preta, através do </w:t>
      </w:r>
      <w:r w:rsidRPr="0055062E">
        <w:rPr>
          <w:i/>
          <w:iCs/>
        </w:rPr>
        <w:t>array</w:t>
      </w:r>
      <w:r>
        <w:t xml:space="preserve"> de </w:t>
      </w:r>
      <w:r w:rsidRPr="0036586E">
        <w:t xml:space="preserve">sensores </w:t>
      </w:r>
      <w:sdt>
        <w:sdtPr>
          <w:id w:val="629288355"/>
          <w:citation/>
        </w:sdtPr>
        <w:sdtEndPr/>
        <w:sdtContent>
          <w:r w:rsidR="0036586E" w:rsidRPr="0036586E">
            <w:fldChar w:fldCharType="begin"/>
          </w:r>
          <w:r w:rsidR="0036586E" w:rsidRPr="0036586E">
            <w:instrText xml:space="preserve"> CITATION Pol14 \l 2070 </w:instrText>
          </w:r>
          <w:r w:rsidR="0036586E" w:rsidRPr="0036586E">
            <w:fldChar w:fldCharType="separate"/>
          </w:r>
          <w:r w:rsidR="00071A16" w:rsidRPr="00071A16">
            <w:rPr>
              <w:noProof/>
            </w:rPr>
            <w:t>[17]</w:t>
          </w:r>
          <w:r w:rsidR="0036586E" w:rsidRPr="0036586E">
            <w:fldChar w:fldCharType="end"/>
          </w:r>
        </w:sdtContent>
      </w:sdt>
      <w:r w:rsidRPr="0036586E">
        <w:t xml:space="preserve"> e implementar</w:t>
      </w:r>
      <w:r>
        <w:t xml:space="preserve"> as funcionalidades referidas no capítulo anterior.</w:t>
      </w:r>
    </w:p>
    <w:p w14:paraId="1839BCE5" w14:textId="77777777" w:rsidR="002C0CF0" w:rsidRDefault="002C0CF0" w:rsidP="002C0CF0">
      <w:pPr>
        <w:pStyle w:val="PhDCorpo"/>
        <w:ind w:firstLine="567"/>
      </w:pPr>
      <w:r>
        <w:t>Neste capítulo apenas foram apresentadas algumas possibilidades, sem idealizar a sua implementação ou grau de complexidade. Assim, no próximo semestre, na unidade curricular de LPI II, será avaliada a viabilidade de todas as ideias acima referidas.</w:t>
      </w:r>
    </w:p>
    <w:p w14:paraId="4BC06F9B" w14:textId="17A8E89D" w:rsidR="000B1901" w:rsidRPr="002C0CF0" w:rsidRDefault="00E2229D" w:rsidP="000B1901">
      <w:pPr>
        <w:pStyle w:val="CorpodetextoAEPHD"/>
        <w:jc w:val="right"/>
        <w:rPr>
          <w:rFonts w:ascii="NewsGotT" w:hAnsi="NewsGotT"/>
        </w:rPr>
      </w:pPr>
      <w:ins w:id="1010" w:author="lbarros" w:date="2021-02-10T14:38:00Z">
        <w:r w:rsidRPr="00E2229D">
          <w:rPr>
            <w:rFonts w:ascii="NewsGotT" w:hAnsi="NewsGotT"/>
            <w:highlight w:val="red"/>
            <w:rPrChange w:id="1011" w:author="lbarros" w:date="2021-02-10T14:38:00Z">
              <w:rPr>
                <w:rFonts w:ascii="NewsGotT" w:hAnsi="NewsGotT"/>
              </w:rPr>
            </w:rPrChange>
          </w:rPr>
          <w:t>Adicionar o comentário do sistema de gestão de carga e do estado zero para carregar</w:t>
        </w:r>
      </w:ins>
    </w:p>
    <w:p w14:paraId="3254CA44" w14:textId="77777777" w:rsidR="000B1901" w:rsidRPr="002C0CF0" w:rsidRDefault="000B1901" w:rsidP="000B1901">
      <w:pPr>
        <w:rPr>
          <w:rFonts w:ascii="NewsGotT" w:eastAsiaTheme="minorHAnsi" w:hAnsi="NewsGotT"/>
          <w:sz w:val="24"/>
          <w:szCs w:val="22"/>
          <w:lang w:eastAsia="en-US"/>
        </w:rPr>
      </w:pPr>
    </w:p>
    <w:p w14:paraId="1F875755" w14:textId="77777777" w:rsidR="000B1901" w:rsidRPr="002C0CF0" w:rsidRDefault="000B1901" w:rsidP="000B1901">
      <w:pPr>
        <w:rPr>
          <w:lang w:eastAsia="en-US"/>
        </w:rPr>
        <w:sectPr w:rsidR="000B1901" w:rsidRPr="002C0CF0" w:rsidSect="000B1901">
          <w:headerReference w:type="default" r:id="rId220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69B17BA0" w14:textId="77777777" w:rsidR="0064146A" w:rsidRPr="0096280E" w:rsidRDefault="00772EB1" w:rsidP="0011228E">
      <w:pPr>
        <w:pStyle w:val="Indiceinicial"/>
        <w:outlineLvl w:val="0"/>
        <w:rPr>
          <w:rFonts w:ascii="NewsGotT" w:hAnsi="NewsGotT"/>
        </w:rPr>
      </w:pPr>
      <w:bookmarkStart w:id="1012" w:name="_Toc471579027"/>
      <w:bookmarkStart w:id="1013" w:name="_Toc63813240"/>
      <w:r w:rsidRPr="0096280E">
        <w:rPr>
          <w:rFonts w:ascii="NewsGotT" w:hAnsi="NewsGotT"/>
        </w:rPr>
        <w:t>Referências</w:t>
      </w:r>
      <w:bookmarkEnd w:id="1012"/>
      <w:bookmarkEnd w:id="1013"/>
    </w:p>
    <w:p w14:paraId="5CFAA67E" w14:textId="546D024B" w:rsidR="00071A16" w:rsidRDefault="00071A16" w:rsidP="00071A16"/>
    <w:p w14:paraId="74FDD6A0" w14:textId="77777777" w:rsidR="0096280E" w:rsidRDefault="0096280E" w:rsidP="00071A16"/>
    <w:p w14:paraId="168D7242" w14:textId="4B64FD68" w:rsidR="00071A16" w:rsidRDefault="00071A16" w:rsidP="00071A16"/>
    <w:p w14:paraId="7C5A57CB" w14:textId="30E6FEDB" w:rsidR="00071A16" w:rsidRDefault="00071A16" w:rsidP="00071A16"/>
    <w:p w14:paraId="0ACE4514" w14:textId="77777777" w:rsidR="00071A16" w:rsidRPr="001A6C1C" w:rsidRDefault="00071A16" w:rsidP="001A6C1C">
      <w:pPr>
        <w:pStyle w:val="ReferenciasPHD"/>
        <w:rPr>
          <w:lang w:val="pt-PT"/>
        </w:rPr>
      </w:pPr>
      <w:r w:rsidRPr="001A6C1C">
        <w:rPr>
          <w:lang w:val="pt-PT"/>
        </w:rPr>
        <w:t xml:space="preserve">[1] </w:t>
      </w:r>
      <w:r w:rsidRPr="001A6C1C">
        <w:rPr>
          <w:lang w:val="pt-PT"/>
        </w:rPr>
        <w:tab/>
        <w:t xml:space="preserve">SNS - Serviço Nacional de Saúde, “Covid-19 | Pandemia,” 11 março 2020. </w:t>
      </w:r>
      <w:r w:rsidRPr="00DE7A15">
        <w:t xml:space="preserve">[Online]. Available: https://www.sns.gov.pt/noticias/2020/03/11/covid-19-pandemia/. </w:t>
      </w:r>
      <w:r w:rsidRPr="001A6C1C">
        <w:rPr>
          <w:lang w:val="pt-PT"/>
        </w:rPr>
        <w:t>[Acedido em 16 dezembro 2020].</w:t>
      </w:r>
    </w:p>
    <w:p w14:paraId="263CC072" w14:textId="77777777" w:rsidR="00071A16" w:rsidRPr="00DE7A15" w:rsidRDefault="00071A16" w:rsidP="001A6C1C">
      <w:pPr>
        <w:pStyle w:val="ReferenciasPHD"/>
      </w:pPr>
      <w:r w:rsidRPr="001A6C1C">
        <w:rPr>
          <w:lang w:val="pt-PT"/>
        </w:rPr>
        <w:t xml:space="preserve">[2] </w:t>
      </w:r>
      <w:r w:rsidRPr="001A6C1C">
        <w:rPr>
          <w:lang w:val="pt-PT"/>
        </w:rPr>
        <w:tab/>
        <w:t xml:space="preserve">“Conheça Jaci: o robô de desinfecção que auxilia no combate a Covid-19,” Tecnopuc, 29 abril 2020. </w:t>
      </w:r>
      <w:r w:rsidRPr="00DE7A15">
        <w:t>[Online]. Available: https://www.pucrs.br/tecnopuc/2020/04/29/conheca-jaci-o-robo-de-desinfeccao-que-auxilia-no-combate-covid-19/. [Acedido em 8 fevereiro 2021].</w:t>
      </w:r>
    </w:p>
    <w:p w14:paraId="03AFA764" w14:textId="77777777" w:rsidR="00071A16" w:rsidRPr="001A6C1C" w:rsidRDefault="00071A16" w:rsidP="001A6C1C">
      <w:pPr>
        <w:pStyle w:val="ReferenciasPHD"/>
        <w:rPr>
          <w:lang w:val="pt-PT"/>
        </w:rPr>
      </w:pPr>
      <w:r>
        <w:t xml:space="preserve">[3] </w:t>
      </w:r>
      <w:r>
        <w:tab/>
        <w:t xml:space="preserve">J. D'Onfro, “Robots </w:t>
      </w:r>
      <w:proofErr w:type="gramStart"/>
      <w:r>
        <w:t>To</w:t>
      </w:r>
      <w:proofErr w:type="gramEnd"/>
      <w:r>
        <w:t xml:space="preserve"> The Rescue: How High-Tech Machines Are Being Used To Contain The Wuhan Coronavirus,” 2 fevereiro 2020. [Online]. Available: https://www.forbes.com/sites/jilliandonfro/2020/02/02/robots-to-the-rescue-how-high-tech-machines-are-being-used-to-contain-the-wuhan-coronavirus/?sh=73364f201779. </w:t>
      </w:r>
      <w:r w:rsidRPr="001A6C1C">
        <w:rPr>
          <w:lang w:val="pt-PT"/>
        </w:rPr>
        <w:t>[Acedido em 16 dezembro 2020].</w:t>
      </w:r>
    </w:p>
    <w:p w14:paraId="04B54FDE" w14:textId="5274AFE9" w:rsidR="00071A16" w:rsidRPr="00DE7A15" w:rsidRDefault="00071A16" w:rsidP="001A6C1C">
      <w:pPr>
        <w:pStyle w:val="ReferenciasPHD"/>
        <w:rPr>
          <w:lang w:val="pt-PT"/>
        </w:rPr>
      </w:pPr>
      <w:r w:rsidRPr="001A6C1C">
        <w:rPr>
          <w:lang w:val="pt-PT"/>
        </w:rPr>
        <w:t xml:space="preserve">[4] </w:t>
      </w:r>
      <w:r w:rsidRPr="001A6C1C">
        <w:rPr>
          <w:lang w:val="pt-PT"/>
        </w:rPr>
        <w:tab/>
        <w:t xml:space="preserve">P. Semiconductors, “74HCT14 Hex inverting Schmitt trigger”. </w:t>
      </w:r>
      <w:r w:rsidRPr="00DE7A15">
        <w:rPr>
          <w:lang w:val="pt-PT"/>
        </w:rPr>
        <w:t>74HCT14</w:t>
      </w:r>
      <w:r w:rsidR="001A6C1C" w:rsidRPr="00DE7A15">
        <w:rPr>
          <w:lang w:val="pt-PT"/>
        </w:rPr>
        <w:t xml:space="preserve"> datasheet</w:t>
      </w:r>
      <w:r w:rsidRPr="00DE7A15">
        <w:rPr>
          <w:lang w:val="pt-PT"/>
        </w:rPr>
        <w:t xml:space="preserve">, </w:t>
      </w:r>
      <w:r w:rsidR="001A6C1C" w:rsidRPr="00DE7A15">
        <w:rPr>
          <w:lang w:val="pt-PT"/>
        </w:rPr>
        <w:t>26 agosto 1997 [revisto a 30</w:t>
      </w:r>
      <w:r w:rsidRPr="00DE7A15">
        <w:rPr>
          <w:lang w:val="pt-PT"/>
        </w:rPr>
        <w:t xml:space="preserve"> outubro 2003</w:t>
      </w:r>
      <w:r w:rsidR="001A6C1C" w:rsidRPr="00DE7A15">
        <w:rPr>
          <w:lang w:val="pt-PT"/>
        </w:rPr>
        <w:t>]</w:t>
      </w:r>
      <w:r w:rsidRPr="00DE7A15">
        <w:rPr>
          <w:lang w:val="pt-PT"/>
        </w:rPr>
        <w:t>.</w:t>
      </w:r>
    </w:p>
    <w:p w14:paraId="3AC5B564" w14:textId="05313ADB" w:rsidR="00071A16" w:rsidRPr="00DE7A15" w:rsidRDefault="00071A16" w:rsidP="001A6C1C">
      <w:pPr>
        <w:pStyle w:val="ReferenciasPHD"/>
        <w:rPr>
          <w:lang w:val="pt-PT"/>
        </w:rPr>
      </w:pPr>
      <w:r w:rsidRPr="00872644">
        <w:rPr>
          <w:lang w:val="en-GB"/>
          <w:rPrChange w:id="1014" w:author="Diogo Fernandes" w:date="2021-02-10T17:34:00Z">
            <w:rPr>
              <w:lang w:val="pt-PT"/>
            </w:rPr>
          </w:rPrChange>
        </w:rPr>
        <w:t xml:space="preserve">[5] </w:t>
      </w:r>
      <w:r w:rsidRPr="00872644">
        <w:rPr>
          <w:lang w:val="en-GB"/>
          <w:rPrChange w:id="1015" w:author="Diogo Fernandes" w:date="2021-02-10T17:34:00Z">
            <w:rPr>
              <w:lang w:val="pt-PT"/>
            </w:rPr>
          </w:rPrChange>
        </w:rPr>
        <w:tab/>
        <w:t xml:space="preserve">T. Instruments, “TL494 Pulse-Width-Modulation Control Circui”. </w:t>
      </w:r>
      <w:r w:rsidRPr="00DE7A15">
        <w:rPr>
          <w:lang w:val="pt-PT"/>
        </w:rPr>
        <w:t>TL494 datasheet, janeiro 1983</w:t>
      </w:r>
      <w:r w:rsidR="001A6C1C" w:rsidRPr="00DE7A15">
        <w:rPr>
          <w:lang w:val="pt-PT"/>
        </w:rPr>
        <w:t xml:space="preserve"> [revisto a março de 2017]</w:t>
      </w:r>
      <w:r w:rsidRPr="00DE7A15">
        <w:rPr>
          <w:lang w:val="pt-PT"/>
        </w:rPr>
        <w:t>.</w:t>
      </w:r>
    </w:p>
    <w:p w14:paraId="4DCC8A94" w14:textId="6BB99C93" w:rsidR="00071A16" w:rsidRDefault="00071A16" w:rsidP="001A6C1C">
      <w:pPr>
        <w:pStyle w:val="ReferenciasPHD"/>
      </w:pPr>
      <w:r>
        <w:t xml:space="preserve">[6] </w:t>
      </w:r>
      <w:r>
        <w:tab/>
        <w:t>STMicroelectronics, “DUAL FULL-BRIDGE DRIVER”. L298 datasheet, janeiro 2000.</w:t>
      </w:r>
    </w:p>
    <w:p w14:paraId="3AED3405" w14:textId="77777777" w:rsidR="00071A16" w:rsidRPr="001A6C1C" w:rsidRDefault="00071A16" w:rsidP="001A6C1C">
      <w:pPr>
        <w:pStyle w:val="ReferenciasPHD"/>
        <w:rPr>
          <w:lang w:val="pt-PT"/>
        </w:rPr>
      </w:pPr>
      <w:r>
        <w:t xml:space="preserve">[7] </w:t>
      </w:r>
      <w:r>
        <w:tab/>
        <w:t xml:space="preserve">Texas Instruments, “SN54/74HCT CMOS Logic Family Applications and Restrictions,” maio 1996. [Online]. Available: https://www.ti.com/lit/an/scla011/scla011.pdf?ts=1612201599681&amp;ref_url=https%253A%252F%252Fwww.ti.com%252Fproduct%252FCD74HCT251. </w:t>
      </w:r>
      <w:r w:rsidRPr="001A6C1C">
        <w:rPr>
          <w:lang w:val="pt-PT"/>
        </w:rPr>
        <w:t>[Acedido em 2 fevereiro 2021].</w:t>
      </w:r>
    </w:p>
    <w:p w14:paraId="38F17F01" w14:textId="4FBCA82C" w:rsidR="00071A16" w:rsidRPr="001A6C1C" w:rsidRDefault="00071A16" w:rsidP="001A6C1C">
      <w:pPr>
        <w:pStyle w:val="ReferenciasPHD"/>
        <w:rPr>
          <w:lang w:val="pt-PT"/>
        </w:rPr>
      </w:pPr>
      <w:r w:rsidRPr="001A6C1C">
        <w:rPr>
          <w:lang w:val="pt-PT"/>
        </w:rPr>
        <w:t xml:space="preserve">[8] </w:t>
      </w:r>
      <w:r w:rsidRPr="001A6C1C">
        <w:rPr>
          <w:lang w:val="pt-PT"/>
        </w:rPr>
        <w:tab/>
        <w:t>T. Corporation, “TENERGY 18650 2200 mAh Li-Ion Cell”. Tenergy 18650</w:t>
      </w:r>
      <w:r w:rsidR="001A6C1C">
        <w:rPr>
          <w:lang w:val="pt-PT"/>
        </w:rPr>
        <w:t xml:space="preserve"> datasheet</w:t>
      </w:r>
      <w:r w:rsidRPr="001A6C1C">
        <w:rPr>
          <w:lang w:val="pt-PT"/>
        </w:rPr>
        <w:t>.</w:t>
      </w:r>
    </w:p>
    <w:p w14:paraId="23A22561" w14:textId="77777777" w:rsidR="00071A16" w:rsidRPr="001A6C1C" w:rsidRDefault="00071A16" w:rsidP="001A6C1C">
      <w:pPr>
        <w:pStyle w:val="ReferenciasPHD"/>
        <w:rPr>
          <w:lang w:val="pt-PT"/>
        </w:rPr>
      </w:pPr>
      <w:r w:rsidRPr="001A6C1C">
        <w:rPr>
          <w:lang w:val="pt-PT"/>
        </w:rPr>
        <w:t xml:space="preserve">[9] </w:t>
      </w:r>
      <w:r w:rsidRPr="001A6C1C">
        <w:rPr>
          <w:lang w:val="pt-PT"/>
        </w:rPr>
        <w:tab/>
        <w:t>“BMS PARA PROTECÇÃO BATERIAS 18650 3S 12,6V 20A,” [Online]. Available: https://www.botnroll.com/pt/acessorios/2558-bms-para-protec-o-baterias-18650-3s-12-6v-20a.html. [Acedido em 10 fevereiro 2021].</w:t>
      </w:r>
    </w:p>
    <w:p w14:paraId="1E80AFD0" w14:textId="77F87557" w:rsidR="00071A16" w:rsidRDefault="00071A16" w:rsidP="001A6C1C">
      <w:pPr>
        <w:pStyle w:val="ReferenciasPHD"/>
      </w:pPr>
      <w:r>
        <w:t xml:space="preserve">[10] </w:t>
      </w:r>
      <w:r>
        <w:tab/>
        <w:t>Z. Electromotor. ZGB37RG</w:t>
      </w:r>
      <w:r w:rsidR="001A6C1C">
        <w:t xml:space="preserve"> datasheet</w:t>
      </w:r>
      <w:r>
        <w:t>.</w:t>
      </w:r>
    </w:p>
    <w:p w14:paraId="49E59388" w14:textId="0381956D" w:rsidR="00071A16" w:rsidRPr="001A6C1C" w:rsidRDefault="00071A16" w:rsidP="001A6C1C">
      <w:pPr>
        <w:pStyle w:val="ReferenciasPHD"/>
        <w:rPr>
          <w:lang w:val="pt-PT"/>
        </w:rPr>
      </w:pPr>
      <w:r>
        <w:t xml:space="preserve">[11] </w:t>
      </w:r>
      <w:r>
        <w:tab/>
        <w:t xml:space="preserve">T. Instruments, “LM340, LM340A and LM78xx Wide VIN 1.5-A Fixed Voltage Regulators”. </w:t>
      </w:r>
      <w:r w:rsidRPr="001A6C1C">
        <w:rPr>
          <w:lang w:val="pt-PT"/>
        </w:rPr>
        <w:t>LM7805 datasheet, setembro 2000</w:t>
      </w:r>
      <w:r w:rsidR="001A6C1C">
        <w:rPr>
          <w:lang w:val="pt-PT"/>
        </w:rPr>
        <w:t xml:space="preserve"> [revisto a julho de 2016]</w:t>
      </w:r>
      <w:r w:rsidRPr="001A6C1C">
        <w:rPr>
          <w:lang w:val="pt-PT"/>
        </w:rPr>
        <w:t>.</w:t>
      </w:r>
    </w:p>
    <w:p w14:paraId="0759A180" w14:textId="77777777" w:rsidR="00071A16" w:rsidRPr="001A6C1C" w:rsidRDefault="00071A16" w:rsidP="001A6C1C">
      <w:pPr>
        <w:pStyle w:val="ReferenciasPHD"/>
        <w:rPr>
          <w:lang w:val="pt-PT"/>
        </w:rPr>
      </w:pPr>
      <w:r w:rsidRPr="001A6C1C">
        <w:rPr>
          <w:lang w:val="pt-PT"/>
        </w:rPr>
        <w:t xml:space="preserve">[12] </w:t>
      </w:r>
      <w:r w:rsidRPr="001A6C1C">
        <w:rPr>
          <w:lang w:val="pt-PT"/>
        </w:rPr>
        <w:tab/>
        <w:t>P. Carvalhal, “Fiabilidade e boas práticas de projeto,” 2014. [Online]. Available: https://elearning.uminho.pt/bbcswebdav/pid-1045855-dt-content-rid-3987823_1/courses/2021.9305O4_1/FiabilidadeBoasPraticasProjeto_PCarvalhal.pdf. [Acedido em 3 fevereiro 2021].</w:t>
      </w:r>
    </w:p>
    <w:p w14:paraId="14955DDB" w14:textId="77777777" w:rsidR="00071A16" w:rsidRPr="001A6C1C" w:rsidRDefault="00071A16" w:rsidP="001A6C1C">
      <w:pPr>
        <w:pStyle w:val="ReferenciasPHD"/>
        <w:rPr>
          <w:lang w:val="pt-PT"/>
        </w:rPr>
      </w:pPr>
      <w:r>
        <w:t xml:space="preserve">[13] </w:t>
      </w:r>
      <w:r>
        <w:tab/>
        <w:t xml:space="preserve">“Electrostatic-sensitive device,” Wikipedia, [Online]. </w:t>
      </w:r>
      <w:r w:rsidRPr="001A6C1C">
        <w:rPr>
          <w:lang w:val="fr-FR"/>
        </w:rPr>
        <w:t xml:space="preserve">Available: https://en.wikipedia.org/wiki/Electrostatic-sensitive_device. </w:t>
      </w:r>
      <w:r w:rsidRPr="001A6C1C">
        <w:rPr>
          <w:lang w:val="pt-PT"/>
        </w:rPr>
        <w:t>[Acedido em 8 fevereiro 2021].</w:t>
      </w:r>
    </w:p>
    <w:p w14:paraId="413E506F" w14:textId="3ACB2BC6" w:rsidR="00071A16" w:rsidRPr="001A6C1C" w:rsidRDefault="00071A16" w:rsidP="001A6C1C">
      <w:pPr>
        <w:pStyle w:val="ReferenciasPHD"/>
        <w:rPr>
          <w:lang w:val="pt-PT"/>
        </w:rPr>
      </w:pPr>
      <w:r w:rsidRPr="001A6C1C">
        <w:rPr>
          <w:lang w:val="pt-PT"/>
        </w:rPr>
        <w:t xml:space="preserve">[14] </w:t>
      </w:r>
      <w:r w:rsidRPr="001A6C1C">
        <w:rPr>
          <w:lang w:val="pt-PT"/>
        </w:rPr>
        <w:tab/>
        <w:t xml:space="preserve">TUR CERT, “O que é o certificado CE?” </w:t>
      </w:r>
      <w:r w:rsidRPr="00DE7A15">
        <w:t xml:space="preserve">[Online]. </w:t>
      </w:r>
      <w:r w:rsidRPr="001A6C1C">
        <w:rPr>
          <w:lang w:val="fr-FR"/>
        </w:rPr>
        <w:t xml:space="preserve">Available: https://www.ceisaret.com/pt/ce-sertifikasi-nedir/. </w:t>
      </w:r>
      <w:r w:rsidRPr="001A6C1C">
        <w:rPr>
          <w:lang w:val="pt-PT"/>
        </w:rPr>
        <w:t>[Acedido em 2 fevereiro 2021].</w:t>
      </w:r>
    </w:p>
    <w:p w14:paraId="0EA07CCE" w14:textId="77777777" w:rsidR="00071A16" w:rsidRPr="001A6C1C" w:rsidRDefault="00071A16" w:rsidP="001A6C1C">
      <w:pPr>
        <w:pStyle w:val="ReferenciasPHD"/>
        <w:rPr>
          <w:lang w:val="pt-PT"/>
        </w:rPr>
      </w:pPr>
      <w:r w:rsidRPr="001A6C1C">
        <w:rPr>
          <w:lang w:val="pt-PT"/>
        </w:rPr>
        <w:t xml:space="preserve">[15] </w:t>
      </w:r>
      <w:r w:rsidRPr="001A6C1C">
        <w:rPr>
          <w:lang w:val="pt-PT"/>
        </w:rPr>
        <w:tab/>
        <w:t xml:space="preserve">Jornal Oficial da União Europeia, “DIRETIVA 2014/35/UE DO PARLAMENTO EUROPEU E DO CONSELHO,” 29 março 2014. </w:t>
      </w:r>
      <w:r w:rsidRPr="00DE7A15">
        <w:t xml:space="preserve">[Online]. Available: https://eur-lex.europa.eu/legal-content/PT/TXT/PDF/?uri=CELEX:32014L0035&amp;from=EN. </w:t>
      </w:r>
      <w:r w:rsidRPr="001A6C1C">
        <w:rPr>
          <w:lang w:val="pt-PT"/>
        </w:rPr>
        <w:t>[Acedido em 8 fevereiro 2021].</w:t>
      </w:r>
    </w:p>
    <w:p w14:paraId="3DE0B371" w14:textId="77777777" w:rsidR="00071A16" w:rsidRPr="001A6C1C" w:rsidRDefault="00071A16" w:rsidP="001A6C1C">
      <w:pPr>
        <w:pStyle w:val="ReferenciasPHD"/>
        <w:rPr>
          <w:lang w:val="pt-PT"/>
        </w:rPr>
      </w:pPr>
      <w:r w:rsidRPr="001A6C1C">
        <w:rPr>
          <w:lang w:val="pt-PT"/>
        </w:rPr>
        <w:t xml:space="preserve">[16] </w:t>
      </w:r>
      <w:r w:rsidRPr="001A6C1C">
        <w:rPr>
          <w:lang w:val="pt-PT"/>
        </w:rPr>
        <w:tab/>
        <w:t>A. G. e. I. Cardoso, “Fecha tudo. Escolas e universidades em casa a partir de sexta-feira.,” Jornal de Notícias, 21 janeiro 2021. [Online]. Available: https://www.jn.pt/nacional/fecha-tudo-escolas-e-universidade-em-casa-a-partir-de-sexta-feira-13256762.html. [Acedido em 3 fevereiro 2021].</w:t>
      </w:r>
    </w:p>
    <w:p w14:paraId="28CBF7FE" w14:textId="7050D043" w:rsidR="00071A16" w:rsidRPr="001A6C1C" w:rsidRDefault="00071A16" w:rsidP="001A6C1C">
      <w:pPr>
        <w:pStyle w:val="ReferenciasPHD"/>
        <w:rPr>
          <w:lang w:val="pt-PT"/>
        </w:rPr>
      </w:pPr>
      <w:r>
        <w:t xml:space="preserve">[17] </w:t>
      </w:r>
      <w:r>
        <w:tab/>
        <w:t xml:space="preserve">P. Corporation, “pololu.com,” 2001-2014. [Online]. </w:t>
      </w:r>
      <w:r w:rsidRPr="001A6C1C">
        <w:rPr>
          <w:lang w:val="pt-PT"/>
        </w:rPr>
        <w:t>Available: https://www.pololu.com/docs/pdf/0J12/QTR-8x.pdf. [Acedido em 3 fevereiro 2021].</w:t>
      </w:r>
    </w:p>
    <w:sectPr w:rsidR="00071A16" w:rsidRPr="001A6C1C" w:rsidSect="00CB754E">
      <w:headerReference w:type="first" r:id="rId221"/>
      <w:pgSz w:w="11907" w:h="16840" w:code="9"/>
      <w:pgMar w:top="1134" w:right="1418" w:bottom="1134" w:left="1418" w:header="567" w:footer="57" w:gutter="0"/>
      <w:pgNumType w:chapSep="emDash"/>
      <w:cols w:space="720"/>
      <w:titlePg/>
      <w:docGrid w:linePitch="27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13" w:author="lbarros" w:date="2021-02-10T08:28:00Z" w:initials="l">
    <w:p w14:paraId="7811E83A" w14:textId="77777777" w:rsidR="007D4C25" w:rsidRDefault="007D4C25">
      <w:pPr>
        <w:pStyle w:val="Textodecomentrio"/>
      </w:pPr>
      <w:r>
        <w:rPr>
          <w:rStyle w:val="Refdecomentrio"/>
        </w:rPr>
        <w:annotationRef/>
      </w:r>
      <w:r>
        <w:t>Fazer o mesmo para as restantes</w:t>
      </w:r>
      <w:r>
        <w:br/>
        <w:t>colocar a tradução pt-pt não itálico</w:t>
      </w:r>
    </w:p>
    <w:p w14:paraId="405966F8" w14:textId="77777777" w:rsidR="007D4C25" w:rsidRDefault="007D4C25">
      <w:pPr>
        <w:pStyle w:val="Textodecomentrio"/>
      </w:pPr>
    </w:p>
    <w:p w14:paraId="7EC9D0C2" w14:textId="2A97A0A2" w:rsidR="007D4C25" w:rsidRDefault="007D4C25">
      <w:pPr>
        <w:pStyle w:val="Textodecomentrio"/>
      </w:pPr>
      <w:r>
        <w:t>Centrar o texto a meio vertical (como está agora LED)</w:t>
      </w:r>
    </w:p>
  </w:comment>
  <w:comment w:id="21" w:author="lbarros" w:date="2021-02-10T08:30:00Z" w:initials="l">
    <w:p w14:paraId="40192B23" w14:textId="5AC972D4" w:rsidR="007D4C25" w:rsidRDefault="007D4C25">
      <w:pPr>
        <w:pStyle w:val="Textodecomentrio"/>
      </w:pPr>
      <w:r>
        <w:rPr>
          <w:rStyle w:val="Refdecomentrio"/>
        </w:rPr>
        <w:annotationRef/>
      </w:r>
      <w:r>
        <w:t xml:space="preserve">Completar </w:t>
      </w:r>
    </w:p>
  </w:comment>
  <w:comment w:id="28" w:author="lbarros" w:date="2021-02-10T08:32:00Z" w:initials="l">
    <w:p w14:paraId="70F26776" w14:textId="00B0A8E2" w:rsidR="007D4C25" w:rsidRDefault="007D4C25">
      <w:pPr>
        <w:pStyle w:val="Textodecomentrio"/>
      </w:pPr>
      <w:r>
        <w:rPr>
          <w:rStyle w:val="Refdecomentrio"/>
        </w:rPr>
        <w:annotationRef/>
      </w:r>
      <w:r>
        <w:t>Especificar numa frase seguinte (sem parágrafo) melhor a finalidade do vosso produto</w:t>
      </w:r>
      <w:r>
        <w:br/>
        <w:t>mais à frente fala na mesma finalidade mas não a especificam antes</w:t>
      </w:r>
    </w:p>
    <w:p w14:paraId="144B8979" w14:textId="77777777" w:rsidR="007D4C25" w:rsidRDefault="007D4C25">
      <w:pPr>
        <w:pStyle w:val="Textodecomentrio"/>
      </w:pPr>
    </w:p>
    <w:p w14:paraId="30E5903F" w14:textId="3013C697" w:rsidR="007D4C25" w:rsidRDefault="007D4C25">
      <w:pPr>
        <w:pStyle w:val="Textodecomentrio"/>
      </w:pPr>
      <w:r>
        <w:t xml:space="preserve">Uma coisa </w:t>
      </w:r>
      <w:r>
        <w:t>simples!! Caso contrário dizem o mesmo do ultimo paragrafo</w:t>
      </w:r>
    </w:p>
    <w:p w14:paraId="01B650B9" w14:textId="4404A83D" w:rsidR="007D4C25" w:rsidRDefault="007D4C25">
      <w:pPr>
        <w:pStyle w:val="Textodecomentrio"/>
      </w:pPr>
      <w:r>
        <w:t>Ou reformular isto</w:t>
      </w:r>
    </w:p>
  </w:comment>
  <w:comment w:id="29" w:author="lbarros" w:date="2021-02-10T08:31:00Z" w:initials="l">
    <w:p w14:paraId="2BFA2AE7" w14:textId="6EFF7C3E" w:rsidR="007D4C25" w:rsidRDefault="007D4C25">
      <w:pPr>
        <w:pStyle w:val="Textodecomentrio"/>
      </w:pPr>
      <w:r>
        <w:rPr>
          <w:rStyle w:val="Refdecomentrio"/>
        </w:rPr>
        <w:annotationRef/>
      </w:r>
      <w:r>
        <w:t>Plurar devia existir mais que um exemplo</w:t>
      </w:r>
    </w:p>
  </w:comment>
  <w:comment w:id="35" w:author="lbarros" w:date="2021-02-10T08:32:00Z" w:initials="l">
    <w:p w14:paraId="159CCFFE" w14:textId="02E39C5E" w:rsidR="007D4C25" w:rsidRDefault="007D4C25">
      <w:pPr>
        <w:pStyle w:val="Textodecomentrio"/>
      </w:pPr>
      <w:r>
        <w:rPr>
          <w:rStyle w:val="Refdecomentrio"/>
        </w:rPr>
        <w:annotationRef/>
      </w:r>
      <w:r>
        <w:t>Ainda não especificaram a finalidade</w:t>
      </w:r>
    </w:p>
  </w:comment>
  <w:comment w:id="65" w:author="lbarros" w:date="2021-02-10T08:39:00Z" w:initials="l">
    <w:p w14:paraId="29621FEF" w14:textId="4EDB80A7" w:rsidR="007D4C25" w:rsidRDefault="007D4C25">
      <w:pPr>
        <w:pStyle w:val="Textodecomentrio"/>
      </w:pPr>
      <w:r>
        <w:rPr>
          <w:rStyle w:val="Refdecomentrio"/>
        </w:rPr>
        <w:annotationRef/>
      </w:r>
      <w:r>
        <w:t>Variáveis em itálico</w:t>
      </w:r>
    </w:p>
  </w:comment>
  <w:comment w:id="77" w:author="lbarros" w:date="2021-02-10T08:39:00Z" w:initials="l">
    <w:p w14:paraId="55E377E2" w14:textId="1E79F615" w:rsidR="007D4C25" w:rsidRDefault="007D4C25">
      <w:pPr>
        <w:pStyle w:val="Textodecomentrio"/>
      </w:pPr>
      <w:r>
        <w:rPr>
          <w:rStyle w:val="Refdecomentrio"/>
        </w:rPr>
        <w:annotationRef/>
      </w:r>
      <w:r>
        <w:t>Italico nas restantes</w:t>
      </w:r>
      <w:r>
        <w:br/>
        <w:t>procurar</w:t>
      </w:r>
    </w:p>
  </w:comment>
  <w:comment w:id="107" w:author="lbarros" w:date="2021-02-10T08:43:00Z" w:initials="l">
    <w:p w14:paraId="40CFFDBA" w14:textId="03BFB85B" w:rsidR="007D4C25" w:rsidRDefault="007D4C25">
      <w:pPr>
        <w:pStyle w:val="Textodecomentrio"/>
      </w:pPr>
      <w:r>
        <w:rPr>
          <w:rStyle w:val="Refdecomentrio"/>
        </w:rPr>
        <w:annotationRef/>
      </w:r>
      <w:r>
        <w:t>Não muito usual este tipo de divisão em (a) e (b) nas tabelas</w:t>
      </w:r>
      <w:r>
        <w:br/>
        <w:t>mas ok</w:t>
      </w:r>
    </w:p>
  </w:comment>
  <w:comment w:id="132" w:author="lbarros" w:date="2021-02-10T08:47:00Z" w:initials="l">
    <w:p w14:paraId="2C459C0B" w14:textId="77777777" w:rsidR="007D4C25" w:rsidRDefault="007D4C25">
      <w:pPr>
        <w:pStyle w:val="Textodecomentrio"/>
      </w:pPr>
      <w:r>
        <w:rPr>
          <w:rStyle w:val="Refdecomentrio"/>
        </w:rPr>
        <w:annotationRef/>
      </w:r>
      <w:r>
        <w:t>vocês não fazem isto para todos pois não? Especificar para quais</w:t>
      </w:r>
    </w:p>
    <w:p w14:paraId="05802625" w14:textId="77777777" w:rsidR="007D4C25" w:rsidRDefault="007D4C25">
      <w:pPr>
        <w:pStyle w:val="Textodecomentrio"/>
      </w:pPr>
    </w:p>
    <w:p w14:paraId="7474AD5F" w14:textId="77777777" w:rsidR="007D4C25" w:rsidRDefault="007D4C25">
      <w:pPr>
        <w:pStyle w:val="Textodecomentrio"/>
      </w:pPr>
      <w:r>
        <w:t>deixar claro que existe a montagem 2.4 para o controlo analógico propriamente dito</w:t>
      </w:r>
      <w:r>
        <w:br/>
        <w:t>e a montagem 2.5 para  a maquina de estados</w:t>
      </w:r>
    </w:p>
    <w:p w14:paraId="25A2FB4C" w14:textId="77777777" w:rsidR="007D4C25" w:rsidRDefault="007D4C25">
      <w:pPr>
        <w:pStyle w:val="Textodecomentrio"/>
      </w:pPr>
    </w:p>
    <w:p w14:paraId="261EEB57" w14:textId="10271C22" w:rsidR="007D4C25" w:rsidRDefault="007D4C25">
      <w:pPr>
        <w:pStyle w:val="Textodecomentrio"/>
      </w:pPr>
      <w:r>
        <w:t>se usassem apenas a fig 2.5, colocavam apenas a 2.5</w:t>
      </w:r>
    </w:p>
  </w:comment>
  <w:comment w:id="137" w:author="lbarros" w:date="2021-02-10T08:49:00Z" w:initials="l">
    <w:p w14:paraId="32010831" w14:textId="3AAF4192" w:rsidR="007D4C25" w:rsidRDefault="007D4C25">
      <w:pPr>
        <w:pStyle w:val="Textodecomentrio"/>
      </w:pPr>
      <w:r>
        <w:rPr>
          <w:rStyle w:val="Refdecomentrio"/>
        </w:rPr>
        <w:annotationRef/>
      </w:r>
      <w:r>
        <w:t>começam com um verbo de ação conjugado de uma forma que requer uma consequência</w:t>
      </w:r>
    </w:p>
    <w:p w14:paraId="70735B52" w14:textId="77777777" w:rsidR="007D4C25" w:rsidRDefault="007D4C25">
      <w:pPr>
        <w:pStyle w:val="Textodecomentrio"/>
      </w:pPr>
    </w:p>
    <w:p w14:paraId="0C61475E" w14:textId="77777777" w:rsidR="007D4C25" w:rsidRDefault="007D4C25">
      <w:pPr>
        <w:pStyle w:val="Textodecomentrio"/>
      </w:pPr>
      <w:r>
        <w:t>fazendo isto, acontece aquilo…</w:t>
      </w:r>
    </w:p>
    <w:p w14:paraId="0AFB9201" w14:textId="77777777" w:rsidR="007D4C25" w:rsidRDefault="007D4C25">
      <w:pPr>
        <w:pStyle w:val="Textodecomentrio"/>
      </w:pPr>
    </w:p>
    <w:p w14:paraId="64BBBB2F" w14:textId="77777777" w:rsidR="007D4C25" w:rsidRDefault="007D4C25">
      <w:pPr>
        <w:pStyle w:val="Textodecomentrio"/>
      </w:pPr>
      <w:r>
        <w:t xml:space="preserve">a frase está mal. Reformular. </w:t>
      </w:r>
    </w:p>
    <w:p w14:paraId="476F0B9C" w14:textId="35F1C12D" w:rsidR="007D4C25" w:rsidRDefault="007D4C25">
      <w:pPr>
        <w:pStyle w:val="Textodecomentrio"/>
      </w:pPr>
      <w:r>
        <w:t>Considerou-se dh e um valor de vsat de …</w:t>
      </w:r>
    </w:p>
  </w:comment>
  <w:comment w:id="138" w:author="lbarros" w:date="2021-02-10T08:52:00Z" w:initials="l">
    <w:p w14:paraId="675682C6" w14:textId="0940D241" w:rsidR="007D4C25" w:rsidRDefault="007D4C25">
      <w:pPr>
        <w:pStyle w:val="Textodecomentrio"/>
      </w:pPr>
      <w:r>
        <w:rPr>
          <w:rStyle w:val="Refdecomentrio"/>
        </w:rPr>
        <w:annotationRef/>
      </w:r>
      <w:r>
        <w:t>Multiplicação é um espaço</w:t>
      </w:r>
      <w:r>
        <w:br/>
        <w:t>nunca coloquem um ponto</w:t>
      </w:r>
    </w:p>
    <w:p w14:paraId="5E980691" w14:textId="7BFCFAFB" w:rsidR="007D4C25" w:rsidRDefault="007D4C25">
      <w:pPr>
        <w:pStyle w:val="Textodecomentrio"/>
      </w:pPr>
      <w:r>
        <w:t>Espero que saibam a diferença do escalar vs vectorial</w:t>
      </w:r>
    </w:p>
    <w:p w14:paraId="33356AF7" w14:textId="77777777" w:rsidR="007D4C25" w:rsidRDefault="007D4C25">
      <w:pPr>
        <w:pStyle w:val="Textodecomentrio"/>
      </w:pPr>
    </w:p>
    <w:p w14:paraId="23556245" w14:textId="2C595C2E" w:rsidR="007D4C25" w:rsidRDefault="007D4C25">
      <w:pPr>
        <w:pStyle w:val="Textodecomentrio"/>
      </w:pPr>
      <w:r>
        <w:t>Corrigir isto em todos</w:t>
      </w:r>
    </w:p>
  </w:comment>
  <w:comment w:id="141" w:author="lbarros" w:date="2021-02-10T08:51:00Z" w:initials="l">
    <w:p w14:paraId="168CAB26" w14:textId="0BF594B4" w:rsidR="007D4C25" w:rsidRDefault="007D4C25">
      <w:pPr>
        <w:pStyle w:val="Textodecomentrio"/>
      </w:pPr>
      <w:r>
        <w:rPr>
          <w:rStyle w:val="Refdecomentrio"/>
        </w:rPr>
        <w:annotationRef/>
      </w:r>
      <w:r>
        <w:t>Introduzir no texto</w:t>
      </w:r>
    </w:p>
  </w:comment>
  <w:comment w:id="149" w:author="lbarros" w:date="2021-02-10T08:56:00Z" w:initials="l">
    <w:p w14:paraId="4D445891" w14:textId="77777777" w:rsidR="007D4C25" w:rsidRDefault="007D4C25">
      <w:pPr>
        <w:pStyle w:val="Textodecomentrio"/>
      </w:pPr>
      <w:r>
        <w:rPr>
          <w:rStyle w:val="Refdecomentrio"/>
        </w:rPr>
        <w:annotationRef/>
      </w:r>
      <w:r>
        <w:t>Agora já percebo a logica daquele simbolo do botao</w:t>
      </w:r>
    </w:p>
    <w:p w14:paraId="5F9A1D83" w14:textId="77777777" w:rsidR="007D4C25" w:rsidRDefault="007D4C25">
      <w:pPr>
        <w:pStyle w:val="Textodecomentrio"/>
      </w:pPr>
    </w:p>
    <w:p w14:paraId="1CB0C6EA" w14:textId="41D6098A" w:rsidR="007D4C25" w:rsidRDefault="007D4C25">
      <w:pPr>
        <w:pStyle w:val="Textodecomentrio"/>
      </w:pPr>
      <w:r>
        <w:t>Mas na realidade, o botao tem os pinos shuntados aos pares</w:t>
      </w:r>
    </w:p>
  </w:comment>
  <w:comment w:id="153" w:author="lbarros" w:date="2021-02-10T08:57:00Z" w:initials="l">
    <w:p w14:paraId="395AB883" w14:textId="619DA13A" w:rsidR="007D4C25" w:rsidRDefault="007D4C25">
      <w:pPr>
        <w:pStyle w:val="Textodecomentrio"/>
      </w:pPr>
      <w:r>
        <w:rPr>
          <w:rStyle w:val="Refdecomentrio"/>
        </w:rPr>
        <w:annotationRef/>
      </w:r>
      <w:r>
        <w:t>Uma pergunta possível</w:t>
      </w:r>
      <w:r>
        <w:br/>
        <w:t>quando a frequência de corte? Dimensionaram? Ou foi a sorte?</w:t>
      </w:r>
      <w:r>
        <w:br/>
      </w:r>
      <w:r>
        <w:t>apontem num papel caso perguntem</w:t>
      </w:r>
    </w:p>
    <w:p w14:paraId="4B38C182" w14:textId="6F239289" w:rsidR="007D4C25" w:rsidRDefault="007D4C25">
      <w:pPr>
        <w:pStyle w:val="Textodecomentrio"/>
      </w:pPr>
    </w:p>
  </w:comment>
  <w:comment w:id="156" w:author="lbarros" w:date="2021-02-10T09:00:00Z" w:initials="l">
    <w:p w14:paraId="4B07C5D2" w14:textId="16623AB2" w:rsidR="007D4C25" w:rsidRDefault="007D4C25">
      <w:pPr>
        <w:pStyle w:val="Textodecomentrio"/>
      </w:pPr>
      <w:r>
        <w:rPr>
          <w:rStyle w:val="Refdecomentrio"/>
        </w:rPr>
        <w:annotationRef/>
      </w:r>
      <w:r>
        <w:t>Top! Excelente!</w:t>
      </w:r>
      <w:r>
        <w:br/>
      </w:r>
      <w:r>
        <w:t>ficou mt mais fixe! Concordam??</w:t>
      </w:r>
    </w:p>
  </w:comment>
  <w:comment w:id="159" w:author="lbarros" w:date="2021-02-10T09:00:00Z" w:initials="l">
    <w:p w14:paraId="2E59C0D2" w14:textId="77777777" w:rsidR="007D4C25" w:rsidRDefault="007D4C25">
      <w:pPr>
        <w:pStyle w:val="Textodecomentrio"/>
      </w:pPr>
      <w:r>
        <w:rPr>
          <w:rStyle w:val="Refdecomentrio"/>
        </w:rPr>
        <w:annotationRef/>
      </w:r>
      <w:r>
        <w:t>Quando acontecer esta separação em diferentes linhas</w:t>
      </w:r>
    </w:p>
    <w:p w14:paraId="5AE15DA9" w14:textId="77777777" w:rsidR="007D4C25" w:rsidRDefault="007D4C25">
      <w:pPr>
        <w:pStyle w:val="Textodecomentrio"/>
      </w:pPr>
      <w:r>
        <w:t>Usem o ctrl shift space</w:t>
      </w:r>
    </w:p>
    <w:p w14:paraId="46C0B97B" w14:textId="77777777" w:rsidR="007D4C25" w:rsidRDefault="007D4C25">
      <w:pPr>
        <w:pStyle w:val="Textodecomentrio"/>
      </w:pPr>
    </w:p>
    <w:p w14:paraId="27B43DE3" w14:textId="1CCA9F26" w:rsidR="007D4C25" w:rsidRDefault="007D4C25">
      <w:pPr>
        <w:pStyle w:val="Textodecomentrio"/>
      </w:pPr>
      <w:r>
        <w:t>Força a união dos caracteres na mesma linha</w:t>
      </w:r>
    </w:p>
  </w:comment>
  <w:comment w:id="164" w:author="lbarros" w:date="2021-02-10T09:03:00Z" w:initials="l">
    <w:p w14:paraId="500C8BEF" w14:textId="77777777" w:rsidR="007D4C25" w:rsidRDefault="007D4C25">
      <w:pPr>
        <w:pStyle w:val="Textodecomentrio"/>
      </w:pPr>
      <w:r>
        <w:rPr>
          <w:rStyle w:val="Refdecomentrio"/>
        </w:rPr>
        <w:annotationRef/>
      </w:r>
      <w:r>
        <w:t>Toda a numeração deve ser mencionada no texto</w:t>
      </w:r>
    </w:p>
    <w:p w14:paraId="08FDB41C" w14:textId="77777777" w:rsidR="007D4C25" w:rsidRDefault="007D4C25">
      <w:pPr>
        <w:pStyle w:val="Textodecomentrio"/>
      </w:pPr>
    </w:p>
    <w:p w14:paraId="7D87BB46" w14:textId="77777777" w:rsidR="007D4C25" w:rsidRDefault="007D4C25">
      <w:pPr>
        <w:pStyle w:val="Textodecomentrio"/>
      </w:pPr>
      <w:r>
        <w:t>No texto apenas mencionam a 2.9 e depois aparece a 2.10 e eu fico sem saber o que é e procuro a explicação que não encontro.</w:t>
      </w:r>
    </w:p>
    <w:p w14:paraId="3886187B" w14:textId="77777777" w:rsidR="007D4C25" w:rsidRDefault="007D4C25">
      <w:pPr>
        <w:pStyle w:val="Textodecomentrio"/>
      </w:pPr>
    </w:p>
    <w:p w14:paraId="301FF8AF" w14:textId="4F2B0257" w:rsidR="007D4C25" w:rsidRDefault="007D4C25">
      <w:pPr>
        <w:pStyle w:val="Textodecomentrio"/>
      </w:pPr>
      <w:r>
        <w:t xml:space="preserve">Pelo menos algum resumido e geral a dizer o porquê de todos os passos </w:t>
      </w:r>
    </w:p>
  </w:comment>
  <w:comment w:id="189" w:author="lbarros" w:date="2021-02-10T09:06:00Z" w:initials="l">
    <w:p w14:paraId="54DFF8DE" w14:textId="77777777" w:rsidR="007D4C25" w:rsidRDefault="007D4C25">
      <w:pPr>
        <w:pStyle w:val="Textodecomentrio"/>
      </w:pPr>
      <w:r>
        <w:rPr>
          <w:rStyle w:val="Refdecomentrio"/>
        </w:rPr>
        <w:annotationRef/>
      </w:r>
      <w:r>
        <w:t>Todas as siglas devem ser inicializadas no texto no 1º evento</w:t>
      </w:r>
    </w:p>
    <w:p w14:paraId="5988481B" w14:textId="77777777" w:rsidR="007D4C25" w:rsidRDefault="007D4C25">
      <w:pPr>
        <w:pStyle w:val="Textodecomentrio"/>
      </w:pPr>
    </w:p>
    <w:p w14:paraId="70B004AD" w14:textId="61CF2E01" w:rsidR="007D4C25" w:rsidRDefault="007D4C25">
      <w:pPr>
        <w:pStyle w:val="Textodecomentrio"/>
      </w:pPr>
      <w:r>
        <w:t>Ter cuidado com esta sigla para não se confundir com o direct currect</w:t>
      </w:r>
    </w:p>
  </w:comment>
  <w:comment w:id="193" w:author="lbarros" w:date="2021-02-10T09:10:00Z" w:initials="l">
    <w:p w14:paraId="1368A579" w14:textId="0896FE69" w:rsidR="007D4C25" w:rsidRDefault="007D4C25">
      <w:pPr>
        <w:pStyle w:val="Textodecomentrio"/>
      </w:pPr>
      <w:r>
        <w:rPr>
          <w:rStyle w:val="Refdecomentrio"/>
        </w:rPr>
        <w:annotationRef/>
      </w:r>
      <w:r>
        <w:t>Intro da eq tem de vir 1º</w:t>
      </w:r>
    </w:p>
  </w:comment>
  <w:comment w:id="195" w:author="lbarros" w:date="2021-02-10T09:07:00Z" w:initials="l">
    <w:p w14:paraId="382ECD82" w14:textId="77777777" w:rsidR="007D4C25" w:rsidRDefault="007D4C25" w:rsidP="00590C3A">
      <w:pPr>
        <w:pStyle w:val="Textodecomentrio"/>
      </w:pPr>
      <w:r>
        <w:rPr>
          <w:rStyle w:val="Refdecomentrio"/>
        </w:rPr>
        <w:annotationRef/>
      </w:r>
      <w:r>
        <w:t>Estas variáveis podem colocar como texto e não equação</w:t>
      </w:r>
      <w:r>
        <w:br/>
      </w:r>
      <w:r>
        <w:br/>
      </w:r>
      <w:r>
        <w:t>para colocar o texto inferior à linha, têm o x2 que está em cima lado esquerdo onde selecionam o tipo de linha. Tem atalho também para facilitar o trabalho</w:t>
      </w:r>
    </w:p>
    <w:p w14:paraId="768ECC6A" w14:textId="77777777" w:rsidR="007D4C25" w:rsidRDefault="007D4C25" w:rsidP="00590C3A">
      <w:pPr>
        <w:pStyle w:val="Textodecomentrio"/>
      </w:pPr>
      <w:r>
        <w:t>Ctrl shift *</w:t>
      </w:r>
    </w:p>
    <w:p w14:paraId="5F44F6B1" w14:textId="77777777" w:rsidR="007D4C25" w:rsidRDefault="007D4C25" w:rsidP="00590C3A">
      <w:pPr>
        <w:pStyle w:val="Textodecomentrio"/>
      </w:pPr>
    </w:p>
    <w:p w14:paraId="73B8CBA0" w14:textId="77777777" w:rsidR="007D4C25" w:rsidRDefault="007D4C25" w:rsidP="00590C3A">
      <w:pPr>
        <w:pStyle w:val="Textodecomentrio"/>
      </w:pPr>
      <w:r>
        <w:t>Podem apagar o meu. Era so para mostrar que ficava igual com menos trabalho</w:t>
      </w:r>
    </w:p>
  </w:comment>
  <w:comment w:id="206" w:author="lbarros" w:date="2021-02-10T09:07:00Z" w:initials="l">
    <w:p w14:paraId="204784F4" w14:textId="77777777" w:rsidR="007D4C25" w:rsidRDefault="007D4C25">
      <w:pPr>
        <w:pStyle w:val="Textodecomentrio"/>
      </w:pPr>
      <w:r>
        <w:rPr>
          <w:rStyle w:val="Refdecomentrio"/>
        </w:rPr>
        <w:annotationRef/>
      </w:r>
      <w:r>
        <w:t>Estas variáveis podem colocar como texto e não equação</w:t>
      </w:r>
      <w:r>
        <w:br/>
      </w:r>
      <w:r>
        <w:br/>
      </w:r>
      <w:r>
        <w:t>para colocar o texto inferior à linha, têm o x2 que está em cima lado esquerdo onde selecionam o tipo de linha. Tem atalho também para facilitar o trabalho</w:t>
      </w:r>
    </w:p>
    <w:p w14:paraId="31A2CEC9" w14:textId="77777777" w:rsidR="007D4C25" w:rsidRDefault="007D4C25">
      <w:pPr>
        <w:pStyle w:val="Textodecomentrio"/>
      </w:pPr>
      <w:r>
        <w:t>Ctrl shift *</w:t>
      </w:r>
    </w:p>
    <w:p w14:paraId="4DE3C365" w14:textId="77777777" w:rsidR="007D4C25" w:rsidRDefault="007D4C25">
      <w:pPr>
        <w:pStyle w:val="Textodecomentrio"/>
      </w:pPr>
    </w:p>
    <w:p w14:paraId="72221895" w14:textId="147087E8" w:rsidR="007D4C25" w:rsidRDefault="007D4C25">
      <w:pPr>
        <w:pStyle w:val="Textodecomentrio"/>
      </w:pPr>
      <w:r>
        <w:t>Podem apagar o meu. Era so para mostrar que ficava igual com menos trabalho</w:t>
      </w:r>
    </w:p>
  </w:comment>
  <w:comment w:id="223" w:author="lbarros" w:date="2021-02-10T09:12:00Z" w:initials="l">
    <w:p w14:paraId="0A9357FC" w14:textId="16F17201" w:rsidR="007D4C25" w:rsidRDefault="007D4C25">
      <w:pPr>
        <w:pStyle w:val="Textodecomentrio"/>
      </w:pPr>
      <w:r>
        <w:rPr>
          <w:rStyle w:val="Refdecomentrio"/>
        </w:rPr>
        <w:annotationRef/>
      </w:r>
      <w:r>
        <w:t>Não viram o datasheet</w:t>
      </w:r>
      <w:r>
        <w:br/>
        <w:t>a queda Vce é de 1.5 ou 1.3V no tl</w:t>
      </w:r>
      <w:r>
        <w:br/>
      </w:r>
      <w:r>
        <w:br/>
      </w:r>
      <w:r>
        <w:t>outra coisa, os transístores estão em paralelo ou série? As quedas que consideraram somam-se?? Corrigir isto sff</w:t>
      </w:r>
    </w:p>
  </w:comment>
  <w:comment w:id="226" w:author="lbarros" w:date="2021-02-10T09:13:00Z" w:initials="l">
    <w:p w14:paraId="47AF41BE" w14:textId="4B75C11F" w:rsidR="007D4C25" w:rsidRDefault="007D4C25">
      <w:pPr>
        <w:pStyle w:val="Textodecomentrio"/>
      </w:pPr>
      <w:r>
        <w:rPr>
          <w:rStyle w:val="Refdecomentrio"/>
        </w:rPr>
        <w:annotationRef/>
      </w:r>
      <w:r>
        <w:t>top</w:t>
      </w:r>
    </w:p>
  </w:comment>
  <w:comment w:id="246" w:author="lbarros" w:date="2021-02-10T09:15:00Z" w:initials="l">
    <w:p w14:paraId="35A48815" w14:textId="77777777" w:rsidR="007D4C25" w:rsidRDefault="007D4C25">
      <w:pPr>
        <w:pStyle w:val="Textodecomentrio"/>
      </w:pPr>
      <w:r>
        <w:rPr>
          <w:rStyle w:val="Refdecomentrio"/>
        </w:rPr>
        <w:annotationRef/>
      </w:r>
      <w:r>
        <w:t>este espaço branco seguinte é de evitar</w:t>
      </w:r>
    </w:p>
    <w:p w14:paraId="5D3A0575" w14:textId="77777777" w:rsidR="007D4C25" w:rsidRDefault="007D4C25">
      <w:pPr>
        <w:pStyle w:val="Textodecomentrio"/>
      </w:pPr>
    </w:p>
    <w:p w14:paraId="567D6DFD" w14:textId="77777777" w:rsidR="007D4C25" w:rsidRDefault="007D4C25">
      <w:pPr>
        <w:pStyle w:val="Textodecomentrio"/>
      </w:pPr>
      <w:r>
        <w:t>vamos deixar estar por agora. Podem ser que peguem com isso. Enquanto pegarem com isto, não pegam com outra coisa</w:t>
      </w:r>
    </w:p>
    <w:p w14:paraId="5E3D385B" w14:textId="77777777" w:rsidR="007D4C25" w:rsidRDefault="007D4C25">
      <w:pPr>
        <w:pStyle w:val="Textodecomentrio"/>
      </w:pPr>
    </w:p>
    <w:p w14:paraId="7F7EA3E4" w14:textId="064FDB39" w:rsidR="007D4C25" w:rsidRDefault="007D4C25">
      <w:pPr>
        <w:pStyle w:val="Textodecomentrio"/>
      </w:pPr>
      <w:r>
        <w:t>depois falamos de como organizar as coisas. O texto depois da tabela pode vir para aqui</w:t>
      </w:r>
    </w:p>
  </w:comment>
  <w:comment w:id="261" w:author="lbarros" w:date="2021-02-10T09:19:00Z" w:initials="l">
    <w:p w14:paraId="3CDEA1E2" w14:textId="3EBD25DB" w:rsidR="007D4C25" w:rsidRDefault="007D4C25">
      <w:pPr>
        <w:pStyle w:val="Textodecomentrio"/>
      </w:pPr>
      <w:r>
        <w:rPr>
          <w:rStyle w:val="Refdecomentrio"/>
        </w:rPr>
        <w:annotationRef/>
      </w:r>
      <w:r>
        <w:t>ver todos os casos a italico de variáveis sff</w:t>
      </w:r>
    </w:p>
  </w:comment>
  <w:comment w:id="292" w:author="lbarros" w:date="2021-02-10T09:59:00Z" w:initials="l">
    <w:p w14:paraId="3E2FC461" w14:textId="34C14363" w:rsidR="007D4C25" w:rsidRDefault="007D4C25">
      <w:pPr>
        <w:pStyle w:val="Textodecomentrio"/>
      </w:pPr>
      <w:r>
        <w:rPr>
          <w:rStyle w:val="Refdecomentrio"/>
        </w:rPr>
        <w:annotationRef/>
      </w:r>
      <w:r>
        <w:t>colocar uma lable de reset no condensador</w:t>
      </w:r>
    </w:p>
  </w:comment>
  <w:comment w:id="295" w:author="lbarros" w:date="2021-02-10T10:06:00Z" w:initials="l">
    <w:p w14:paraId="2CBAF449" w14:textId="738EE500" w:rsidR="007D4C25" w:rsidRDefault="007D4C25">
      <w:pPr>
        <w:pStyle w:val="Textodecomentrio"/>
      </w:pPr>
      <w:r>
        <w:rPr>
          <w:rStyle w:val="Refdecomentrio"/>
        </w:rPr>
        <w:annotationRef/>
      </w:r>
      <w:r>
        <w:t>há uma equação que relaciona o estado de carga de um condensador e função desses parâmetros</w:t>
      </w:r>
    </w:p>
    <w:p w14:paraId="7542F917" w14:textId="0FDC2186" w:rsidR="007D4C25" w:rsidRDefault="007D4C25">
      <w:pPr>
        <w:pStyle w:val="Textodecomentrio"/>
      </w:pPr>
      <w:r>
        <w:t>apontar essa equação, nem que seja num papel, e ver o tempo necessário até ao nível logico alto</w:t>
      </w:r>
      <w:r>
        <w:br/>
      </w:r>
      <w:r>
        <w:br/>
        <w:t>se alguém perguntar, já sabem</w:t>
      </w:r>
    </w:p>
  </w:comment>
  <w:comment w:id="303" w:author="lbarros" w:date="2021-02-10T10:19:00Z" w:initials="l">
    <w:p w14:paraId="3934D815" w14:textId="77777777" w:rsidR="007D4C25" w:rsidRDefault="007D4C25">
      <w:pPr>
        <w:pStyle w:val="Textodecomentrio"/>
      </w:pPr>
      <w:r>
        <w:rPr>
          <w:rStyle w:val="Refdecomentrio"/>
        </w:rPr>
        <w:annotationRef/>
      </w:r>
      <w:r>
        <w:t>se as células tiverem em série, a capacidade não se soma…</w:t>
      </w:r>
    </w:p>
    <w:p w14:paraId="18997E64" w14:textId="3B526B2E" w:rsidR="007D4C25" w:rsidRDefault="007D4C25">
      <w:pPr>
        <w:pStyle w:val="Textodecomentrio"/>
      </w:pPr>
      <w:r>
        <w:t>ter cuidado com isso</w:t>
      </w:r>
    </w:p>
  </w:comment>
  <w:comment w:id="315" w:author="lbarros" w:date="2021-02-10T10:29:00Z" w:initials="l">
    <w:p w14:paraId="3659AB4E" w14:textId="399B7A96" w:rsidR="007D4C25" w:rsidRDefault="007D4C25">
      <w:pPr>
        <w:pStyle w:val="Textodecomentrio"/>
      </w:pPr>
      <w:r>
        <w:rPr>
          <w:rStyle w:val="Refdecomentrio"/>
        </w:rPr>
        <w:annotationRef/>
      </w:r>
      <w:r>
        <w:t>aumentar até que valor? Certamente que haverá um trigger</w:t>
      </w:r>
    </w:p>
  </w:comment>
  <w:comment w:id="321" w:author="lbarros" w:date="2021-02-10T10:31:00Z" w:initials="l">
    <w:p w14:paraId="3AFBB37A" w14:textId="44E433AD" w:rsidR="007D4C25" w:rsidRDefault="007D4C25">
      <w:pPr>
        <w:pStyle w:val="Textodecomentrio"/>
      </w:pPr>
      <w:r>
        <w:rPr>
          <w:rStyle w:val="Refdecomentrio"/>
        </w:rPr>
        <w:annotationRef/>
      </w:r>
      <w:r>
        <w:t>colocar mesmo em texto</w:t>
      </w:r>
    </w:p>
  </w:comment>
  <w:comment w:id="345" w:author="lbarros" w:date="2021-02-10T10:41:00Z" w:initials="l">
    <w:p w14:paraId="0A13D934" w14:textId="77777777" w:rsidR="007D4C25" w:rsidRDefault="007D4C25">
      <w:pPr>
        <w:pStyle w:val="Textodecomentrio"/>
      </w:pPr>
      <w:r>
        <w:rPr>
          <w:rStyle w:val="Refdecomentrio"/>
        </w:rPr>
        <w:annotationRef/>
      </w:r>
      <w:r>
        <w:t>diminuir os números significativos, deixar apenas 2</w:t>
      </w:r>
    </w:p>
    <w:p w14:paraId="73F40FDA" w14:textId="77777777" w:rsidR="007D4C25" w:rsidRDefault="007D4C25">
      <w:pPr>
        <w:pStyle w:val="Textodecomentrio"/>
      </w:pPr>
    </w:p>
    <w:p w14:paraId="0FE67254" w14:textId="64C848D3" w:rsidR="007D4C25" w:rsidRDefault="007D4C25">
      <w:pPr>
        <w:pStyle w:val="Textodecomentrio"/>
      </w:pPr>
      <w:r>
        <w:t>o mesmo para restantes</w:t>
      </w:r>
    </w:p>
  </w:comment>
  <w:comment w:id="357" w:author="lbarros" w:date="2021-02-10T11:23:00Z" w:initials="l">
    <w:p w14:paraId="740766D2" w14:textId="51C66A74" w:rsidR="007D4C25" w:rsidRDefault="007D4C25">
      <w:pPr>
        <w:pStyle w:val="Textodecomentrio"/>
      </w:pPr>
      <w:r>
        <w:rPr>
          <w:rStyle w:val="Refdecomentrio"/>
        </w:rPr>
        <w:annotationRef/>
      </w:r>
      <w:r>
        <w:t>confirmar no datasheet se é 94 ou 96</w:t>
      </w:r>
    </w:p>
  </w:comment>
  <w:comment w:id="367" w:author="lbarros" w:date="2021-02-10T11:23:00Z" w:initials="l">
    <w:p w14:paraId="105807D5" w14:textId="77777777" w:rsidR="007D4C25" w:rsidRDefault="007D4C25">
      <w:pPr>
        <w:pStyle w:val="Textodecomentrio"/>
      </w:pPr>
      <w:r>
        <w:rPr>
          <w:rStyle w:val="Refdecomentrio"/>
        </w:rPr>
        <w:annotationRef/>
      </w:r>
      <w:r>
        <w:t>uniformizar</w:t>
      </w:r>
    </w:p>
    <w:p w14:paraId="25DD3FB2" w14:textId="77777777" w:rsidR="007D4C25" w:rsidRDefault="007D4C25">
      <w:pPr>
        <w:pStyle w:val="Textodecomentrio"/>
      </w:pPr>
      <w:r>
        <w:t>ou dc ou duty-cycle</w:t>
      </w:r>
    </w:p>
    <w:p w14:paraId="6903D242" w14:textId="77777777" w:rsidR="007D4C25" w:rsidRDefault="007D4C25">
      <w:pPr>
        <w:pStyle w:val="Textodecomentrio"/>
      </w:pPr>
    </w:p>
    <w:p w14:paraId="306DC64C" w14:textId="77777777" w:rsidR="007D4C25" w:rsidRDefault="007D4C25">
      <w:pPr>
        <w:pStyle w:val="Textodecomentrio"/>
      </w:pPr>
      <w:r>
        <w:t>para evitar confusões diria para usar sempre duty-cycle</w:t>
      </w:r>
    </w:p>
    <w:p w14:paraId="14372C67" w14:textId="7378E7F1" w:rsidR="007D4C25" w:rsidRDefault="007D4C25">
      <w:pPr>
        <w:pStyle w:val="Textodecomentrio"/>
      </w:pPr>
      <w:r>
        <w:t xml:space="preserve">ver no doc todo, há mais casos </w:t>
      </w:r>
    </w:p>
  </w:comment>
  <w:comment w:id="378" w:author="lbarros" w:date="2021-02-10T11:30:00Z" w:initials="l">
    <w:p w14:paraId="3445F25D" w14:textId="733303F4" w:rsidR="007D4C25" w:rsidRDefault="007D4C25">
      <w:pPr>
        <w:pStyle w:val="Textodecomentrio"/>
      </w:pPr>
      <w:r>
        <w:rPr>
          <w:rStyle w:val="Refdecomentrio"/>
        </w:rPr>
        <w:annotationRef/>
      </w:r>
      <w:r>
        <w:t>não esquecer…</w:t>
      </w:r>
    </w:p>
  </w:comment>
  <w:comment w:id="379" w:author="lbarros" w:date="2021-02-10T11:31:00Z" w:initials="l">
    <w:p w14:paraId="072B9A82" w14:textId="19F6CEA4" w:rsidR="007D4C25" w:rsidRDefault="007D4C25">
      <w:pPr>
        <w:pStyle w:val="Textodecomentrio"/>
      </w:pPr>
      <w:r>
        <w:rPr>
          <w:rStyle w:val="Refdecomentrio"/>
        </w:rPr>
        <w:annotationRef/>
      </w:r>
      <w:r>
        <w:t>mesma estrutura da alteração que fiz antes</w:t>
      </w:r>
    </w:p>
  </w:comment>
  <w:comment w:id="394" w:author="lbarros" w:date="2021-02-10T11:33:00Z" w:initials="l">
    <w:p w14:paraId="4CECFDA5" w14:textId="322E59A9" w:rsidR="007D4C25" w:rsidRDefault="007D4C25">
      <w:pPr>
        <w:pStyle w:val="Textodecomentrio"/>
      </w:pPr>
      <w:r>
        <w:rPr>
          <w:rStyle w:val="Refdecomentrio"/>
        </w:rPr>
        <w:annotationRef/>
      </w:r>
      <w:r>
        <w:t>para ou para!?</w:t>
      </w:r>
    </w:p>
  </w:comment>
  <w:comment w:id="421" w:author="lbarros" w:date="2021-02-10T13:30:00Z" w:initials="l">
    <w:p w14:paraId="5867C114" w14:textId="4AC05768" w:rsidR="007D4C25" w:rsidRDefault="007D4C25">
      <w:pPr>
        <w:pStyle w:val="Textodecomentrio"/>
      </w:pPr>
      <w:r>
        <w:rPr>
          <w:rStyle w:val="Refdecomentrio"/>
        </w:rPr>
        <w:annotationRef/>
      </w:r>
      <w:r>
        <w:t>Manter só esta imagem, todas as restantes é apagar</w:t>
      </w:r>
      <w:r>
        <w:br/>
        <w:t>tudo o resto, “são linhas”</w:t>
      </w:r>
      <w:r>
        <w:t xml:space="preserve">  para quem não estiver familiarizado com o esquemático</w:t>
      </w:r>
      <w:r>
        <w:br/>
      </w:r>
      <w:r>
        <w:br/>
        <w:t>então um conetor é duas barras verticais com texto la no meio?</w:t>
      </w:r>
      <w:r>
        <w:br/>
        <w:t>se querem fazer referencia à sua constituição, façam essa descrição detalhada a uma imagem ou figura 3d</w:t>
      </w:r>
      <w:r>
        <w:br/>
        <w:t>certamente que será mais didático</w:t>
      </w:r>
    </w:p>
  </w:comment>
  <w:comment w:id="425" w:author="lbarros" w:date="2021-02-10T13:32:00Z" w:initials="l">
    <w:p w14:paraId="36A0EFA7" w14:textId="77777777" w:rsidR="007D4C25" w:rsidRDefault="007D4C25">
      <w:pPr>
        <w:pStyle w:val="Textodecomentrio"/>
      </w:pPr>
      <w:r>
        <w:rPr>
          <w:rStyle w:val="Refdecomentrio"/>
        </w:rPr>
        <w:annotationRef/>
      </w:r>
      <w:r>
        <w:t>Evitar o “- figura x”</w:t>
      </w:r>
      <w:r>
        <w:br/>
      </w:r>
      <w:r>
        <w:t>escrever mesmo texto!</w:t>
      </w:r>
      <w:r>
        <w:br/>
      </w:r>
      <w:r>
        <w:br/>
        <w:t>mas isto é arroz de novo</w:t>
      </w:r>
      <w:r>
        <w:br/>
        <w:t>este esquema já foi apresentado de forma geral no início</w:t>
      </w:r>
      <w:r>
        <w:br/>
        <w:t>não estão a apresentar nada de novo, e estão a desvalorizar todo o restante trabalho.</w:t>
      </w:r>
    </w:p>
    <w:p w14:paraId="197A2FD3" w14:textId="77777777" w:rsidR="007D4C25" w:rsidRDefault="007D4C25">
      <w:pPr>
        <w:pStyle w:val="Textodecomentrio"/>
      </w:pPr>
    </w:p>
    <w:p w14:paraId="7EF9F27E" w14:textId="7A87D7F1" w:rsidR="007D4C25" w:rsidRDefault="007D4C25">
      <w:pPr>
        <w:pStyle w:val="Textodecomentrio"/>
      </w:pPr>
      <w:r>
        <w:t>Imagina, se falam 1 min do esquema e depois 10min a pcb implementada, são a valorizar fortemente isso</w:t>
      </w:r>
      <w:r>
        <w:br/>
      </w:r>
      <w:r>
        <w:br/>
        <w:t>agora se falam 1 min do esquema genérico, depois 2 minutos para cada entrada do sensor e depois a pcb</w:t>
      </w:r>
      <w:r>
        <w:br/>
        <w:t>o peso por partes será mais equilibrado o que não justifica. Querem dar mais peso ao que realmente importa, essas pcb 3d vendem bem, vamos valorizar</w:t>
      </w:r>
    </w:p>
  </w:comment>
  <w:comment w:id="429" w:author="lbarros" w:date="2021-02-10T13:35:00Z" w:initials="l">
    <w:p w14:paraId="487434B5" w14:textId="2071FB0D" w:rsidR="007D4C25" w:rsidRDefault="007D4C25">
      <w:pPr>
        <w:pStyle w:val="Textodecomentrio"/>
      </w:pPr>
      <w:r>
        <w:rPr>
          <w:rStyle w:val="Refdecomentrio"/>
        </w:rPr>
        <w:annotationRef/>
      </w:r>
      <w:r>
        <w:t>Uma vez mais, este esquema já foi apresentado</w:t>
      </w:r>
      <w:r>
        <w:br/>
        <w:t>aqui so estão a replicar 4 vezes e a meter mais “Lixo” aos olhos</w:t>
      </w:r>
    </w:p>
  </w:comment>
  <w:comment w:id="432" w:author="lbarros" w:date="2021-02-10T13:35:00Z" w:initials="l">
    <w:p w14:paraId="52AA580B" w14:textId="77777777" w:rsidR="007D4C25" w:rsidRDefault="007D4C25">
      <w:pPr>
        <w:pStyle w:val="Textodecomentrio"/>
      </w:pPr>
      <w:r>
        <w:rPr>
          <w:rStyle w:val="Refdecomentrio"/>
        </w:rPr>
        <w:annotationRef/>
      </w:r>
      <w:r>
        <w:t>É partir logo para aqui</w:t>
      </w:r>
      <w:r>
        <w:br/>
      </w:r>
      <w:r>
        <w:br/>
      </w:r>
      <w:r>
        <w:t>a pcb xpto integra este funcionalidade e para tal encontram-se implementados os circuitos a b e c apresentados no tópico x y e z</w:t>
      </w:r>
      <w:r>
        <w:br/>
        <w:t>o circuito a é replicado n vezes, uma para cada sensor para este fim</w:t>
      </w:r>
    </w:p>
    <w:p w14:paraId="5EF87098" w14:textId="77777777" w:rsidR="007D4C25" w:rsidRDefault="007D4C25">
      <w:pPr>
        <w:pStyle w:val="Textodecomentrio"/>
      </w:pPr>
      <w:r>
        <w:t>O circuito b é replicado k vezes, um para cada saída digital da maquina de estados</w:t>
      </w:r>
      <w:r>
        <w:br/>
      </w:r>
      <w:r>
        <w:br/>
        <w:t>de referir que cada ic que integra a pcb possui um condensador de desacoplamento por este monitvo</w:t>
      </w:r>
      <w:r>
        <w:br/>
        <w:t>a pcb tem ainda estes conetores para sinais de entrada e aqueles apra saída</w:t>
      </w:r>
      <w:r>
        <w:br/>
      </w:r>
      <w:r>
        <w:br/>
        <w:t>na imagem x é possível ver o layout e a representação 3d da pcb</w:t>
      </w:r>
    </w:p>
    <w:p w14:paraId="7C044E5B" w14:textId="77777777" w:rsidR="00DA7B31" w:rsidRDefault="00DA7B31">
      <w:pPr>
        <w:pStyle w:val="Textodecomentrio"/>
      </w:pPr>
    </w:p>
    <w:p w14:paraId="4C3F02C7" w14:textId="77777777" w:rsidR="00DA7B31" w:rsidRDefault="00DA7B31">
      <w:pPr>
        <w:pStyle w:val="Textodecomentrio"/>
      </w:pPr>
    </w:p>
    <w:p w14:paraId="4FB8EF93" w14:textId="2B1067FF" w:rsidR="00DA7B31" w:rsidRDefault="00DA7B31">
      <w:pPr>
        <w:pStyle w:val="Textodecomentrio"/>
      </w:pPr>
      <w:r>
        <w:t>Ponto! Resumido e direto.</w:t>
      </w:r>
      <w:r>
        <w:br/>
        <w:t>o vosso foco aqui é vender as pcb. Os esquemas já foram mencionados antes</w:t>
      </w:r>
    </w:p>
  </w:comment>
  <w:comment w:id="471" w:author="lbarros" w:date="2021-02-10T13:39:00Z" w:initials="l">
    <w:p w14:paraId="28D7DC53" w14:textId="0C863870" w:rsidR="00DA7B31" w:rsidRDefault="00DA7B31">
      <w:pPr>
        <w:pStyle w:val="Textodecomentrio"/>
      </w:pPr>
      <w:r>
        <w:rPr>
          <w:rStyle w:val="Refdecomentrio"/>
        </w:rPr>
        <w:annotationRef/>
      </w:r>
      <w:r>
        <w:t xml:space="preserve">Isto não diz nada a </w:t>
      </w:r>
      <w:r>
        <w:t>ninguém!!</w:t>
      </w:r>
      <w:r>
        <w:br/>
        <w:t>quem olha para aqui se calhar, so consegue identificar os condensadores…tudo o resto é zero!</w:t>
      </w:r>
      <w:r>
        <w:br/>
      </w:r>
      <w:r>
        <w:br/>
        <w:t>remover</w:t>
      </w:r>
    </w:p>
  </w:comment>
  <w:comment w:id="474" w:author="lbarros" w:date="2021-02-10T13:40:00Z" w:initials="l">
    <w:p w14:paraId="142FEACB" w14:textId="55032ED9" w:rsidR="00DA7B31" w:rsidRDefault="00DA7B31">
      <w:pPr>
        <w:pStyle w:val="Textodecomentrio"/>
      </w:pPr>
      <w:r>
        <w:rPr>
          <w:rStyle w:val="Refdecomentrio"/>
        </w:rPr>
        <w:annotationRef/>
      </w:r>
      <w:r>
        <w:t xml:space="preserve">Já apresentaram este circuito </w:t>
      </w:r>
      <w:r>
        <w:t>varias vezes…remover</w:t>
      </w:r>
    </w:p>
  </w:comment>
  <w:comment w:id="475" w:author="lbarros" w:date="2021-02-10T13:40:00Z" w:initials="l">
    <w:p w14:paraId="762918F0" w14:textId="7501A6AC" w:rsidR="00DA7B31" w:rsidRDefault="00DA7B31">
      <w:pPr>
        <w:pStyle w:val="Textodecomentrio"/>
      </w:pPr>
      <w:r>
        <w:rPr>
          <w:rStyle w:val="Refdecomentrio"/>
        </w:rPr>
        <w:annotationRef/>
      </w:r>
      <w:r>
        <w:t>Esta config também</w:t>
      </w:r>
      <w:r>
        <w:br/>
        <w:t>apenas mencionar no texto que é replicado</w:t>
      </w:r>
    </w:p>
  </w:comment>
  <w:comment w:id="478" w:author="lbarros" w:date="2021-02-10T13:40:00Z" w:initials="l">
    <w:p w14:paraId="5B64028D" w14:textId="16F105D4" w:rsidR="00DA7B31" w:rsidRDefault="00DA7B31">
      <w:pPr>
        <w:pStyle w:val="Textodecomentrio"/>
      </w:pPr>
      <w:r>
        <w:rPr>
          <w:rStyle w:val="Refdecomentrio"/>
        </w:rPr>
        <w:annotationRef/>
      </w:r>
      <w:r>
        <w:t>Seguir a estrutura apresentada a pouco e fazer referencia apenas a estas figuras</w:t>
      </w:r>
    </w:p>
  </w:comment>
  <w:comment w:id="481" w:author="lbarros" w:date="2021-02-10T13:41:00Z" w:initials="l">
    <w:p w14:paraId="37795B53" w14:textId="5FC76A95" w:rsidR="00DA7B31" w:rsidRDefault="00DA7B31">
      <w:pPr>
        <w:pStyle w:val="Textodecomentrio"/>
      </w:pPr>
      <w:r>
        <w:rPr>
          <w:rStyle w:val="Refdecomentrio"/>
        </w:rPr>
        <w:annotationRef/>
      </w:r>
      <w:r>
        <w:t>Uma vez mais, chamo a atenção ao layout dos ic da direita</w:t>
      </w:r>
      <w:r>
        <w:br/>
        <w:t xml:space="preserve">identifiquem qual o IC e verifiquem qual </w:t>
      </w:r>
      <w:r>
        <w:t>dos layout está correto caso alguém perguntar vocês saberem responder</w:t>
      </w:r>
      <w:r>
        <w:br/>
      </w:r>
      <w:r>
        <w:br/>
        <w:t>se não encontram a diferença, os ic de cima são mais estreitos que os de baixo…</w:t>
      </w:r>
    </w:p>
  </w:comment>
  <w:comment w:id="485" w:author="lbarros" w:date="2021-02-10T13:42:00Z" w:initials="l">
    <w:p w14:paraId="0050ADA6" w14:textId="6E99FBFB" w:rsidR="00DA7B31" w:rsidRDefault="00DA7B31">
      <w:pPr>
        <w:pStyle w:val="Textodecomentrio"/>
      </w:pPr>
      <w:r>
        <w:rPr>
          <w:rStyle w:val="Refdecomentrio"/>
        </w:rPr>
        <w:annotationRef/>
      </w:r>
      <w:r>
        <w:t>remover</w:t>
      </w:r>
    </w:p>
  </w:comment>
  <w:comment w:id="495" w:author="lbarros" w:date="2021-02-10T13:42:00Z" w:initials="l">
    <w:p w14:paraId="2464C38C" w14:textId="6C492E60" w:rsidR="00DA7B31" w:rsidRDefault="00DA7B31">
      <w:pPr>
        <w:pStyle w:val="Textodecomentrio"/>
      </w:pPr>
      <w:r>
        <w:rPr>
          <w:rStyle w:val="Refdecomentrio"/>
        </w:rPr>
        <w:annotationRef/>
      </w:r>
      <w:r>
        <w:t>remover</w:t>
      </w:r>
    </w:p>
  </w:comment>
  <w:comment w:id="497" w:author="lbarros" w:date="2021-02-10T13:42:00Z" w:initials="l">
    <w:p w14:paraId="4A90C0F0" w14:textId="77777777" w:rsidR="00DA7B31" w:rsidRDefault="00DA7B31">
      <w:pPr>
        <w:pStyle w:val="Textodecomentrio"/>
      </w:pPr>
      <w:r>
        <w:rPr>
          <w:rStyle w:val="Refdecomentrio"/>
        </w:rPr>
        <w:annotationRef/>
      </w:r>
      <w:r>
        <w:t>remover</w:t>
      </w:r>
    </w:p>
    <w:p w14:paraId="4E85037F" w14:textId="250A9E5A" w:rsidR="00DA7B31" w:rsidRDefault="00DA7B31">
      <w:pPr>
        <w:pStyle w:val="Textodecomentrio"/>
      </w:pPr>
      <w:r>
        <w:t>já apresentaram isto</w:t>
      </w:r>
    </w:p>
  </w:comment>
  <w:comment w:id="500" w:author="lbarros" w:date="2021-02-10T13:42:00Z" w:initials="l">
    <w:p w14:paraId="23699F8A" w14:textId="0D0D9F97" w:rsidR="00DA7B31" w:rsidRDefault="00DA7B31">
      <w:pPr>
        <w:pStyle w:val="Textodecomentrio"/>
      </w:pPr>
      <w:r>
        <w:rPr>
          <w:rStyle w:val="Refdecomentrio"/>
        </w:rPr>
        <w:annotationRef/>
      </w:r>
      <w:r>
        <w:t>é semelhante, não há necessidade</w:t>
      </w:r>
    </w:p>
  </w:comment>
  <w:comment w:id="506" w:author="lbarros" w:date="2021-02-10T13:43:00Z" w:initials="l">
    <w:p w14:paraId="5EB01CA6" w14:textId="5642FDD9" w:rsidR="00DA7B31" w:rsidRDefault="00DA7B31">
      <w:pPr>
        <w:pStyle w:val="Textodecomentrio"/>
      </w:pPr>
      <w:r>
        <w:rPr>
          <w:rStyle w:val="Refdecomentrio"/>
        </w:rPr>
        <w:annotationRef/>
      </w:r>
      <w:r>
        <w:t>esta nas imagens da maquina de estados isto</w:t>
      </w:r>
    </w:p>
  </w:comment>
  <w:comment w:id="512" w:author="lbarros" w:date="2021-02-10T13:43:00Z" w:initials="l">
    <w:p w14:paraId="7BE4AA82" w14:textId="77777777" w:rsidR="00DA7B31" w:rsidRDefault="00DA7B31">
      <w:pPr>
        <w:pStyle w:val="Textodecomentrio"/>
      </w:pPr>
      <w:r>
        <w:rPr>
          <w:rStyle w:val="Refdecomentrio"/>
        </w:rPr>
        <w:annotationRef/>
      </w:r>
      <w:r>
        <w:t>apenas a 4.16 e 4.17</w:t>
      </w:r>
    </w:p>
    <w:p w14:paraId="5753C6CE" w14:textId="77777777" w:rsidR="00DA7B31" w:rsidRDefault="00DA7B31">
      <w:pPr>
        <w:pStyle w:val="Textodecomentrio"/>
      </w:pPr>
      <w:r>
        <w:t>manter uma estrutura à recomendada no início</w:t>
      </w:r>
    </w:p>
    <w:p w14:paraId="1B0DCF5E" w14:textId="77777777" w:rsidR="00DA7B31" w:rsidRDefault="00DA7B31">
      <w:pPr>
        <w:pStyle w:val="Textodecomentrio"/>
      </w:pPr>
    </w:p>
    <w:p w14:paraId="631156A8" w14:textId="15EBF859" w:rsidR="00DA7B31" w:rsidRDefault="00DA7B31">
      <w:pPr>
        <w:pStyle w:val="Textodecomentrio"/>
      </w:pPr>
      <w:r>
        <w:t>apenas uma descrição para o que é, o que integra, que circuitos são (fazendo referencia aos anteriormente apresentados), e ao nível de interface o que tem? X com de entrada para isto, Y com de saída para aquilo, tem ainda uns jumpers para ligar a um painel quando a pcb estiver integrada na caixa metálica e uns botões para testes rápidos na pcb</w:t>
      </w:r>
    </w:p>
  </w:comment>
  <w:comment w:id="833" w:author="lbarros" w:date="2021-02-10T13:47:00Z" w:initials="l">
    <w:p w14:paraId="76D45EA2" w14:textId="47F4251C" w:rsidR="00DA7B31" w:rsidRDefault="00DA7B31">
      <w:pPr>
        <w:pStyle w:val="Textodecomentrio"/>
      </w:pPr>
      <w:r>
        <w:rPr>
          <w:rStyle w:val="Refdecomentrio"/>
        </w:rPr>
        <w:annotationRef/>
      </w:r>
      <w:r>
        <w:t>ainda foram uns trocos valentes… :/</w:t>
      </w:r>
    </w:p>
  </w:comment>
  <w:comment w:id="835" w:author="lbarros" w:date="2021-02-10T13:48:00Z" w:initials="l">
    <w:p w14:paraId="15B552F0" w14:textId="77777777" w:rsidR="00493211" w:rsidRDefault="00493211">
      <w:pPr>
        <w:pStyle w:val="Textodecomentrio"/>
      </w:pPr>
      <w:r>
        <w:rPr>
          <w:rStyle w:val="Refdecomentrio"/>
        </w:rPr>
        <w:annotationRef/>
      </w:r>
      <w:r>
        <w:t>usar</w:t>
      </w:r>
    </w:p>
    <w:p w14:paraId="72A5C7CC" w14:textId="77777777" w:rsidR="00493211" w:rsidRDefault="00493211">
      <w:pPr>
        <w:pStyle w:val="Textodecomentrio"/>
      </w:pPr>
      <w:r>
        <w:t>ctrl shift space</w:t>
      </w:r>
    </w:p>
    <w:p w14:paraId="4FC7792D" w14:textId="77777777" w:rsidR="00493211" w:rsidRDefault="00493211">
      <w:pPr>
        <w:pStyle w:val="Textodecomentrio"/>
      </w:pPr>
    </w:p>
    <w:p w14:paraId="03E31C8E" w14:textId="35ED9A11" w:rsidR="00493211" w:rsidRDefault="00493211">
      <w:pPr>
        <w:pStyle w:val="Textodecomentrio"/>
      </w:pPr>
      <w:r>
        <w:t>para manter o espaço junto na mesma linha e não fazer essa quebra</w:t>
      </w:r>
    </w:p>
  </w:comment>
  <w:comment w:id="868" w:author="lbarros" w:date="2021-02-10T13:52:00Z" w:initials="l">
    <w:p w14:paraId="74B0AA29" w14:textId="77777777" w:rsidR="00493211" w:rsidRDefault="00493211">
      <w:pPr>
        <w:pStyle w:val="Textodecomentrio"/>
      </w:pPr>
      <w:r>
        <w:rPr>
          <w:rStyle w:val="Refdecomentrio"/>
        </w:rPr>
        <w:annotationRef/>
      </w:r>
      <w:r>
        <w:t>acho mais piada a este formato</w:t>
      </w:r>
      <w:r>
        <w:br/>
      </w:r>
      <w:r>
        <w:br/>
        <w:t>assim fica o desenho e a realidade e é mais fácil comparar as coisas. Acho que existe bastantes similaridades e isso fica aqui mais realçado</w:t>
      </w:r>
      <w:r>
        <w:br/>
      </w:r>
      <w:r>
        <w:br/>
        <w:t>era adicionar umas linhas entre imagens para por as legendas (a) (b) e afins</w:t>
      </w:r>
    </w:p>
    <w:p w14:paraId="387CCC47" w14:textId="77777777" w:rsidR="00493211" w:rsidRDefault="00493211">
      <w:pPr>
        <w:pStyle w:val="Textodecomentrio"/>
      </w:pPr>
    </w:p>
    <w:p w14:paraId="4C7D1AEE" w14:textId="77777777" w:rsidR="00493211" w:rsidRDefault="00493211">
      <w:pPr>
        <w:pStyle w:val="Textodecomentrio"/>
      </w:pPr>
      <w:r>
        <w:t>Ajustar a explicação para esta imagem</w:t>
      </w:r>
    </w:p>
    <w:p w14:paraId="0292F8EE" w14:textId="77777777" w:rsidR="00493211" w:rsidRDefault="00493211">
      <w:pPr>
        <w:pStyle w:val="Textodecomentrio"/>
      </w:pPr>
    </w:p>
    <w:p w14:paraId="3863E929" w14:textId="0F8F5E1B" w:rsidR="00493211" w:rsidRDefault="00493211">
      <w:pPr>
        <w:pStyle w:val="Textodecomentrio"/>
      </w:pPr>
      <w:r>
        <w:t>Na imagem x(a) é possível ver o desenho inicial da estrura vista por baixo, sendo apresentado na figura x(b) a imagem real do protótipo desenvolvido, visto por baixo.</w:t>
      </w:r>
      <w:r>
        <w:br/>
      </w:r>
      <w:r>
        <w:br/>
        <w:t>copy e past, alterar os ângulos de visão e está feito</w:t>
      </w:r>
      <w:r>
        <w:br/>
      </w:r>
      <w:r>
        <w:br/>
        <w:t>adicionar uma frase final com uma pequena conclusão a realçar as semelhanças</w:t>
      </w:r>
    </w:p>
  </w:comment>
  <w:comment w:id="905" w:author="lbarros" w:date="2021-02-10T13:56:00Z" w:initials="l">
    <w:p w14:paraId="49E0E223" w14:textId="37D2248E" w:rsidR="00493211" w:rsidRDefault="00493211">
      <w:pPr>
        <w:pStyle w:val="Textodecomentrio"/>
      </w:pPr>
      <w:r>
        <w:rPr>
          <w:rStyle w:val="Refdecomentrio"/>
        </w:rPr>
        <w:annotationRef/>
      </w:r>
      <w:r>
        <w:t>Confirmar valor</w:t>
      </w:r>
    </w:p>
  </w:comment>
  <w:comment w:id="910" w:author="lbarros" w:date="2021-02-10T13:57:00Z" w:initials="l">
    <w:p w14:paraId="1B8A5B84" w14:textId="5290094C" w:rsidR="00493211" w:rsidRDefault="00493211">
      <w:pPr>
        <w:pStyle w:val="Textodecomentrio"/>
      </w:pPr>
      <w:r>
        <w:rPr>
          <w:rStyle w:val="Refdecomentrio"/>
        </w:rPr>
        <w:annotationRef/>
      </w:r>
      <w:r>
        <w:t>Mesma lógica do hard space</w:t>
      </w:r>
      <w:r>
        <w:br/>
        <w:t>fazer para o hard –</w:t>
      </w:r>
    </w:p>
    <w:p w14:paraId="7AC17C27" w14:textId="77777777" w:rsidR="00493211" w:rsidRDefault="00493211">
      <w:pPr>
        <w:pStyle w:val="Textodecomentrio"/>
      </w:pPr>
    </w:p>
    <w:p w14:paraId="33751C51" w14:textId="41264DAF" w:rsidR="00493211" w:rsidRDefault="00493211">
      <w:pPr>
        <w:pStyle w:val="Textodecomentrio"/>
      </w:pPr>
      <w:r>
        <w:t>Ctrl shift –</w:t>
      </w:r>
    </w:p>
    <w:p w14:paraId="496C9EE7" w14:textId="61600903" w:rsidR="00493211" w:rsidRDefault="00493211">
      <w:pPr>
        <w:pStyle w:val="Textodecomentrio"/>
      </w:pPr>
      <w:r>
        <w:t>Para manter o hífen na mesma linha</w:t>
      </w:r>
    </w:p>
  </w:comment>
  <w:comment w:id="913" w:author="lbarros" w:date="2021-02-10T13:59:00Z" w:initials="l">
    <w:p w14:paraId="408087A3" w14:textId="38FADF3F" w:rsidR="008A7BA8" w:rsidRDefault="008A7BA8">
      <w:pPr>
        <w:pStyle w:val="Textodecomentrio"/>
      </w:pPr>
      <w:r>
        <w:rPr>
          <w:rStyle w:val="Refdecomentrio"/>
        </w:rPr>
        <w:annotationRef/>
      </w:r>
      <w:r>
        <w:t>Não sei se o fannout de alguns ic pode influenciar isso também</w:t>
      </w:r>
    </w:p>
  </w:comment>
  <w:comment w:id="916" w:author="lbarros" w:date="2021-02-10T14:00:00Z" w:initials="l">
    <w:p w14:paraId="0B535094" w14:textId="48159EBE" w:rsidR="008A7BA8" w:rsidRDefault="008A7BA8">
      <w:pPr>
        <w:pStyle w:val="Textodecomentrio"/>
      </w:pPr>
      <w:r>
        <w:rPr>
          <w:rStyle w:val="Refdecomentrio"/>
        </w:rPr>
        <w:annotationRef/>
      </w:r>
      <w:r>
        <w:t>Já com 180º o chega ao ponto e fica?</w:t>
      </w:r>
    </w:p>
  </w:comment>
  <w:comment w:id="921" w:author="lbarros" w:date="2021-02-10T14:00:00Z" w:initials="l">
    <w:p w14:paraId="77DA11A4" w14:textId="77777777" w:rsidR="008A7BA8" w:rsidRDefault="008A7BA8">
      <w:pPr>
        <w:pStyle w:val="Textodecomentrio"/>
      </w:pPr>
      <w:r>
        <w:rPr>
          <w:rStyle w:val="Refdecomentrio"/>
        </w:rPr>
        <w:annotationRef/>
      </w:r>
      <w:r>
        <w:t>É plágio?</w:t>
      </w:r>
      <w:r>
        <w:br/>
      </w:r>
      <w:r>
        <w:t>lembro-me de ver esta frase num dos slides</w:t>
      </w:r>
      <w:r>
        <w:br/>
        <w:t>foi copy past? Se for, apresentem em itálico e entre aspas</w:t>
      </w:r>
    </w:p>
    <w:p w14:paraId="0077B2B9" w14:textId="7F6AFF4E" w:rsidR="008A7BA8" w:rsidRDefault="008A7BA8">
      <w:pPr>
        <w:pStyle w:val="Textodecomentrio"/>
      </w:pPr>
      <w:r>
        <w:t>Se for da vossa autoria com modificações, tudo bem</w:t>
      </w:r>
    </w:p>
  </w:comment>
  <w:comment w:id="922" w:author="lbarros" w:date="2021-02-10T14:02:00Z" w:initials="l">
    <w:p w14:paraId="46D13EC8" w14:textId="462DB0BB" w:rsidR="008A7BA8" w:rsidRDefault="008A7BA8">
      <w:pPr>
        <w:pStyle w:val="Textodecomentrio"/>
      </w:pPr>
      <w:r>
        <w:rPr>
          <w:rStyle w:val="Refdecomentrio"/>
        </w:rPr>
        <w:annotationRef/>
      </w:r>
      <w:r>
        <w:t>Têm leds por baixo?</w:t>
      </w:r>
      <w:r>
        <w:br/>
      </w:r>
      <w:r>
        <w:t>o robô funciona de noite??</w:t>
      </w:r>
      <w:r>
        <w:br/>
      </w:r>
      <w:r>
        <w:br/>
        <w:t>se fugir da linha o que acontence? Bate… mas sabem o que seria necessário fazer para contornar as coisas certo? Adicionar uns mecanismos redundantes…</w:t>
      </w:r>
    </w:p>
  </w:comment>
  <w:comment w:id="923" w:author="lbarros" w:date="2021-02-10T14:03:00Z" w:initials="l">
    <w:p w14:paraId="61E1C1D6" w14:textId="570DD36E" w:rsidR="008A7BA8" w:rsidRDefault="008A7BA8">
      <w:pPr>
        <w:pStyle w:val="Textodecomentrio"/>
      </w:pPr>
      <w:r>
        <w:rPr>
          <w:rStyle w:val="Refdecomentrio"/>
        </w:rPr>
        <w:annotationRef/>
      </w:r>
      <w:r>
        <w:t>É isto, se alguém perguntar, pelo menos saberem como poderiam implementar as coisas</w:t>
      </w:r>
    </w:p>
  </w:comment>
  <w:comment w:id="927" w:author="lbarros" w:date="2021-02-10T14:06:00Z" w:initials="l">
    <w:p w14:paraId="61F6303C" w14:textId="2EB0E7BF" w:rsidR="008A7BA8" w:rsidRDefault="008A7BA8">
      <w:pPr>
        <w:pStyle w:val="Textodecomentrio"/>
      </w:pPr>
      <w:r>
        <w:rPr>
          <w:rStyle w:val="Refdecomentrio"/>
        </w:rPr>
        <w:annotationRef/>
      </w:r>
      <w:r>
        <w:t>confirmar</w:t>
      </w:r>
    </w:p>
  </w:comment>
  <w:comment w:id="929" w:author="lbarros" w:date="2021-02-10T14:06:00Z" w:initials="l">
    <w:p w14:paraId="6B409FF0" w14:textId="77777777" w:rsidR="008A7BA8" w:rsidRDefault="008A7BA8">
      <w:pPr>
        <w:pStyle w:val="Textodecomentrio"/>
      </w:pPr>
      <w:r>
        <w:rPr>
          <w:rStyle w:val="Refdecomentrio"/>
        </w:rPr>
        <w:annotationRef/>
      </w:r>
      <w:r>
        <w:t>considerando 2h de utilização para cada refeição</w:t>
      </w:r>
    </w:p>
    <w:p w14:paraId="4AE65490" w14:textId="77777777" w:rsidR="008A7BA8" w:rsidRDefault="008A7BA8">
      <w:pPr>
        <w:pStyle w:val="Textodecomentrio"/>
      </w:pPr>
      <w:r>
        <w:t>peq almoço</w:t>
      </w:r>
    </w:p>
    <w:p w14:paraId="1A292F51" w14:textId="77777777" w:rsidR="008A7BA8" w:rsidRDefault="008A7BA8">
      <w:pPr>
        <w:pStyle w:val="Textodecomentrio"/>
      </w:pPr>
      <w:r>
        <w:t>almoço</w:t>
      </w:r>
    </w:p>
    <w:p w14:paraId="275270F6" w14:textId="77777777" w:rsidR="008A7BA8" w:rsidRDefault="008A7BA8">
      <w:pPr>
        <w:pStyle w:val="Textodecomentrio"/>
      </w:pPr>
      <w:r>
        <w:t>lanche</w:t>
      </w:r>
    </w:p>
    <w:p w14:paraId="2895DAFD" w14:textId="77777777" w:rsidR="008A7BA8" w:rsidRDefault="008A7BA8">
      <w:pPr>
        <w:pStyle w:val="Textodecomentrio"/>
      </w:pPr>
      <w:r>
        <w:t>jantar</w:t>
      </w:r>
    </w:p>
    <w:p w14:paraId="2A380328" w14:textId="77777777" w:rsidR="008A7BA8" w:rsidRDefault="008A7BA8">
      <w:pPr>
        <w:pStyle w:val="Textodecomentrio"/>
      </w:pPr>
    </w:p>
    <w:p w14:paraId="3B2BCAF9" w14:textId="77777777" w:rsidR="008A7BA8" w:rsidRDefault="008A7BA8">
      <w:pPr>
        <w:pStyle w:val="Textodecomentrio"/>
      </w:pPr>
      <w:r>
        <w:t>quantos dias daria?</w:t>
      </w:r>
      <w:r>
        <w:br/>
        <w:t>adicionar uma frase com essa conclusão</w:t>
      </w:r>
      <w:r>
        <w:br/>
        <w:t xml:space="preserve">isto, sobre o ponto de vista do componente com menor tempo de vida claro. </w:t>
      </w:r>
    </w:p>
    <w:p w14:paraId="1A1673DF" w14:textId="77777777" w:rsidR="008A7BA8" w:rsidRDefault="008A7BA8">
      <w:pPr>
        <w:pStyle w:val="Textodecomentrio"/>
      </w:pPr>
    </w:p>
    <w:p w14:paraId="53B755FD" w14:textId="0BC07461" w:rsidR="008A7BA8" w:rsidRDefault="008A7BA8">
      <w:pPr>
        <w:pStyle w:val="Textodecomentrio"/>
      </w:pPr>
      <w:r>
        <w:t>As baterias, verifiquem os vossos cálculos, e vejam de quanto em quanto tempo é necessário carregar tendo em consideração a utilização sugerida em cima</w:t>
      </w:r>
    </w:p>
  </w:comment>
  <w:comment w:id="935" w:author="lbarros" w:date="2021-02-10T14:09:00Z" w:initials="l">
    <w:p w14:paraId="669C38D9" w14:textId="7365C29F" w:rsidR="00F15AFE" w:rsidRDefault="00F15AFE">
      <w:pPr>
        <w:pStyle w:val="Textodecomentrio"/>
      </w:pPr>
      <w:r>
        <w:rPr>
          <w:rStyle w:val="Refdecomentrio"/>
        </w:rPr>
        <w:annotationRef/>
      </w:r>
      <w:r>
        <w:t>Hmmm</w:t>
      </w:r>
    </w:p>
    <w:p w14:paraId="14B08BA0" w14:textId="77777777" w:rsidR="00F15AFE" w:rsidRDefault="00F15AFE">
      <w:pPr>
        <w:pStyle w:val="Textodecomentrio"/>
      </w:pPr>
      <w:r>
        <w:t>Verificar mesmo isto</w:t>
      </w:r>
      <w:r>
        <w:br/>
        <w:t>há casos que o sinal de gnd está ligado à carcaça do sistema</w:t>
      </w:r>
      <w:r>
        <w:br/>
      </w:r>
      <w:r>
        <w:br/>
      </w:r>
      <w:r>
        <w:t>o exemplo mais comum disto é os carros. Toda a carcaça está ligada ao sinal de – da bateria</w:t>
      </w:r>
    </w:p>
    <w:p w14:paraId="3580292D" w14:textId="77777777" w:rsidR="00F15AFE" w:rsidRDefault="00F15AFE">
      <w:pPr>
        <w:pStyle w:val="Textodecomentrio"/>
      </w:pPr>
    </w:p>
    <w:p w14:paraId="05794E2E" w14:textId="5DDA8D70" w:rsidR="00F15AFE" w:rsidRDefault="00F15AFE">
      <w:pPr>
        <w:pStyle w:val="Textodecomentrio"/>
      </w:pPr>
      <w:r>
        <w:t>Por mim passa, mas ficam com conhecimento</w:t>
      </w:r>
      <w:r>
        <w:br/>
        <w:t>verifiquem melhor se existe legislação a este ponto caso alguém perguntar…</w:t>
      </w:r>
      <w:r>
        <w:br/>
      </w:r>
      <w:r>
        <w:br/>
        <w:t>em sistemas AC, a terra proteção está ligada À carcaça também</w:t>
      </w:r>
    </w:p>
  </w:comment>
  <w:comment w:id="940" w:author="lbarros" w:date="2021-02-10T14:15:00Z" w:initials="l">
    <w:p w14:paraId="44CEBBC9" w14:textId="77777777" w:rsidR="00F15AFE" w:rsidRDefault="00F15AFE">
      <w:pPr>
        <w:pStyle w:val="Textodecomentrio"/>
      </w:pPr>
      <w:r>
        <w:rPr>
          <w:rStyle w:val="Refdecomentrio"/>
        </w:rPr>
        <w:annotationRef/>
      </w:r>
      <w:r>
        <w:t>Viram soluções de mercado para isto?</w:t>
      </w:r>
      <w:r>
        <w:br/>
      </w:r>
      <w:r>
        <w:br/>
      </w:r>
      <w:r>
        <w:t>procurem por ptfe teflon</w:t>
      </w:r>
    </w:p>
    <w:p w14:paraId="075A0691" w14:textId="506A58DE" w:rsidR="00F15AFE" w:rsidRDefault="00F15AFE">
      <w:pPr>
        <w:pStyle w:val="Textodecomentrio"/>
      </w:pPr>
      <w:r>
        <w:t>Ou acrílico ou outros</w:t>
      </w:r>
      <w:r>
        <w:br/>
        <w:t>sei que há mais, mas os nomes técnicos são complicados, esse PTFE é um exemplo disso</w:t>
      </w:r>
      <w:r>
        <w:br/>
      </w:r>
      <w:r>
        <w:br/>
        <w:t>um dos motivos de usar a madeira alem do custo é o seu manuseamento. Com um parafuso conseguem logo aparafusar as pcb na madeira</w:t>
      </w:r>
      <w:r>
        <w:br/>
        <w:t>se for um acrílico, necessitavam de medir, fazer uma furo e só depois aparafusor…</w:t>
      </w:r>
    </w:p>
  </w:comment>
  <w:comment w:id="963" w:author="lbarros" w:date="2021-02-10T14:19:00Z" w:initials="l">
    <w:p w14:paraId="29E438EA" w14:textId="381EC0D7" w:rsidR="00C50CB2" w:rsidRDefault="00C50CB2">
      <w:pPr>
        <w:pStyle w:val="Textodecomentrio"/>
      </w:pPr>
      <w:r>
        <w:rPr>
          <w:rStyle w:val="Refdecomentrio"/>
        </w:rPr>
        <w:annotationRef/>
      </w:r>
      <w:r>
        <w:t>Nunca comecem um parágrafo com “</w:t>
      </w:r>
      <w:r>
        <w:t>alem disso”</w:t>
      </w:r>
      <w:r>
        <w:br/>
        <w:t>se está relacionado com uma info anterior, é o mesmo assunto</w:t>
      </w:r>
      <w:r>
        <w:br/>
        <w:t>sendo o mesmo assunto, mesmo paragrafo</w:t>
      </w:r>
    </w:p>
  </w:comment>
  <w:comment w:id="967" w:author="lbarros" w:date="2021-02-10T14:22:00Z" w:initials="l">
    <w:p w14:paraId="1EB1B61A" w14:textId="01867F25" w:rsidR="00C50CB2" w:rsidRDefault="00C50CB2">
      <w:pPr>
        <w:pStyle w:val="Textodecomentrio"/>
      </w:pPr>
      <w:r>
        <w:rPr>
          <w:rStyle w:val="Refdecomentrio"/>
        </w:rPr>
        <w:annotationRef/>
      </w:r>
      <w:r>
        <w:t>Faltam os restantes ponto? E f g h</w:t>
      </w:r>
    </w:p>
  </w:comment>
  <w:comment w:id="970" w:author="lbarros" w:date="2021-02-10T14:21:00Z" w:initials="l">
    <w:p w14:paraId="0ED8C37D" w14:textId="69A94B11" w:rsidR="00C50CB2" w:rsidRDefault="00C50CB2">
      <w:pPr>
        <w:pStyle w:val="Textodecomentrio"/>
      </w:pPr>
      <w:r>
        <w:rPr>
          <w:rStyle w:val="Refdecomentrio"/>
        </w:rPr>
        <w:annotationRef/>
      </w:r>
      <w:r>
        <w:t>Apresentar a sigla</w:t>
      </w:r>
    </w:p>
  </w:comment>
  <w:comment w:id="971" w:author="lbarros" w:date="2021-02-10T14:22:00Z" w:initials="l">
    <w:p w14:paraId="1FC84EF6" w14:textId="531420A6" w:rsidR="00C50CB2" w:rsidRDefault="00C50CB2">
      <w:pPr>
        <w:pStyle w:val="Textodecomentrio"/>
      </w:pPr>
      <w:r>
        <w:rPr>
          <w:rStyle w:val="Refdecomentrio"/>
        </w:rPr>
        <w:annotationRef/>
      </w:r>
      <w:r>
        <w:t>Pela imagem diria que está mais associada À frase anterior, não colocar em lixo domestico, do que propriamente a esta afirmação….</w:t>
      </w:r>
    </w:p>
  </w:comment>
  <w:comment w:id="974" w:author="lbarros" w:date="2021-02-10T14:23:00Z" w:initials="l">
    <w:p w14:paraId="46356E86" w14:textId="5AC4C06D" w:rsidR="00C50CB2" w:rsidRDefault="00C50CB2">
      <w:pPr>
        <w:pStyle w:val="Textodecomentrio"/>
      </w:pPr>
      <w:r>
        <w:rPr>
          <w:rStyle w:val="Refdecomentrio"/>
        </w:rPr>
        <w:annotationRef/>
      </w:r>
      <w:r>
        <w:t>Verificar esta legenda…</w:t>
      </w:r>
    </w:p>
  </w:comment>
  <w:comment w:id="978" w:author="lbarros" w:date="2021-02-10T14:25:00Z" w:initials="l">
    <w:p w14:paraId="010C1D1A" w14:textId="77777777" w:rsidR="00C50CB2" w:rsidRDefault="00C50CB2">
      <w:pPr>
        <w:pStyle w:val="Textodecomentrio"/>
      </w:pPr>
      <w:r>
        <w:rPr>
          <w:rStyle w:val="Refdecomentrio"/>
        </w:rPr>
        <w:annotationRef/>
      </w:r>
      <w:r>
        <w:t>Vejam o significado de primitivamente</w:t>
      </w:r>
    </w:p>
    <w:p w14:paraId="7D3DFACF" w14:textId="174747B6" w:rsidR="00C50CB2" w:rsidRDefault="00C50CB2">
      <w:pPr>
        <w:pStyle w:val="Textodecomentrio"/>
      </w:pPr>
      <w:r>
        <w:t>Não é o mesmo que “primeiramente”…</w:t>
      </w:r>
    </w:p>
  </w:comment>
  <w:comment w:id="989" w:author="lbarros" w:date="2021-02-10T14:28:00Z" w:initials="l">
    <w:p w14:paraId="56E91B5B" w14:textId="7072B11D" w:rsidR="00C50CB2" w:rsidRDefault="00C50CB2">
      <w:pPr>
        <w:pStyle w:val="Textodecomentrio"/>
      </w:pPr>
      <w:r>
        <w:rPr>
          <w:rStyle w:val="Refdecomentrio"/>
        </w:rPr>
        <w:annotationRef/>
      </w:r>
      <w:r>
        <w:t>Família deria que seria o 74xx</w:t>
      </w:r>
      <w:r>
        <w:br/>
      </w:r>
      <w:r>
        <w:br/>
      </w:r>
      <w:r>
        <w:t>o hct penso que seja mais uma tecnologia que propriamente família em si…</w:t>
      </w:r>
    </w:p>
  </w:comment>
  <w:comment w:id="996" w:author="lbarros" w:date="2021-02-10T14:30:00Z" w:initials="l">
    <w:p w14:paraId="09EA39D2" w14:textId="10C70F2C" w:rsidR="00E2229D" w:rsidRDefault="00E2229D">
      <w:pPr>
        <w:pStyle w:val="Textodecomentrio"/>
      </w:pPr>
      <w:r>
        <w:rPr>
          <w:rStyle w:val="Refdecomentrio"/>
        </w:rPr>
        <w:annotationRef/>
      </w:r>
      <w:r>
        <w:t>É isso</w:t>
      </w:r>
      <w:r>
        <w:br/>
        <w:t>fica sem efeito o meu comentário anterior</w:t>
      </w:r>
      <w:r>
        <w:br/>
        <w:t>um sinal luminoso ou sonoro (com um 555 ligado a uma coluno) a indicar um sinal de erro poderiam facilmente de ser implementado</w:t>
      </w:r>
    </w:p>
  </w:comment>
  <w:comment w:id="997" w:author="lbarros" w:date="2021-02-10T14:31:00Z" w:initials="l">
    <w:p w14:paraId="14113D30" w14:textId="77777777" w:rsidR="00E2229D" w:rsidRDefault="00E2229D">
      <w:pPr>
        <w:pStyle w:val="Textodecomentrio"/>
      </w:pPr>
      <w:r>
        <w:rPr>
          <w:rStyle w:val="Refdecomentrio"/>
        </w:rPr>
        <w:annotationRef/>
      </w:r>
      <w:r>
        <w:t>Este mecanismo não é muito fácil de implementar</w:t>
      </w:r>
    </w:p>
    <w:p w14:paraId="3F9DC727" w14:textId="016D2FB7" w:rsidR="00E2229D" w:rsidRDefault="00E2229D">
      <w:pPr>
        <w:pStyle w:val="Textodecomentrio"/>
      </w:pPr>
      <w:r>
        <w:t>Basicamente emites um pulso e medes o intervalo deste que enviaste o pulso até o receber</w:t>
      </w:r>
      <w:r>
        <w:br/>
        <w:t>analogicamente, à primeira vista, não sei nenhuma maneira “trivial” como vocês querem transparecer de implementar</w:t>
      </w:r>
      <w:r>
        <w:br/>
        <w:t>mas não digo que seja impossível</w:t>
      </w:r>
    </w:p>
  </w:comment>
  <w:comment w:id="998" w:author="lbarros" w:date="2021-02-10T14:33:00Z" w:initials="l">
    <w:p w14:paraId="54CC2C5D" w14:textId="29A31086" w:rsidR="00E2229D" w:rsidRDefault="00E2229D">
      <w:pPr>
        <w:pStyle w:val="Textodecomentrio"/>
      </w:pPr>
      <w:r>
        <w:rPr>
          <w:rStyle w:val="Refdecomentrio"/>
        </w:rPr>
        <w:annotationRef/>
      </w:r>
      <w:r>
        <w:t>Com um temporizador mínimo</w:t>
      </w:r>
      <w:r>
        <w:br/>
        <w:t>ou estavam a colocar o tabuleiro e o robô a arrancar…</w:t>
      </w:r>
    </w:p>
  </w:comment>
  <w:comment w:id="999" w:author="lbarros" w:date="2021-02-10T14:33:00Z" w:initials="l">
    <w:p w14:paraId="6FBDB5D3" w14:textId="5BA723D6" w:rsidR="00E2229D" w:rsidRDefault="00E2229D">
      <w:pPr>
        <w:pStyle w:val="Textodecomentrio"/>
      </w:pPr>
      <w:r>
        <w:rPr>
          <w:rStyle w:val="Refdecomentrio"/>
        </w:rPr>
        <w:annotationRef/>
      </w:r>
      <w:r>
        <w:t xml:space="preserve">Uma parceria com o grupo do </w:t>
      </w:r>
      <w:r>
        <w:t>druvc ;)</w:t>
      </w:r>
    </w:p>
  </w:comment>
  <w:comment w:id="1000" w:author="lbarros" w:date="2021-02-10T14:34:00Z" w:initials="l">
    <w:p w14:paraId="695D60E3" w14:textId="77777777" w:rsidR="00E2229D" w:rsidRDefault="00E2229D">
      <w:pPr>
        <w:pStyle w:val="Textodecomentrio"/>
      </w:pPr>
      <w:r>
        <w:rPr>
          <w:rStyle w:val="Refdecomentrio"/>
        </w:rPr>
        <w:annotationRef/>
      </w:r>
      <w:r>
        <w:t>Com um sistema digital poderia ser possível configurar um estado zero com uma dada localização que ele iria automaticamente para lá em caso de necessidade.</w:t>
      </w:r>
      <w:r>
        <w:br/>
      </w:r>
      <w:r>
        <w:t>estimava a capacidade das baterias, se tinha o suficiente para fazer a rota completa indicada</w:t>
      </w:r>
      <w:r>
        <w:br/>
        <w:t>se sim, tudo bem</w:t>
      </w:r>
      <w:r>
        <w:br/>
        <w:t>caso contrário, iria para o posto de carregamento</w:t>
      </w:r>
    </w:p>
    <w:p w14:paraId="3E5AE1E5" w14:textId="77777777" w:rsidR="00E2229D" w:rsidRDefault="00E2229D">
      <w:pPr>
        <w:pStyle w:val="Textodecomentrio"/>
      </w:pPr>
    </w:p>
    <w:p w14:paraId="3616A475" w14:textId="3A382F4D" w:rsidR="00E2229D" w:rsidRDefault="00E2229D">
      <w:pPr>
        <w:pStyle w:val="Textodecomentrio"/>
      </w:pPr>
      <w:r>
        <w:t>Ok, vi agora o tópico seguinte</w:t>
      </w:r>
      <w:r>
        <w:br/>
        <w:t>faz mais sentido este comentário/sugestão lá claro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7EC9D0C2" w15:done="0"/>
  <w15:commentEx w15:paraId="40192B23" w15:done="0"/>
  <w15:commentEx w15:paraId="01B650B9" w15:done="0"/>
  <w15:commentEx w15:paraId="2BFA2AE7" w15:done="0"/>
  <w15:commentEx w15:paraId="159CCFFE" w15:done="0"/>
  <w15:commentEx w15:paraId="29621FEF" w15:done="0"/>
  <w15:commentEx w15:paraId="55E377E2" w15:done="0"/>
  <w15:commentEx w15:paraId="40CFFDBA" w15:done="0"/>
  <w15:commentEx w15:paraId="261EEB57" w15:done="0"/>
  <w15:commentEx w15:paraId="476F0B9C" w15:done="0"/>
  <w15:commentEx w15:paraId="23556245" w15:done="0"/>
  <w15:commentEx w15:paraId="168CAB26" w15:done="0"/>
  <w15:commentEx w15:paraId="1CB0C6EA" w15:done="0"/>
  <w15:commentEx w15:paraId="4B38C182" w15:done="0"/>
  <w15:commentEx w15:paraId="4B07C5D2" w15:done="0"/>
  <w15:commentEx w15:paraId="27B43DE3" w15:done="0"/>
  <w15:commentEx w15:paraId="301FF8AF" w15:done="0"/>
  <w15:commentEx w15:paraId="70B004AD" w15:done="0"/>
  <w15:commentEx w15:paraId="1368A579" w15:done="0"/>
  <w15:commentEx w15:paraId="73B8CBA0" w15:done="0"/>
  <w15:commentEx w15:paraId="72221895" w15:done="0"/>
  <w15:commentEx w15:paraId="0A9357FC" w15:done="0"/>
  <w15:commentEx w15:paraId="47AF41BE" w15:done="0"/>
  <w15:commentEx w15:paraId="7F7EA3E4" w15:done="0"/>
  <w15:commentEx w15:paraId="3CDEA1E2" w15:done="0"/>
  <w15:commentEx w15:paraId="3E2FC461" w15:done="0"/>
  <w15:commentEx w15:paraId="7542F917" w15:done="0"/>
  <w15:commentEx w15:paraId="18997E64" w15:done="0"/>
  <w15:commentEx w15:paraId="3659AB4E" w15:done="0"/>
  <w15:commentEx w15:paraId="3AFBB37A" w15:done="0"/>
  <w15:commentEx w15:paraId="0FE67254" w15:done="0"/>
  <w15:commentEx w15:paraId="740766D2" w15:done="0"/>
  <w15:commentEx w15:paraId="14372C67" w15:done="0"/>
  <w15:commentEx w15:paraId="3445F25D" w15:done="0"/>
  <w15:commentEx w15:paraId="072B9A82" w15:done="0"/>
  <w15:commentEx w15:paraId="4CECFDA5" w15:done="0"/>
  <w15:commentEx w15:paraId="5867C114" w15:done="0"/>
  <w15:commentEx w15:paraId="7EF9F27E" w15:done="0"/>
  <w15:commentEx w15:paraId="487434B5" w15:done="0"/>
  <w15:commentEx w15:paraId="4FB8EF93" w15:done="0"/>
  <w15:commentEx w15:paraId="28D7DC53" w15:done="0"/>
  <w15:commentEx w15:paraId="142FEACB" w15:done="0"/>
  <w15:commentEx w15:paraId="762918F0" w15:done="0"/>
  <w15:commentEx w15:paraId="5B64028D" w15:done="0"/>
  <w15:commentEx w15:paraId="37795B53" w15:done="0"/>
  <w15:commentEx w15:paraId="0050ADA6" w15:done="0"/>
  <w15:commentEx w15:paraId="2464C38C" w15:done="0"/>
  <w15:commentEx w15:paraId="4E85037F" w15:done="0"/>
  <w15:commentEx w15:paraId="23699F8A" w15:done="0"/>
  <w15:commentEx w15:paraId="5EB01CA6" w15:done="0"/>
  <w15:commentEx w15:paraId="631156A8" w15:done="0"/>
  <w15:commentEx w15:paraId="76D45EA2" w15:done="0"/>
  <w15:commentEx w15:paraId="03E31C8E" w15:done="0"/>
  <w15:commentEx w15:paraId="3863E929" w15:done="0"/>
  <w15:commentEx w15:paraId="49E0E223" w15:done="0"/>
  <w15:commentEx w15:paraId="496C9EE7" w15:done="0"/>
  <w15:commentEx w15:paraId="408087A3" w15:done="0"/>
  <w15:commentEx w15:paraId="0B535094" w15:done="0"/>
  <w15:commentEx w15:paraId="0077B2B9" w15:done="0"/>
  <w15:commentEx w15:paraId="46D13EC8" w15:done="0"/>
  <w15:commentEx w15:paraId="61E1C1D6" w15:done="0"/>
  <w15:commentEx w15:paraId="61F6303C" w15:done="0"/>
  <w15:commentEx w15:paraId="53B755FD" w15:done="0"/>
  <w15:commentEx w15:paraId="05794E2E" w15:done="0"/>
  <w15:commentEx w15:paraId="075A0691" w15:done="0"/>
  <w15:commentEx w15:paraId="29E438EA" w15:done="0"/>
  <w15:commentEx w15:paraId="1EB1B61A" w15:done="0"/>
  <w15:commentEx w15:paraId="0ED8C37D" w15:done="0"/>
  <w15:commentEx w15:paraId="1FC84EF6" w15:done="0"/>
  <w15:commentEx w15:paraId="46356E86" w15:done="0"/>
  <w15:commentEx w15:paraId="7D3DFACF" w15:done="0"/>
  <w15:commentEx w15:paraId="56E91B5B" w15:done="0"/>
  <w15:commentEx w15:paraId="09EA39D2" w15:done="0"/>
  <w15:commentEx w15:paraId="3F9DC727" w15:done="0"/>
  <w15:commentEx w15:paraId="54CC2C5D" w15:done="0"/>
  <w15:commentEx w15:paraId="6FBDB5D3" w15:done="0"/>
  <w15:commentEx w15:paraId="3616A475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7EC9D0C2" w16cid:durableId="23CE978D"/>
  <w16cid:commentId w16cid:paraId="40192B23" w16cid:durableId="23CE978E"/>
  <w16cid:commentId w16cid:paraId="01B650B9" w16cid:durableId="23CE978F"/>
  <w16cid:commentId w16cid:paraId="2BFA2AE7" w16cid:durableId="23CE9790"/>
  <w16cid:commentId w16cid:paraId="159CCFFE" w16cid:durableId="23CE9791"/>
  <w16cid:commentId w16cid:paraId="29621FEF" w16cid:durableId="23CE9792"/>
  <w16cid:commentId w16cid:paraId="55E377E2" w16cid:durableId="23CE9793"/>
  <w16cid:commentId w16cid:paraId="40CFFDBA" w16cid:durableId="23CE9794"/>
  <w16cid:commentId w16cid:paraId="261EEB57" w16cid:durableId="23CE9795"/>
  <w16cid:commentId w16cid:paraId="476F0B9C" w16cid:durableId="23CE9796"/>
  <w16cid:commentId w16cid:paraId="23556245" w16cid:durableId="23CE9797"/>
  <w16cid:commentId w16cid:paraId="168CAB26" w16cid:durableId="23CE9798"/>
  <w16cid:commentId w16cid:paraId="1CB0C6EA" w16cid:durableId="23CE9799"/>
  <w16cid:commentId w16cid:paraId="4B38C182" w16cid:durableId="23CE979A"/>
  <w16cid:commentId w16cid:paraId="4B07C5D2" w16cid:durableId="23CE979B"/>
  <w16cid:commentId w16cid:paraId="27B43DE3" w16cid:durableId="23CE979C"/>
  <w16cid:commentId w16cid:paraId="301FF8AF" w16cid:durableId="23CE979D"/>
  <w16cid:commentId w16cid:paraId="70B004AD" w16cid:durableId="23CE979E"/>
  <w16cid:commentId w16cid:paraId="1368A579" w16cid:durableId="23CE979F"/>
  <w16cid:commentId w16cid:paraId="73B8CBA0" w16cid:durableId="23CE97A0"/>
  <w16cid:commentId w16cid:paraId="72221895" w16cid:durableId="23CE97A1"/>
  <w16cid:commentId w16cid:paraId="0A9357FC" w16cid:durableId="23CE97A2"/>
  <w16cid:commentId w16cid:paraId="47AF41BE" w16cid:durableId="23CE97A3"/>
  <w16cid:commentId w16cid:paraId="7F7EA3E4" w16cid:durableId="23CE97A4"/>
  <w16cid:commentId w16cid:paraId="3CDEA1E2" w16cid:durableId="23CE97A5"/>
  <w16cid:commentId w16cid:paraId="3E2FC461" w16cid:durableId="23CE97A6"/>
  <w16cid:commentId w16cid:paraId="7542F917" w16cid:durableId="23CE97A7"/>
  <w16cid:commentId w16cid:paraId="18997E64" w16cid:durableId="23CE97A8"/>
  <w16cid:commentId w16cid:paraId="3659AB4E" w16cid:durableId="23CE97A9"/>
  <w16cid:commentId w16cid:paraId="3AFBB37A" w16cid:durableId="23CE97AA"/>
  <w16cid:commentId w16cid:paraId="0FE67254" w16cid:durableId="23CE97AB"/>
  <w16cid:commentId w16cid:paraId="740766D2" w16cid:durableId="23CE97AC"/>
  <w16cid:commentId w16cid:paraId="14372C67" w16cid:durableId="23CE97AD"/>
  <w16cid:commentId w16cid:paraId="3445F25D" w16cid:durableId="23CE97AE"/>
  <w16cid:commentId w16cid:paraId="072B9A82" w16cid:durableId="23CE97AF"/>
  <w16cid:commentId w16cid:paraId="4CECFDA5" w16cid:durableId="23CE97B0"/>
  <w16cid:commentId w16cid:paraId="5867C114" w16cid:durableId="23CE97B1"/>
  <w16cid:commentId w16cid:paraId="7EF9F27E" w16cid:durableId="23CE97B2"/>
  <w16cid:commentId w16cid:paraId="487434B5" w16cid:durableId="23CE97B3"/>
  <w16cid:commentId w16cid:paraId="4FB8EF93" w16cid:durableId="23CE97B4"/>
  <w16cid:commentId w16cid:paraId="28D7DC53" w16cid:durableId="23CE97B5"/>
  <w16cid:commentId w16cid:paraId="142FEACB" w16cid:durableId="23CE97B6"/>
  <w16cid:commentId w16cid:paraId="762918F0" w16cid:durableId="23CE97B7"/>
  <w16cid:commentId w16cid:paraId="5B64028D" w16cid:durableId="23CE97B8"/>
  <w16cid:commentId w16cid:paraId="37795B53" w16cid:durableId="23CE97B9"/>
  <w16cid:commentId w16cid:paraId="0050ADA6" w16cid:durableId="23CE97BA"/>
  <w16cid:commentId w16cid:paraId="2464C38C" w16cid:durableId="23CE97BB"/>
  <w16cid:commentId w16cid:paraId="4E85037F" w16cid:durableId="23CE97BC"/>
  <w16cid:commentId w16cid:paraId="23699F8A" w16cid:durableId="23CE97BD"/>
  <w16cid:commentId w16cid:paraId="5EB01CA6" w16cid:durableId="23CE97BE"/>
  <w16cid:commentId w16cid:paraId="631156A8" w16cid:durableId="23CE97BF"/>
  <w16cid:commentId w16cid:paraId="76D45EA2" w16cid:durableId="23CE97C0"/>
  <w16cid:commentId w16cid:paraId="03E31C8E" w16cid:durableId="23CE97C1"/>
  <w16cid:commentId w16cid:paraId="3863E929" w16cid:durableId="23CE97C2"/>
  <w16cid:commentId w16cid:paraId="49E0E223" w16cid:durableId="23CE97C3"/>
  <w16cid:commentId w16cid:paraId="496C9EE7" w16cid:durableId="23CE97C4"/>
  <w16cid:commentId w16cid:paraId="408087A3" w16cid:durableId="23CE97C5"/>
  <w16cid:commentId w16cid:paraId="0B535094" w16cid:durableId="23CE97C6"/>
  <w16cid:commentId w16cid:paraId="0077B2B9" w16cid:durableId="23CE97C7"/>
  <w16cid:commentId w16cid:paraId="46D13EC8" w16cid:durableId="23CE97C8"/>
  <w16cid:commentId w16cid:paraId="61E1C1D6" w16cid:durableId="23CE97C9"/>
  <w16cid:commentId w16cid:paraId="61F6303C" w16cid:durableId="23CE97CA"/>
  <w16cid:commentId w16cid:paraId="53B755FD" w16cid:durableId="23CE97CB"/>
  <w16cid:commentId w16cid:paraId="05794E2E" w16cid:durableId="23CE97CC"/>
  <w16cid:commentId w16cid:paraId="075A0691" w16cid:durableId="23CE97CD"/>
  <w16cid:commentId w16cid:paraId="29E438EA" w16cid:durableId="23CE97CE"/>
  <w16cid:commentId w16cid:paraId="1EB1B61A" w16cid:durableId="23CE97CF"/>
  <w16cid:commentId w16cid:paraId="0ED8C37D" w16cid:durableId="23CE97D0"/>
  <w16cid:commentId w16cid:paraId="1FC84EF6" w16cid:durableId="23CE97D1"/>
  <w16cid:commentId w16cid:paraId="46356E86" w16cid:durableId="23CE97D2"/>
  <w16cid:commentId w16cid:paraId="7D3DFACF" w16cid:durableId="23CE97D3"/>
  <w16cid:commentId w16cid:paraId="56E91B5B" w16cid:durableId="23CE97D4"/>
  <w16cid:commentId w16cid:paraId="09EA39D2" w16cid:durableId="23CE97D5"/>
  <w16cid:commentId w16cid:paraId="3F9DC727" w16cid:durableId="23CE97D6"/>
  <w16cid:commentId w16cid:paraId="54CC2C5D" w16cid:durableId="23CE97D7"/>
  <w16cid:commentId w16cid:paraId="6FBDB5D3" w16cid:durableId="23CE97D8"/>
  <w16cid:commentId w16cid:paraId="3616A475" w16cid:durableId="23CE97D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9F203F7" w14:textId="77777777" w:rsidR="003F61EA" w:rsidRDefault="003F61EA">
      <w:r>
        <w:separator/>
      </w:r>
    </w:p>
    <w:p w14:paraId="448ED866" w14:textId="77777777" w:rsidR="003F61EA" w:rsidRDefault="003F61EA"/>
  </w:endnote>
  <w:endnote w:type="continuationSeparator" w:id="0">
    <w:p w14:paraId="1024D69F" w14:textId="77777777" w:rsidR="003F61EA" w:rsidRDefault="003F61EA">
      <w:r>
        <w:continuationSeparator/>
      </w:r>
    </w:p>
    <w:p w14:paraId="704A4635" w14:textId="77777777" w:rsidR="003F61EA" w:rsidRDefault="003F61E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NewsGotT">
    <w:altName w:val="Times New Roman"/>
    <w:panose1 w:val="00000000000000000000"/>
    <w:charset w:val="00"/>
    <w:family w:val="auto"/>
    <w:pitch w:val="variable"/>
    <w:sig w:usb0="00000007" w:usb1="0000204A" w:usb2="00000000" w:usb3="00000000" w:csb0="00000013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imesNewRomanPS-BoldItalicMT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000"/>
      <w:gridCol w:w="2000"/>
      <w:gridCol w:w="2000"/>
    </w:tblGrid>
    <w:tr w:rsidR="007D4C25" w14:paraId="4EB21B92" w14:textId="77777777" w:rsidTr="504C5A0F">
      <w:tc>
        <w:tcPr>
          <w:tcW w:w="2000" w:type="dxa"/>
        </w:tcPr>
        <w:p w14:paraId="273B54D8" w14:textId="62F97BAB" w:rsidR="007D4C25" w:rsidRDefault="007D4C25" w:rsidP="504C5A0F">
          <w:pPr>
            <w:pStyle w:val="Cabealho"/>
            <w:ind w:left="-115"/>
          </w:pPr>
        </w:p>
      </w:tc>
      <w:tc>
        <w:tcPr>
          <w:tcW w:w="2000" w:type="dxa"/>
        </w:tcPr>
        <w:p w14:paraId="4DBFEACD" w14:textId="3C85866C" w:rsidR="007D4C25" w:rsidRDefault="007D4C25" w:rsidP="504C5A0F">
          <w:pPr>
            <w:pStyle w:val="Cabealho"/>
            <w:jc w:val="center"/>
          </w:pPr>
        </w:p>
      </w:tc>
      <w:tc>
        <w:tcPr>
          <w:tcW w:w="2000" w:type="dxa"/>
        </w:tcPr>
        <w:p w14:paraId="0017202C" w14:textId="2B774D6B" w:rsidR="007D4C25" w:rsidRDefault="007D4C25" w:rsidP="504C5A0F">
          <w:pPr>
            <w:pStyle w:val="Cabealho"/>
            <w:ind w:right="-115"/>
            <w:jc w:val="right"/>
          </w:pPr>
        </w:p>
      </w:tc>
    </w:tr>
  </w:tbl>
  <w:p w14:paraId="2AB867F1" w14:textId="3AA72EC7" w:rsidR="007D4C25" w:rsidRDefault="007D4C25" w:rsidP="504C5A0F">
    <w:pPr>
      <w:pStyle w:val="Rodap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7D4C25" w14:paraId="65438696" w14:textId="77777777" w:rsidTr="504C5A0F">
      <w:tc>
        <w:tcPr>
          <w:tcW w:w="3020" w:type="dxa"/>
        </w:tcPr>
        <w:p w14:paraId="39454347" w14:textId="650404E6" w:rsidR="007D4C25" w:rsidRDefault="007D4C25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1D4CE986" w14:textId="1048269A" w:rsidR="007D4C25" w:rsidRDefault="007D4C25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2EBA902C" w14:textId="332423E6" w:rsidR="007D4C25" w:rsidRDefault="007D4C25" w:rsidP="504C5A0F">
          <w:pPr>
            <w:pStyle w:val="Cabealho"/>
            <w:ind w:right="-115"/>
            <w:jc w:val="right"/>
          </w:pPr>
        </w:p>
      </w:tc>
    </w:tr>
  </w:tbl>
  <w:p w14:paraId="251AF390" w14:textId="7B6780EE" w:rsidR="007D4C25" w:rsidRDefault="007D4C25" w:rsidP="504C5A0F">
    <w:pPr>
      <w:pStyle w:val="Rodap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619"/>
      <w:gridCol w:w="452"/>
    </w:tblGrid>
    <w:tr w:rsidR="007D4C25" w:rsidRPr="00DD207E" w14:paraId="21D5FC12" w14:textId="77777777" w:rsidTr="00FA5AA6">
      <w:trPr>
        <w:jc w:val="center"/>
      </w:trPr>
      <w:tc>
        <w:tcPr>
          <w:tcW w:w="4751" w:type="pct"/>
          <w:shd w:val="clear" w:color="auto" w:fill="auto"/>
          <w:tcMar>
            <w:left w:w="0" w:type="dxa"/>
            <w:right w:w="0" w:type="dxa"/>
          </w:tcMar>
        </w:tcPr>
        <w:p w14:paraId="6599FB72" w14:textId="7A2BBEB3" w:rsidR="007D4C25" w:rsidRPr="00FA5AA6" w:rsidRDefault="007D4C25" w:rsidP="00DD207E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49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5F502CDD" w14:textId="14D07C81" w:rsidR="007D4C25" w:rsidRPr="00FA5AA6" w:rsidRDefault="007D4C25" w:rsidP="00DD207E">
          <w:pPr>
            <w:pStyle w:val="Rodap"/>
            <w:jc w:val="center"/>
            <w:rPr>
              <w:sz w:val="16"/>
              <w:szCs w:val="16"/>
            </w:rPr>
          </w:pPr>
          <w:r w:rsidRPr="00FA5AA6">
            <w:rPr>
              <w:rStyle w:val="Nmerodepgina"/>
              <w:sz w:val="16"/>
              <w:szCs w:val="16"/>
            </w:rPr>
            <w:fldChar w:fldCharType="begin"/>
          </w:r>
          <w:r w:rsidRPr="00FA5AA6">
            <w:rPr>
              <w:rStyle w:val="Nmerodepgina"/>
              <w:sz w:val="16"/>
              <w:szCs w:val="16"/>
            </w:rPr>
            <w:instrText xml:space="preserve"> PAGE </w:instrText>
          </w:r>
          <w:r w:rsidRPr="00FA5AA6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xix</w:t>
          </w:r>
          <w:r w:rsidRPr="00FA5AA6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7D4C25" w:rsidRPr="00DD207E" w14:paraId="3A0D35B8" w14:textId="77777777" w:rsidTr="00FA5AA6">
      <w:trPr>
        <w:jc w:val="center"/>
      </w:trPr>
      <w:tc>
        <w:tcPr>
          <w:tcW w:w="4751" w:type="pct"/>
          <w:shd w:val="clear" w:color="auto" w:fill="auto"/>
          <w:tcMar>
            <w:left w:w="0" w:type="dxa"/>
            <w:right w:w="0" w:type="dxa"/>
          </w:tcMar>
        </w:tcPr>
        <w:p w14:paraId="2933F397" w14:textId="106B13AF" w:rsidR="007D4C25" w:rsidRPr="00FA5AA6" w:rsidRDefault="007D4C25" w:rsidP="00DD207E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FA5AA6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49" w:type="pct"/>
          <w:vMerge/>
          <w:shd w:val="clear" w:color="auto" w:fill="auto"/>
        </w:tcPr>
        <w:p w14:paraId="4914B269" w14:textId="77777777" w:rsidR="007D4C25" w:rsidRPr="00DD207E" w:rsidRDefault="007D4C25" w:rsidP="00DD207E">
          <w:pPr>
            <w:pStyle w:val="Rodap"/>
            <w:rPr>
              <w:sz w:val="18"/>
              <w:szCs w:val="18"/>
            </w:rPr>
          </w:pPr>
        </w:p>
      </w:tc>
    </w:tr>
  </w:tbl>
  <w:p w14:paraId="27D2A9F0" w14:textId="77777777" w:rsidR="007D4C25" w:rsidRDefault="007D4C25">
    <w:pPr>
      <w:pStyle w:val="Rodap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312"/>
      <w:gridCol w:w="8759"/>
    </w:tblGrid>
    <w:tr w:rsidR="007D4C25" w14:paraId="0A005C4A" w14:textId="77777777" w:rsidTr="00936D42">
      <w:trPr>
        <w:jc w:val="center"/>
      </w:trPr>
      <w:tc>
        <w:tcPr>
          <w:tcW w:w="172" w:type="pct"/>
          <w:vMerge w:val="restart"/>
          <w:shd w:val="clear" w:color="auto" w:fill="auto"/>
          <w:vAlign w:val="center"/>
        </w:tcPr>
        <w:p w14:paraId="2C67FF24" w14:textId="439F7AE9" w:rsidR="007D4C25" w:rsidRPr="00936D42" w:rsidRDefault="007D4C25" w:rsidP="00114077">
          <w:pPr>
            <w:pStyle w:val="Rodap"/>
            <w:jc w:val="center"/>
            <w:rPr>
              <w:sz w:val="16"/>
              <w:szCs w:val="16"/>
            </w:rPr>
          </w:pPr>
          <w:r w:rsidRPr="00936D42">
            <w:rPr>
              <w:rStyle w:val="Nmerodepgina"/>
              <w:sz w:val="16"/>
              <w:szCs w:val="16"/>
            </w:rPr>
            <w:fldChar w:fldCharType="begin"/>
          </w:r>
          <w:r w:rsidRPr="00936D42">
            <w:rPr>
              <w:rStyle w:val="Nmerodepgina"/>
              <w:sz w:val="16"/>
              <w:szCs w:val="16"/>
            </w:rPr>
            <w:instrText xml:space="preserve"> PAGE </w:instrText>
          </w:r>
          <w:r w:rsidRPr="00936D42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26</w:t>
          </w:r>
          <w:r w:rsidRPr="00936D42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4828" w:type="pct"/>
          <w:shd w:val="clear" w:color="auto" w:fill="auto"/>
        </w:tcPr>
        <w:p w14:paraId="2CB3D508" w14:textId="424C7DA6" w:rsidR="007D4C25" w:rsidRPr="00936D42" w:rsidRDefault="007D4C25" w:rsidP="00114077">
          <w:pPr>
            <w:pStyle w:val="Rodap"/>
            <w:spacing w:before="60"/>
            <w:jc w:val="right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</w:tr>
    <w:tr w:rsidR="007D4C25" w14:paraId="45E49916" w14:textId="77777777" w:rsidTr="00936D42">
      <w:trPr>
        <w:jc w:val="center"/>
      </w:trPr>
      <w:tc>
        <w:tcPr>
          <w:tcW w:w="172" w:type="pct"/>
          <w:vMerge/>
          <w:shd w:val="clear" w:color="auto" w:fill="auto"/>
        </w:tcPr>
        <w:p w14:paraId="4AE14831" w14:textId="77777777" w:rsidR="007D4C25" w:rsidRDefault="007D4C25" w:rsidP="00116A27">
          <w:pPr>
            <w:pStyle w:val="Rodap"/>
            <w:ind w:right="360"/>
          </w:pPr>
        </w:p>
      </w:tc>
      <w:tc>
        <w:tcPr>
          <w:tcW w:w="4828" w:type="pct"/>
          <w:shd w:val="clear" w:color="auto" w:fill="auto"/>
        </w:tcPr>
        <w:p w14:paraId="3F9B5A51" w14:textId="203F5FC3" w:rsidR="007D4C25" w:rsidRPr="00936D42" w:rsidRDefault="007D4C25" w:rsidP="00116A27">
          <w:pPr>
            <w:pStyle w:val="Rodap"/>
            <w:jc w:val="right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</w:tr>
  </w:tbl>
  <w:p w14:paraId="6DD1BBA7" w14:textId="77777777" w:rsidR="007D4C25" w:rsidRDefault="007D4C25">
    <w:pPr>
      <w:pStyle w:val="Rodap"/>
      <w:ind w:right="360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elacomGrelh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8296"/>
      <w:gridCol w:w="775"/>
    </w:tblGrid>
    <w:tr w:rsidR="007D4C25" w14:paraId="685329BE" w14:textId="77777777" w:rsidTr="002C0CF0">
      <w:tc>
        <w:tcPr>
          <w:tcW w:w="4573" w:type="pct"/>
          <w:shd w:val="clear" w:color="auto" w:fill="auto"/>
          <w:noWrap/>
        </w:tcPr>
        <w:p w14:paraId="13E2AB45" w14:textId="77777777" w:rsidR="007D4C25" w:rsidRPr="00211309" w:rsidRDefault="007D4C25" w:rsidP="005709BD">
          <w:pPr>
            <w:pStyle w:val="Rodap"/>
            <w:tabs>
              <w:tab w:val="clear" w:pos="4419"/>
              <w:tab w:val="clear" w:pos="8838"/>
              <w:tab w:val="left" w:pos="6987"/>
            </w:tabs>
            <w:spacing w:before="60"/>
            <w:rPr>
              <w:rFonts w:ascii="NewsGotT" w:hAnsi="NewsGotT"/>
              <w:sz w:val="14"/>
              <w:szCs w:val="14"/>
            </w:rPr>
          </w:pPr>
          <w:r w:rsidRPr="00211309">
            <w:rPr>
              <w:rFonts w:ascii="NewsGotT" w:hAnsi="NewsGotT"/>
              <w:sz w:val="14"/>
              <w:szCs w:val="14"/>
            </w:rPr>
            <w:t>LPI I | Projeto Integrador | AWR-19</w:t>
          </w:r>
          <w:r w:rsidRPr="00211309">
            <w:rPr>
              <w:rFonts w:ascii="NewsGotT" w:hAnsi="NewsGotT"/>
              <w:sz w:val="14"/>
              <w:szCs w:val="14"/>
            </w:rPr>
            <w:tab/>
          </w:r>
        </w:p>
      </w:tc>
      <w:tc>
        <w:tcPr>
          <w:tcW w:w="427" w:type="pct"/>
          <w:vMerge w:val="restart"/>
          <w:noWrap/>
        </w:tcPr>
        <w:p w14:paraId="79D12A5D" w14:textId="77777777" w:rsidR="007D4C25" w:rsidRPr="00211309" w:rsidRDefault="007D4C25" w:rsidP="005709BD">
          <w:pPr>
            <w:pStyle w:val="Rodap"/>
            <w:jc w:val="center"/>
            <w:rPr>
              <w:rFonts w:ascii="NewsGotT" w:hAnsi="NewsGotT"/>
            </w:rPr>
          </w:pPr>
          <w:r w:rsidRPr="00211309">
            <w:rPr>
              <w:rStyle w:val="Nmerodepgina"/>
              <w:rFonts w:ascii="NewsGotT" w:hAnsi="NewsGotT"/>
              <w:sz w:val="16"/>
              <w:szCs w:val="16"/>
            </w:rPr>
            <w:fldChar w:fldCharType="begin"/>
          </w:r>
          <w:r w:rsidRPr="00211309">
            <w:rPr>
              <w:rStyle w:val="Nmerodepgina"/>
              <w:rFonts w:ascii="NewsGotT" w:hAnsi="NewsGotT"/>
              <w:sz w:val="16"/>
              <w:szCs w:val="16"/>
            </w:rPr>
            <w:instrText xml:space="preserve"> PAGE </w:instrText>
          </w:r>
          <w:r w:rsidRPr="00211309">
            <w:rPr>
              <w:rStyle w:val="Nmerodepgina"/>
              <w:rFonts w:ascii="NewsGotT" w:hAnsi="NewsGotT"/>
              <w:sz w:val="16"/>
              <w:szCs w:val="16"/>
            </w:rPr>
            <w:fldChar w:fldCharType="separate"/>
          </w:r>
          <w:r w:rsidR="00E2229D">
            <w:rPr>
              <w:rStyle w:val="Nmerodepgina"/>
              <w:rFonts w:ascii="NewsGotT" w:hAnsi="NewsGotT"/>
              <w:noProof/>
              <w:sz w:val="16"/>
              <w:szCs w:val="16"/>
            </w:rPr>
            <w:t>57</w:t>
          </w:r>
          <w:r w:rsidRPr="00211309">
            <w:rPr>
              <w:rStyle w:val="Nmerodepgina"/>
              <w:rFonts w:ascii="NewsGotT" w:hAnsi="NewsGotT"/>
              <w:sz w:val="16"/>
              <w:szCs w:val="16"/>
            </w:rPr>
            <w:fldChar w:fldCharType="end"/>
          </w:r>
        </w:p>
      </w:tc>
    </w:tr>
    <w:tr w:rsidR="007D4C25" w14:paraId="71DDD120" w14:textId="77777777" w:rsidTr="002C0CF0">
      <w:tc>
        <w:tcPr>
          <w:tcW w:w="4573" w:type="pct"/>
          <w:noWrap/>
        </w:tcPr>
        <w:p w14:paraId="597556E2" w14:textId="77777777" w:rsidR="007D4C25" w:rsidRPr="00211309" w:rsidRDefault="007D4C25" w:rsidP="005709BD">
          <w:pPr>
            <w:pStyle w:val="Rodap"/>
            <w:rPr>
              <w:rFonts w:ascii="NewsGotT" w:hAnsi="NewsGotT"/>
              <w:sz w:val="14"/>
              <w:szCs w:val="14"/>
            </w:rPr>
          </w:pPr>
          <w:r w:rsidRPr="00211309">
            <w:rPr>
              <w:rFonts w:ascii="NewsGotT" w:hAnsi="NewsGotT"/>
              <w:sz w:val="14"/>
              <w:szCs w:val="14"/>
            </w:rPr>
            <w:t>Universidade do Minho</w:t>
          </w:r>
        </w:p>
      </w:tc>
      <w:tc>
        <w:tcPr>
          <w:tcW w:w="427" w:type="pct"/>
          <w:vMerge/>
          <w:noWrap/>
        </w:tcPr>
        <w:p w14:paraId="0592F56C" w14:textId="77777777" w:rsidR="007D4C25" w:rsidRDefault="007D4C25" w:rsidP="005709BD">
          <w:pPr>
            <w:pStyle w:val="Rodap"/>
          </w:pPr>
        </w:p>
      </w:tc>
    </w:tr>
  </w:tbl>
  <w:p w14:paraId="3E00EC84" w14:textId="77777777" w:rsidR="007D4C25" w:rsidRPr="00F943D0" w:rsidRDefault="007D4C25" w:rsidP="00F943D0">
    <w:pPr>
      <w:pStyle w:val="Rodap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757"/>
      <w:gridCol w:w="314"/>
    </w:tblGrid>
    <w:tr w:rsidR="007D4C25" w:rsidRPr="00DD207E" w14:paraId="2B1269EA" w14:textId="77777777" w:rsidTr="00936D42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12148E9D" w14:textId="3C8AAE42" w:rsidR="007D4C25" w:rsidRPr="00936D42" w:rsidRDefault="007D4C25" w:rsidP="00114077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173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39AFDF33" w14:textId="728A6D29" w:rsidR="007D4C25" w:rsidRPr="00936D42" w:rsidRDefault="007D4C25" w:rsidP="00114077">
          <w:pPr>
            <w:pStyle w:val="Rodap"/>
            <w:jc w:val="center"/>
            <w:rPr>
              <w:sz w:val="16"/>
              <w:szCs w:val="16"/>
            </w:rPr>
          </w:pPr>
          <w:r w:rsidRPr="00936D42">
            <w:rPr>
              <w:rStyle w:val="Nmerodepgina"/>
              <w:sz w:val="16"/>
              <w:szCs w:val="16"/>
            </w:rPr>
            <w:fldChar w:fldCharType="begin"/>
          </w:r>
          <w:r w:rsidRPr="00936D42">
            <w:rPr>
              <w:rStyle w:val="Nmerodepgina"/>
              <w:sz w:val="16"/>
              <w:szCs w:val="16"/>
            </w:rPr>
            <w:instrText xml:space="preserve"> PAGE </w:instrText>
          </w:r>
          <w:r w:rsidRPr="00936D42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25</w:t>
          </w:r>
          <w:r w:rsidRPr="00936D42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7D4C25" w:rsidRPr="00DD207E" w14:paraId="22C722F9" w14:textId="77777777" w:rsidTr="00936D42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7C760D4C" w14:textId="03C80F40" w:rsidR="007D4C25" w:rsidRPr="00936D42" w:rsidRDefault="007D4C25" w:rsidP="00116A2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173" w:type="pct"/>
          <w:vMerge/>
          <w:shd w:val="clear" w:color="auto" w:fill="auto"/>
        </w:tcPr>
        <w:p w14:paraId="57E90DE6" w14:textId="77777777" w:rsidR="007D4C25" w:rsidRPr="00DD207E" w:rsidRDefault="007D4C25" w:rsidP="00116A27">
          <w:pPr>
            <w:pStyle w:val="Rodap"/>
            <w:rPr>
              <w:sz w:val="18"/>
              <w:szCs w:val="18"/>
            </w:rPr>
          </w:pPr>
        </w:p>
      </w:tc>
    </w:tr>
  </w:tbl>
  <w:p w14:paraId="4C956BF2" w14:textId="77777777" w:rsidR="007D4C25" w:rsidRDefault="007D4C25">
    <w:pPr>
      <w:pStyle w:val="Rodap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elacomGrelh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26"/>
      <w:gridCol w:w="8068"/>
    </w:tblGrid>
    <w:tr w:rsidR="007D4C25" w14:paraId="3D6B9E7D" w14:textId="77777777" w:rsidTr="00FB49BC">
      <w:tc>
        <w:tcPr>
          <w:tcW w:w="426" w:type="dxa"/>
          <w:vMerge w:val="restart"/>
          <w:tcBorders>
            <w:top w:val="single" w:sz="4" w:space="0" w:color="auto"/>
          </w:tcBorders>
          <w:vAlign w:val="center"/>
        </w:tcPr>
        <w:p w14:paraId="3FB2BF55" w14:textId="6C8782D4" w:rsidR="007D4C25" w:rsidRPr="00F80B0C" w:rsidRDefault="007D4C25" w:rsidP="00114077">
          <w:pPr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34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8068" w:type="dxa"/>
          <w:tcBorders>
            <w:top w:val="single" w:sz="4" w:space="0" w:color="auto"/>
          </w:tcBorders>
        </w:tcPr>
        <w:p w14:paraId="47630961" w14:textId="23DE4697" w:rsidR="007D4C25" w:rsidRPr="00F80B0C" w:rsidRDefault="007D4C25" w:rsidP="00114077">
          <w:pPr>
            <w:pStyle w:val="Rodap"/>
            <w:tabs>
              <w:tab w:val="left" w:pos="7513"/>
            </w:tabs>
            <w:jc w:val="right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</w:tr>
    <w:tr w:rsidR="007D4C25" w14:paraId="76EB0A09" w14:textId="77777777" w:rsidTr="00FB49BC">
      <w:tc>
        <w:tcPr>
          <w:tcW w:w="426" w:type="dxa"/>
          <w:vMerge/>
        </w:tcPr>
        <w:p w14:paraId="64ABE97D" w14:textId="77777777" w:rsidR="007D4C25" w:rsidRDefault="007D4C25" w:rsidP="00116A27">
          <w:pPr>
            <w:pStyle w:val="Rodap"/>
            <w:ind w:right="360"/>
          </w:pPr>
        </w:p>
      </w:tc>
      <w:tc>
        <w:tcPr>
          <w:tcW w:w="8068" w:type="dxa"/>
        </w:tcPr>
        <w:p w14:paraId="32295693" w14:textId="42192729" w:rsidR="007D4C25" w:rsidRPr="00F80B0C" w:rsidRDefault="007D4C25" w:rsidP="00116A27">
          <w:pPr>
            <w:pStyle w:val="Rodap"/>
            <w:jc w:val="right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</w:tr>
  </w:tbl>
  <w:p w14:paraId="082ECE60" w14:textId="77777777" w:rsidR="007D4C25" w:rsidRDefault="007D4C25">
    <w:pPr>
      <w:pStyle w:val="Rodap"/>
      <w:ind w:right="360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1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619"/>
      <w:gridCol w:w="454"/>
    </w:tblGrid>
    <w:tr w:rsidR="007D4C25" w:rsidRPr="00DD207E" w14:paraId="1F50378B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63EF7B7A" w14:textId="27CD5C21" w:rsidR="007D4C25" w:rsidRPr="00F80B0C" w:rsidRDefault="007D4C25" w:rsidP="00114077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50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7560D820" w14:textId="6C429620" w:rsidR="007D4C25" w:rsidRPr="00F80B0C" w:rsidRDefault="007D4C25" w:rsidP="00114077">
          <w:pPr>
            <w:pStyle w:val="Rodap"/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28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7D4C25" w:rsidRPr="00DD207E" w14:paraId="50DB3761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636F82F8" w14:textId="196C354F" w:rsidR="007D4C25" w:rsidRPr="00F80B0C" w:rsidRDefault="007D4C25" w:rsidP="00116A2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50" w:type="pct"/>
          <w:vMerge/>
          <w:shd w:val="clear" w:color="auto" w:fill="auto"/>
        </w:tcPr>
        <w:p w14:paraId="48005C21" w14:textId="77777777" w:rsidR="007D4C25" w:rsidRPr="00DD207E" w:rsidRDefault="007D4C25" w:rsidP="00116A27">
          <w:pPr>
            <w:pStyle w:val="Rodap"/>
            <w:rPr>
              <w:sz w:val="18"/>
              <w:szCs w:val="18"/>
            </w:rPr>
          </w:pPr>
        </w:p>
      </w:tc>
    </w:tr>
  </w:tbl>
  <w:p w14:paraId="04E85278" w14:textId="77777777" w:rsidR="007D4C25" w:rsidRDefault="007D4C25">
    <w:pPr>
      <w:pStyle w:val="Rodap"/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elacomGrelh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26"/>
      <w:gridCol w:w="8068"/>
    </w:tblGrid>
    <w:tr w:rsidR="007D4C25" w14:paraId="1D8DEC96" w14:textId="77777777" w:rsidTr="00F96092">
      <w:tc>
        <w:tcPr>
          <w:tcW w:w="426" w:type="dxa"/>
          <w:vMerge w:val="restart"/>
          <w:tcBorders>
            <w:top w:val="single" w:sz="4" w:space="0" w:color="auto"/>
          </w:tcBorders>
          <w:vAlign w:val="center"/>
        </w:tcPr>
        <w:p w14:paraId="06739DD3" w14:textId="7E0933F4" w:rsidR="007D4C25" w:rsidRPr="00F80B0C" w:rsidRDefault="007D4C25" w:rsidP="00114077">
          <w:pPr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36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8068" w:type="dxa"/>
          <w:tcBorders>
            <w:top w:val="single" w:sz="4" w:space="0" w:color="auto"/>
          </w:tcBorders>
        </w:tcPr>
        <w:p w14:paraId="1C7A5EA7" w14:textId="1BFA85E3" w:rsidR="007D4C25" w:rsidRPr="00F80B0C" w:rsidRDefault="007D4C25" w:rsidP="00114077">
          <w:pPr>
            <w:pStyle w:val="Rodap"/>
            <w:tabs>
              <w:tab w:val="left" w:pos="7513"/>
            </w:tabs>
            <w:jc w:val="right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</w:tr>
    <w:tr w:rsidR="007D4C25" w14:paraId="5F0A85FB" w14:textId="77777777" w:rsidTr="00F96092">
      <w:tc>
        <w:tcPr>
          <w:tcW w:w="426" w:type="dxa"/>
          <w:vMerge/>
        </w:tcPr>
        <w:p w14:paraId="68B9E7A5" w14:textId="77777777" w:rsidR="007D4C25" w:rsidRDefault="007D4C25" w:rsidP="00116A27">
          <w:pPr>
            <w:pStyle w:val="Rodap"/>
            <w:ind w:right="360"/>
          </w:pPr>
        </w:p>
      </w:tc>
      <w:tc>
        <w:tcPr>
          <w:tcW w:w="8068" w:type="dxa"/>
        </w:tcPr>
        <w:p w14:paraId="3EF884C6" w14:textId="62C40559" w:rsidR="007D4C25" w:rsidRPr="00F80B0C" w:rsidRDefault="007D4C25" w:rsidP="00116A27">
          <w:pPr>
            <w:pStyle w:val="Rodap"/>
            <w:jc w:val="right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</w:tr>
  </w:tbl>
  <w:p w14:paraId="54ED7774" w14:textId="77777777" w:rsidR="007D4C25" w:rsidRDefault="007D4C25" w:rsidP="00EF5D8D">
    <w:pPr>
      <w:pStyle w:val="Rodap"/>
      <w:ind w:right="360"/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1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619"/>
      <w:gridCol w:w="454"/>
    </w:tblGrid>
    <w:tr w:rsidR="007D4C25" w:rsidRPr="00DD207E" w14:paraId="7C592608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354EF257" w14:textId="06EE3543" w:rsidR="007D4C25" w:rsidRPr="00F80B0C" w:rsidRDefault="007D4C25" w:rsidP="00114077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50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30B3CA00" w14:textId="51493E2E" w:rsidR="007D4C25" w:rsidRPr="00F80B0C" w:rsidRDefault="007D4C25" w:rsidP="00114077">
          <w:pPr>
            <w:pStyle w:val="Rodap"/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 w:rsidR="00E2229D">
            <w:rPr>
              <w:rStyle w:val="Nmerodepgina"/>
              <w:noProof/>
              <w:sz w:val="16"/>
              <w:szCs w:val="16"/>
            </w:rPr>
            <w:t>76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7D4C25" w:rsidRPr="00DD207E" w14:paraId="212413AB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0314FE6A" w14:textId="72C9B182" w:rsidR="007D4C25" w:rsidRPr="00F80B0C" w:rsidRDefault="007D4C25" w:rsidP="00116A2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50" w:type="pct"/>
          <w:vMerge/>
          <w:shd w:val="clear" w:color="auto" w:fill="auto"/>
        </w:tcPr>
        <w:p w14:paraId="5770E593" w14:textId="77777777" w:rsidR="007D4C25" w:rsidRPr="00DD207E" w:rsidRDefault="007D4C25" w:rsidP="00116A27">
          <w:pPr>
            <w:pStyle w:val="Rodap"/>
            <w:rPr>
              <w:sz w:val="18"/>
              <w:szCs w:val="18"/>
            </w:rPr>
          </w:pPr>
        </w:p>
      </w:tc>
    </w:tr>
  </w:tbl>
  <w:p w14:paraId="00135ABF" w14:textId="77777777" w:rsidR="007D4C25" w:rsidRDefault="007D4C25">
    <w:pPr>
      <w:pStyle w:val="Rodap"/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54"/>
      <w:gridCol w:w="8617"/>
    </w:tblGrid>
    <w:tr w:rsidR="007D4C25" w:rsidRPr="00C16810" w14:paraId="727C8C82" w14:textId="77777777" w:rsidTr="00C16810">
      <w:trPr>
        <w:jc w:val="center"/>
      </w:trPr>
      <w:tc>
        <w:tcPr>
          <w:tcW w:w="250" w:type="pct"/>
          <w:vMerge w:val="restart"/>
          <w:shd w:val="clear" w:color="auto" w:fill="auto"/>
          <w:vAlign w:val="center"/>
        </w:tcPr>
        <w:p w14:paraId="3A75B417" w14:textId="27AFEFFC" w:rsidR="007D4C25" w:rsidRPr="00C16810" w:rsidRDefault="007D4C25" w:rsidP="00114077">
          <w:pPr>
            <w:pStyle w:val="Rodap"/>
            <w:jc w:val="center"/>
            <w:rPr>
              <w:sz w:val="16"/>
              <w:szCs w:val="16"/>
            </w:rPr>
          </w:pPr>
          <w:r w:rsidRPr="00C16810">
            <w:rPr>
              <w:rStyle w:val="Nmerodepgina"/>
              <w:sz w:val="16"/>
              <w:szCs w:val="16"/>
            </w:rPr>
            <w:fldChar w:fldCharType="begin"/>
          </w:r>
          <w:r w:rsidRPr="00C16810">
            <w:rPr>
              <w:rStyle w:val="Nmerodepgina"/>
              <w:sz w:val="16"/>
              <w:szCs w:val="16"/>
            </w:rPr>
            <w:instrText xml:space="preserve"> PAGE </w:instrText>
          </w:r>
          <w:r w:rsidRPr="00C16810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52</w:t>
          </w:r>
          <w:r w:rsidRPr="00C16810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4750" w:type="pct"/>
          <w:shd w:val="clear" w:color="auto" w:fill="auto"/>
        </w:tcPr>
        <w:p w14:paraId="508AA8DA" w14:textId="724865A3" w:rsidR="007D4C25" w:rsidRPr="00C16810" w:rsidRDefault="007D4C25" w:rsidP="00114077">
          <w:pPr>
            <w:pStyle w:val="Rodap"/>
            <w:spacing w:before="60"/>
            <w:jc w:val="right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</w:tr>
    <w:tr w:rsidR="007D4C25" w:rsidRPr="00C16810" w14:paraId="7422B339" w14:textId="77777777" w:rsidTr="00C16810">
      <w:trPr>
        <w:jc w:val="center"/>
      </w:trPr>
      <w:tc>
        <w:tcPr>
          <w:tcW w:w="250" w:type="pct"/>
          <w:vMerge/>
          <w:shd w:val="clear" w:color="auto" w:fill="auto"/>
        </w:tcPr>
        <w:p w14:paraId="2F2744D9" w14:textId="77777777" w:rsidR="007D4C25" w:rsidRPr="00C16810" w:rsidRDefault="007D4C25" w:rsidP="00DD207E">
          <w:pPr>
            <w:pStyle w:val="Rodap"/>
            <w:ind w:right="360"/>
            <w:rPr>
              <w:sz w:val="14"/>
              <w:szCs w:val="14"/>
            </w:rPr>
          </w:pPr>
        </w:p>
      </w:tc>
      <w:tc>
        <w:tcPr>
          <w:tcW w:w="4750" w:type="pct"/>
          <w:shd w:val="clear" w:color="auto" w:fill="auto"/>
        </w:tcPr>
        <w:p w14:paraId="108908C9" w14:textId="453CB3ED" w:rsidR="007D4C25" w:rsidRPr="00C16810" w:rsidRDefault="007D4C25" w:rsidP="00DD207E">
          <w:pPr>
            <w:pStyle w:val="Rodap"/>
            <w:jc w:val="right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C16810">
            <w:rPr>
              <w:sz w:val="14"/>
              <w:szCs w:val="14"/>
            </w:rPr>
            <w:t xml:space="preserve"> - Universidade do Minho</w:t>
          </w:r>
        </w:p>
      </w:tc>
    </w:tr>
  </w:tbl>
  <w:p w14:paraId="7242985A" w14:textId="77777777" w:rsidR="007D4C25" w:rsidRDefault="007D4C25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000"/>
      <w:gridCol w:w="2000"/>
      <w:gridCol w:w="2000"/>
    </w:tblGrid>
    <w:tr w:rsidR="007D4C25" w14:paraId="6362728F" w14:textId="77777777" w:rsidTr="504C5A0F">
      <w:tc>
        <w:tcPr>
          <w:tcW w:w="2000" w:type="dxa"/>
        </w:tcPr>
        <w:p w14:paraId="1A08798C" w14:textId="41DD6DD9" w:rsidR="007D4C25" w:rsidRDefault="007D4C25" w:rsidP="504C5A0F">
          <w:pPr>
            <w:pStyle w:val="Cabealho"/>
            <w:ind w:left="-115"/>
          </w:pPr>
        </w:p>
      </w:tc>
      <w:tc>
        <w:tcPr>
          <w:tcW w:w="2000" w:type="dxa"/>
        </w:tcPr>
        <w:p w14:paraId="3EC0D9EE" w14:textId="37CD3118" w:rsidR="007D4C25" w:rsidRDefault="007D4C25" w:rsidP="504C5A0F">
          <w:pPr>
            <w:pStyle w:val="Cabealho"/>
            <w:jc w:val="center"/>
          </w:pPr>
        </w:p>
      </w:tc>
      <w:tc>
        <w:tcPr>
          <w:tcW w:w="2000" w:type="dxa"/>
        </w:tcPr>
        <w:p w14:paraId="56BA6F35" w14:textId="35F07733" w:rsidR="007D4C25" w:rsidRDefault="007D4C25" w:rsidP="504C5A0F">
          <w:pPr>
            <w:pStyle w:val="Cabealho"/>
            <w:ind w:right="-115"/>
            <w:jc w:val="right"/>
          </w:pPr>
        </w:p>
      </w:tc>
    </w:tr>
  </w:tbl>
  <w:p w14:paraId="5FEA4D0B" w14:textId="48137CEF" w:rsidR="007D4C25" w:rsidRDefault="007D4C25" w:rsidP="504C5A0F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54"/>
      <w:gridCol w:w="8617"/>
    </w:tblGrid>
    <w:tr w:rsidR="007D4C25" w:rsidRPr="00711296" w14:paraId="194C4E9C" w14:textId="77777777" w:rsidTr="00334F25">
      <w:trPr>
        <w:jc w:val="center"/>
      </w:trPr>
      <w:tc>
        <w:tcPr>
          <w:tcW w:w="250" w:type="pct"/>
          <w:vMerge w:val="restart"/>
          <w:tcBorders>
            <w:top w:val="single" w:sz="4" w:space="0" w:color="auto"/>
          </w:tcBorders>
          <w:shd w:val="clear" w:color="auto" w:fill="auto"/>
          <w:vAlign w:val="center"/>
        </w:tcPr>
        <w:p w14:paraId="6F3F6E59" w14:textId="174198D5" w:rsidR="007D4C25" w:rsidRPr="00666C8C" w:rsidRDefault="007D4C25" w:rsidP="00DD207E">
          <w:pPr>
            <w:pStyle w:val="Rodap"/>
            <w:jc w:val="center"/>
            <w:rPr>
              <w:sz w:val="16"/>
              <w:szCs w:val="16"/>
            </w:rPr>
          </w:pPr>
          <w:r w:rsidRPr="00666C8C">
            <w:rPr>
              <w:rStyle w:val="Nmerodepgina"/>
              <w:sz w:val="16"/>
              <w:szCs w:val="16"/>
            </w:rPr>
            <w:fldChar w:fldCharType="begin"/>
          </w:r>
          <w:r w:rsidRPr="00666C8C">
            <w:rPr>
              <w:rStyle w:val="Nmerodepgina"/>
              <w:sz w:val="16"/>
              <w:szCs w:val="16"/>
            </w:rPr>
            <w:instrText xml:space="preserve"> PAGE </w:instrText>
          </w:r>
          <w:r w:rsidRPr="00666C8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xii</w:t>
          </w:r>
          <w:r w:rsidRPr="00666C8C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4750" w:type="pct"/>
          <w:tcBorders>
            <w:top w:val="single" w:sz="4" w:space="0" w:color="auto"/>
          </w:tcBorders>
          <w:shd w:val="clear" w:color="auto" w:fill="auto"/>
        </w:tcPr>
        <w:p w14:paraId="6F793DFF" w14:textId="77777777" w:rsidR="007D4C25" w:rsidRPr="00666C8C" w:rsidRDefault="007D4C25" w:rsidP="00DD207E">
          <w:pPr>
            <w:pStyle w:val="Rodap"/>
            <w:spacing w:before="60"/>
            <w:jc w:val="right"/>
            <w:rPr>
              <w:sz w:val="14"/>
              <w:szCs w:val="14"/>
            </w:rPr>
          </w:pPr>
          <w:r w:rsidRPr="00666C8C">
            <w:rPr>
              <w:sz w:val="14"/>
              <w:szCs w:val="14"/>
            </w:rPr>
            <w:t>Desenvolvimento de Soluções para Compensação de Problemas de Qualidade de Energia Elétrica com Base em Conversores Fonte de Corrente</w:t>
          </w:r>
        </w:p>
      </w:tc>
    </w:tr>
    <w:tr w:rsidR="007D4C25" w:rsidRPr="00711296" w14:paraId="09766E0F" w14:textId="77777777" w:rsidTr="00666C8C">
      <w:trPr>
        <w:jc w:val="center"/>
      </w:trPr>
      <w:tc>
        <w:tcPr>
          <w:tcW w:w="250" w:type="pct"/>
          <w:vMerge/>
          <w:shd w:val="clear" w:color="auto" w:fill="auto"/>
        </w:tcPr>
        <w:p w14:paraId="1F706A99" w14:textId="77777777" w:rsidR="007D4C25" w:rsidRPr="00711296" w:rsidRDefault="007D4C25" w:rsidP="00DD207E">
          <w:pPr>
            <w:pStyle w:val="Rodap"/>
            <w:ind w:right="360"/>
            <w:rPr>
              <w:sz w:val="16"/>
              <w:szCs w:val="16"/>
            </w:rPr>
          </w:pPr>
        </w:p>
      </w:tc>
      <w:tc>
        <w:tcPr>
          <w:tcW w:w="4750" w:type="pct"/>
          <w:shd w:val="clear" w:color="auto" w:fill="auto"/>
        </w:tcPr>
        <w:p w14:paraId="36B644B4" w14:textId="77777777" w:rsidR="007D4C25" w:rsidRPr="00666C8C" w:rsidRDefault="007D4C25" w:rsidP="00DD207E">
          <w:pPr>
            <w:pStyle w:val="Rodap"/>
            <w:jc w:val="right"/>
            <w:rPr>
              <w:sz w:val="14"/>
              <w:szCs w:val="14"/>
            </w:rPr>
          </w:pPr>
          <w:r w:rsidRPr="00666C8C">
            <w:rPr>
              <w:sz w:val="14"/>
              <w:szCs w:val="14"/>
            </w:rPr>
            <w:t>Bruno Fernandes Exposto - Universidade do Minho</w:t>
          </w:r>
        </w:p>
      </w:tc>
    </w:tr>
  </w:tbl>
  <w:p w14:paraId="1F68DF90" w14:textId="77777777" w:rsidR="007D4C25" w:rsidRPr="00711296" w:rsidRDefault="007D4C25">
    <w:pPr>
      <w:pStyle w:val="Rodap"/>
      <w:ind w:right="360"/>
      <w:rPr>
        <w:sz w:val="16"/>
        <w:szCs w:val="16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7D4C25" w14:paraId="5CB6C275" w14:textId="77777777" w:rsidTr="504C5A0F">
      <w:tc>
        <w:tcPr>
          <w:tcW w:w="3020" w:type="dxa"/>
        </w:tcPr>
        <w:p w14:paraId="159B66FC" w14:textId="76133797" w:rsidR="007D4C25" w:rsidRDefault="007D4C25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6CF18AFE" w14:textId="288882D1" w:rsidR="007D4C25" w:rsidRDefault="007D4C25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3857E03B" w14:textId="1148FFAD" w:rsidR="007D4C25" w:rsidRDefault="007D4C25" w:rsidP="504C5A0F">
          <w:pPr>
            <w:pStyle w:val="Cabealho"/>
            <w:ind w:right="-115"/>
            <w:jc w:val="right"/>
          </w:pPr>
        </w:p>
      </w:tc>
    </w:tr>
  </w:tbl>
  <w:p w14:paraId="1AAD0FEB" w14:textId="15E4C869" w:rsidR="007D4C25" w:rsidRDefault="007D4C25" w:rsidP="504C5A0F">
    <w:pPr>
      <w:pStyle w:val="Rodap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757"/>
      <w:gridCol w:w="314"/>
    </w:tblGrid>
    <w:tr w:rsidR="007D4C25" w:rsidRPr="00DD207E" w14:paraId="1244FC76" w14:textId="77777777" w:rsidTr="00354264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20B0F91D" w14:textId="5095D40F" w:rsidR="007D4C25" w:rsidRPr="00354264" w:rsidRDefault="007D4C25" w:rsidP="00DD207E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173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40518415" w14:textId="0AE553D2" w:rsidR="007D4C25" w:rsidRPr="00354264" w:rsidRDefault="007D4C25" w:rsidP="00DD207E">
          <w:pPr>
            <w:pStyle w:val="Rodap"/>
            <w:jc w:val="center"/>
            <w:rPr>
              <w:sz w:val="16"/>
              <w:szCs w:val="16"/>
            </w:rPr>
          </w:pPr>
          <w:r w:rsidRPr="00354264">
            <w:rPr>
              <w:rStyle w:val="Nmerodepgina"/>
              <w:sz w:val="16"/>
              <w:szCs w:val="16"/>
            </w:rPr>
            <w:fldChar w:fldCharType="begin"/>
          </w:r>
          <w:r w:rsidRPr="00354264">
            <w:rPr>
              <w:rStyle w:val="Nmerodepgina"/>
              <w:sz w:val="16"/>
              <w:szCs w:val="16"/>
            </w:rPr>
            <w:instrText xml:space="preserve"> PAGE </w:instrText>
          </w:r>
          <w:r w:rsidRPr="00354264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xi</w:t>
          </w:r>
          <w:r w:rsidRPr="00354264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7D4C25" w:rsidRPr="00DD207E" w14:paraId="67695559" w14:textId="77777777" w:rsidTr="00354264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7B9604BE" w14:textId="3ED1B536" w:rsidR="007D4C25" w:rsidRPr="00354264" w:rsidRDefault="007D4C25" w:rsidP="0011407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354264">
            <w:rPr>
              <w:sz w:val="14"/>
              <w:szCs w:val="14"/>
            </w:rPr>
            <w:t xml:space="preserve"> - Universidade do Minho</w:t>
          </w:r>
        </w:p>
      </w:tc>
      <w:tc>
        <w:tcPr>
          <w:tcW w:w="173" w:type="pct"/>
          <w:vMerge/>
          <w:shd w:val="clear" w:color="auto" w:fill="auto"/>
        </w:tcPr>
        <w:p w14:paraId="4540F0F9" w14:textId="77777777" w:rsidR="007D4C25" w:rsidRPr="00DD207E" w:rsidRDefault="007D4C25" w:rsidP="00114077">
          <w:pPr>
            <w:pStyle w:val="Rodap"/>
            <w:rPr>
              <w:sz w:val="18"/>
              <w:szCs w:val="18"/>
            </w:rPr>
          </w:pPr>
        </w:p>
      </w:tc>
    </w:tr>
  </w:tbl>
  <w:p w14:paraId="4EFC2FD1" w14:textId="77777777" w:rsidR="007D4C25" w:rsidRDefault="007D4C25">
    <w:pPr>
      <w:pStyle w:val="Rodap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7D4C25" w14:paraId="3637EA72" w14:textId="77777777" w:rsidTr="504C5A0F">
      <w:tc>
        <w:tcPr>
          <w:tcW w:w="3020" w:type="dxa"/>
        </w:tcPr>
        <w:p w14:paraId="24B49222" w14:textId="637339E9" w:rsidR="007D4C25" w:rsidRDefault="007D4C25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018833DC" w14:textId="4F487337" w:rsidR="007D4C25" w:rsidRDefault="007D4C25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6C91CB37" w14:textId="1174D47E" w:rsidR="007D4C25" w:rsidRDefault="007D4C25" w:rsidP="504C5A0F">
          <w:pPr>
            <w:pStyle w:val="Cabealho"/>
            <w:ind w:right="-115"/>
            <w:jc w:val="right"/>
          </w:pPr>
        </w:p>
      </w:tc>
    </w:tr>
  </w:tbl>
  <w:p w14:paraId="27A8C193" w14:textId="3906DF3A" w:rsidR="007D4C25" w:rsidRDefault="007D4C25" w:rsidP="504C5A0F">
    <w:pPr>
      <w:pStyle w:val="Rodap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54"/>
      <w:gridCol w:w="8617"/>
    </w:tblGrid>
    <w:tr w:rsidR="007D4C25" w14:paraId="700C3E4C" w14:textId="77777777" w:rsidTr="00FA5AA6">
      <w:trPr>
        <w:jc w:val="center"/>
      </w:trPr>
      <w:tc>
        <w:tcPr>
          <w:tcW w:w="250" w:type="pct"/>
          <w:vMerge w:val="restart"/>
          <w:shd w:val="clear" w:color="auto" w:fill="auto"/>
          <w:vAlign w:val="center"/>
        </w:tcPr>
        <w:p w14:paraId="506774CA" w14:textId="40551AB2" w:rsidR="007D4C25" w:rsidRPr="00FA5AA6" w:rsidRDefault="007D4C25" w:rsidP="004208B3">
          <w:pPr>
            <w:pStyle w:val="Rodap"/>
            <w:jc w:val="center"/>
            <w:rPr>
              <w:sz w:val="16"/>
              <w:szCs w:val="16"/>
            </w:rPr>
          </w:pPr>
          <w:r w:rsidRPr="00FA5AA6">
            <w:rPr>
              <w:rStyle w:val="Nmerodepgina"/>
              <w:sz w:val="16"/>
              <w:szCs w:val="16"/>
            </w:rPr>
            <w:fldChar w:fldCharType="begin"/>
          </w:r>
          <w:r w:rsidRPr="00FA5AA6">
            <w:rPr>
              <w:rStyle w:val="Nmerodepgina"/>
              <w:sz w:val="16"/>
              <w:szCs w:val="16"/>
            </w:rPr>
            <w:instrText xml:space="preserve"> PAGE </w:instrText>
          </w:r>
          <w:r w:rsidRPr="00FA5AA6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xxviii</w:t>
          </w:r>
          <w:r w:rsidRPr="00FA5AA6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4750" w:type="pct"/>
          <w:shd w:val="clear" w:color="auto" w:fill="auto"/>
        </w:tcPr>
        <w:p w14:paraId="2BF84F70" w14:textId="77777777" w:rsidR="007D4C25" w:rsidRPr="00FA5AA6" w:rsidRDefault="007D4C25" w:rsidP="004208B3">
          <w:pPr>
            <w:pStyle w:val="Rodap"/>
            <w:jc w:val="right"/>
            <w:rPr>
              <w:sz w:val="14"/>
              <w:szCs w:val="14"/>
            </w:rPr>
          </w:pPr>
          <w:r w:rsidRPr="00FA5AA6">
            <w:rPr>
              <w:sz w:val="14"/>
              <w:szCs w:val="14"/>
            </w:rPr>
            <w:t>Desenvolvimento de Soluções para Compensação de Problemas de Qualidade de Energia Elétrica com Base em Conversores Fonte de Corrente</w:t>
          </w:r>
        </w:p>
      </w:tc>
    </w:tr>
    <w:tr w:rsidR="007D4C25" w14:paraId="7D184060" w14:textId="77777777" w:rsidTr="00FA5AA6">
      <w:trPr>
        <w:jc w:val="center"/>
      </w:trPr>
      <w:tc>
        <w:tcPr>
          <w:tcW w:w="250" w:type="pct"/>
          <w:vMerge/>
          <w:shd w:val="clear" w:color="auto" w:fill="auto"/>
        </w:tcPr>
        <w:p w14:paraId="20BED5CF" w14:textId="77777777" w:rsidR="007D4C25" w:rsidRDefault="007D4C25" w:rsidP="004208B3">
          <w:pPr>
            <w:pStyle w:val="Rodap"/>
            <w:ind w:right="360"/>
          </w:pPr>
        </w:p>
      </w:tc>
      <w:tc>
        <w:tcPr>
          <w:tcW w:w="4750" w:type="pct"/>
          <w:shd w:val="clear" w:color="auto" w:fill="auto"/>
        </w:tcPr>
        <w:p w14:paraId="541D24C3" w14:textId="77777777" w:rsidR="007D4C25" w:rsidRPr="00FA5AA6" w:rsidRDefault="007D4C25" w:rsidP="004208B3">
          <w:pPr>
            <w:pStyle w:val="Rodap"/>
            <w:jc w:val="right"/>
            <w:rPr>
              <w:sz w:val="14"/>
              <w:szCs w:val="14"/>
            </w:rPr>
          </w:pPr>
          <w:r w:rsidRPr="00FA5AA6">
            <w:rPr>
              <w:sz w:val="14"/>
              <w:szCs w:val="14"/>
            </w:rPr>
            <w:t>Bruno Fernandes Exposto - Universidade do Minho</w:t>
          </w:r>
        </w:p>
      </w:tc>
    </w:tr>
  </w:tbl>
  <w:p w14:paraId="266AA687" w14:textId="77777777" w:rsidR="007D4C25" w:rsidRDefault="007D4C25"/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7D4C25" w14:paraId="7F59E96D" w14:textId="77777777" w:rsidTr="504C5A0F">
      <w:tc>
        <w:tcPr>
          <w:tcW w:w="3020" w:type="dxa"/>
        </w:tcPr>
        <w:p w14:paraId="21EF0FB2" w14:textId="0D71111D" w:rsidR="007D4C25" w:rsidRDefault="007D4C25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3BA8F784" w14:textId="689A6093" w:rsidR="007D4C25" w:rsidRDefault="007D4C25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043C92B5" w14:textId="03D0258C" w:rsidR="007D4C25" w:rsidRDefault="007D4C25" w:rsidP="504C5A0F">
          <w:pPr>
            <w:pStyle w:val="Cabealho"/>
            <w:ind w:right="-115"/>
            <w:jc w:val="right"/>
          </w:pPr>
        </w:p>
      </w:tc>
    </w:tr>
  </w:tbl>
  <w:p w14:paraId="75AAEDD8" w14:textId="25A1342E" w:rsidR="007D4C25" w:rsidRDefault="007D4C25" w:rsidP="504C5A0F">
    <w:pPr>
      <w:pStyle w:val="Rodap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elacomGrelh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8296"/>
      <w:gridCol w:w="775"/>
    </w:tblGrid>
    <w:tr w:rsidR="007D4C25" w14:paraId="2041FF36" w14:textId="77777777" w:rsidTr="00116A27">
      <w:tc>
        <w:tcPr>
          <w:tcW w:w="4573" w:type="pct"/>
          <w:tcBorders>
            <w:top w:val="single" w:sz="4" w:space="0" w:color="auto"/>
          </w:tcBorders>
          <w:noWrap/>
          <w:tcMar>
            <w:left w:w="0" w:type="dxa"/>
            <w:right w:w="0" w:type="dxa"/>
          </w:tcMar>
        </w:tcPr>
        <w:p w14:paraId="65B38133" w14:textId="44990770" w:rsidR="007D4C25" w:rsidRPr="00354264" w:rsidRDefault="007D4C25" w:rsidP="003760A4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427" w:type="pct"/>
          <w:vMerge w:val="restart"/>
          <w:tcBorders>
            <w:top w:val="single" w:sz="4" w:space="0" w:color="auto"/>
          </w:tcBorders>
          <w:noWrap/>
          <w:tcMar>
            <w:left w:w="0" w:type="dxa"/>
            <w:right w:w="0" w:type="dxa"/>
          </w:tcMar>
          <w:vAlign w:val="center"/>
        </w:tcPr>
        <w:p w14:paraId="32707B96" w14:textId="4E272241" w:rsidR="007D4C25" w:rsidRDefault="007D4C25" w:rsidP="003760A4">
          <w:pPr>
            <w:pStyle w:val="Rodap"/>
            <w:jc w:val="center"/>
          </w:pPr>
          <w:r w:rsidRPr="00354264">
            <w:rPr>
              <w:rStyle w:val="Nmerodepgina"/>
              <w:sz w:val="16"/>
              <w:szCs w:val="16"/>
            </w:rPr>
            <w:fldChar w:fldCharType="begin"/>
          </w:r>
          <w:r w:rsidRPr="00354264">
            <w:rPr>
              <w:rStyle w:val="Nmerodepgina"/>
              <w:sz w:val="16"/>
              <w:szCs w:val="16"/>
            </w:rPr>
            <w:instrText xml:space="preserve"> PAGE </w:instrText>
          </w:r>
          <w:r w:rsidRPr="00354264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xv</w:t>
          </w:r>
          <w:r w:rsidRPr="00354264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7D4C25" w14:paraId="0FBB791D" w14:textId="77777777" w:rsidTr="00116A27">
      <w:tc>
        <w:tcPr>
          <w:tcW w:w="4573" w:type="pct"/>
          <w:noWrap/>
          <w:tcMar>
            <w:left w:w="0" w:type="dxa"/>
            <w:right w:w="0" w:type="dxa"/>
          </w:tcMar>
        </w:tcPr>
        <w:p w14:paraId="1EE88CAA" w14:textId="4B35EF25" w:rsidR="007D4C25" w:rsidRPr="00354264" w:rsidRDefault="007D4C25" w:rsidP="003760A4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354264">
            <w:rPr>
              <w:sz w:val="14"/>
              <w:szCs w:val="14"/>
            </w:rPr>
            <w:t xml:space="preserve"> - Universidade do Minho</w:t>
          </w:r>
        </w:p>
      </w:tc>
      <w:tc>
        <w:tcPr>
          <w:tcW w:w="427" w:type="pct"/>
          <w:vMerge/>
          <w:noWrap/>
          <w:tcMar>
            <w:left w:w="0" w:type="dxa"/>
            <w:right w:w="0" w:type="dxa"/>
          </w:tcMar>
        </w:tcPr>
        <w:p w14:paraId="5A692BA0" w14:textId="77777777" w:rsidR="007D4C25" w:rsidRDefault="007D4C25" w:rsidP="003760A4">
          <w:pPr>
            <w:pStyle w:val="Rodap"/>
          </w:pPr>
        </w:p>
      </w:tc>
    </w:tr>
  </w:tbl>
  <w:p w14:paraId="2621F4CD" w14:textId="77777777" w:rsidR="007D4C25" w:rsidRDefault="007D4C25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43F5A3C" w14:textId="77777777" w:rsidR="003F61EA" w:rsidRDefault="003F61EA">
      <w:r>
        <w:separator/>
      </w:r>
    </w:p>
  </w:footnote>
  <w:footnote w:type="continuationSeparator" w:id="0">
    <w:p w14:paraId="0EB88036" w14:textId="77777777" w:rsidR="003F61EA" w:rsidRDefault="003F61EA">
      <w:r>
        <w:continuationSeparator/>
      </w:r>
    </w:p>
    <w:p w14:paraId="571B5ECC" w14:textId="77777777" w:rsidR="003F61EA" w:rsidRDefault="003F61EA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E28B1A" w14:textId="1511805D" w:rsidR="007D4C25" w:rsidRPr="002A6F18" w:rsidRDefault="007D4C25" w:rsidP="00FA2CCF">
    <w:pPr>
      <w:pStyle w:val="Cabealho"/>
      <w:jc w:val="center"/>
      <w:rPr>
        <w:rFonts w:ascii="NewsGotT" w:hAnsi="NewsGotT"/>
      </w:rPr>
    </w:pPr>
    <w:r w:rsidRPr="002A6F18">
      <w:rPr>
        <w:rFonts w:ascii="NewsGotT" w:hAnsi="NewsGotT"/>
      </w:rPr>
      <w:t>Índice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05D540" w14:textId="69134E4B" w:rsidR="007D4C25" w:rsidRPr="002A6F18" w:rsidRDefault="007D4C25" w:rsidP="00FA2CCF">
    <w:pPr>
      <w:pStyle w:val="Cabealho"/>
      <w:jc w:val="center"/>
      <w:rPr>
        <w:rFonts w:ascii="NewsGotT" w:hAnsi="NewsGotT"/>
      </w:rPr>
    </w:pPr>
    <w:r w:rsidRPr="002A6F18">
      <w:rPr>
        <w:rFonts w:ascii="NewsGotT" w:hAnsi="NewsGotT"/>
      </w:rPr>
      <w:t>Acrónimos e Siglas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72F42A9" w14:textId="10A77E29" w:rsidR="007D4C25" w:rsidRDefault="007D4C25" w:rsidP="00941F36">
    <w:pPr>
      <w:pStyle w:val="Cabealho"/>
      <w:jc w:val="center"/>
    </w:pPr>
    <w:r>
      <w:t>Acrónimos e Siglas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10B6CE6" w14:textId="32BD2F1E" w:rsidR="007D4C25" w:rsidRPr="00C30FE3" w:rsidRDefault="007D4C25" w:rsidP="00FA2CCF">
    <w:pPr>
      <w:pStyle w:val="Cabealho"/>
      <w:jc w:val="center"/>
      <w:rPr>
        <w:rFonts w:ascii="NewsGotT" w:hAnsi="NewsGotT"/>
      </w:rPr>
    </w:pPr>
    <w:r w:rsidRPr="00C30FE3">
      <w:rPr>
        <w:rFonts w:ascii="NewsGotT" w:hAnsi="NewsGotT"/>
      </w:rPr>
      <w:t>Capítulo 1 - Introdução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7116F9" w14:textId="2E5DB4F3" w:rsidR="007D4C25" w:rsidRDefault="007D4C25" w:rsidP="00941F36">
    <w:pPr>
      <w:pStyle w:val="Cabealho"/>
      <w:jc w:val="center"/>
    </w:pPr>
    <w:r w:rsidRPr="00941F36">
      <w:t xml:space="preserve">Capítulo </w:t>
    </w:r>
    <w:r>
      <w:t>1</w:t>
    </w:r>
    <w:r w:rsidRPr="00941F36">
      <w:t xml:space="preserve"> – </w:t>
    </w:r>
    <w:r>
      <w:t>Introdução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7D4C25" w:rsidRPr="00DD207E" w14:paraId="25BE5918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6EB1600A" w14:textId="1E726D06" w:rsidR="007D4C25" w:rsidRPr="00271158" w:rsidRDefault="007D4C25" w:rsidP="00CB754E">
          <w:pPr>
            <w:pStyle w:val="Cabealho"/>
            <w:jc w:val="center"/>
          </w:pPr>
          <w:r w:rsidRPr="00941F36">
            <w:t xml:space="preserve">Capítulo </w:t>
          </w:r>
          <w:r>
            <w:t>2</w:t>
          </w:r>
          <w:r w:rsidRPr="00941F36">
            <w:t xml:space="preserve"> – </w:t>
          </w:r>
          <w:r>
            <w:t>Tecnologias de</w:t>
          </w:r>
        </w:p>
      </w:tc>
    </w:tr>
  </w:tbl>
  <w:p w14:paraId="126CC085" w14:textId="77777777" w:rsidR="007D4C25" w:rsidRDefault="007D4C25">
    <w:pPr>
      <w:pStyle w:val="Cabealho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7D4C25" w:rsidRPr="00DD207E" w14:paraId="1E24B394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4F4B7DC4" w14:textId="37B00A02" w:rsidR="007D4C25" w:rsidRPr="00271158" w:rsidRDefault="007D4C25" w:rsidP="00FA2CCF">
          <w:pPr>
            <w:pStyle w:val="Cabealho"/>
            <w:jc w:val="center"/>
          </w:pPr>
          <w:r w:rsidRPr="00C30FE3">
            <w:rPr>
              <w:rFonts w:ascii="NewsGotT" w:hAnsi="NewsGotT"/>
            </w:rPr>
            <w:t xml:space="preserve">Capítulo 2 – </w:t>
          </w:r>
          <w:r>
            <w:rPr>
              <w:rFonts w:ascii="NewsGotT" w:hAnsi="NewsGotT"/>
            </w:rPr>
            <w:t>Desenho dos Circuitos Eletrónicos</w:t>
          </w:r>
        </w:p>
      </w:tc>
    </w:tr>
  </w:tbl>
  <w:p w14:paraId="0109F369" w14:textId="77777777" w:rsidR="007D4C25" w:rsidRDefault="007D4C25">
    <w:pPr>
      <w:pStyle w:val="Cabealho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BC4971C" w14:textId="7D7C0D79" w:rsidR="007D4C25" w:rsidRDefault="007D4C25" w:rsidP="00941F36">
    <w:pPr>
      <w:pStyle w:val="Cabealho"/>
      <w:jc w:val="center"/>
    </w:pPr>
    <w:r w:rsidRPr="00941F36">
      <w:t xml:space="preserve">Capítulo </w:t>
    </w:r>
    <w:r>
      <w:t>2</w:t>
    </w:r>
    <w:r w:rsidRPr="00941F36">
      <w:t xml:space="preserve"> – </w:t>
    </w:r>
    <w:r>
      <w:t>Tecnologias de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7D4C25" w:rsidRPr="00DD207E" w14:paraId="0F365F30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0B351A15" w14:textId="32CB6067" w:rsidR="007D4C25" w:rsidRPr="00271158" w:rsidRDefault="007D4C25" w:rsidP="00D869D2">
          <w:pPr>
            <w:pStyle w:val="Cabealho"/>
            <w:jc w:val="center"/>
          </w:pPr>
          <w:r>
            <w:t xml:space="preserve">Capítulo 3 – </w:t>
          </w:r>
          <w:r w:rsidRPr="00FD3208">
            <w:t>Controlo de Condicionadores Ativos de Potência</w:t>
          </w:r>
        </w:p>
      </w:tc>
    </w:tr>
  </w:tbl>
  <w:p w14:paraId="33EE79D2" w14:textId="77777777" w:rsidR="007D4C25" w:rsidRDefault="007D4C25">
    <w:pPr>
      <w:pStyle w:val="Cabealho"/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7D4C25" w:rsidRPr="00DD207E" w14:paraId="4006D591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40BD7A3A" w14:textId="08A4A178" w:rsidR="007D4C25" w:rsidRPr="00C30FE3" w:rsidRDefault="007D4C25" w:rsidP="00FA2CCF">
          <w:pPr>
            <w:pStyle w:val="Cabealho"/>
            <w:jc w:val="center"/>
            <w:rPr>
              <w:rFonts w:ascii="NewsGotT" w:hAnsi="NewsGotT"/>
            </w:rPr>
          </w:pPr>
          <w:r w:rsidRPr="00C30FE3">
            <w:rPr>
              <w:rFonts w:ascii="NewsGotT" w:hAnsi="NewsGotT"/>
            </w:rPr>
            <w:t>Capítulo 3 – Simulação dos Circuitos Eletrónicos</w:t>
          </w:r>
        </w:p>
      </w:tc>
    </w:tr>
  </w:tbl>
  <w:p w14:paraId="613BF4FD" w14:textId="77777777" w:rsidR="007D4C25" w:rsidRDefault="007D4C25">
    <w:pPr>
      <w:pStyle w:val="Cabealho"/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9BD865" w14:textId="320EB892" w:rsidR="007D4C25" w:rsidRDefault="007D4C25" w:rsidP="00B748D3">
    <w:pPr>
      <w:pStyle w:val="Cabealho"/>
      <w:jc w:val="center"/>
    </w:pPr>
    <w:r>
      <w:t>Capítulo 3 –</w:t>
    </w:r>
    <w:r w:rsidRPr="00FD3208">
      <w:t xml:space="preserve"> Co</w:t>
    </w:r>
    <w:r>
      <w:t>nversores de Eletrónica de Potência e Técnicas de Controlo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000"/>
      <w:gridCol w:w="2000"/>
      <w:gridCol w:w="2000"/>
    </w:tblGrid>
    <w:tr w:rsidR="007D4C25" w14:paraId="67434144" w14:textId="77777777" w:rsidTr="504C5A0F">
      <w:tc>
        <w:tcPr>
          <w:tcW w:w="2000" w:type="dxa"/>
        </w:tcPr>
        <w:p w14:paraId="28623E03" w14:textId="325C0DDF" w:rsidR="007D4C25" w:rsidRDefault="007D4C25" w:rsidP="504C5A0F">
          <w:pPr>
            <w:pStyle w:val="Cabealho"/>
            <w:ind w:left="-115"/>
          </w:pPr>
        </w:p>
      </w:tc>
      <w:tc>
        <w:tcPr>
          <w:tcW w:w="2000" w:type="dxa"/>
        </w:tcPr>
        <w:p w14:paraId="3970D089" w14:textId="75CB2B37" w:rsidR="007D4C25" w:rsidRDefault="007D4C25" w:rsidP="504C5A0F">
          <w:pPr>
            <w:pStyle w:val="Cabealho"/>
            <w:jc w:val="center"/>
          </w:pPr>
        </w:p>
      </w:tc>
      <w:tc>
        <w:tcPr>
          <w:tcW w:w="2000" w:type="dxa"/>
        </w:tcPr>
        <w:p w14:paraId="3524EC5D" w14:textId="6472FAF3" w:rsidR="007D4C25" w:rsidRDefault="007D4C25" w:rsidP="504C5A0F">
          <w:pPr>
            <w:pStyle w:val="Cabealho"/>
            <w:ind w:right="-115"/>
            <w:jc w:val="right"/>
          </w:pPr>
        </w:p>
      </w:tc>
    </w:tr>
  </w:tbl>
  <w:p w14:paraId="3941D95C" w14:textId="1E4268CE" w:rsidR="007D4C25" w:rsidRDefault="007D4C25" w:rsidP="504C5A0F">
    <w:pPr>
      <w:pStyle w:val="Cabealho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7D4C25" w:rsidRPr="00DD207E" w14:paraId="15EE8BF0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5D07F929" w14:textId="5CB40FAA" w:rsidR="007D4C25" w:rsidRPr="00271158" w:rsidRDefault="007D4C25" w:rsidP="004F5881">
          <w:pPr>
            <w:pStyle w:val="Cabealho"/>
            <w:jc w:val="center"/>
          </w:pPr>
          <w:r>
            <w:t>Capítulo 4 – Simulações Computacionais</w:t>
          </w:r>
        </w:p>
      </w:tc>
    </w:tr>
  </w:tbl>
  <w:p w14:paraId="7B7B3B31" w14:textId="77777777" w:rsidR="007D4C25" w:rsidRDefault="007D4C25">
    <w:pPr>
      <w:pStyle w:val="Cabealho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7D4C25" w:rsidRPr="00C30FE3" w14:paraId="76E0D72D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126990B3" w14:textId="5721B19F" w:rsidR="007D4C25" w:rsidRPr="00C30FE3" w:rsidRDefault="007D4C25" w:rsidP="00B748D3">
          <w:pPr>
            <w:pStyle w:val="Cabealho"/>
            <w:jc w:val="center"/>
            <w:rPr>
              <w:rFonts w:ascii="NewsGotT" w:hAnsi="NewsGotT"/>
            </w:rPr>
          </w:pPr>
          <w:r w:rsidRPr="00C30FE3">
            <w:rPr>
              <w:rFonts w:ascii="NewsGotT" w:hAnsi="NewsGotT"/>
            </w:rPr>
            <w:t>Capítulo 4 – Implementação dos Circuitos Eletrónicos</w:t>
          </w:r>
        </w:p>
      </w:tc>
    </w:tr>
  </w:tbl>
  <w:p w14:paraId="2AABC35F" w14:textId="77777777" w:rsidR="007D4C25" w:rsidRPr="00C30FE3" w:rsidRDefault="007D4C25">
    <w:pPr>
      <w:pStyle w:val="Cabealho"/>
      <w:rPr>
        <w:rFonts w:ascii="NewsGotT" w:hAnsi="NewsGotT"/>
      </w:rPr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7D4C25" w:rsidRPr="00DD207E" w14:paraId="29FB46EE" w14:textId="77777777" w:rsidTr="00017F41">
      <w:trPr>
        <w:jc w:val="center"/>
      </w:trPr>
      <w:tc>
        <w:tcPr>
          <w:tcW w:w="8645" w:type="dxa"/>
          <w:shd w:val="clear" w:color="auto" w:fill="auto"/>
        </w:tcPr>
        <w:p w14:paraId="4A729CEF" w14:textId="6C682178" w:rsidR="007D4C25" w:rsidRPr="00271158" w:rsidRDefault="007D4C25" w:rsidP="00B80600">
          <w:pPr>
            <w:pStyle w:val="Cabealho"/>
            <w:jc w:val="center"/>
          </w:pPr>
          <w:r>
            <w:t>Capítulo 4 –</w:t>
          </w:r>
          <w:r w:rsidRPr="00FD3208">
            <w:t xml:space="preserve"> </w:t>
          </w:r>
          <w:r>
            <w:t>Simulações Computacionais</w:t>
          </w:r>
        </w:p>
      </w:tc>
    </w:tr>
  </w:tbl>
  <w:p w14:paraId="27DCE497" w14:textId="77777777" w:rsidR="007D4C25" w:rsidRDefault="007D4C25">
    <w:pPr>
      <w:pStyle w:val="Cabealho"/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7D4C25" w:rsidRPr="00DD207E" w14:paraId="0F06C9E1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7D8C6B8C" w14:textId="5F39FB67" w:rsidR="007D4C25" w:rsidRPr="00271158" w:rsidRDefault="007D4C25" w:rsidP="004F5881">
          <w:pPr>
            <w:pStyle w:val="Cabealho"/>
            <w:jc w:val="center"/>
          </w:pPr>
          <w:r>
            <w:t xml:space="preserve">Capítulo 6 – </w:t>
          </w:r>
          <w:r w:rsidRPr="00F92BD5">
            <w:t>R</w:t>
          </w:r>
          <w:r>
            <w:t>esultados Experimentais Obtidos</w:t>
          </w:r>
        </w:p>
      </w:tc>
    </w:tr>
  </w:tbl>
  <w:p w14:paraId="127B857F" w14:textId="77777777" w:rsidR="007D4C25" w:rsidRDefault="007D4C25">
    <w:pPr>
      <w:pStyle w:val="Cabealho"/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1"/>
    </w:tblGrid>
    <w:tr w:rsidR="007D4C25" w:rsidRPr="00DD207E" w14:paraId="3A680BBC" w14:textId="77777777" w:rsidTr="003B4F4F">
      <w:trPr>
        <w:jc w:val="center"/>
      </w:trPr>
      <w:tc>
        <w:tcPr>
          <w:tcW w:w="5000" w:type="pct"/>
          <w:shd w:val="clear" w:color="auto" w:fill="auto"/>
        </w:tcPr>
        <w:p w14:paraId="2B5015FB" w14:textId="15C80C16" w:rsidR="007D4C25" w:rsidRPr="00C30FE3" w:rsidRDefault="007D4C25" w:rsidP="00B748D3">
          <w:pPr>
            <w:pStyle w:val="Cabealho"/>
            <w:jc w:val="center"/>
            <w:rPr>
              <w:rFonts w:ascii="NewsGotT" w:hAnsi="NewsGotT"/>
            </w:rPr>
          </w:pPr>
          <w:r w:rsidRPr="00C30FE3">
            <w:rPr>
              <w:rFonts w:ascii="NewsGotT" w:hAnsi="NewsGotT"/>
            </w:rPr>
            <w:t xml:space="preserve">Capítulo 5 </w:t>
          </w:r>
          <w:r>
            <w:rPr>
              <w:rFonts w:ascii="NewsGotT" w:hAnsi="NewsGotT"/>
            </w:rPr>
            <w:t xml:space="preserve">- </w:t>
          </w:r>
          <w:r w:rsidRPr="00C30FE3">
            <w:rPr>
              <w:rFonts w:ascii="NewsGotT" w:hAnsi="NewsGotT"/>
            </w:rPr>
            <w:t>Lista de Componentes</w:t>
          </w:r>
        </w:p>
      </w:tc>
    </w:tr>
  </w:tbl>
  <w:p w14:paraId="44970510" w14:textId="77777777" w:rsidR="007D4C25" w:rsidRDefault="007D4C25">
    <w:pPr>
      <w:pStyle w:val="Cabealho"/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7D4C25" w:rsidRPr="00DD207E" w14:paraId="2F871036" w14:textId="77777777" w:rsidTr="00017F41">
      <w:trPr>
        <w:jc w:val="center"/>
      </w:trPr>
      <w:tc>
        <w:tcPr>
          <w:tcW w:w="8645" w:type="dxa"/>
          <w:shd w:val="clear" w:color="auto" w:fill="auto"/>
        </w:tcPr>
        <w:p w14:paraId="3B8319F1" w14:textId="6B63A89F" w:rsidR="007D4C25" w:rsidRPr="00271158" w:rsidRDefault="007D4C25" w:rsidP="00B748D3">
          <w:pPr>
            <w:pStyle w:val="Cabealho"/>
            <w:jc w:val="center"/>
          </w:pPr>
          <w:r>
            <w:t>Capítulo 5 –</w:t>
          </w:r>
          <w:r w:rsidRPr="00FD3208">
            <w:t xml:space="preserve"> </w:t>
          </w:r>
          <w:r>
            <w:t>Desenvolvimento do Protótipo Experimental</w:t>
          </w:r>
        </w:p>
      </w:tc>
    </w:tr>
  </w:tbl>
  <w:p w14:paraId="6B85C367" w14:textId="77777777" w:rsidR="007D4C25" w:rsidRDefault="007D4C25">
    <w:pPr>
      <w:pStyle w:val="Cabealho"/>
    </w:pP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7D4C25" w:rsidRPr="00DD207E" w14:paraId="63AEA76E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30165459" w14:textId="77777777" w:rsidR="007D4C25" w:rsidRPr="00271158" w:rsidRDefault="007D4C25" w:rsidP="00DD207E">
          <w:pPr>
            <w:pStyle w:val="Cabealho"/>
            <w:jc w:val="center"/>
          </w:pPr>
          <w:r>
            <w:t>Capítulo 7 – Conclusões</w:t>
          </w:r>
        </w:p>
      </w:tc>
    </w:tr>
  </w:tbl>
  <w:p w14:paraId="3E5A23A4" w14:textId="77777777" w:rsidR="007D4C25" w:rsidRDefault="007D4C25">
    <w:pPr>
      <w:pStyle w:val="Cabealho"/>
    </w:pP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1"/>
    </w:tblGrid>
    <w:tr w:rsidR="007D4C25" w:rsidRPr="00DD207E" w14:paraId="65562327" w14:textId="77777777" w:rsidTr="003B4F4F">
      <w:trPr>
        <w:jc w:val="center"/>
      </w:trPr>
      <w:tc>
        <w:tcPr>
          <w:tcW w:w="5000" w:type="pct"/>
          <w:shd w:val="clear" w:color="auto" w:fill="auto"/>
        </w:tcPr>
        <w:p w14:paraId="39ED72B4" w14:textId="2FB087C6" w:rsidR="007D4C25" w:rsidRPr="00C30FE3" w:rsidRDefault="007D4C25" w:rsidP="00FA2CCF">
          <w:pPr>
            <w:pStyle w:val="Cabealho"/>
            <w:jc w:val="center"/>
            <w:rPr>
              <w:rFonts w:ascii="NewsGotT" w:hAnsi="NewsGotT"/>
            </w:rPr>
          </w:pPr>
          <w:r w:rsidRPr="00C30FE3">
            <w:rPr>
              <w:rFonts w:ascii="NewsGotT" w:hAnsi="NewsGotT"/>
            </w:rPr>
            <w:t>Capítulo 6 – Circuito Mecânico Implementado</w:t>
          </w:r>
        </w:p>
      </w:tc>
    </w:tr>
  </w:tbl>
  <w:p w14:paraId="348F7F1D" w14:textId="77777777" w:rsidR="007D4C25" w:rsidRDefault="007D4C25">
    <w:pPr>
      <w:pStyle w:val="Cabealho"/>
    </w:pP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53945C" w14:textId="2D4E5FAB" w:rsidR="007D4C25" w:rsidRDefault="007D4C25" w:rsidP="00B748D3">
    <w:pPr>
      <w:pStyle w:val="Cabealho"/>
      <w:jc w:val="center"/>
    </w:pPr>
    <w:r>
      <w:t>Capítulo 6 – Resultados Experimentais</w: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7D4C25" w:rsidRPr="00DD207E" w14:paraId="34F73AE2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36FA2200" w14:textId="77777777" w:rsidR="007D4C25" w:rsidRPr="00271158" w:rsidRDefault="007D4C25" w:rsidP="00DD207E">
          <w:pPr>
            <w:pStyle w:val="Cabealho"/>
            <w:jc w:val="center"/>
          </w:pPr>
          <w:r>
            <w:t>Referências</w:t>
          </w:r>
        </w:p>
      </w:tc>
    </w:tr>
  </w:tbl>
  <w:p w14:paraId="0B9AC4A0" w14:textId="77777777" w:rsidR="007D4C25" w:rsidRDefault="007D4C2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9BB3A0" w14:textId="3A80F1A7" w:rsidR="007D4C25" w:rsidRDefault="007D4C25" w:rsidP="00941F36">
    <w:pPr>
      <w:pStyle w:val="Cabealho"/>
      <w:jc w:val="center"/>
    </w:pPr>
    <w:r>
      <w:t>Índice</w:t>
    </w:r>
  </w:p>
  <w:p w14:paraId="6446C6E2" w14:textId="77777777" w:rsidR="007D4C25" w:rsidRDefault="007D4C25"/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7D4C25" w:rsidRPr="00DD207E" w14:paraId="517036E9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03BBA9DD" w14:textId="1CEE7653" w:rsidR="007D4C25" w:rsidRPr="00C30FE3" w:rsidRDefault="007D4C25" w:rsidP="00DD207E">
          <w:pPr>
            <w:pStyle w:val="Cabealho"/>
            <w:jc w:val="center"/>
            <w:rPr>
              <w:rFonts w:ascii="NewsGotT" w:hAnsi="NewsGotT"/>
            </w:rPr>
          </w:pPr>
          <w:r w:rsidRPr="00C30FE3">
            <w:rPr>
              <w:rFonts w:ascii="NewsGotT" w:hAnsi="NewsGotT"/>
            </w:rPr>
            <w:t>Capítulo 7 – Resultados Experimentais</w:t>
          </w:r>
        </w:p>
      </w:tc>
    </w:tr>
  </w:tbl>
  <w:p w14:paraId="58F76840" w14:textId="77777777" w:rsidR="007D4C25" w:rsidRDefault="007D4C25">
    <w:pPr>
      <w:pStyle w:val="Cabealho"/>
    </w:pP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7845D0" w14:textId="77777777" w:rsidR="007D4C25" w:rsidRDefault="007D4C25">
    <w:pPr>
      <w:pStyle w:val="Cabealho"/>
    </w:pP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7D4C25" w:rsidRPr="00DD207E" w14:paraId="77A92AA1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183656B5" w14:textId="72455127" w:rsidR="007D4C25" w:rsidRPr="00C30FE3" w:rsidRDefault="007D4C25" w:rsidP="00DD207E">
          <w:pPr>
            <w:pStyle w:val="Cabealho"/>
            <w:jc w:val="center"/>
            <w:rPr>
              <w:rFonts w:ascii="NewsGotT" w:hAnsi="NewsGotT"/>
            </w:rPr>
          </w:pPr>
          <w:r w:rsidRPr="00C30FE3">
            <w:rPr>
              <w:rFonts w:ascii="NewsGotT" w:hAnsi="NewsGotT"/>
            </w:rPr>
            <w:t xml:space="preserve">Capítulo </w:t>
          </w:r>
          <w:r>
            <w:rPr>
              <w:rFonts w:ascii="NewsGotT" w:hAnsi="NewsGotT"/>
            </w:rPr>
            <w:t>8</w:t>
          </w:r>
          <w:r w:rsidRPr="00C30FE3">
            <w:rPr>
              <w:rFonts w:ascii="NewsGotT" w:hAnsi="NewsGotT"/>
            </w:rPr>
            <w:t xml:space="preserve"> – </w:t>
          </w:r>
          <w:r>
            <w:rPr>
              <w:rFonts w:ascii="NewsGotT" w:hAnsi="NewsGotT"/>
            </w:rPr>
            <w:t>Análise do Produto</w:t>
          </w:r>
        </w:p>
      </w:tc>
    </w:tr>
  </w:tbl>
  <w:p w14:paraId="2FD54A44" w14:textId="77777777" w:rsidR="007D4C25" w:rsidRDefault="007D4C25">
    <w:pPr>
      <w:pStyle w:val="Cabealho"/>
    </w:pP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7D4C25" w:rsidRPr="00DD207E" w14:paraId="09BFE6BE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0D72D772" w14:textId="1DFCC35C" w:rsidR="007D4C25" w:rsidRPr="00C30FE3" w:rsidRDefault="007D4C25" w:rsidP="00DD207E">
          <w:pPr>
            <w:pStyle w:val="Cabealho"/>
            <w:jc w:val="center"/>
            <w:rPr>
              <w:rFonts w:ascii="NewsGotT" w:hAnsi="NewsGotT"/>
            </w:rPr>
          </w:pPr>
          <w:r w:rsidRPr="00C30FE3">
            <w:rPr>
              <w:rFonts w:ascii="NewsGotT" w:hAnsi="NewsGotT"/>
            </w:rPr>
            <w:t xml:space="preserve">Capítulo </w:t>
          </w:r>
          <w:r>
            <w:rPr>
              <w:rFonts w:ascii="NewsGotT" w:hAnsi="NewsGotT"/>
            </w:rPr>
            <w:t>9</w:t>
          </w:r>
          <w:r w:rsidRPr="00C30FE3">
            <w:rPr>
              <w:rFonts w:ascii="NewsGotT" w:hAnsi="NewsGotT"/>
            </w:rPr>
            <w:t xml:space="preserve"> – </w:t>
          </w:r>
          <w:r>
            <w:rPr>
              <w:rFonts w:ascii="NewsGotT" w:hAnsi="NewsGotT"/>
            </w:rPr>
            <w:t>Conclusões</w:t>
          </w:r>
        </w:p>
      </w:tc>
    </w:tr>
  </w:tbl>
  <w:p w14:paraId="2203AE96" w14:textId="77777777" w:rsidR="007D4C25" w:rsidRDefault="007D4C25">
    <w:pPr>
      <w:pStyle w:val="Cabealho"/>
    </w:pP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E0B3251" w14:textId="7C16A6DE" w:rsidR="007D4C25" w:rsidRPr="00C30FE3" w:rsidRDefault="007D4C25" w:rsidP="00C30FE3">
    <w:pPr>
      <w:pStyle w:val="Cabealho"/>
      <w:jc w:val="center"/>
      <w:rPr>
        <w:rFonts w:ascii="NewsGotT" w:hAnsi="NewsGotT"/>
      </w:rPr>
    </w:pPr>
    <w:r w:rsidRPr="00C30FE3">
      <w:rPr>
        <w:rFonts w:ascii="NewsGotT" w:hAnsi="NewsGotT"/>
      </w:rPr>
      <w:t>Referências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9D565C" w14:textId="5B5BCDAC" w:rsidR="007D4C25" w:rsidRPr="002A6F18" w:rsidRDefault="007D4C25" w:rsidP="00FA2CCF">
    <w:pPr>
      <w:pStyle w:val="Cabealho"/>
      <w:jc w:val="center"/>
      <w:rPr>
        <w:rFonts w:ascii="NewsGotT" w:hAnsi="NewsGotT"/>
      </w:rPr>
    </w:pPr>
    <w:r w:rsidRPr="002A6F18">
      <w:rPr>
        <w:rFonts w:ascii="NewsGotT" w:hAnsi="NewsGotT"/>
      </w:rPr>
      <w:t>Lista de Figuras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54773E" w14:textId="167E0A77" w:rsidR="007D4C25" w:rsidRDefault="007D4C25" w:rsidP="00941F36">
    <w:pPr>
      <w:pStyle w:val="Cabealho"/>
      <w:jc w:val="center"/>
    </w:pPr>
    <w:r>
      <w:t>Lista de Figuras</w:t>
    </w:r>
  </w:p>
  <w:p w14:paraId="7D6F3181" w14:textId="77777777" w:rsidR="007D4C25" w:rsidRDefault="007D4C25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7D4C25" w:rsidRPr="00DD207E" w14:paraId="4AB41464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4CBEB1B4" w14:textId="77777777" w:rsidR="007D4C25" w:rsidRPr="00271158" w:rsidRDefault="007D4C25" w:rsidP="00DD207E">
          <w:pPr>
            <w:pStyle w:val="Cabealho"/>
            <w:jc w:val="center"/>
          </w:pPr>
          <w:r>
            <w:t>Lista de Acrónimos</w:t>
          </w:r>
        </w:p>
      </w:tc>
    </w:tr>
  </w:tbl>
  <w:p w14:paraId="797F1D89" w14:textId="77777777" w:rsidR="007D4C25" w:rsidRDefault="007D4C25">
    <w:pPr>
      <w:pStyle w:val="Cabealho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6A1334" w14:textId="73389D4F" w:rsidR="007D4C25" w:rsidRPr="002A6F18" w:rsidRDefault="007D4C25" w:rsidP="00FA2CCF">
    <w:pPr>
      <w:pStyle w:val="Cabealho"/>
      <w:jc w:val="center"/>
      <w:rPr>
        <w:rFonts w:ascii="NewsGotT" w:hAnsi="NewsGotT"/>
      </w:rPr>
    </w:pPr>
    <w:r w:rsidRPr="002A6F18">
      <w:rPr>
        <w:rFonts w:ascii="NewsGotT" w:hAnsi="NewsGotT"/>
      </w:rPr>
      <w:t>Lista de Tabelas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A8A426C" w14:textId="4863FA6E" w:rsidR="007D4C25" w:rsidRDefault="007D4C25" w:rsidP="00941F36">
    <w:pPr>
      <w:pStyle w:val="Cabealho"/>
      <w:jc w:val="center"/>
    </w:pPr>
    <w:r>
      <w:t>Lista de Tabelas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7D4C25" w:rsidRPr="00DD207E" w14:paraId="058387C3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7AAE230C" w14:textId="442FAD61" w:rsidR="007D4C25" w:rsidRPr="00271158" w:rsidRDefault="007D4C25" w:rsidP="00DD207E">
          <w:pPr>
            <w:pStyle w:val="Cabealho"/>
            <w:jc w:val="center"/>
          </w:pPr>
          <w:r w:rsidRPr="00941F36">
            <w:t xml:space="preserve">Capítulo </w:t>
          </w:r>
          <w:r>
            <w:t>1</w:t>
          </w:r>
          <w:r w:rsidRPr="00941F36">
            <w:t xml:space="preserve"> – </w:t>
          </w:r>
          <w:r>
            <w:t>Introdução</w:t>
          </w:r>
        </w:p>
      </w:tc>
    </w:tr>
  </w:tbl>
  <w:p w14:paraId="21FBF5D2" w14:textId="77777777" w:rsidR="007D4C25" w:rsidRDefault="007D4C25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0220E9A6"/>
    <w:lvl w:ilvl="0">
      <w:start w:val="1"/>
      <w:numFmt w:val="bullet"/>
      <w:pStyle w:val="Listacommarc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0003"/>
    <w:multiLevelType w:val="multilevel"/>
    <w:tmpl w:val="F6A8240C"/>
    <w:name w:val="WW8Num4"/>
    <w:lvl w:ilvl="0">
      <w:start w:val="1"/>
      <w:numFmt w:val="upperRoman"/>
      <w:pStyle w:val="sectionhead1"/>
      <w:lvlText w:val="%1."/>
      <w:lvlJc w:val="left"/>
      <w:pPr>
        <w:tabs>
          <w:tab w:val="num" w:pos="720"/>
        </w:tabs>
        <w:ind w:left="720" w:hanging="72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7016AB1"/>
    <w:multiLevelType w:val="hybridMultilevel"/>
    <w:tmpl w:val="498E21B0"/>
    <w:lvl w:ilvl="0" w:tplc="BE1CEC6C">
      <w:start w:val="1"/>
      <w:numFmt w:val="bullet"/>
      <w:pStyle w:val="trao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19B45150"/>
    <w:multiLevelType w:val="multilevel"/>
    <w:tmpl w:val="85661482"/>
    <w:styleLink w:val="Estilo7"/>
    <w:lvl w:ilvl="0">
      <w:start w:val="1"/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20521FA3"/>
    <w:multiLevelType w:val="hybridMultilevel"/>
    <w:tmpl w:val="3530FDEA"/>
    <w:lvl w:ilvl="0" w:tplc="08160017">
      <w:start w:val="1"/>
      <w:numFmt w:val="lowerLetter"/>
      <w:lvlText w:val="%1)"/>
      <w:lvlJc w:val="left"/>
      <w:pPr>
        <w:ind w:left="1343" w:hanging="360"/>
      </w:pPr>
    </w:lvl>
    <w:lvl w:ilvl="1" w:tplc="08160019" w:tentative="1">
      <w:start w:val="1"/>
      <w:numFmt w:val="lowerLetter"/>
      <w:lvlText w:val="%2."/>
      <w:lvlJc w:val="left"/>
      <w:pPr>
        <w:ind w:left="2063" w:hanging="360"/>
      </w:pPr>
    </w:lvl>
    <w:lvl w:ilvl="2" w:tplc="0816001B" w:tentative="1">
      <w:start w:val="1"/>
      <w:numFmt w:val="lowerRoman"/>
      <w:lvlText w:val="%3."/>
      <w:lvlJc w:val="right"/>
      <w:pPr>
        <w:ind w:left="2783" w:hanging="180"/>
      </w:pPr>
    </w:lvl>
    <w:lvl w:ilvl="3" w:tplc="0816000F" w:tentative="1">
      <w:start w:val="1"/>
      <w:numFmt w:val="decimal"/>
      <w:lvlText w:val="%4."/>
      <w:lvlJc w:val="left"/>
      <w:pPr>
        <w:ind w:left="3503" w:hanging="360"/>
      </w:pPr>
    </w:lvl>
    <w:lvl w:ilvl="4" w:tplc="08160019" w:tentative="1">
      <w:start w:val="1"/>
      <w:numFmt w:val="lowerLetter"/>
      <w:lvlText w:val="%5."/>
      <w:lvlJc w:val="left"/>
      <w:pPr>
        <w:ind w:left="4223" w:hanging="360"/>
      </w:pPr>
    </w:lvl>
    <w:lvl w:ilvl="5" w:tplc="0816001B" w:tentative="1">
      <w:start w:val="1"/>
      <w:numFmt w:val="lowerRoman"/>
      <w:lvlText w:val="%6."/>
      <w:lvlJc w:val="right"/>
      <w:pPr>
        <w:ind w:left="4943" w:hanging="180"/>
      </w:pPr>
    </w:lvl>
    <w:lvl w:ilvl="6" w:tplc="0816000F" w:tentative="1">
      <w:start w:val="1"/>
      <w:numFmt w:val="decimal"/>
      <w:lvlText w:val="%7."/>
      <w:lvlJc w:val="left"/>
      <w:pPr>
        <w:ind w:left="5663" w:hanging="360"/>
      </w:pPr>
    </w:lvl>
    <w:lvl w:ilvl="7" w:tplc="08160019" w:tentative="1">
      <w:start w:val="1"/>
      <w:numFmt w:val="lowerLetter"/>
      <w:lvlText w:val="%8."/>
      <w:lvlJc w:val="left"/>
      <w:pPr>
        <w:ind w:left="6383" w:hanging="360"/>
      </w:pPr>
    </w:lvl>
    <w:lvl w:ilvl="8" w:tplc="0816001B" w:tentative="1">
      <w:start w:val="1"/>
      <w:numFmt w:val="lowerRoman"/>
      <w:lvlText w:val="%9."/>
      <w:lvlJc w:val="right"/>
      <w:pPr>
        <w:ind w:left="7103" w:hanging="180"/>
      </w:pPr>
    </w:lvl>
  </w:abstractNum>
  <w:abstractNum w:abstractNumId="5" w15:restartNumberingAfterBreak="0">
    <w:nsid w:val="34125EEA"/>
    <w:multiLevelType w:val="multilevel"/>
    <w:tmpl w:val="FABA60FE"/>
    <w:lvl w:ilvl="0">
      <w:start w:val="1"/>
      <w:numFmt w:val="decimal"/>
      <w:lvlText w:val="%1"/>
      <w:lvlJc w:val="left"/>
      <w:pPr>
        <w:tabs>
          <w:tab w:val="num" w:pos="540"/>
        </w:tabs>
        <w:ind w:left="540" w:hanging="540"/>
      </w:pPr>
      <w:rPr>
        <w:rFonts w:hint="default"/>
      </w:rPr>
    </w:lvl>
    <w:lvl w:ilvl="1">
      <w:start w:val="1"/>
      <w:numFmt w:val="decimal"/>
      <w:pStyle w:val="Estilo2"/>
      <w:lvlText w:val="%1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160"/>
        </w:tabs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520"/>
        </w:tabs>
        <w:ind w:left="2520" w:hanging="2520"/>
      </w:pPr>
      <w:rPr>
        <w:rFonts w:hint="default"/>
      </w:rPr>
    </w:lvl>
  </w:abstractNum>
  <w:abstractNum w:abstractNumId="6" w15:restartNumberingAfterBreak="0">
    <w:nsid w:val="52B11262"/>
    <w:multiLevelType w:val="hybridMultilevel"/>
    <w:tmpl w:val="FB20AD8A"/>
    <w:lvl w:ilvl="0" w:tplc="0816001B">
      <w:start w:val="1"/>
      <w:numFmt w:val="lowerRoman"/>
      <w:lvlText w:val="%1."/>
      <w:lvlJc w:val="righ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E3675BC"/>
    <w:multiLevelType w:val="multilevel"/>
    <w:tmpl w:val="EB8AA03E"/>
    <w:styleLink w:val="Estilo8"/>
    <w:lvl w:ilvl="0">
      <w:start w:val="1"/>
      <w:numFmt w:val="decimal"/>
      <w:pStyle w:val="Ttulo1"/>
      <w:suff w:val="nothing"/>
      <w:lvlText w:val="Capítulo %1"/>
      <w:lvlJc w:val="left"/>
      <w:pPr>
        <w:ind w:left="5104" w:firstLine="0"/>
      </w:pPr>
      <w:rPr>
        <w:rFonts w:hint="default"/>
        <w:spacing w:val="0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8" w15:restartNumberingAfterBreak="0">
    <w:nsid w:val="601B3170"/>
    <w:multiLevelType w:val="hybridMultilevel"/>
    <w:tmpl w:val="FD0A26B8"/>
    <w:lvl w:ilvl="0" w:tplc="99E0CBC0">
      <w:start w:val="1"/>
      <w:numFmt w:val="decimal"/>
      <w:pStyle w:val="Publicaes"/>
      <w:lvlText w:val="%1."/>
      <w:lvlJc w:val="left"/>
      <w:pPr>
        <w:ind w:left="720" w:hanging="360"/>
      </w:pPr>
      <w:rPr>
        <w:rFonts w:ascii="Times New Roman" w:hAnsi="Times New Roman" w:hint="default"/>
        <w:sz w:val="24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2F163B"/>
    <w:multiLevelType w:val="multilevel"/>
    <w:tmpl w:val="392CC216"/>
    <w:lvl w:ilvl="0">
      <w:start w:val="1"/>
      <w:numFmt w:val="decimal"/>
      <w:lvlText w:val="Capítulo %1"/>
      <w:lvlJc w:val="left"/>
      <w:pPr>
        <w:ind w:left="0" w:firstLine="0"/>
      </w:pPr>
      <w:rPr>
        <w:rFonts w:hint="default"/>
        <w:spacing w:val="0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0" w15:restartNumberingAfterBreak="0">
    <w:nsid w:val="7E9C6A39"/>
    <w:multiLevelType w:val="multilevel"/>
    <w:tmpl w:val="EB8AA03E"/>
    <w:numStyleLink w:val="Estilo8"/>
  </w:abstractNum>
  <w:num w:numId="1">
    <w:abstractNumId w:val="5"/>
  </w:num>
  <w:num w:numId="2">
    <w:abstractNumId w:val="2"/>
  </w:num>
  <w:num w:numId="3">
    <w:abstractNumId w:val="1"/>
  </w:num>
  <w:num w:numId="4">
    <w:abstractNumId w:val="3"/>
  </w:num>
  <w:num w:numId="5">
    <w:abstractNumId w:val="9"/>
  </w:num>
  <w:num w:numId="6">
    <w:abstractNumId w:val="7"/>
  </w:num>
  <w:num w:numId="7">
    <w:abstractNumId w:val="10"/>
  </w:num>
  <w:num w:numId="8">
    <w:abstractNumId w:val="8"/>
  </w:num>
  <w:num w:numId="9">
    <w:abstractNumId w:val="8"/>
    <w:lvlOverride w:ilvl="0">
      <w:startOverride w:val="1"/>
    </w:lvlOverride>
  </w:num>
  <w:num w:numId="10">
    <w:abstractNumId w:val="0"/>
  </w:num>
  <w:num w:numId="11">
    <w:abstractNumId w:val="8"/>
    <w:lvlOverride w:ilvl="0">
      <w:startOverride w:val="1"/>
    </w:lvlOverride>
  </w:num>
  <w:num w:numId="12">
    <w:abstractNumId w:val="8"/>
  </w:num>
  <w:num w:numId="13">
    <w:abstractNumId w:val="10"/>
  </w:num>
  <w:num w:numId="14">
    <w:abstractNumId w:val="10"/>
  </w:num>
  <w:num w:numId="15">
    <w:abstractNumId w:val="10"/>
  </w:num>
  <w:num w:numId="16">
    <w:abstractNumId w:val="6"/>
  </w:num>
  <w:num w:numId="17">
    <w:abstractNumId w:val="10"/>
  </w:num>
  <w:num w:numId="18">
    <w:abstractNumId w:val="8"/>
  </w:num>
  <w:num w:numId="19">
    <w:abstractNumId w:val="10"/>
  </w:num>
  <w:num w:numId="20">
    <w:abstractNumId w:val="10"/>
  </w:num>
  <w:num w:numId="21">
    <w:abstractNumId w:val="4"/>
  </w:num>
  <w:num w:numId="22">
    <w:abstractNumId w:val="10"/>
  </w:num>
  <w:num w:numId="23">
    <w:abstractNumId w:val="10"/>
  </w:num>
  <w:numIdMacAtCleanup w:val="10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lbarros">
    <w15:presenceInfo w15:providerId="None" w15:userId="lbarros"/>
  </w15:person>
  <w15:person w15:author="Diogo Fernandes">
    <w15:presenceInfo w15:providerId="Windows Live" w15:userId="eb78a6c5c0f7339d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activeWritingStyle w:appName="MSWord" w:lang="pt-BR" w:vendorID="64" w:dllVersion="6" w:nlCheck="1" w:checkStyle="0"/>
  <w:activeWritingStyle w:appName="MSWord" w:lang="en-US" w:vendorID="64" w:dllVersion="6" w:nlCheck="1" w:checkStyle="1"/>
  <w:activeWritingStyle w:appName="MSWord" w:lang="pt-PT" w:vendorID="64" w:dllVersion="0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activeWritingStyle w:appName="MSWord" w:lang="pt-PT" w:vendorID="75" w:dllVersion="513" w:checkStyle="1"/>
  <w:proofState w:grammar="clean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trackRevisions/>
  <w:defaultTabStop w:val="709"/>
  <w:hyphenationZone w:val="425"/>
  <w:displayHorizontalDrawingGridEvery w:val="0"/>
  <w:displayVerticalDrawingGridEvery w:val="0"/>
  <w:doNotUseMarginsForDrawingGridOrigin/>
  <w:noPunctuationKerning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cyMjA2MrAwN7a0MDdT0lEKTi0uzszPAykwqgUAjlH/YCwAAAA="/>
  </w:docVars>
  <w:rsids>
    <w:rsidRoot w:val="008C1EA5"/>
    <w:rsid w:val="000003DF"/>
    <w:rsid w:val="0000048B"/>
    <w:rsid w:val="0000077A"/>
    <w:rsid w:val="00000DAB"/>
    <w:rsid w:val="00000DF4"/>
    <w:rsid w:val="00000F02"/>
    <w:rsid w:val="00000FCA"/>
    <w:rsid w:val="00000FD0"/>
    <w:rsid w:val="000013D7"/>
    <w:rsid w:val="00001564"/>
    <w:rsid w:val="00001600"/>
    <w:rsid w:val="000017C5"/>
    <w:rsid w:val="00001836"/>
    <w:rsid w:val="00001999"/>
    <w:rsid w:val="00001B12"/>
    <w:rsid w:val="00001C2C"/>
    <w:rsid w:val="00001C41"/>
    <w:rsid w:val="00001E8F"/>
    <w:rsid w:val="00002197"/>
    <w:rsid w:val="00002862"/>
    <w:rsid w:val="00002883"/>
    <w:rsid w:val="00002A31"/>
    <w:rsid w:val="00002A4C"/>
    <w:rsid w:val="00002E43"/>
    <w:rsid w:val="0000303F"/>
    <w:rsid w:val="000032EA"/>
    <w:rsid w:val="00003414"/>
    <w:rsid w:val="000036BC"/>
    <w:rsid w:val="00003794"/>
    <w:rsid w:val="00003AB9"/>
    <w:rsid w:val="00003CCD"/>
    <w:rsid w:val="00003CF5"/>
    <w:rsid w:val="00003E2A"/>
    <w:rsid w:val="00004095"/>
    <w:rsid w:val="0000412E"/>
    <w:rsid w:val="00004154"/>
    <w:rsid w:val="000044B5"/>
    <w:rsid w:val="00004691"/>
    <w:rsid w:val="000048A2"/>
    <w:rsid w:val="0000493E"/>
    <w:rsid w:val="00004DB6"/>
    <w:rsid w:val="00004FB9"/>
    <w:rsid w:val="00005268"/>
    <w:rsid w:val="00005473"/>
    <w:rsid w:val="000054D0"/>
    <w:rsid w:val="00005536"/>
    <w:rsid w:val="000056FB"/>
    <w:rsid w:val="00005803"/>
    <w:rsid w:val="000058A3"/>
    <w:rsid w:val="0000591B"/>
    <w:rsid w:val="00005BE7"/>
    <w:rsid w:val="00005C27"/>
    <w:rsid w:val="00005D18"/>
    <w:rsid w:val="00005D2A"/>
    <w:rsid w:val="00005D3A"/>
    <w:rsid w:val="00005FA0"/>
    <w:rsid w:val="000061BC"/>
    <w:rsid w:val="0000627A"/>
    <w:rsid w:val="0000627F"/>
    <w:rsid w:val="00006596"/>
    <w:rsid w:val="000066CB"/>
    <w:rsid w:val="000067FE"/>
    <w:rsid w:val="0000681D"/>
    <w:rsid w:val="00006903"/>
    <w:rsid w:val="00006C87"/>
    <w:rsid w:val="00006DD0"/>
    <w:rsid w:val="00007015"/>
    <w:rsid w:val="000071DC"/>
    <w:rsid w:val="00007711"/>
    <w:rsid w:val="00007801"/>
    <w:rsid w:val="000078E0"/>
    <w:rsid w:val="00007A0B"/>
    <w:rsid w:val="00007AF8"/>
    <w:rsid w:val="00007CE5"/>
    <w:rsid w:val="00007D4B"/>
    <w:rsid w:val="00007E2E"/>
    <w:rsid w:val="00010016"/>
    <w:rsid w:val="00010129"/>
    <w:rsid w:val="0001038D"/>
    <w:rsid w:val="00010494"/>
    <w:rsid w:val="00010809"/>
    <w:rsid w:val="00010919"/>
    <w:rsid w:val="000109E0"/>
    <w:rsid w:val="00010ADA"/>
    <w:rsid w:val="00010D8A"/>
    <w:rsid w:val="0001103F"/>
    <w:rsid w:val="00011047"/>
    <w:rsid w:val="00011099"/>
    <w:rsid w:val="00011215"/>
    <w:rsid w:val="000112DB"/>
    <w:rsid w:val="0001131B"/>
    <w:rsid w:val="00011470"/>
    <w:rsid w:val="00011497"/>
    <w:rsid w:val="00011556"/>
    <w:rsid w:val="00011D5D"/>
    <w:rsid w:val="00011E20"/>
    <w:rsid w:val="00011F69"/>
    <w:rsid w:val="0001247A"/>
    <w:rsid w:val="00012816"/>
    <w:rsid w:val="00012A55"/>
    <w:rsid w:val="00012C3A"/>
    <w:rsid w:val="00012D8A"/>
    <w:rsid w:val="00012F83"/>
    <w:rsid w:val="00012FEA"/>
    <w:rsid w:val="0001365A"/>
    <w:rsid w:val="00013826"/>
    <w:rsid w:val="00013B80"/>
    <w:rsid w:val="00013CAB"/>
    <w:rsid w:val="00013D87"/>
    <w:rsid w:val="00014293"/>
    <w:rsid w:val="0001434B"/>
    <w:rsid w:val="00014498"/>
    <w:rsid w:val="00014609"/>
    <w:rsid w:val="00014D28"/>
    <w:rsid w:val="0001504F"/>
    <w:rsid w:val="00015118"/>
    <w:rsid w:val="0001521B"/>
    <w:rsid w:val="0001539C"/>
    <w:rsid w:val="0001599B"/>
    <w:rsid w:val="000159D2"/>
    <w:rsid w:val="00015A00"/>
    <w:rsid w:val="00015AC8"/>
    <w:rsid w:val="00015C5E"/>
    <w:rsid w:val="00015CB0"/>
    <w:rsid w:val="00015CC1"/>
    <w:rsid w:val="00015D89"/>
    <w:rsid w:val="00015E63"/>
    <w:rsid w:val="00016121"/>
    <w:rsid w:val="0001622A"/>
    <w:rsid w:val="000162F0"/>
    <w:rsid w:val="000163B6"/>
    <w:rsid w:val="0001648B"/>
    <w:rsid w:val="000165EA"/>
    <w:rsid w:val="0001688E"/>
    <w:rsid w:val="000168F5"/>
    <w:rsid w:val="00016923"/>
    <w:rsid w:val="00017052"/>
    <w:rsid w:val="00017241"/>
    <w:rsid w:val="000173B1"/>
    <w:rsid w:val="00017513"/>
    <w:rsid w:val="0001765C"/>
    <w:rsid w:val="00017B0A"/>
    <w:rsid w:val="00017DA2"/>
    <w:rsid w:val="00017DA6"/>
    <w:rsid w:val="00017EDE"/>
    <w:rsid w:val="00017F41"/>
    <w:rsid w:val="00020161"/>
    <w:rsid w:val="000201A6"/>
    <w:rsid w:val="000206D4"/>
    <w:rsid w:val="00020779"/>
    <w:rsid w:val="00020856"/>
    <w:rsid w:val="00020882"/>
    <w:rsid w:val="0002095B"/>
    <w:rsid w:val="00020A50"/>
    <w:rsid w:val="00020AC5"/>
    <w:rsid w:val="00020BCB"/>
    <w:rsid w:val="00020F14"/>
    <w:rsid w:val="00020F39"/>
    <w:rsid w:val="00020FB6"/>
    <w:rsid w:val="000210C1"/>
    <w:rsid w:val="000210E6"/>
    <w:rsid w:val="0002155D"/>
    <w:rsid w:val="0002172B"/>
    <w:rsid w:val="00021730"/>
    <w:rsid w:val="00021A66"/>
    <w:rsid w:val="00021CAB"/>
    <w:rsid w:val="00021D37"/>
    <w:rsid w:val="00021EE0"/>
    <w:rsid w:val="00021EE1"/>
    <w:rsid w:val="0002223F"/>
    <w:rsid w:val="00022291"/>
    <w:rsid w:val="00022386"/>
    <w:rsid w:val="000223CA"/>
    <w:rsid w:val="00022565"/>
    <w:rsid w:val="000225ED"/>
    <w:rsid w:val="00022643"/>
    <w:rsid w:val="00022683"/>
    <w:rsid w:val="000227DE"/>
    <w:rsid w:val="00022879"/>
    <w:rsid w:val="00022D13"/>
    <w:rsid w:val="00022EF7"/>
    <w:rsid w:val="00023062"/>
    <w:rsid w:val="00023393"/>
    <w:rsid w:val="000234B1"/>
    <w:rsid w:val="0002360D"/>
    <w:rsid w:val="00023C67"/>
    <w:rsid w:val="00023F52"/>
    <w:rsid w:val="00024327"/>
    <w:rsid w:val="0002460F"/>
    <w:rsid w:val="0002467C"/>
    <w:rsid w:val="00024736"/>
    <w:rsid w:val="000247FC"/>
    <w:rsid w:val="000248EB"/>
    <w:rsid w:val="000249B3"/>
    <w:rsid w:val="000249D4"/>
    <w:rsid w:val="00024B14"/>
    <w:rsid w:val="00024B4E"/>
    <w:rsid w:val="00024CCB"/>
    <w:rsid w:val="00024DF4"/>
    <w:rsid w:val="00024E3C"/>
    <w:rsid w:val="00025209"/>
    <w:rsid w:val="000252A3"/>
    <w:rsid w:val="000253A7"/>
    <w:rsid w:val="000253E7"/>
    <w:rsid w:val="00025451"/>
    <w:rsid w:val="0002552E"/>
    <w:rsid w:val="00025C76"/>
    <w:rsid w:val="00025DCD"/>
    <w:rsid w:val="00025F3F"/>
    <w:rsid w:val="00026303"/>
    <w:rsid w:val="000263F5"/>
    <w:rsid w:val="000264CF"/>
    <w:rsid w:val="000265D2"/>
    <w:rsid w:val="000267F7"/>
    <w:rsid w:val="000268B3"/>
    <w:rsid w:val="00026A99"/>
    <w:rsid w:val="00026D51"/>
    <w:rsid w:val="00026E5C"/>
    <w:rsid w:val="000270DA"/>
    <w:rsid w:val="0002713D"/>
    <w:rsid w:val="000275F2"/>
    <w:rsid w:val="00027AEA"/>
    <w:rsid w:val="00027AEB"/>
    <w:rsid w:val="00027B22"/>
    <w:rsid w:val="00027FA7"/>
    <w:rsid w:val="00030079"/>
    <w:rsid w:val="000301E7"/>
    <w:rsid w:val="000302FB"/>
    <w:rsid w:val="000303DE"/>
    <w:rsid w:val="00030443"/>
    <w:rsid w:val="00030449"/>
    <w:rsid w:val="00030482"/>
    <w:rsid w:val="00030561"/>
    <w:rsid w:val="00030682"/>
    <w:rsid w:val="0003074E"/>
    <w:rsid w:val="0003079C"/>
    <w:rsid w:val="000307A3"/>
    <w:rsid w:val="0003094A"/>
    <w:rsid w:val="000309F4"/>
    <w:rsid w:val="00030C3E"/>
    <w:rsid w:val="00030C6F"/>
    <w:rsid w:val="00030D05"/>
    <w:rsid w:val="00030D10"/>
    <w:rsid w:val="00030D7C"/>
    <w:rsid w:val="00030E23"/>
    <w:rsid w:val="00030F13"/>
    <w:rsid w:val="00030FD0"/>
    <w:rsid w:val="00030FE6"/>
    <w:rsid w:val="00031008"/>
    <w:rsid w:val="000311F2"/>
    <w:rsid w:val="00031369"/>
    <w:rsid w:val="00031451"/>
    <w:rsid w:val="00031568"/>
    <w:rsid w:val="00031596"/>
    <w:rsid w:val="0003187F"/>
    <w:rsid w:val="00031998"/>
    <w:rsid w:val="00031A61"/>
    <w:rsid w:val="00031B71"/>
    <w:rsid w:val="00031BA5"/>
    <w:rsid w:val="00031BBE"/>
    <w:rsid w:val="00031BE8"/>
    <w:rsid w:val="00031C7D"/>
    <w:rsid w:val="00031D0E"/>
    <w:rsid w:val="00031D1C"/>
    <w:rsid w:val="0003210E"/>
    <w:rsid w:val="00032305"/>
    <w:rsid w:val="0003283E"/>
    <w:rsid w:val="000328F4"/>
    <w:rsid w:val="0003290F"/>
    <w:rsid w:val="000329A4"/>
    <w:rsid w:val="000329B5"/>
    <w:rsid w:val="000329C2"/>
    <w:rsid w:val="00032AA3"/>
    <w:rsid w:val="00032BC4"/>
    <w:rsid w:val="00032C3B"/>
    <w:rsid w:val="00032E7D"/>
    <w:rsid w:val="00032F2D"/>
    <w:rsid w:val="000330E5"/>
    <w:rsid w:val="000333C9"/>
    <w:rsid w:val="0003353D"/>
    <w:rsid w:val="000335EA"/>
    <w:rsid w:val="0003375D"/>
    <w:rsid w:val="00033948"/>
    <w:rsid w:val="00033A73"/>
    <w:rsid w:val="00033AF6"/>
    <w:rsid w:val="00033B4C"/>
    <w:rsid w:val="00033C51"/>
    <w:rsid w:val="00033ECE"/>
    <w:rsid w:val="00033FCA"/>
    <w:rsid w:val="00034359"/>
    <w:rsid w:val="000344AF"/>
    <w:rsid w:val="0003451D"/>
    <w:rsid w:val="00034619"/>
    <w:rsid w:val="000347FB"/>
    <w:rsid w:val="00034840"/>
    <w:rsid w:val="00034923"/>
    <w:rsid w:val="000349CB"/>
    <w:rsid w:val="00034A23"/>
    <w:rsid w:val="00034C07"/>
    <w:rsid w:val="00034C77"/>
    <w:rsid w:val="00034CE3"/>
    <w:rsid w:val="00034D73"/>
    <w:rsid w:val="00034E01"/>
    <w:rsid w:val="00034E2B"/>
    <w:rsid w:val="00034EAE"/>
    <w:rsid w:val="000350B8"/>
    <w:rsid w:val="000351BA"/>
    <w:rsid w:val="000351D1"/>
    <w:rsid w:val="00035591"/>
    <w:rsid w:val="000357BA"/>
    <w:rsid w:val="00035947"/>
    <w:rsid w:val="000359F2"/>
    <w:rsid w:val="00035A42"/>
    <w:rsid w:val="00035C7A"/>
    <w:rsid w:val="00035D8E"/>
    <w:rsid w:val="00036155"/>
    <w:rsid w:val="00036495"/>
    <w:rsid w:val="000364F9"/>
    <w:rsid w:val="00036530"/>
    <w:rsid w:val="000365EF"/>
    <w:rsid w:val="0003663D"/>
    <w:rsid w:val="000368B9"/>
    <w:rsid w:val="00036A33"/>
    <w:rsid w:val="00036CCB"/>
    <w:rsid w:val="00036D63"/>
    <w:rsid w:val="00036D93"/>
    <w:rsid w:val="00036E73"/>
    <w:rsid w:val="00036F99"/>
    <w:rsid w:val="00037519"/>
    <w:rsid w:val="00037832"/>
    <w:rsid w:val="000379EF"/>
    <w:rsid w:val="00037A0C"/>
    <w:rsid w:val="00037A7F"/>
    <w:rsid w:val="00037C67"/>
    <w:rsid w:val="00037F0F"/>
    <w:rsid w:val="00040131"/>
    <w:rsid w:val="000402BB"/>
    <w:rsid w:val="000403CC"/>
    <w:rsid w:val="00040481"/>
    <w:rsid w:val="00040492"/>
    <w:rsid w:val="0004050F"/>
    <w:rsid w:val="000406E1"/>
    <w:rsid w:val="000407D7"/>
    <w:rsid w:val="000408C0"/>
    <w:rsid w:val="00040C54"/>
    <w:rsid w:val="00040FCA"/>
    <w:rsid w:val="00040FDC"/>
    <w:rsid w:val="00041214"/>
    <w:rsid w:val="0004128F"/>
    <w:rsid w:val="00041423"/>
    <w:rsid w:val="000415B8"/>
    <w:rsid w:val="00041833"/>
    <w:rsid w:val="00041863"/>
    <w:rsid w:val="00041897"/>
    <w:rsid w:val="00041C49"/>
    <w:rsid w:val="00041C4E"/>
    <w:rsid w:val="00041CB3"/>
    <w:rsid w:val="00041CDE"/>
    <w:rsid w:val="00041F3E"/>
    <w:rsid w:val="00041F5E"/>
    <w:rsid w:val="00042125"/>
    <w:rsid w:val="0004215A"/>
    <w:rsid w:val="00042272"/>
    <w:rsid w:val="00042293"/>
    <w:rsid w:val="000422A7"/>
    <w:rsid w:val="000423D7"/>
    <w:rsid w:val="00042569"/>
    <w:rsid w:val="000426AA"/>
    <w:rsid w:val="000427A1"/>
    <w:rsid w:val="000428C3"/>
    <w:rsid w:val="00042962"/>
    <w:rsid w:val="000429C8"/>
    <w:rsid w:val="00042E2B"/>
    <w:rsid w:val="00043024"/>
    <w:rsid w:val="000430FE"/>
    <w:rsid w:val="000432B0"/>
    <w:rsid w:val="0004375E"/>
    <w:rsid w:val="000438E2"/>
    <w:rsid w:val="00043A1D"/>
    <w:rsid w:val="00043B41"/>
    <w:rsid w:val="000441B0"/>
    <w:rsid w:val="00044835"/>
    <w:rsid w:val="00044896"/>
    <w:rsid w:val="00044A19"/>
    <w:rsid w:val="00044A49"/>
    <w:rsid w:val="00044A54"/>
    <w:rsid w:val="00044A72"/>
    <w:rsid w:val="00044B27"/>
    <w:rsid w:val="00044B35"/>
    <w:rsid w:val="00044BB6"/>
    <w:rsid w:val="00044C92"/>
    <w:rsid w:val="00044DA1"/>
    <w:rsid w:val="00044E65"/>
    <w:rsid w:val="00044E82"/>
    <w:rsid w:val="0004500F"/>
    <w:rsid w:val="00045141"/>
    <w:rsid w:val="00045156"/>
    <w:rsid w:val="000451FA"/>
    <w:rsid w:val="0004535B"/>
    <w:rsid w:val="0004545C"/>
    <w:rsid w:val="00045501"/>
    <w:rsid w:val="000455FB"/>
    <w:rsid w:val="00045606"/>
    <w:rsid w:val="000456EA"/>
    <w:rsid w:val="00045721"/>
    <w:rsid w:val="0004572B"/>
    <w:rsid w:val="00045847"/>
    <w:rsid w:val="00045890"/>
    <w:rsid w:val="00045A2B"/>
    <w:rsid w:val="00045D0A"/>
    <w:rsid w:val="00045FE7"/>
    <w:rsid w:val="00046077"/>
    <w:rsid w:val="000460E6"/>
    <w:rsid w:val="000462BE"/>
    <w:rsid w:val="0004638D"/>
    <w:rsid w:val="000463C5"/>
    <w:rsid w:val="0004663F"/>
    <w:rsid w:val="000466A7"/>
    <w:rsid w:val="000466F2"/>
    <w:rsid w:val="0004674C"/>
    <w:rsid w:val="00046AA8"/>
    <w:rsid w:val="00046AF4"/>
    <w:rsid w:val="00046B6F"/>
    <w:rsid w:val="00046C62"/>
    <w:rsid w:val="00046E1E"/>
    <w:rsid w:val="00046F5E"/>
    <w:rsid w:val="00046F6F"/>
    <w:rsid w:val="00046FB6"/>
    <w:rsid w:val="00046FDA"/>
    <w:rsid w:val="0004711D"/>
    <w:rsid w:val="00047180"/>
    <w:rsid w:val="00047429"/>
    <w:rsid w:val="00047522"/>
    <w:rsid w:val="00047A65"/>
    <w:rsid w:val="00047DE0"/>
    <w:rsid w:val="00047FE8"/>
    <w:rsid w:val="0005010C"/>
    <w:rsid w:val="00050288"/>
    <w:rsid w:val="000506B6"/>
    <w:rsid w:val="00050795"/>
    <w:rsid w:val="000508C3"/>
    <w:rsid w:val="00050B94"/>
    <w:rsid w:val="00050CAD"/>
    <w:rsid w:val="00050F83"/>
    <w:rsid w:val="000510AA"/>
    <w:rsid w:val="0005114E"/>
    <w:rsid w:val="00051260"/>
    <w:rsid w:val="00051378"/>
    <w:rsid w:val="00051468"/>
    <w:rsid w:val="000514F4"/>
    <w:rsid w:val="000515B8"/>
    <w:rsid w:val="00051624"/>
    <w:rsid w:val="0005199B"/>
    <w:rsid w:val="00051AEF"/>
    <w:rsid w:val="00051BC6"/>
    <w:rsid w:val="00051CA7"/>
    <w:rsid w:val="00051E51"/>
    <w:rsid w:val="00051F22"/>
    <w:rsid w:val="00051FAE"/>
    <w:rsid w:val="00052136"/>
    <w:rsid w:val="000522A8"/>
    <w:rsid w:val="00052446"/>
    <w:rsid w:val="00052721"/>
    <w:rsid w:val="00052889"/>
    <w:rsid w:val="0005297B"/>
    <w:rsid w:val="00052B77"/>
    <w:rsid w:val="00052BEF"/>
    <w:rsid w:val="00052E97"/>
    <w:rsid w:val="00052EE4"/>
    <w:rsid w:val="00052F58"/>
    <w:rsid w:val="00053071"/>
    <w:rsid w:val="0005321D"/>
    <w:rsid w:val="0005363B"/>
    <w:rsid w:val="0005364D"/>
    <w:rsid w:val="00053774"/>
    <w:rsid w:val="00053971"/>
    <w:rsid w:val="000539A7"/>
    <w:rsid w:val="00053A13"/>
    <w:rsid w:val="00053D3E"/>
    <w:rsid w:val="00053D77"/>
    <w:rsid w:val="00053DF9"/>
    <w:rsid w:val="00053FB3"/>
    <w:rsid w:val="0005420B"/>
    <w:rsid w:val="0005422C"/>
    <w:rsid w:val="00054271"/>
    <w:rsid w:val="00054330"/>
    <w:rsid w:val="00054525"/>
    <w:rsid w:val="00054693"/>
    <w:rsid w:val="000547A4"/>
    <w:rsid w:val="000548A5"/>
    <w:rsid w:val="00054AB1"/>
    <w:rsid w:val="00054B2B"/>
    <w:rsid w:val="00054E26"/>
    <w:rsid w:val="00054EF3"/>
    <w:rsid w:val="00054F09"/>
    <w:rsid w:val="00055018"/>
    <w:rsid w:val="000550A5"/>
    <w:rsid w:val="00055215"/>
    <w:rsid w:val="00055231"/>
    <w:rsid w:val="00055246"/>
    <w:rsid w:val="000552D9"/>
    <w:rsid w:val="00055412"/>
    <w:rsid w:val="0005566A"/>
    <w:rsid w:val="000557E6"/>
    <w:rsid w:val="0005582F"/>
    <w:rsid w:val="00055882"/>
    <w:rsid w:val="00055B69"/>
    <w:rsid w:val="00055E13"/>
    <w:rsid w:val="00056182"/>
    <w:rsid w:val="000561C3"/>
    <w:rsid w:val="00056500"/>
    <w:rsid w:val="000565A5"/>
    <w:rsid w:val="00056B45"/>
    <w:rsid w:val="00056C38"/>
    <w:rsid w:val="00056C43"/>
    <w:rsid w:val="00057226"/>
    <w:rsid w:val="00057270"/>
    <w:rsid w:val="000572B4"/>
    <w:rsid w:val="0005760D"/>
    <w:rsid w:val="00057641"/>
    <w:rsid w:val="00057ACA"/>
    <w:rsid w:val="00057D3B"/>
    <w:rsid w:val="00057DC9"/>
    <w:rsid w:val="00057E84"/>
    <w:rsid w:val="00057EA2"/>
    <w:rsid w:val="0006011A"/>
    <w:rsid w:val="000601A3"/>
    <w:rsid w:val="0006024C"/>
    <w:rsid w:val="0006024F"/>
    <w:rsid w:val="000606C0"/>
    <w:rsid w:val="000607F7"/>
    <w:rsid w:val="00060887"/>
    <w:rsid w:val="00060C98"/>
    <w:rsid w:val="00060E09"/>
    <w:rsid w:val="00060ECC"/>
    <w:rsid w:val="00060EFF"/>
    <w:rsid w:val="00060F0E"/>
    <w:rsid w:val="00060F16"/>
    <w:rsid w:val="00061082"/>
    <w:rsid w:val="000613CF"/>
    <w:rsid w:val="00061494"/>
    <w:rsid w:val="000615EC"/>
    <w:rsid w:val="0006178F"/>
    <w:rsid w:val="0006181A"/>
    <w:rsid w:val="0006187C"/>
    <w:rsid w:val="000619D7"/>
    <w:rsid w:val="00061A35"/>
    <w:rsid w:val="00061A6B"/>
    <w:rsid w:val="00061B7C"/>
    <w:rsid w:val="00061BC6"/>
    <w:rsid w:val="00062324"/>
    <w:rsid w:val="0006241C"/>
    <w:rsid w:val="0006247C"/>
    <w:rsid w:val="00062B6E"/>
    <w:rsid w:val="00062BF6"/>
    <w:rsid w:val="00062CD7"/>
    <w:rsid w:val="00062D41"/>
    <w:rsid w:val="00062F66"/>
    <w:rsid w:val="0006305E"/>
    <w:rsid w:val="00063128"/>
    <w:rsid w:val="00063168"/>
    <w:rsid w:val="00063228"/>
    <w:rsid w:val="000632B8"/>
    <w:rsid w:val="00063854"/>
    <w:rsid w:val="00063B84"/>
    <w:rsid w:val="00063BE2"/>
    <w:rsid w:val="00063EDA"/>
    <w:rsid w:val="00063F46"/>
    <w:rsid w:val="00064140"/>
    <w:rsid w:val="00064302"/>
    <w:rsid w:val="00064317"/>
    <w:rsid w:val="000644BC"/>
    <w:rsid w:val="00064588"/>
    <w:rsid w:val="000647D6"/>
    <w:rsid w:val="00064A92"/>
    <w:rsid w:val="00064B9E"/>
    <w:rsid w:val="00064CDE"/>
    <w:rsid w:val="00064FD0"/>
    <w:rsid w:val="000650AF"/>
    <w:rsid w:val="000650BF"/>
    <w:rsid w:val="0006510C"/>
    <w:rsid w:val="000653CF"/>
    <w:rsid w:val="00065593"/>
    <w:rsid w:val="000655E4"/>
    <w:rsid w:val="00065AB9"/>
    <w:rsid w:val="00065DB4"/>
    <w:rsid w:val="00065E5D"/>
    <w:rsid w:val="00065F29"/>
    <w:rsid w:val="00066007"/>
    <w:rsid w:val="00066364"/>
    <w:rsid w:val="00066426"/>
    <w:rsid w:val="00066463"/>
    <w:rsid w:val="00066972"/>
    <w:rsid w:val="00066C61"/>
    <w:rsid w:val="00066CCE"/>
    <w:rsid w:val="00066D2A"/>
    <w:rsid w:val="0006703E"/>
    <w:rsid w:val="000671ED"/>
    <w:rsid w:val="000673EA"/>
    <w:rsid w:val="000674A0"/>
    <w:rsid w:val="000677AE"/>
    <w:rsid w:val="000678A8"/>
    <w:rsid w:val="00067A3E"/>
    <w:rsid w:val="00067B33"/>
    <w:rsid w:val="00067DE7"/>
    <w:rsid w:val="00067E9B"/>
    <w:rsid w:val="000701F3"/>
    <w:rsid w:val="0007040E"/>
    <w:rsid w:val="00070542"/>
    <w:rsid w:val="00070581"/>
    <w:rsid w:val="000705E0"/>
    <w:rsid w:val="000707A5"/>
    <w:rsid w:val="00070AA8"/>
    <w:rsid w:val="00070E19"/>
    <w:rsid w:val="00070E44"/>
    <w:rsid w:val="00071183"/>
    <w:rsid w:val="000716B9"/>
    <w:rsid w:val="00071A16"/>
    <w:rsid w:val="00071BBA"/>
    <w:rsid w:val="00071C27"/>
    <w:rsid w:val="00071D76"/>
    <w:rsid w:val="00072044"/>
    <w:rsid w:val="000723D8"/>
    <w:rsid w:val="0007251D"/>
    <w:rsid w:val="0007265D"/>
    <w:rsid w:val="000726B1"/>
    <w:rsid w:val="000726B9"/>
    <w:rsid w:val="000729FA"/>
    <w:rsid w:val="00072AC3"/>
    <w:rsid w:val="00072DB8"/>
    <w:rsid w:val="00072FCA"/>
    <w:rsid w:val="00073278"/>
    <w:rsid w:val="00073429"/>
    <w:rsid w:val="000734AA"/>
    <w:rsid w:val="000734DC"/>
    <w:rsid w:val="00073503"/>
    <w:rsid w:val="000735D3"/>
    <w:rsid w:val="000736DD"/>
    <w:rsid w:val="00073818"/>
    <w:rsid w:val="000738A7"/>
    <w:rsid w:val="00073C27"/>
    <w:rsid w:val="00073D11"/>
    <w:rsid w:val="00073D76"/>
    <w:rsid w:val="00073DE0"/>
    <w:rsid w:val="00073F64"/>
    <w:rsid w:val="00074081"/>
    <w:rsid w:val="000741C3"/>
    <w:rsid w:val="000741C9"/>
    <w:rsid w:val="00074400"/>
    <w:rsid w:val="00074550"/>
    <w:rsid w:val="00074772"/>
    <w:rsid w:val="000747CC"/>
    <w:rsid w:val="000748FC"/>
    <w:rsid w:val="00074938"/>
    <w:rsid w:val="00074CCA"/>
    <w:rsid w:val="00074D42"/>
    <w:rsid w:val="00074FCF"/>
    <w:rsid w:val="0007515D"/>
    <w:rsid w:val="0007564B"/>
    <w:rsid w:val="0007587E"/>
    <w:rsid w:val="00075A8A"/>
    <w:rsid w:val="00075AB2"/>
    <w:rsid w:val="00075C2F"/>
    <w:rsid w:val="00075EC7"/>
    <w:rsid w:val="0007616C"/>
    <w:rsid w:val="000761A9"/>
    <w:rsid w:val="000761B6"/>
    <w:rsid w:val="000765B4"/>
    <w:rsid w:val="000768D7"/>
    <w:rsid w:val="00076973"/>
    <w:rsid w:val="00076AD0"/>
    <w:rsid w:val="00076F12"/>
    <w:rsid w:val="00077040"/>
    <w:rsid w:val="0007713C"/>
    <w:rsid w:val="000772DB"/>
    <w:rsid w:val="000772E9"/>
    <w:rsid w:val="00077407"/>
    <w:rsid w:val="000774C4"/>
    <w:rsid w:val="0007766D"/>
    <w:rsid w:val="00077793"/>
    <w:rsid w:val="000777FC"/>
    <w:rsid w:val="0007790B"/>
    <w:rsid w:val="00077A8D"/>
    <w:rsid w:val="00077B16"/>
    <w:rsid w:val="00077CAA"/>
    <w:rsid w:val="00077F0A"/>
    <w:rsid w:val="00080183"/>
    <w:rsid w:val="00080319"/>
    <w:rsid w:val="000803B3"/>
    <w:rsid w:val="00080988"/>
    <w:rsid w:val="00080A32"/>
    <w:rsid w:val="00080C97"/>
    <w:rsid w:val="00080CE3"/>
    <w:rsid w:val="00080D22"/>
    <w:rsid w:val="00080D56"/>
    <w:rsid w:val="00080EAA"/>
    <w:rsid w:val="00080FAF"/>
    <w:rsid w:val="000810D5"/>
    <w:rsid w:val="00081229"/>
    <w:rsid w:val="00081731"/>
    <w:rsid w:val="0008191D"/>
    <w:rsid w:val="0008199B"/>
    <w:rsid w:val="000819D8"/>
    <w:rsid w:val="00081AD3"/>
    <w:rsid w:val="00081AE7"/>
    <w:rsid w:val="00081B02"/>
    <w:rsid w:val="00081B4E"/>
    <w:rsid w:val="00081E6C"/>
    <w:rsid w:val="00081EB9"/>
    <w:rsid w:val="00082383"/>
    <w:rsid w:val="000823F1"/>
    <w:rsid w:val="000826E9"/>
    <w:rsid w:val="000827D4"/>
    <w:rsid w:val="000827F9"/>
    <w:rsid w:val="00082A26"/>
    <w:rsid w:val="00082B21"/>
    <w:rsid w:val="00082CD8"/>
    <w:rsid w:val="00082D23"/>
    <w:rsid w:val="00082D54"/>
    <w:rsid w:val="00082DB8"/>
    <w:rsid w:val="00082DE7"/>
    <w:rsid w:val="00082F15"/>
    <w:rsid w:val="00082F2D"/>
    <w:rsid w:val="0008308B"/>
    <w:rsid w:val="00083230"/>
    <w:rsid w:val="00083378"/>
    <w:rsid w:val="00083521"/>
    <w:rsid w:val="000836BD"/>
    <w:rsid w:val="00083852"/>
    <w:rsid w:val="00083A05"/>
    <w:rsid w:val="00083CA6"/>
    <w:rsid w:val="00083EE5"/>
    <w:rsid w:val="00084140"/>
    <w:rsid w:val="00084296"/>
    <w:rsid w:val="0008431D"/>
    <w:rsid w:val="00084508"/>
    <w:rsid w:val="00084686"/>
    <w:rsid w:val="000846CB"/>
    <w:rsid w:val="000847D0"/>
    <w:rsid w:val="0008486B"/>
    <w:rsid w:val="00084A43"/>
    <w:rsid w:val="00084DB5"/>
    <w:rsid w:val="00084FD7"/>
    <w:rsid w:val="00085065"/>
    <w:rsid w:val="000852F9"/>
    <w:rsid w:val="000853F5"/>
    <w:rsid w:val="00085499"/>
    <w:rsid w:val="00085649"/>
    <w:rsid w:val="000857F4"/>
    <w:rsid w:val="00085859"/>
    <w:rsid w:val="00085B99"/>
    <w:rsid w:val="00085C03"/>
    <w:rsid w:val="00085C7C"/>
    <w:rsid w:val="00085EED"/>
    <w:rsid w:val="00086004"/>
    <w:rsid w:val="00086627"/>
    <w:rsid w:val="0008676F"/>
    <w:rsid w:val="00086A93"/>
    <w:rsid w:val="00086B73"/>
    <w:rsid w:val="00086C6D"/>
    <w:rsid w:val="00086DF2"/>
    <w:rsid w:val="00086E82"/>
    <w:rsid w:val="0008702F"/>
    <w:rsid w:val="00087114"/>
    <w:rsid w:val="0008763F"/>
    <w:rsid w:val="00087752"/>
    <w:rsid w:val="0008790C"/>
    <w:rsid w:val="00087C99"/>
    <w:rsid w:val="00087F74"/>
    <w:rsid w:val="00087F96"/>
    <w:rsid w:val="00090014"/>
    <w:rsid w:val="0009054D"/>
    <w:rsid w:val="00090A37"/>
    <w:rsid w:val="00090ADB"/>
    <w:rsid w:val="00090C2F"/>
    <w:rsid w:val="00090F0C"/>
    <w:rsid w:val="000912BF"/>
    <w:rsid w:val="00091373"/>
    <w:rsid w:val="000913A6"/>
    <w:rsid w:val="00091648"/>
    <w:rsid w:val="00091D57"/>
    <w:rsid w:val="000920D3"/>
    <w:rsid w:val="00092161"/>
    <w:rsid w:val="000923E1"/>
    <w:rsid w:val="000924FB"/>
    <w:rsid w:val="00092597"/>
    <w:rsid w:val="0009265F"/>
    <w:rsid w:val="000928FE"/>
    <w:rsid w:val="00092970"/>
    <w:rsid w:val="00092C44"/>
    <w:rsid w:val="00092EA3"/>
    <w:rsid w:val="00092F49"/>
    <w:rsid w:val="0009308C"/>
    <w:rsid w:val="0009335C"/>
    <w:rsid w:val="000934A4"/>
    <w:rsid w:val="000935D8"/>
    <w:rsid w:val="000938D8"/>
    <w:rsid w:val="00093C3F"/>
    <w:rsid w:val="00093CAA"/>
    <w:rsid w:val="00093CC2"/>
    <w:rsid w:val="00093DEB"/>
    <w:rsid w:val="000940E6"/>
    <w:rsid w:val="00094412"/>
    <w:rsid w:val="00094506"/>
    <w:rsid w:val="00094532"/>
    <w:rsid w:val="0009466E"/>
    <w:rsid w:val="0009472B"/>
    <w:rsid w:val="000949A3"/>
    <w:rsid w:val="000949CE"/>
    <w:rsid w:val="00094A83"/>
    <w:rsid w:val="00094A94"/>
    <w:rsid w:val="00094B33"/>
    <w:rsid w:val="00094BDA"/>
    <w:rsid w:val="00094DB1"/>
    <w:rsid w:val="00094E2D"/>
    <w:rsid w:val="00094FF8"/>
    <w:rsid w:val="000950EA"/>
    <w:rsid w:val="00095149"/>
    <w:rsid w:val="00095182"/>
    <w:rsid w:val="0009522F"/>
    <w:rsid w:val="00095377"/>
    <w:rsid w:val="00095442"/>
    <w:rsid w:val="0009545D"/>
    <w:rsid w:val="000954E3"/>
    <w:rsid w:val="0009574D"/>
    <w:rsid w:val="0009579C"/>
    <w:rsid w:val="000958D3"/>
    <w:rsid w:val="000959E7"/>
    <w:rsid w:val="00095A82"/>
    <w:rsid w:val="00095C2D"/>
    <w:rsid w:val="00095D63"/>
    <w:rsid w:val="00095E3C"/>
    <w:rsid w:val="00095EEC"/>
    <w:rsid w:val="00095F18"/>
    <w:rsid w:val="00096451"/>
    <w:rsid w:val="00096590"/>
    <w:rsid w:val="00096641"/>
    <w:rsid w:val="00096864"/>
    <w:rsid w:val="00096AB5"/>
    <w:rsid w:val="00097106"/>
    <w:rsid w:val="000972C8"/>
    <w:rsid w:val="00097544"/>
    <w:rsid w:val="000977F5"/>
    <w:rsid w:val="00097859"/>
    <w:rsid w:val="0009790C"/>
    <w:rsid w:val="000979C7"/>
    <w:rsid w:val="000979DD"/>
    <w:rsid w:val="00097A7B"/>
    <w:rsid w:val="00097DDA"/>
    <w:rsid w:val="00097E65"/>
    <w:rsid w:val="000A01E6"/>
    <w:rsid w:val="000A024C"/>
    <w:rsid w:val="000A03FA"/>
    <w:rsid w:val="000A054E"/>
    <w:rsid w:val="000A05DB"/>
    <w:rsid w:val="000A065B"/>
    <w:rsid w:val="000A0690"/>
    <w:rsid w:val="000A0864"/>
    <w:rsid w:val="000A0888"/>
    <w:rsid w:val="000A08A9"/>
    <w:rsid w:val="000A099A"/>
    <w:rsid w:val="000A0C6E"/>
    <w:rsid w:val="000A0CB5"/>
    <w:rsid w:val="000A0FAB"/>
    <w:rsid w:val="000A1144"/>
    <w:rsid w:val="000A1286"/>
    <w:rsid w:val="000A151A"/>
    <w:rsid w:val="000A17A1"/>
    <w:rsid w:val="000A1958"/>
    <w:rsid w:val="000A1AA6"/>
    <w:rsid w:val="000A1AC3"/>
    <w:rsid w:val="000A1AC7"/>
    <w:rsid w:val="000A1CE4"/>
    <w:rsid w:val="000A1E9B"/>
    <w:rsid w:val="000A1FDD"/>
    <w:rsid w:val="000A23FB"/>
    <w:rsid w:val="000A25C3"/>
    <w:rsid w:val="000A276D"/>
    <w:rsid w:val="000A29B9"/>
    <w:rsid w:val="000A2A56"/>
    <w:rsid w:val="000A2B32"/>
    <w:rsid w:val="000A2B35"/>
    <w:rsid w:val="000A2B54"/>
    <w:rsid w:val="000A2C57"/>
    <w:rsid w:val="000A2F3D"/>
    <w:rsid w:val="000A2FD6"/>
    <w:rsid w:val="000A335D"/>
    <w:rsid w:val="000A342C"/>
    <w:rsid w:val="000A3F6F"/>
    <w:rsid w:val="000A3FC9"/>
    <w:rsid w:val="000A416C"/>
    <w:rsid w:val="000A41C7"/>
    <w:rsid w:val="000A4392"/>
    <w:rsid w:val="000A44CD"/>
    <w:rsid w:val="000A47F9"/>
    <w:rsid w:val="000A4888"/>
    <w:rsid w:val="000A494C"/>
    <w:rsid w:val="000A49E3"/>
    <w:rsid w:val="000A4A7E"/>
    <w:rsid w:val="000A4DA2"/>
    <w:rsid w:val="000A4EAC"/>
    <w:rsid w:val="000A4EE9"/>
    <w:rsid w:val="000A51ED"/>
    <w:rsid w:val="000A52C0"/>
    <w:rsid w:val="000A541E"/>
    <w:rsid w:val="000A5A00"/>
    <w:rsid w:val="000A5D36"/>
    <w:rsid w:val="000A5FA4"/>
    <w:rsid w:val="000A60D0"/>
    <w:rsid w:val="000A60E3"/>
    <w:rsid w:val="000A61F4"/>
    <w:rsid w:val="000A63EA"/>
    <w:rsid w:val="000A660F"/>
    <w:rsid w:val="000A6684"/>
    <w:rsid w:val="000A6712"/>
    <w:rsid w:val="000A6886"/>
    <w:rsid w:val="000A6A04"/>
    <w:rsid w:val="000A71B2"/>
    <w:rsid w:val="000A71F2"/>
    <w:rsid w:val="000A72F9"/>
    <w:rsid w:val="000A7528"/>
    <w:rsid w:val="000A75D6"/>
    <w:rsid w:val="000A7651"/>
    <w:rsid w:val="000A7687"/>
    <w:rsid w:val="000A7732"/>
    <w:rsid w:val="000A78AA"/>
    <w:rsid w:val="000A7C6E"/>
    <w:rsid w:val="000A7CF3"/>
    <w:rsid w:val="000A7F80"/>
    <w:rsid w:val="000B0387"/>
    <w:rsid w:val="000B04FA"/>
    <w:rsid w:val="000B06DB"/>
    <w:rsid w:val="000B0833"/>
    <w:rsid w:val="000B09F1"/>
    <w:rsid w:val="000B0A5D"/>
    <w:rsid w:val="000B0A8A"/>
    <w:rsid w:val="000B0C5C"/>
    <w:rsid w:val="000B0D72"/>
    <w:rsid w:val="000B0F69"/>
    <w:rsid w:val="000B1049"/>
    <w:rsid w:val="000B1115"/>
    <w:rsid w:val="000B11D9"/>
    <w:rsid w:val="000B123E"/>
    <w:rsid w:val="000B12E2"/>
    <w:rsid w:val="000B1771"/>
    <w:rsid w:val="000B1901"/>
    <w:rsid w:val="000B1AC3"/>
    <w:rsid w:val="000B1DD9"/>
    <w:rsid w:val="000B1FEA"/>
    <w:rsid w:val="000B2063"/>
    <w:rsid w:val="000B2092"/>
    <w:rsid w:val="000B20F9"/>
    <w:rsid w:val="000B2223"/>
    <w:rsid w:val="000B2486"/>
    <w:rsid w:val="000B2515"/>
    <w:rsid w:val="000B25E8"/>
    <w:rsid w:val="000B2650"/>
    <w:rsid w:val="000B27BF"/>
    <w:rsid w:val="000B2882"/>
    <w:rsid w:val="000B2A38"/>
    <w:rsid w:val="000B2AD5"/>
    <w:rsid w:val="000B2AE3"/>
    <w:rsid w:val="000B2FD9"/>
    <w:rsid w:val="000B3107"/>
    <w:rsid w:val="000B3112"/>
    <w:rsid w:val="000B32BB"/>
    <w:rsid w:val="000B36F8"/>
    <w:rsid w:val="000B3789"/>
    <w:rsid w:val="000B389A"/>
    <w:rsid w:val="000B38BD"/>
    <w:rsid w:val="000B38C4"/>
    <w:rsid w:val="000B3B99"/>
    <w:rsid w:val="000B3C3B"/>
    <w:rsid w:val="000B3C98"/>
    <w:rsid w:val="000B41FD"/>
    <w:rsid w:val="000B4230"/>
    <w:rsid w:val="000B4413"/>
    <w:rsid w:val="000B44FC"/>
    <w:rsid w:val="000B466D"/>
    <w:rsid w:val="000B484E"/>
    <w:rsid w:val="000B48F7"/>
    <w:rsid w:val="000B4ADF"/>
    <w:rsid w:val="000B4AF3"/>
    <w:rsid w:val="000B4CA9"/>
    <w:rsid w:val="000B4F3E"/>
    <w:rsid w:val="000B5234"/>
    <w:rsid w:val="000B5282"/>
    <w:rsid w:val="000B5305"/>
    <w:rsid w:val="000B5320"/>
    <w:rsid w:val="000B53E8"/>
    <w:rsid w:val="000B53FC"/>
    <w:rsid w:val="000B546E"/>
    <w:rsid w:val="000B54BF"/>
    <w:rsid w:val="000B5663"/>
    <w:rsid w:val="000B567C"/>
    <w:rsid w:val="000B571D"/>
    <w:rsid w:val="000B573E"/>
    <w:rsid w:val="000B5835"/>
    <w:rsid w:val="000B58CC"/>
    <w:rsid w:val="000B5C41"/>
    <w:rsid w:val="000B5D94"/>
    <w:rsid w:val="000B5FE7"/>
    <w:rsid w:val="000B60EF"/>
    <w:rsid w:val="000B628E"/>
    <w:rsid w:val="000B62A8"/>
    <w:rsid w:val="000B6307"/>
    <w:rsid w:val="000B648A"/>
    <w:rsid w:val="000B6499"/>
    <w:rsid w:val="000B663C"/>
    <w:rsid w:val="000B680D"/>
    <w:rsid w:val="000B6824"/>
    <w:rsid w:val="000B68D2"/>
    <w:rsid w:val="000B68F6"/>
    <w:rsid w:val="000B699B"/>
    <w:rsid w:val="000B69E1"/>
    <w:rsid w:val="000B6B49"/>
    <w:rsid w:val="000B6B4C"/>
    <w:rsid w:val="000B6C8E"/>
    <w:rsid w:val="000B6D6E"/>
    <w:rsid w:val="000B6FA4"/>
    <w:rsid w:val="000B706C"/>
    <w:rsid w:val="000B7258"/>
    <w:rsid w:val="000B7285"/>
    <w:rsid w:val="000B729F"/>
    <w:rsid w:val="000B73EA"/>
    <w:rsid w:val="000B7570"/>
    <w:rsid w:val="000B75BF"/>
    <w:rsid w:val="000B79D2"/>
    <w:rsid w:val="000B7A59"/>
    <w:rsid w:val="000B7AFD"/>
    <w:rsid w:val="000B7C7E"/>
    <w:rsid w:val="000B7E45"/>
    <w:rsid w:val="000B7E68"/>
    <w:rsid w:val="000C0449"/>
    <w:rsid w:val="000C0584"/>
    <w:rsid w:val="000C085F"/>
    <w:rsid w:val="000C0969"/>
    <w:rsid w:val="000C0C74"/>
    <w:rsid w:val="000C0E4E"/>
    <w:rsid w:val="000C1028"/>
    <w:rsid w:val="000C102D"/>
    <w:rsid w:val="000C17E5"/>
    <w:rsid w:val="000C199A"/>
    <w:rsid w:val="000C1ACD"/>
    <w:rsid w:val="000C1B77"/>
    <w:rsid w:val="000C1CCB"/>
    <w:rsid w:val="000C1E75"/>
    <w:rsid w:val="000C2023"/>
    <w:rsid w:val="000C21AE"/>
    <w:rsid w:val="000C23EE"/>
    <w:rsid w:val="000C2560"/>
    <w:rsid w:val="000C2612"/>
    <w:rsid w:val="000C2686"/>
    <w:rsid w:val="000C26D5"/>
    <w:rsid w:val="000C2855"/>
    <w:rsid w:val="000C2A90"/>
    <w:rsid w:val="000C2E55"/>
    <w:rsid w:val="000C3351"/>
    <w:rsid w:val="000C3552"/>
    <w:rsid w:val="000C36BA"/>
    <w:rsid w:val="000C383D"/>
    <w:rsid w:val="000C39ED"/>
    <w:rsid w:val="000C3A82"/>
    <w:rsid w:val="000C3CAB"/>
    <w:rsid w:val="000C3E72"/>
    <w:rsid w:val="000C3F3A"/>
    <w:rsid w:val="000C3F58"/>
    <w:rsid w:val="000C4044"/>
    <w:rsid w:val="000C410F"/>
    <w:rsid w:val="000C4326"/>
    <w:rsid w:val="000C43F7"/>
    <w:rsid w:val="000C4A89"/>
    <w:rsid w:val="000C4AF8"/>
    <w:rsid w:val="000C4AF9"/>
    <w:rsid w:val="000C4BC1"/>
    <w:rsid w:val="000C4FE3"/>
    <w:rsid w:val="000C5034"/>
    <w:rsid w:val="000C5222"/>
    <w:rsid w:val="000C53CC"/>
    <w:rsid w:val="000C5631"/>
    <w:rsid w:val="000C5897"/>
    <w:rsid w:val="000C5A91"/>
    <w:rsid w:val="000C5D44"/>
    <w:rsid w:val="000C5D82"/>
    <w:rsid w:val="000C5F2A"/>
    <w:rsid w:val="000C5F49"/>
    <w:rsid w:val="000C5FEF"/>
    <w:rsid w:val="000C606F"/>
    <w:rsid w:val="000C6460"/>
    <w:rsid w:val="000C650A"/>
    <w:rsid w:val="000C6664"/>
    <w:rsid w:val="000C66B8"/>
    <w:rsid w:val="000C67F5"/>
    <w:rsid w:val="000C6846"/>
    <w:rsid w:val="000C68A5"/>
    <w:rsid w:val="000C6B2E"/>
    <w:rsid w:val="000C6F94"/>
    <w:rsid w:val="000C6FEE"/>
    <w:rsid w:val="000C70E8"/>
    <w:rsid w:val="000C74BD"/>
    <w:rsid w:val="000C7668"/>
    <w:rsid w:val="000C77D7"/>
    <w:rsid w:val="000C798A"/>
    <w:rsid w:val="000C7B5F"/>
    <w:rsid w:val="000C7D40"/>
    <w:rsid w:val="000D0070"/>
    <w:rsid w:val="000D01C1"/>
    <w:rsid w:val="000D0870"/>
    <w:rsid w:val="000D0A58"/>
    <w:rsid w:val="000D0AB4"/>
    <w:rsid w:val="000D0C0C"/>
    <w:rsid w:val="000D0ECD"/>
    <w:rsid w:val="000D1075"/>
    <w:rsid w:val="000D12A8"/>
    <w:rsid w:val="000D1431"/>
    <w:rsid w:val="000D1528"/>
    <w:rsid w:val="000D1581"/>
    <w:rsid w:val="000D1647"/>
    <w:rsid w:val="000D1681"/>
    <w:rsid w:val="000D1AA2"/>
    <w:rsid w:val="000D1AE1"/>
    <w:rsid w:val="000D1C3D"/>
    <w:rsid w:val="000D1CA2"/>
    <w:rsid w:val="000D2050"/>
    <w:rsid w:val="000D21BD"/>
    <w:rsid w:val="000D2221"/>
    <w:rsid w:val="000D22BA"/>
    <w:rsid w:val="000D2346"/>
    <w:rsid w:val="000D23E7"/>
    <w:rsid w:val="000D24D0"/>
    <w:rsid w:val="000D2503"/>
    <w:rsid w:val="000D26A9"/>
    <w:rsid w:val="000D26F8"/>
    <w:rsid w:val="000D2790"/>
    <w:rsid w:val="000D27B0"/>
    <w:rsid w:val="000D29DF"/>
    <w:rsid w:val="000D2CA0"/>
    <w:rsid w:val="000D2CA6"/>
    <w:rsid w:val="000D2F60"/>
    <w:rsid w:val="000D2F83"/>
    <w:rsid w:val="000D2FBA"/>
    <w:rsid w:val="000D30D6"/>
    <w:rsid w:val="000D3866"/>
    <w:rsid w:val="000D39D8"/>
    <w:rsid w:val="000D3BD4"/>
    <w:rsid w:val="000D3C06"/>
    <w:rsid w:val="000D3CF3"/>
    <w:rsid w:val="000D3D3A"/>
    <w:rsid w:val="000D3F8C"/>
    <w:rsid w:val="000D40EE"/>
    <w:rsid w:val="000D4396"/>
    <w:rsid w:val="000D4445"/>
    <w:rsid w:val="000D44CA"/>
    <w:rsid w:val="000D466A"/>
    <w:rsid w:val="000D46DA"/>
    <w:rsid w:val="000D4791"/>
    <w:rsid w:val="000D4B68"/>
    <w:rsid w:val="000D4BF4"/>
    <w:rsid w:val="000D4D23"/>
    <w:rsid w:val="000D4D90"/>
    <w:rsid w:val="000D4FD7"/>
    <w:rsid w:val="000D5149"/>
    <w:rsid w:val="000D5511"/>
    <w:rsid w:val="000D57D4"/>
    <w:rsid w:val="000D57F8"/>
    <w:rsid w:val="000D5A73"/>
    <w:rsid w:val="000D5C6A"/>
    <w:rsid w:val="000D5D8B"/>
    <w:rsid w:val="000D5EDF"/>
    <w:rsid w:val="000D6226"/>
    <w:rsid w:val="000D62F4"/>
    <w:rsid w:val="000D6487"/>
    <w:rsid w:val="000D6516"/>
    <w:rsid w:val="000D696B"/>
    <w:rsid w:val="000D69F0"/>
    <w:rsid w:val="000D6BAD"/>
    <w:rsid w:val="000D6C65"/>
    <w:rsid w:val="000D6DB0"/>
    <w:rsid w:val="000D702D"/>
    <w:rsid w:val="000D70DC"/>
    <w:rsid w:val="000D73DA"/>
    <w:rsid w:val="000D750A"/>
    <w:rsid w:val="000D7719"/>
    <w:rsid w:val="000D7727"/>
    <w:rsid w:val="000D773F"/>
    <w:rsid w:val="000D7887"/>
    <w:rsid w:val="000D7967"/>
    <w:rsid w:val="000D79B7"/>
    <w:rsid w:val="000D7A01"/>
    <w:rsid w:val="000D7B8A"/>
    <w:rsid w:val="000D7EF2"/>
    <w:rsid w:val="000D7F22"/>
    <w:rsid w:val="000E02EB"/>
    <w:rsid w:val="000E0537"/>
    <w:rsid w:val="000E0A78"/>
    <w:rsid w:val="000E108C"/>
    <w:rsid w:val="000E1397"/>
    <w:rsid w:val="000E145E"/>
    <w:rsid w:val="000E1586"/>
    <w:rsid w:val="000E1602"/>
    <w:rsid w:val="000E1603"/>
    <w:rsid w:val="000E1648"/>
    <w:rsid w:val="000E172E"/>
    <w:rsid w:val="000E1892"/>
    <w:rsid w:val="000E1902"/>
    <w:rsid w:val="000E1B9B"/>
    <w:rsid w:val="000E1D0C"/>
    <w:rsid w:val="000E1D8F"/>
    <w:rsid w:val="000E1F01"/>
    <w:rsid w:val="000E1FC7"/>
    <w:rsid w:val="000E201E"/>
    <w:rsid w:val="000E221E"/>
    <w:rsid w:val="000E22ED"/>
    <w:rsid w:val="000E24AF"/>
    <w:rsid w:val="000E2B32"/>
    <w:rsid w:val="000E2C88"/>
    <w:rsid w:val="000E2E93"/>
    <w:rsid w:val="000E2F56"/>
    <w:rsid w:val="000E2F8F"/>
    <w:rsid w:val="000E2FB1"/>
    <w:rsid w:val="000E30BC"/>
    <w:rsid w:val="000E3255"/>
    <w:rsid w:val="000E325D"/>
    <w:rsid w:val="000E346C"/>
    <w:rsid w:val="000E3523"/>
    <w:rsid w:val="000E36F6"/>
    <w:rsid w:val="000E3AA0"/>
    <w:rsid w:val="000E3B1A"/>
    <w:rsid w:val="000E3B1C"/>
    <w:rsid w:val="000E3CCF"/>
    <w:rsid w:val="000E3D52"/>
    <w:rsid w:val="000E4468"/>
    <w:rsid w:val="000E44E1"/>
    <w:rsid w:val="000E498E"/>
    <w:rsid w:val="000E4A49"/>
    <w:rsid w:val="000E4C7B"/>
    <w:rsid w:val="000E4D43"/>
    <w:rsid w:val="000E4D76"/>
    <w:rsid w:val="000E4E91"/>
    <w:rsid w:val="000E4EC1"/>
    <w:rsid w:val="000E4EE8"/>
    <w:rsid w:val="000E4F4C"/>
    <w:rsid w:val="000E51D0"/>
    <w:rsid w:val="000E5201"/>
    <w:rsid w:val="000E5391"/>
    <w:rsid w:val="000E5693"/>
    <w:rsid w:val="000E5A1D"/>
    <w:rsid w:val="000E5B8F"/>
    <w:rsid w:val="000E5ED2"/>
    <w:rsid w:val="000E6366"/>
    <w:rsid w:val="000E63F2"/>
    <w:rsid w:val="000E6576"/>
    <w:rsid w:val="000E675E"/>
    <w:rsid w:val="000E691C"/>
    <w:rsid w:val="000E696A"/>
    <w:rsid w:val="000E6B7A"/>
    <w:rsid w:val="000E6F8B"/>
    <w:rsid w:val="000E70D0"/>
    <w:rsid w:val="000E717C"/>
    <w:rsid w:val="000E7222"/>
    <w:rsid w:val="000E75AD"/>
    <w:rsid w:val="000E795F"/>
    <w:rsid w:val="000E7A66"/>
    <w:rsid w:val="000E7A7A"/>
    <w:rsid w:val="000E7AE8"/>
    <w:rsid w:val="000E7B2F"/>
    <w:rsid w:val="000E7EC2"/>
    <w:rsid w:val="000E7F64"/>
    <w:rsid w:val="000E7FA5"/>
    <w:rsid w:val="000F0060"/>
    <w:rsid w:val="000F0681"/>
    <w:rsid w:val="000F089A"/>
    <w:rsid w:val="000F091C"/>
    <w:rsid w:val="000F113F"/>
    <w:rsid w:val="000F1224"/>
    <w:rsid w:val="000F12F1"/>
    <w:rsid w:val="000F136C"/>
    <w:rsid w:val="000F13F3"/>
    <w:rsid w:val="000F18B7"/>
    <w:rsid w:val="000F1935"/>
    <w:rsid w:val="000F1947"/>
    <w:rsid w:val="000F1986"/>
    <w:rsid w:val="000F1A0B"/>
    <w:rsid w:val="000F1BA1"/>
    <w:rsid w:val="000F1D19"/>
    <w:rsid w:val="000F1F93"/>
    <w:rsid w:val="000F246B"/>
    <w:rsid w:val="000F26A6"/>
    <w:rsid w:val="000F2951"/>
    <w:rsid w:val="000F2AC9"/>
    <w:rsid w:val="000F2B64"/>
    <w:rsid w:val="000F2BA4"/>
    <w:rsid w:val="000F2C07"/>
    <w:rsid w:val="000F2C76"/>
    <w:rsid w:val="000F2CD1"/>
    <w:rsid w:val="000F3047"/>
    <w:rsid w:val="000F30D3"/>
    <w:rsid w:val="000F341E"/>
    <w:rsid w:val="000F34BB"/>
    <w:rsid w:val="000F3757"/>
    <w:rsid w:val="000F37B1"/>
    <w:rsid w:val="000F38E9"/>
    <w:rsid w:val="000F3919"/>
    <w:rsid w:val="000F3A68"/>
    <w:rsid w:val="000F3D02"/>
    <w:rsid w:val="000F3D4D"/>
    <w:rsid w:val="000F3D63"/>
    <w:rsid w:val="000F4082"/>
    <w:rsid w:val="000F4093"/>
    <w:rsid w:val="000F41A0"/>
    <w:rsid w:val="000F4383"/>
    <w:rsid w:val="000F450C"/>
    <w:rsid w:val="000F4548"/>
    <w:rsid w:val="000F4573"/>
    <w:rsid w:val="000F4599"/>
    <w:rsid w:val="000F4815"/>
    <w:rsid w:val="000F4842"/>
    <w:rsid w:val="000F496B"/>
    <w:rsid w:val="000F4F56"/>
    <w:rsid w:val="000F4FF2"/>
    <w:rsid w:val="000F5463"/>
    <w:rsid w:val="000F5522"/>
    <w:rsid w:val="000F5606"/>
    <w:rsid w:val="000F560B"/>
    <w:rsid w:val="000F5611"/>
    <w:rsid w:val="000F58A7"/>
    <w:rsid w:val="000F5A27"/>
    <w:rsid w:val="000F5C59"/>
    <w:rsid w:val="000F5DA6"/>
    <w:rsid w:val="000F5DD8"/>
    <w:rsid w:val="000F5F79"/>
    <w:rsid w:val="000F61A6"/>
    <w:rsid w:val="000F61EB"/>
    <w:rsid w:val="000F6291"/>
    <w:rsid w:val="000F67A4"/>
    <w:rsid w:val="000F68B2"/>
    <w:rsid w:val="000F69CE"/>
    <w:rsid w:val="000F6B9F"/>
    <w:rsid w:val="000F6D52"/>
    <w:rsid w:val="000F6D7B"/>
    <w:rsid w:val="000F722B"/>
    <w:rsid w:val="000F722D"/>
    <w:rsid w:val="000F72E5"/>
    <w:rsid w:val="000F7398"/>
    <w:rsid w:val="000F7539"/>
    <w:rsid w:val="000F75B1"/>
    <w:rsid w:val="000F75EB"/>
    <w:rsid w:val="000F777F"/>
    <w:rsid w:val="000F77AE"/>
    <w:rsid w:val="000F77DA"/>
    <w:rsid w:val="000F7ABC"/>
    <w:rsid w:val="000F7E94"/>
    <w:rsid w:val="00100261"/>
    <w:rsid w:val="001002BF"/>
    <w:rsid w:val="00100567"/>
    <w:rsid w:val="001006DD"/>
    <w:rsid w:val="001007FF"/>
    <w:rsid w:val="001008F5"/>
    <w:rsid w:val="00100AC1"/>
    <w:rsid w:val="00100E4E"/>
    <w:rsid w:val="00100F01"/>
    <w:rsid w:val="00100F65"/>
    <w:rsid w:val="00100FD0"/>
    <w:rsid w:val="00100FD5"/>
    <w:rsid w:val="00101006"/>
    <w:rsid w:val="00101459"/>
    <w:rsid w:val="0010150D"/>
    <w:rsid w:val="0010160E"/>
    <w:rsid w:val="0010169C"/>
    <w:rsid w:val="00101754"/>
    <w:rsid w:val="00101A0A"/>
    <w:rsid w:val="00101A30"/>
    <w:rsid w:val="00101A5F"/>
    <w:rsid w:val="00101B9F"/>
    <w:rsid w:val="00101D32"/>
    <w:rsid w:val="00101E57"/>
    <w:rsid w:val="00101EA2"/>
    <w:rsid w:val="00101F99"/>
    <w:rsid w:val="00102243"/>
    <w:rsid w:val="001023F1"/>
    <w:rsid w:val="001024D6"/>
    <w:rsid w:val="00102778"/>
    <w:rsid w:val="00102791"/>
    <w:rsid w:val="001027EF"/>
    <w:rsid w:val="00102A79"/>
    <w:rsid w:val="00102AF0"/>
    <w:rsid w:val="00102CAA"/>
    <w:rsid w:val="00102ECD"/>
    <w:rsid w:val="0010327B"/>
    <w:rsid w:val="001033A2"/>
    <w:rsid w:val="001034B4"/>
    <w:rsid w:val="0010359A"/>
    <w:rsid w:val="00103A5A"/>
    <w:rsid w:val="00103D09"/>
    <w:rsid w:val="00103D47"/>
    <w:rsid w:val="00103EA1"/>
    <w:rsid w:val="00103F8B"/>
    <w:rsid w:val="00104181"/>
    <w:rsid w:val="001041E5"/>
    <w:rsid w:val="0010425E"/>
    <w:rsid w:val="00104310"/>
    <w:rsid w:val="00104433"/>
    <w:rsid w:val="0010454F"/>
    <w:rsid w:val="0010479F"/>
    <w:rsid w:val="0010480C"/>
    <w:rsid w:val="00104842"/>
    <w:rsid w:val="0010486E"/>
    <w:rsid w:val="001049D6"/>
    <w:rsid w:val="00104BB3"/>
    <w:rsid w:val="00104C03"/>
    <w:rsid w:val="00104C66"/>
    <w:rsid w:val="00104CE3"/>
    <w:rsid w:val="00105069"/>
    <w:rsid w:val="0010560A"/>
    <w:rsid w:val="0010585D"/>
    <w:rsid w:val="00105A36"/>
    <w:rsid w:val="00105B3D"/>
    <w:rsid w:val="00105CAC"/>
    <w:rsid w:val="00105CB9"/>
    <w:rsid w:val="00105CBA"/>
    <w:rsid w:val="00105DB5"/>
    <w:rsid w:val="001060CB"/>
    <w:rsid w:val="0010613C"/>
    <w:rsid w:val="001061C8"/>
    <w:rsid w:val="00106364"/>
    <w:rsid w:val="0010637C"/>
    <w:rsid w:val="001063E7"/>
    <w:rsid w:val="00106487"/>
    <w:rsid w:val="00106674"/>
    <w:rsid w:val="001066C5"/>
    <w:rsid w:val="001068EF"/>
    <w:rsid w:val="00106C78"/>
    <w:rsid w:val="0010716F"/>
    <w:rsid w:val="001071C2"/>
    <w:rsid w:val="00107523"/>
    <w:rsid w:val="001075B7"/>
    <w:rsid w:val="00107681"/>
    <w:rsid w:val="0010796C"/>
    <w:rsid w:val="00107C2F"/>
    <w:rsid w:val="00107C9F"/>
    <w:rsid w:val="00107DF2"/>
    <w:rsid w:val="00107F6C"/>
    <w:rsid w:val="00110081"/>
    <w:rsid w:val="00110297"/>
    <w:rsid w:val="00110332"/>
    <w:rsid w:val="00110389"/>
    <w:rsid w:val="001103C8"/>
    <w:rsid w:val="0011049F"/>
    <w:rsid w:val="00110679"/>
    <w:rsid w:val="00110738"/>
    <w:rsid w:val="001107BE"/>
    <w:rsid w:val="00110889"/>
    <w:rsid w:val="001109A5"/>
    <w:rsid w:val="00110A36"/>
    <w:rsid w:val="00110B99"/>
    <w:rsid w:val="00110EA0"/>
    <w:rsid w:val="00110EC6"/>
    <w:rsid w:val="00110EEB"/>
    <w:rsid w:val="00110F5A"/>
    <w:rsid w:val="0011117A"/>
    <w:rsid w:val="001112E2"/>
    <w:rsid w:val="00111355"/>
    <w:rsid w:val="00111581"/>
    <w:rsid w:val="001116B5"/>
    <w:rsid w:val="00111832"/>
    <w:rsid w:val="00111905"/>
    <w:rsid w:val="00111A87"/>
    <w:rsid w:val="00111E3E"/>
    <w:rsid w:val="00111F7E"/>
    <w:rsid w:val="001120D2"/>
    <w:rsid w:val="00112147"/>
    <w:rsid w:val="001121F6"/>
    <w:rsid w:val="00112259"/>
    <w:rsid w:val="0011228E"/>
    <w:rsid w:val="00112318"/>
    <w:rsid w:val="0011249D"/>
    <w:rsid w:val="001124F0"/>
    <w:rsid w:val="0011266C"/>
    <w:rsid w:val="00112773"/>
    <w:rsid w:val="001129DF"/>
    <w:rsid w:val="00112ADA"/>
    <w:rsid w:val="00112B57"/>
    <w:rsid w:val="00112C9A"/>
    <w:rsid w:val="00112DCB"/>
    <w:rsid w:val="00112E1A"/>
    <w:rsid w:val="001132C5"/>
    <w:rsid w:val="001132CA"/>
    <w:rsid w:val="00113300"/>
    <w:rsid w:val="001134EA"/>
    <w:rsid w:val="001134F5"/>
    <w:rsid w:val="00113B27"/>
    <w:rsid w:val="00113C08"/>
    <w:rsid w:val="00113DA4"/>
    <w:rsid w:val="00113DC4"/>
    <w:rsid w:val="00113FB3"/>
    <w:rsid w:val="00113FBE"/>
    <w:rsid w:val="00114077"/>
    <w:rsid w:val="0011411C"/>
    <w:rsid w:val="001141A3"/>
    <w:rsid w:val="001141B3"/>
    <w:rsid w:val="00114265"/>
    <w:rsid w:val="0011428A"/>
    <w:rsid w:val="00114458"/>
    <w:rsid w:val="00114471"/>
    <w:rsid w:val="0011448B"/>
    <w:rsid w:val="001144A5"/>
    <w:rsid w:val="001145D0"/>
    <w:rsid w:val="00114894"/>
    <w:rsid w:val="00114BEF"/>
    <w:rsid w:val="00114C4C"/>
    <w:rsid w:val="00114D8F"/>
    <w:rsid w:val="00114DB4"/>
    <w:rsid w:val="00114DCF"/>
    <w:rsid w:val="001157F4"/>
    <w:rsid w:val="00115820"/>
    <w:rsid w:val="0011587F"/>
    <w:rsid w:val="00115924"/>
    <w:rsid w:val="00115974"/>
    <w:rsid w:val="00115B8F"/>
    <w:rsid w:val="00115BDA"/>
    <w:rsid w:val="00115D4E"/>
    <w:rsid w:val="00115D75"/>
    <w:rsid w:val="00115DFF"/>
    <w:rsid w:val="00115E3D"/>
    <w:rsid w:val="00115F77"/>
    <w:rsid w:val="001160F3"/>
    <w:rsid w:val="0011614C"/>
    <w:rsid w:val="001161B7"/>
    <w:rsid w:val="0011631F"/>
    <w:rsid w:val="00116396"/>
    <w:rsid w:val="001163E8"/>
    <w:rsid w:val="001165BF"/>
    <w:rsid w:val="0011662C"/>
    <w:rsid w:val="00116773"/>
    <w:rsid w:val="00116834"/>
    <w:rsid w:val="00116878"/>
    <w:rsid w:val="00116A27"/>
    <w:rsid w:val="00116ACD"/>
    <w:rsid w:val="00116B17"/>
    <w:rsid w:val="00116B82"/>
    <w:rsid w:val="00116BFD"/>
    <w:rsid w:val="00116D2E"/>
    <w:rsid w:val="00116DB0"/>
    <w:rsid w:val="00116EBE"/>
    <w:rsid w:val="00117263"/>
    <w:rsid w:val="001173D5"/>
    <w:rsid w:val="001178DC"/>
    <w:rsid w:val="00117911"/>
    <w:rsid w:val="00117973"/>
    <w:rsid w:val="00117AB3"/>
    <w:rsid w:val="00117CC2"/>
    <w:rsid w:val="00117E37"/>
    <w:rsid w:val="001200C0"/>
    <w:rsid w:val="001200C4"/>
    <w:rsid w:val="001203CC"/>
    <w:rsid w:val="0012064F"/>
    <w:rsid w:val="00120704"/>
    <w:rsid w:val="00120B76"/>
    <w:rsid w:val="00120BAF"/>
    <w:rsid w:val="001212A3"/>
    <w:rsid w:val="001212C6"/>
    <w:rsid w:val="00121674"/>
    <w:rsid w:val="0012168A"/>
    <w:rsid w:val="0012169C"/>
    <w:rsid w:val="0012189E"/>
    <w:rsid w:val="001218DE"/>
    <w:rsid w:val="00121C13"/>
    <w:rsid w:val="00121C21"/>
    <w:rsid w:val="00121E84"/>
    <w:rsid w:val="00121EAA"/>
    <w:rsid w:val="00121FE6"/>
    <w:rsid w:val="001220A1"/>
    <w:rsid w:val="001220F7"/>
    <w:rsid w:val="001221D6"/>
    <w:rsid w:val="001222D3"/>
    <w:rsid w:val="00122579"/>
    <w:rsid w:val="001225A7"/>
    <w:rsid w:val="0012280B"/>
    <w:rsid w:val="00122A34"/>
    <w:rsid w:val="00122B05"/>
    <w:rsid w:val="00122B27"/>
    <w:rsid w:val="00122B39"/>
    <w:rsid w:val="00122BFC"/>
    <w:rsid w:val="00122DB3"/>
    <w:rsid w:val="00122F84"/>
    <w:rsid w:val="00123170"/>
    <w:rsid w:val="001233FE"/>
    <w:rsid w:val="001234C5"/>
    <w:rsid w:val="001236C0"/>
    <w:rsid w:val="0012378B"/>
    <w:rsid w:val="00123AF7"/>
    <w:rsid w:val="00123B28"/>
    <w:rsid w:val="00123BCB"/>
    <w:rsid w:val="00123D9A"/>
    <w:rsid w:val="00123F79"/>
    <w:rsid w:val="001241EE"/>
    <w:rsid w:val="00124432"/>
    <w:rsid w:val="0012449F"/>
    <w:rsid w:val="00124502"/>
    <w:rsid w:val="001245DF"/>
    <w:rsid w:val="001247EC"/>
    <w:rsid w:val="0012498E"/>
    <w:rsid w:val="00124D97"/>
    <w:rsid w:val="00124E2A"/>
    <w:rsid w:val="00125148"/>
    <w:rsid w:val="00125434"/>
    <w:rsid w:val="00125668"/>
    <w:rsid w:val="00125A07"/>
    <w:rsid w:val="00125A28"/>
    <w:rsid w:val="00125A57"/>
    <w:rsid w:val="00125A5D"/>
    <w:rsid w:val="00125CD6"/>
    <w:rsid w:val="00125DEF"/>
    <w:rsid w:val="00125DF3"/>
    <w:rsid w:val="001260AC"/>
    <w:rsid w:val="00126573"/>
    <w:rsid w:val="00126668"/>
    <w:rsid w:val="001266BB"/>
    <w:rsid w:val="00126752"/>
    <w:rsid w:val="0012679D"/>
    <w:rsid w:val="001269AF"/>
    <w:rsid w:val="001269CF"/>
    <w:rsid w:val="001273FF"/>
    <w:rsid w:val="00127573"/>
    <w:rsid w:val="0012767C"/>
    <w:rsid w:val="001276E9"/>
    <w:rsid w:val="0012789B"/>
    <w:rsid w:val="00127A60"/>
    <w:rsid w:val="00127EFE"/>
    <w:rsid w:val="00127FA0"/>
    <w:rsid w:val="00130264"/>
    <w:rsid w:val="0013040D"/>
    <w:rsid w:val="00130410"/>
    <w:rsid w:val="001304D3"/>
    <w:rsid w:val="001306CB"/>
    <w:rsid w:val="00130A08"/>
    <w:rsid w:val="00130BAC"/>
    <w:rsid w:val="00130CE5"/>
    <w:rsid w:val="00130E8C"/>
    <w:rsid w:val="001311E7"/>
    <w:rsid w:val="0013130B"/>
    <w:rsid w:val="0013133E"/>
    <w:rsid w:val="001315B5"/>
    <w:rsid w:val="001315B7"/>
    <w:rsid w:val="0013161C"/>
    <w:rsid w:val="00131A1A"/>
    <w:rsid w:val="00131B78"/>
    <w:rsid w:val="00131C91"/>
    <w:rsid w:val="00131EC2"/>
    <w:rsid w:val="00131FCF"/>
    <w:rsid w:val="001323D7"/>
    <w:rsid w:val="0013247E"/>
    <w:rsid w:val="00132488"/>
    <w:rsid w:val="001324A6"/>
    <w:rsid w:val="001325BD"/>
    <w:rsid w:val="00132C97"/>
    <w:rsid w:val="00132D47"/>
    <w:rsid w:val="00132DE1"/>
    <w:rsid w:val="00132E40"/>
    <w:rsid w:val="00133121"/>
    <w:rsid w:val="001332A4"/>
    <w:rsid w:val="00133343"/>
    <w:rsid w:val="0013338F"/>
    <w:rsid w:val="00133413"/>
    <w:rsid w:val="0013348B"/>
    <w:rsid w:val="0013375C"/>
    <w:rsid w:val="0013375E"/>
    <w:rsid w:val="00133AA7"/>
    <w:rsid w:val="00133AC2"/>
    <w:rsid w:val="00133AD6"/>
    <w:rsid w:val="00133E24"/>
    <w:rsid w:val="00133F31"/>
    <w:rsid w:val="001342B5"/>
    <w:rsid w:val="001343A9"/>
    <w:rsid w:val="0013445D"/>
    <w:rsid w:val="00134680"/>
    <w:rsid w:val="0013497B"/>
    <w:rsid w:val="00134AA5"/>
    <w:rsid w:val="00134AF3"/>
    <w:rsid w:val="00134C44"/>
    <w:rsid w:val="00134CC8"/>
    <w:rsid w:val="00134FDB"/>
    <w:rsid w:val="0013501E"/>
    <w:rsid w:val="00135657"/>
    <w:rsid w:val="001357B0"/>
    <w:rsid w:val="00135BE1"/>
    <w:rsid w:val="00135CA2"/>
    <w:rsid w:val="00135E0B"/>
    <w:rsid w:val="00135E49"/>
    <w:rsid w:val="00136259"/>
    <w:rsid w:val="00136981"/>
    <w:rsid w:val="00136B5A"/>
    <w:rsid w:val="00136C5A"/>
    <w:rsid w:val="00136E2B"/>
    <w:rsid w:val="00137133"/>
    <w:rsid w:val="00137213"/>
    <w:rsid w:val="001373A5"/>
    <w:rsid w:val="00137405"/>
    <w:rsid w:val="001375F0"/>
    <w:rsid w:val="001376B1"/>
    <w:rsid w:val="001376F7"/>
    <w:rsid w:val="001377E5"/>
    <w:rsid w:val="001377EA"/>
    <w:rsid w:val="00137844"/>
    <w:rsid w:val="00137BC0"/>
    <w:rsid w:val="00137BDB"/>
    <w:rsid w:val="0014017B"/>
    <w:rsid w:val="00140228"/>
    <w:rsid w:val="00140231"/>
    <w:rsid w:val="001403FA"/>
    <w:rsid w:val="001404CE"/>
    <w:rsid w:val="001404FD"/>
    <w:rsid w:val="00140646"/>
    <w:rsid w:val="001406A9"/>
    <w:rsid w:val="001406E8"/>
    <w:rsid w:val="00140874"/>
    <w:rsid w:val="0014091A"/>
    <w:rsid w:val="00140A58"/>
    <w:rsid w:val="00140AC0"/>
    <w:rsid w:val="00140BCC"/>
    <w:rsid w:val="00140C57"/>
    <w:rsid w:val="00140E6A"/>
    <w:rsid w:val="0014101C"/>
    <w:rsid w:val="00141095"/>
    <w:rsid w:val="00141325"/>
    <w:rsid w:val="00141424"/>
    <w:rsid w:val="00141436"/>
    <w:rsid w:val="0014148F"/>
    <w:rsid w:val="00141B81"/>
    <w:rsid w:val="00141BEC"/>
    <w:rsid w:val="00141C3C"/>
    <w:rsid w:val="00141CF4"/>
    <w:rsid w:val="00142005"/>
    <w:rsid w:val="00142228"/>
    <w:rsid w:val="00142362"/>
    <w:rsid w:val="00142469"/>
    <w:rsid w:val="001424E5"/>
    <w:rsid w:val="00142B2B"/>
    <w:rsid w:val="0014305F"/>
    <w:rsid w:val="0014318A"/>
    <w:rsid w:val="001435A4"/>
    <w:rsid w:val="00143AE0"/>
    <w:rsid w:val="00143BD9"/>
    <w:rsid w:val="00143C9E"/>
    <w:rsid w:val="00143CBC"/>
    <w:rsid w:val="00143F92"/>
    <w:rsid w:val="00143FBA"/>
    <w:rsid w:val="001440DC"/>
    <w:rsid w:val="00144131"/>
    <w:rsid w:val="00144243"/>
    <w:rsid w:val="0014438C"/>
    <w:rsid w:val="001444EE"/>
    <w:rsid w:val="0014450E"/>
    <w:rsid w:val="001446E2"/>
    <w:rsid w:val="001448E8"/>
    <w:rsid w:val="00144989"/>
    <w:rsid w:val="00144AFE"/>
    <w:rsid w:val="00144B44"/>
    <w:rsid w:val="00144CB0"/>
    <w:rsid w:val="00144D4A"/>
    <w:rsid w:val="00144F7D"/>
    <w:rsid w:val="00144FD1"/>
    <w:rsid w:val="00144FFD"/>
    <w:rsid w:val="0014500B"/>
    <w:rsid w:val="001450B0"/>
    <w:rsid w:val="001451B2"/>
    <w:rsid w:val="001455E4"/>
    <w:rsid w:val="00145684"/>
    <w:rsid w:val="001456CF"/>
    <w:rsid w:val="001458EA"/>
    <w:rsid w:val="001459A5"/>
    <w:rsid w:val="00145C68"/>
    <w:rsid w:val="00145F78"/>
    <w:rsid w:val="001461F9"/>
    <w:rsid w:val="001462AF"/>
    <w:rsid w:val="00146867"/>
    <w:rsid w:val="00146C68"/>
    <w:rsid w:val="00146DAB"/>
    <w:rsid w:val="00146FED"/>
    <w:rsid w:val="001472E2"/>
    <w:rsid w:val="00147777"/>
    <w:rsid w:val="00147968"/>
    <w:rsid w:val="00147A05"/>
    <w:rsid w:val="00147ACA"/>
    <w:rsid w:val="00147AEE"/>
    <w:rsid w:val="00147D0B"/>
    <w:rsid w:val="00147D75"/>
    <w:rsid w:val="00147D9F"/>
    <w:rsid w:val="00147E56"/>
    <w:rsid w:val="001501DE"/>
    <w:rsid w:val="0015027D"/>
    <w:rsid w:val="001502B5"/>
    <w:rsid w:val="001503DF"/>
    <w:rsid w:val="001505A5"/>
    <w:rsid w:val="00150821"/>
    <w:rsid w:val="001508A8"/>
    <w:rsid w:val="001508B1"/>
    <w:rsid w:val="001509BF"/>
    <w:rsid w:val="00150A57"/>
    <w:rsid w:val="00150AFC"/>
    <w:rsid w:val="00150C33"/>
    <w:rsid w:val="00150DB3"/>
    <w:rsid w:val="00150DD5"/>
    <w:rsid w:val="00151135"/>
    <w:rsid w:val="0015142D"/>
    <w:rsid w:val="001515C8"/>
    <w:rsid w:val="001515E1"/>
    <w:rsid w:val="001517A7"/>
    <w:rsid w:val="00151828"/>
    <w:rsid w:val="00151A26"/>
    <w:rsid w:val="00151AFB"/>
    <w:rsid w:val="00151C26"/>
    <w:rsid w:val="00151EDB"/>
    <w:rsid w:val="00152035"/>
    <w:rsid w:val="00152233"/>
    <w:rsid w:val="0015242C"/>
    <w:rsid w:val="0015256D"/>
    <w:rsid w:val="00152969"/>
    <w:rsid w:val="00152B00"/>
    <w:rsid w:val="00153044"/>
    <w:rsid w:val="001532FA"/>
    <w:rsid w:val="00153300"/>
    <w:rsid w:val="00153433"/>
    <w:rsid w:val="00153444"/>
    <w:rsid w:val="00153644"/>
    <w:rsid w:val="001537D5"/>
    <w:rsid w:val="001537FF"/>
    <w:rsid w:val="0015383A"/>
    <w:rsid w:val="0015398F"/>
    <w:rsid w:val="00153C8F"/>
    <w:rsid w:val="00153DD7"/>
    <w:rsid w:val="00153E20"/>
    <w:rsid w:val="00153EC9"/>
    <w:rsid w:val="00154490"/>
    <w:rsid w:val="0015449E"/>
    <w:rsid w:val="00154764"/>
    <w:rsid w:val="0015487E"/>
    <w:rsid w:val="00154B01"/>
    <w:rsid w:val="00154E15"/>
    <w:rsid w:val="00154F2A"/>
    <w:rsid w:val="00154FCF"/>
    <w:rsid w:val="0015520C"/>
    <w:rsid w:val="001552C2"/>
    <w:rsid w:val="00155333"/>
    <w:rsid w:val="00155356"/>
    <w:rsid w:val="00155568"/>
    <w:rsid w:val="00155578"/>
    <w:rsid w:val="00155645"/>
    <w:rsid w:val="00155C48"/>
    <w:rsid w:val="00155D3A"/>
    <w:rsid w:val="00155F02"/>
    <w:rsid w:val="00156081"/>
    <w:rsid w:val="001562A0"/>
    <w:rsid w:val="00156397"/>
    <w:rsid w:val="001563C1"/>
    <w:rsid w:val="001564F3"/>
    <w:rsid w:val="001566ED"/>
    <w:rsid w:val="001568E8"/>
    <w:rsid w:val="001569FD"/>
    <w:rsid w:val="00156C93"/>
    <w:rsid w:val="00156CCF"/>
    <w:rsid w:val="00156CFD"/>
    <w:rsid w:val="00156D40"/>
    <w:rsid w:val="00156DBC"/>
    <w:rsid w:val="00156EED"/>
    <w:rsid w:val="00157072"/>
    <w:rsid w:val="001572B3"/>
    <w:rsid w:val="0015732D"/>
    <w:rsid w:val="0015752F"/>
    <w:rsid w:val="001576CA"/>
    <w:rsid w:val="0015770C"/>
    <w:rsid w:val="0015776A"/>
    <w:rsid w:val="0015778F"/>
    <w:rsid w:val="001578A4"/>
    <w:rsid w:val="00157911"/>
    <w:rsid w:val="00157919"/>
    <w:rsid w:val="0015794A"/>
    <w:rsid w:val="001579C5"/>
    <w:rsid w:val="00157B6E"/>
    <w:rsid w:val="00157C75"/>
    <w:rsid w:val="00157C9F"/>
    <w:rsid w:val="00157CDB"/>
    <w:rsid w:val="00157D3E"/>
    <w:rsid w:val="0016020B"/>
    <w:rsid w:val="00160313"/>
    <w:rsid w:val="0016033E"/>
    <w:rsid w:val="001605BD"/>
    <w:rsid w:val="00160667"/>
    <w:rsid w:val="00160714"/>
    <w:rsid w:val="001608A7"/>
    <w:rsid w:val="00160C9D"/>
    <w:rsid w:val="00160D5F"/>
    <w:rsid w:val="00160DCD"/>
    <w:rsid w:val="00160F74"/>
    <w:rsid w:val="001610D9"/>
    <w:rsid w:val="00161320"/>
    <w:rsid w:val="00161454"/>
    <w:rsid w:val="001615D1"/>
    <w:rsid w:val="001616B4"/>
    <w:rsid w:val="001617E8"/>
    <w:rsid w:val="00161A8D"/>
    <w:rsid w:val="00161AA8"/>
    <w:rsid w:val="00161AC6"/>
    <w:rsid w:val="00161ADD"/>
    <w:rsid w:val="00161C95"/>
    <w:rsid w:val="00161E11"/>
    <w:rsid w:val="00161F99"/>
    <w:rsid w:val="00162295"/>
    <w:rsid w:val="00162418"/>
    <w:rsid w:val="001626C2"/>
    <w:rsid w:val="0016274B"/>
    <w:rsid w:val="00162798"/>
    <w:rsid w:val="001627A5"/>
    <w:rsid w:val="001627C2"/>
    <w:rsid w:val="00162A14"/>
    <w:rsid w:val="00162D1B"/>
    <w:rsid w:val="00162E0E"/>
    <w:rsid w:val="00162EF6"/>
    <w:rsid w:val="001630F6"/>
    <w:rsid w:val="0016342B"/>
    <w:rsid w:val="001634FA"/>
    <w:rsid w:val="001636BA"/>
    <w:rsid w:val="0016389A"/>
    <w:rsid w:val="001638CB"/>
    <w:rsid w:val="00163B4C"/>
    <w:rsid w:val="00163C2F"/>
    <w:rsid w:val="00163FB3"/>
    <w:rsid w:val="00164100"/>
    <w:rsid w:val="00164255"/>
    <w:rsid w:val="0016437B"/>
    <w:rsid w:val="001643BC"/>
    <w:rsid w:val="001644A9"/>
    <w:rsid w:val="00164A41"/>
    <w:rsid w:val="00164A46"/>
    <w:rsid w:val="00164AE8"/>
    <w:rsid w:val="00164B69"/>
    <w:rsid w:val="00164B77"/>
    <w:rsid w:val="00164D44"/>
    <w:rsid w:val="001652E0"/>
    <w:rsid w:val="00165330"/>
    <w:rsid w:val="00165353"/>
    <w:rsid w:val="00165395"/>
    <w:rsid w:val="00165B7A"/>
    <w:rsid w:val="00165CE7"/>
    <w:rsid w:val="00165D4E"/>
    <w:rsid w:val="00166022"/>
    <w:rsid w:val="0016624F"/>
    <w:rsid w:val="00166282"/>
    <w:rsid w:val="00166477"/>
    <w:rsid w:val="00166593"/>
    <w:rsid w:val="0016681A"/>
    <w:rsid w:val="00166956"/>
    <w:rsid w:val="001669BC"/>
    <w:rsid w:val="00166AD5"/>
    <w:rsid w:val="00166B74"/>
    <w:rsid w:val="00166FE1"/>
    <w:rsid w:val="001671DE"/>
    <w:rsid w:val="0016721B"/>
    <w:rsid w:val="00167449"/>
    <w:rsid w:val="0016751F"/>
    <w:rsid w:val="00167B0B"/>
    <w:rsid w:val="00167C96"/>
    <w:rsid w:val="00167CD8"/>
    <w:rsid w:val="00167D11"/>
    <w:rsid w:val="00167D7E"/>
    <w:rsid w:val="001700A4"/>
    <w:rsid w:val="001700E8"/>
    <w:rsid w:val="0017014A"/>
    <w:rsid w:val="001701CB"/>
    <w:rsid w:val="001702A9"/>
    <w:rsid w:val="0017042F"/>
    <w:rsid w:val="001705B6"/>
    <w:rsid w:val="001705C5"/>
    <w:rsid w:val="001705C6"/>
    <w:rsid w:val="001706F3"/>
    <w:rsid w:val="0017076B"/>
    <w:rsid w:val="00170827"/>
    <w:rsid w:val="00170895"/>
    <w:rsid w:val="00170D27"/>
    <w:rsid w:val="00170E0A"/>
    <w:rsid w:val="00170E3E"/>
    <w:rsid w:val="00170EFD"/>
    <w:rsid w:val="00171092"/>
    <w:rsid w:val="001710F8"/>
    <w:rsid w:val="0017112B"/>
    <w:rsid w:val="00171246"/>
    <w:rsid w:val="001712E4"/>
    <w:rsid w:val="001713A5"/>
    <w:rsid w:val="00171619"/>
    <w:rsid w:val="0017180D"/>
    <w:rsid w:val="00171829"/>
    <w:rsid w:val="0017190C"/>
    <w:rsid w:val="00171A0B"/>
    <w:rsid w:val="00171A35"/>
    <w:rsid w:val="00171B30"/>
    <w:rsid w:val="00171D4D"/>
    <w:rsid w:val="00171E68"/>
    <w:rsid w:val="00171E6E"/>
    <w:rsid w:val="00171F3A"/>
    <w:rsid w:val="001721D7"/>
    <w:rsid w:val="001723C6"/>
    <w:rsid w:val="001725AD"/>
    <w:rsid w:val="0017271A"/>
    <w:rsid w:val="00172746"/>
    <w:rsid w:val="00172827"/>
    <w:rsid w:val="00172D5A"/>
    <w:rsid w:val="00172EE4"/>
    <w:rsid w:val="00172FAF"/>
    <w:rsid w:val="001730D5"/>
    <w:rsid w:val="00173207"/>
    <w:rsid w:val="00173330"/>
    <w:rsid w:val="00173360"/>
    <w:rsid w:val="00173462"/>
    <w:rsid w:val="00173478"/>
    <w:rsid w:val="001734B6"/>
    <w:rsid w:val="001734F5"/>
    <w:rsid w:val="0017352A"/>
    <w:rsid w:val="001735CD"/>
    <w:rsid w:val="00173652"/>
    <w:rsid w:val="001737A3"/>
    <w:rsid w:val="001738CD"/>
    <w:rsid w:val="00173A3A"/>
    <w:rsid w:val="00173A73"/>
    <w:rsid w:val="00173AB9"/>
    <w:rsid w:val="00173B85"/>
    <w:rsid w:val="00173C23"/>
    <w:rsid w:val="00173CE2"/>
    <w:rsid w:val="00173DF4"/>
    <w:rsid w:val="00173F24"/>
    <w:rsid w:val="00173F2B"/>
    <w:rsid w:val="00173F4A"/>
    <w:rsid w:val="001744E4"/>
    <w:rsid w:val="00174583"/>
    <w:rsid w:val="001745BD"/>
    <w:rsid w:val="00174752"/>
    <w:rsid w:val="0017491F"/>
    <w:rsid w:val="00174956"/>
    <w:rsid w:val="00174BE1"/>
    <w:rsid w:val="00174BF9"/>
    <w:rsid w:val="00175033"/>
    <w:rsid w:val="001751BA"/>
    <w:rsid w:val="0017539D"/>
    <w:rsid w:val="001755C6"/>
    <w:rsid w:val="0017564B"/>
    <w:rsid w:val="00175675"/>
    <w:rsid w:val="0017568E"/>
    <w:rsid w:val="0017587F"/>
    <w:rsid w:val="0017595B"/>
    <w:rsid w:val="00175A3C"/>
    <w:rsid w:val="00175A7D"/>
    <w:rsid w:val="00175AF9"/>
    <w:rsid w:val="00175F11"/>
    <w:rsid w:val="00175F3F"/>
    <w:rsid w:val="00175F71"/>
    <w:rsid w:val="001760A4"/>
    <w:rsid w:val="001761DF"/>
    <w:rsid w:val="001761F1"/>
    <w:rsid w:val="00176203"/>
    <w:rsid w:val="0017627B"/>
    <w:rsid w:val="0017668F"/>
    <w:rsid w:val="0017677D"/>
    <w:rsid w:val="0017682B"/>
    <w:rsid w:val="00176BC7"/>
    <w:rsid w:val="00176BDD"/>
    <w:rsid w:val="00176C09"/>
    <w:rsid w:val="00176EEA"/>
    <w:rsid w:val="00177118"/>
    <w:rsid w:val="00177399"/>
    <w:rsid w:val="00177499"/>
    <w:rsid w:val="001775B2"/>
    <w:rsid w:val="0017764D"/>
    <w:rsid w:val="001778B4"/>
    <w:rsid w:val="00177A86"/>
    <w:rsid w:val="00177ACF"/>
    <w:rsid w:val="00180148"/>
    <w:rsid w:val="00180203"/>
    <w:rsid w:val="0018024C"/>
    <w:rsid w:val="001803D4"/>
    <w:rsid w:val="0018050B"/>
    <w:rsid w:val="00180520"/>
    <w:rsid w:val="0018085B"/>
    <w:rsid w:val="001808FF"/>
    <w:rsid w:val="00180BDB"/>
    <w:rsid w:val="00180C95"/>
    <w:rsid w:val="00180CD0"/>
    <w:rsid w:val="00180D0D"/>
    <w:rsid w:val="00180F51"/>
    <w:rsid w:val="00180F91"/>
    <w:rsid w:val="00180FA2"/>
    <w:rsid w:val="001810C5"/>
    <w:rsid w:val="001812CC"/>
    <w:rsid w:val="00181316"/>
    <w:rsid w:val="0018145F"/>
    <w:rsid w:val="0018172B"/>
    <w:rsid w:val="0018174C"/>
    <w:rsid w:val="001817AD"/>
    <w:rsid w:val="00181C1E"/>
    <w:rsid w:val="001820EA"/>
    <w:rsid w:val="00182178"/>
    <w:rsid w:val="001823C7"/>
    <w:rsid w:val="0018245A"/>
    <w:rsid w:val="0018261A"/>
    <w:rsid w:val="00182649"/>
    <w:rsid w:val="00182851"/>
    <w:rsid w:val="0018289B"/>
    <w:rsid w:val="001828BB"/>
    <w:rsid w:val="001829DC"/>
    <w:rsid w:val="00182A2A"/>
    <w:rsid w:val="00182C25"/>
    <w:rsid w:val="00182C43"/>
    <w:rsid w:val="00183176"/>
    <w:rsid w:val="001831F1"/>
    <w:rsid w:val="001832BE"/>
    <w:rsid w:val="00183324"/>
    <w:rsid w:val="001833EF"/>
    <w:rsid w:val="001835AA"/>
    <w:rsid w:val="00183661"/>
    <w:rsid w:val="001838D9"/>
    <w:rsid w:val="00183A06"/>
    <w:rsid w:val="00183A40"/>
    <w:rsid w:val="00183B24"/>
    <w:rsid w:val="0018407A"/>
    <w:rsid w:val="00184213"/>
    <w:rsid w:val="00184302"/>
    <w:rsid w:val="00184631"/>
    <w:rsid w:val="0018486A"/>
    <w:rsid w:val="00184924"/>
    <w:rsid w:val="00184A04"/>
    <w:rsid w:val="00184B48"/>
    <w:rsid w:val="00184BF8"/>
    <w:rsid w:val="001851E8"/>
    <w:rsid w:val="001852C0"/>
    <w:rsid w:val="001856A5"/>
    <w:rsid w:val="00185FB2"/>
    <w:rsid w:val="001860D3"/>
    <w:rsid w:val="00186468"/>
    <w:rsid w:val="00186475"/>
    <w:rsid w:val="00186585"/>
    <w:rsid w:val="00186751"/>
    <w:rsid w:val="001867DA"/>
    <w:rsid w:val="001869C6"/>
    <w:rsid w:val="00186A85"/>
    <w:rsid w:val="00186DDE"/>
    <w:rsid w:val="001872E9"/>
    <w:rsid w:val="00187396"/>
    <w:rsid w:val="001874D5"/>
    <w:rsid w:val="0018755E"/>
    <w:rsid w:val="00187593"/>
    <w:rsid w:val="00187748"/>
    <w:rsid w:val="0018783E"/>
    <w:rsid w:val="00187897"/>
    <w:rsid w:val="001878C2"/>
    <w:rsid w:val="0018795E"/>
    <w:rsid w:val="001879FC"/>
    <w:rsid w:val="00187EC7"/>
    <w:rsid w:val="00187F3C"/>
    <w:rsid w:val="001900AA"/>
    <w:rsid w:val="001900B4"/>
    <w:rsid w:val="001900B6"/>
    <w:rsid w:val="001902C7"/>
    <w:rsid w:val="001903DC"/>
    <w:rsid w:val="001904BD"/>
    <w:rsid w:val="0019053D"/>
    <w:rsid w:val="0019057F"/>
    <w:rsid w:val="001905DE"/>
    <w:rsid w:val="00190773"/>
    <w:rsid w:val="00190785"/>
    <w:rsid w:val="00190C69"/>
    <w:rsid w:val="00190F6D"/>
    <w:rsid w:val="00191052"/>
    <w:rsid w:val="0019105A"/>
    <w:rsid w:val="001910E2"/>
    <w:rsid w:val="001915E0"/>
    <w:rsid w:val="00191603"/>
    <w:rsid w:val="00191657"/>
    <w:rsid w:val="001918E2"/>
    <w:rsid w:val="001918E8"/>
    <w:rsid w:val="00191AEE"/>
    <w:rsid w:val="00191C26"/>
    <w:rsid w:val="00191CC3"/>
    <w:rsid w:val="00191D3A"/>
    <w:rsid w:val="00191D54"/>
    <w:rsid w:val="00191D8C"/>
    <w:rsid w:val="00191DEB"/>
    <w:rsid w:val="00191EFB"/>
    <w:rsid w:val="00191F02"/>
    <w:rsid w:val="00191F2E"/>
    <w:rsid w:val="00191F3D"/>
    <w:rsid w:val="0019211B"/>
    <w:rsid w:val="0019226C"/>
    <w:rsid w:val="0019239C"/>
    <w:rsid w:val="001923EB"/>
    <w:rsid w:val="00192558"/>
    <w:rsid w:val="0019261D"/>
    <w:rsid w:val="00192653"/>
    <w:rsid w:val="00192771"/>
    <w:rsid w:val="00192871"/>
    <w:rsid w:val="001928D6"/>
    <w:rsid w:val="00192CCE"/>
    <w:rsid w:val="00192DDB"/>
    <w:rsid w:val="00192E89"/>
    <w:rsid w:val="00192EB3"/>
    <w:rsid w:val="0019304F"/>
    <w:rsid w:val="0019313E"/>
    <w:rsid w:val="00193174"/>
    <w:rsid w:val="00193427"/>
    <w:rsid w:val="001937D8"/>
    <w:rsid w:val="00193A42"/>
    <w:rsid w:val="00193BAC"/>
    <w:rsid w:val="00193BF0"/>
    <w:rsid w:val="00193DDC"/>
    <w:rsid w:val="00193EE1"/>
    <w:rsid w:val="001941D9"/>
    <w:rsid w:val="0019436D"/>
    <w:rsid w:val="00194626"/>
    <w:rsid w:val="001947E5"/>
    <w:rsid w:val="00194AE1"/>
    <w:rsid w:val="00194E0E"/>
    <w:rsid w:val="00194E50"/>
    <w:rsid w:val="00194F38"/>
    <w:rsid w:val="001950CA"/>
    <w:rsid w:val="001953B6"/>
    <w:rsid w:val="0019568E"/>
    <w:rsid w:val="00195792"/>
    <w:rsid w:val="0019595F"/>
    <w:rsid w:val="00195A8E"/>
    <w:rsid w:val="00195A9F"/>
    <w:rsid w:val="00195B0A"/>
    <w:rsid w:val="00195B8B"/>
    <w:rsid w:val="00195C46"/>
    <w:rsid w:val="00195E77"/>
    <w:rsid w:val="00195F90"/>
    <w:rsid w:val="00195FB4"/>
    <w:rsid w:val="00196068"/>
    <w:rsid w:val="00196258"/>
    <w:rsid w:val="00196507"/>
    <w:rsid w:val="00196589"/>
    <w:rsid w:val="00196678"/>
    <w:rsid w:val="0019670C"/>
    <w:rsid w:val="0019670E"/>
    <w:rsid w:val="001967B3"/>
    <w:rsid w:val="00196903"/>
    <w:rsid w:val="00196B20"/>
    <w:rsid w:val="00196BBA"/>
    <w:rsid w:val="00196BDD"/>
    <w:rsid w:val="00196E96"/>
    <w:rsid w:val="00196F03"/>
    <w:rsid w:val="00197012"/>
    <w:rsid w:val="00197044"/>
    <w:rsid w:val="001971B9"/>
    <w:rsid w:val="001974FC"/>
    <w:rsid w:val="00197509"/>
    <w:rsid w:val="00197510"/>
    <w:rsid w:val="00197629"/>
    <w:rsid w:val="00197659"/>
    <w:rsid w:val="0019774D"/>
    <w:rsid w:val="00197ECD"/>
    <w:rsid w:val="00197F24"/>
    <w:rsid w:val="001A05FA"/>
    <w:rsid w:val="001A097C"/>
    <w:rsid w:val="001A0C80"/>
    <w:rsid w:val="001A0F03"/>
    <w:rsid w:val="001A118F"/>
    <w:rsid w:val="001A1319"/>
    <w:rsid w:val="001A13A4"/>
    <w:rsid w:val="001A1493"/>
    <w:rsid w:val="001A17A3"/>
    <w:rsid w:val="001A18F6"/>
    <w:rsid w:val="001A1953"/>
    <w:rsid w:val="001A19F7"/>
    <w:rsid w:val="001A1AA4"/>
    <w:rsid w:val="001A1D66"/>
    <w:rsid w:val="001A1DBE"/>
    <w:rsid w:val="001A219F"/>
    <w:rsid w:val="001A252F"/>
    <w:rsid w:val="001A2712"/>
    <w:rsid w:val="001A2BBE"/>
    <w:rsid w:val="001A2D54"/>
    <w:rsid w:val="001A2E15"/>
    <w:rsid w:val="001A307F"/>
    <w:rsid w:val="001A3309"/>
    <w:rsid w:val="001A3439"/>
    <w:rsid w:val="001A36DD"/>
    <w:rsid w:val="001A37F7"/>
    <w:rsid w:val="001A383A"/>
    <w:rsid w:val="001A38CA"/>
    <w:rsid w:val="001A38FE"/>
    <w:rsid w:val="001A3993"/>
    <w:rsid w:val="001A3A8F"/>
    <w:rsid w:val="001A3B65"/>
    <w:rsid w:val="001A40C2"/>
    <w:rsid w:val="001A4102"/>
    <w:rsid w:val="001A4113"/>
    <w:rsid w:val="001A4205"/>
    <w:rsid w:val="001A433B"/>
    <w:rsid w:val="001A4392"/>
    <w:rsid w:val="001A4560"/>
    <w:rsid w:val="001A466F"/>
    <w:rsid w:val="001A4744"/>
    <w:rsid w:val="001A4982"/>
    <w:rsid w:val="001A4BBF"/>
    <w:rsid w:val="001A4C85"/>
    <w:rsid w:val="001A502A"/>
    <w:rsid w:val="001A5227"/>
    <w:rsid w:val="001A5927"/>
    <w:rsid w:val="001A5935"/>
    <w:rsid w:val="001A5C3D"/>
    <w:rsid w:val="001A5EE4"/>
    <w:rsid w:val="001A5F3C"/>
    <w:rsid w:val="001A5FB2"/>
    <w:rsid w:val="001A615E"/>
    <w:rsid w:val="001A61DB"/>
    <w:rsid w:val="001A6730"/>
    <w:rsid w:val="001A67B3"/>
    <w:rsid w:val="001A6929"/>
    <w:rsid w:val="001A6B07"/>
    <w:rsid w:val="001A6C10"/>
    <w:rsid w:val="001A6C1C"/>
    <w:rsid w:val="001A6DCC"/>
    <w:rsid w:val="001A6EB0"/>
    <w:rsid w:val="001A6F19"/>
    <w:rsid w:val="001A7030"/>
    <w:rsid w:val="001A7331"/>
    <w:rsid w:val="001A7448"/>
    <w:rsid w:val="001A7482"/>
    <w:rsid w:val="001A7547"/>
    <w:rsid w:val="001A7603"/>
    <w:rsid w:val="001A7642"/>
    <w:rsid w:val="001A76B0"/>
    <w:rsid w:val="001A798B"/>
    <w:rsid w:val="001A7B23"/>
    <w:rsid w:val="001A7EFD"/>
    <w:rsid w:val="001A7FD7"/>
    <w:rsid w:val="001B0009"/>
    <w:rsid w:val="001B0050"/>
    <w:rsid w:val="001B018D"/>
    <w:rsid w:val="001B023E"/>
    <w:rsid w:val="001B02EF"/>
    <w:rsid w:val="001B0341"/>
    <w:rsid w:val="001B04FA"/>
    <w:rsid w:val="001B0971"/>
    <w:rsid w:val="001B0A8B"/>
    <w:rsid w:val="001B0AB6"/>
    <w:rsid w:val="001B0D44"/>
    <w:rsid w:val="001B0E10"/>
    <w:rsid w:val="001B0F57"/>
    <w:rsid w:val="001B126D"/>
    <w:rsid w:val="001B15B8"/>
    <w:rsid w:val="001B15DF"/>
    <w:rsid w:val="001B1BEF"/>
    <w:rsid w:val="001B1C50"/>
    <w:rsid w:val="001B21FB"/>
    <w:rsid w:val="001B2218"/>
    <w:rsid w:val="001B229E"/>
    <w:rsid w:val="001B2561"/>
    <w:rsid w:val="001B2622"/>
    <w:rsid w:val="001B2696"/>
    <w:rsid w:val="001B288B"/>
    <w:rsid w:val="001B2A67"/>
    <w:rsid w:val="001B2AE8"/>
    <w:rsid w:val="001B2B05"/>
    <w:rsid w:val="001B2CDA"/>
    <w:rsid w:val="001B2E19"/>
    <w:rsid w:val="001B2EB6"/>
    <w:rsid w:val="001B2EDE"/>
    <w:rsid w:val="001B312D"/>
    <w:rsid w:val="001B32F9"/>
    <w:rsid w:val="001B336B"/>
    <w:rsid w:val="001B33CA"/>
    <w:rsid w:val="001B3614"/>
    <w:rsid w:val="001B3650"/>
    <w:rsid w:val="001B38C1"/>
    <w:rsid w:val="001B38F4"/>
    <w:rsid w:val="001B3AF8"/>
    <w:rsid w:val="001B3B86"/>
    <w:rsid w:val="001B3DA2"/>
    <w:rsid w:val="001B3E5A"/>
    <w:rsid w:val="001B3F4E"/>
    <w:rsid w:val="001B4074"/>
    <w:rsid w:val="001B426D"/>
    <w:rsid w:val="001B429B"/>
    <w:rsid w:val="001B43C1"/>
    <w:rsid w:val="001B442E"/>
    <w:rsid w:val="001B4476"/>
    <w:rsid w:val="001B4C72"/>
    <w:rsid w:val="001B4CF0"/>
    <w:rsid w:val="001B4F90"/>
    <w:rsid w:val="001B4FB9"/>
    <w:rsid w:val="001B5145"/>
    <w:rsid w:val="001B53C7"/>
    <w:rsid w:val="001B53EA"/>
    <w:rsid w:val="001B55CA"/>
    <w:rsid w:val="001B5772"/>
    <w:rsid w:val="001B5AF0"/>
    <w:rsid w:val="001B5C17"/>
    <w:rsid w:val="001B5C7D"/>
    <w:rsid w:val="001B5F13"/>
    <w:rsid w:val="001B5F82"/>
    <w:rsid w:val="001B604B"/>
    <w:rsid w:val="001B6379"/>
    <w:rsid w:val="001B644B"/>
    <w:rsid w:val="001B6483"/>
    <w:rsid w:val="001B6574"/>
    <w:rsid w:val="001B6843"/>
    <w:rsid w:val="001B6DA8"/>
    <w:rsid w:val="001B6DC9"/>
    <w:rsid w:val="001B6F14"/>
    <w:rsid w:val="001B6FE0"/>
    <w:rsid w:val="001B7022"/>
    <w:rsid w:val="001B709C"/>
    <w:rsid w:val="001B7153"/>
    <w:rsid w:val="001B71F7"/>
    <w:rsid w:val="001B7305"/>
    <w:rsid w:val="001B73C7"/>
    <w:rsid w:val="001B74FD"/>
    <w:rsid w:val="001B76C4"/>
    <w:rsid w:val="001B770A"/>
    <w:rsid w:val="001B784D"/>
    <w:rsid w:val="001B7865"/>
    <w:rsid w:val="001B7A02"/>
    <w:rsid w:val="001B7A36"/>
    <w:rsid w:val="001B7B66"/>
    <w:rsid w:val="001B7B84"/>
    <w:rsid w:val="001B7C1B"/>
    <w:rsid w:val="001B7CB4"/>
    <w:rsid w:val="001B7D86"/>
    <w:rsid w:val="001C0171"/>
    <w:rsid w:val="001C0200"/>
    <w:rsid w:val="001C07A8"/>
    <w:rsid w:val="001C0934"/>
    <w:rsid w:val="001C0997"/>
    <w:rsid w:val="001C0D51"/>
    <w:rsid w:val="001C1370"/>
    <w:rsid w:val="001C1397"/>
    <w:rsid w:val="001C13B5"/>
    <w:rsid w:val="001C144A"/>
    <w:rsid w:val="001C1589"/>
    <w:rsid w:val="001C15A5"/>
    <w:rsid w:val="001C1FFC"/>
    <w:rsid w:val="001C2086"/>
    <w:rsid w:val="001C209A"/>
    <w:rsid w:val="001C20B3"/>
    <w:rsid w:val="001C218E"/>
    <w:rsid w:val="001C2476"/>
    <w:rsid w:val="001C2826"/>
    <w:rsid w:val="001C285C"/>
    <w:rsid w:val="001C2992"/>
    <w:rsid w:val="001C29C7"/>
    <w:rsid w:val="001C2A83"/>
    <w:rsid w:val="001C2C54"/>
    <w:rsid w:val="001C2D6E"/>
    <w:rsid w:val="001C2E2A"/>
    <w:rsid w:val="001C2FFE"/>
    <w:rsid w:val="001C31D9"/>
    <w:rsid w:val="001C3317"/>
    <w:rsid w:val="001C340B"/>
    <w:rsid w:val="001C35F4"/>
    <w:rsid w:val="001C3707"/>
    <w:rsid w:val="001C3967"/>
    <w:rsid w:val="001C3AF3"/>
    <w:rsid w:val="001C3DF0"/>
    <w:rsid w:val="001C3FA7"/>
    <w:rsid w:val="001C434B"/>
    <w:rsid w:val="001C43DA"/>
    <w:rsid w:val="001C4452"/>
    <w:rsid w:val="001C4455"/>
    <w:rsid w:val="001C487D"/>
    <w:rsid w:val="001C49E7"/>
    <w:rsid w:val="001C4A51"/>
    <w:rsid w:val="001C4A5E"/>
    <w:rsid w:val="001C4E57"/>
    <w:rsid w:val="001C4F18"/>
    <w:rsid w:val="001C515D"/>
    <w:rsid w:val="001C5373"/>
    <w:rsid w:val="001C557D"/>
    <w:rsid w:val="001C559F"/>
    <w:rsid w:val="001C5637"/>
    <w:rsid w:val="001C56C5"/>
    <w:rsid w:val="001C5A8D"/>
    <w:rsid w:val="001C5AEE"/>
    <w:rsid w:val="001C5B1E"/>
    <w:rsid w:val="001C5B7C"/>
    <w:rsid w:val="001C5B95"/>
    <w:rsid w:val="001C5FDE"/>
    <w:rsid w:val="001C603D"/>
    <w:rsid w:val="001C6150"/>
    <w:rsid w:val="001C620A"/>
    <w:rsid w:val="001C63B6"/>
    <w:rsid w:val="001C6407"/>
    <w:rsid w:val="001C677C"/>
    <w:rsid w:val="001C6897"/>
    <w:rsid w:val="001C693F"/>
    <w:rsid w:val="001C6CC9"/>
    <w:rsid w:val="001C6F4D"/>
    <w:rsid w:val="001C6F4E"/>
    <w:rsid w:val="001C70C5"/>
    <w:rsid w:val="001C72CC"/>
    <w:rsid w:val="001C7300"/>
    <w:rsid w:val="001C735D"/>
    <w:rsid w:val="001C741D"/>
    <w:rsid w:val="001C748B"/>
    <w:rsid w:val="001C7705"/>
    <w:rsid w:val="001C781A"/>
    <w:rsid w:val="001C78DB"/>
    <w:rsid w:val="001C7D5B"/>
    <w:rsid w:val="001C7EB4"/>
    <w:rsid w:val="001D005A"/>
    <w:rsid w:val="001D01DA"/>
    <w:rsid w:val="001D0283"/>
    <w:rsid w:val="001D02B6"/>
    <w:rsid w:val="001D035C"/>
    <w:rsid w:val="001D042F"/>
    <w:rsid w:val="001D045A"/>
    <w:rsid w:val="001D0571"/>
    <w:rsid w:val="001D0597"/>
    <w:rsid w:val="001D0692"/>
    <w:rsid w:val="001D07E8"/>
    <w:rsid w:val="001D09C2"/>
    <w:rsid w:val="001D0A8B"/>
    <w:rsid w:val="001D0B72"/>
    <w:rsid w:val="001D0CB5"/>
    <w:rsid w:val="001D0D3E"/>
    <w:rsid w:val="001D0D71"/>
    <w:rsid w:val="001D10A5"/>
    <w:rsid w:val="001D13DA"/>
    <w:rsid w:val="001D1597"/>
    <w:rsid w:val="001D1671"/>
    <w:rsid w:val="001D1B49"/>
    <w:rsid w:val="001D1C82"/>
    <w:rsid w:val="001D1DC3"/>
    <w:rsid w:val="001D1ECE"/>
    <w:rsid w:val="001D1ED2"/>
    <w:rsid w:val="001D1FD0"/>
    <w:rsid w:val="001D2133"/>
    <w:rsid w:val="001D233F"/>
    <w:rsid w:val="001D23CF"/>
    <w:rsid w:val="001D23E4"/>
    <w:rsid w:val="001D269D"/>
    <w:rsid w:val="001D2714"/>
    <w:rsid w:val="001D278D"/>
    <w:rsid w:val="001D2883"/>
    <w:rsid w:val="001D2966"/>
    <w:rsid w:val="001D2B80"/>
    <w:rsid w:val="001D2B9A"/>
    <w:rsid w:val="001D2C0D"/>
    <w:rsid w:val="001D2DF2"/>
    <w:rsid w:val="001D3458"/>
    <w:rsid w:val="001D346B"/>
    <w:rsid w:val="001D34E3"/>
    <w:rsid w:val="001D3A24"/>
    <w:rsid w:val="001D3A33"/>
    <w:rsid w:val="001D3C36"/>
    <w:rsid w:val="001D3C53"/>
    <w:rsid w:val="001D3D02"/>
    <w:rsid w:val="001D3E8C"/>
    <w:rsid w:val="001D3EB0"/>
    <w:rsid w:val="001D3EE1"/>
    <w:rsid w:val="001D419F"/>
    <w:rsid w:val="001D4721"/>
    <w:rsid w:val="001D4775"/>
    <w:rsid w:val="001D4990"/>
    <w:rsid w:val="001D49AA"/>
    <w:rsid w:val="001D4AE9"/>
    <w:rsid w:val="001D4C01"/>
    <w:rsid w:val="001D4CE1"/>
    <w:rsid w:val="001D5043"/>
    <w:rsid w:val="001D52D8"/>
    <w:rsid w:val="001D553A"/>
    <w:rsid w:val="001D5789"/>
    <w:rsid w:val="001D591E"/>
    <w:rsid w:val="001D59E0"/>
    <w:rsid w:val="001D5A07"/>
    <w:rsid w:val="001D5A59"/>
    <w:rsid w:val="001D5AC8"/>
    <w:rsid w:val="001D5BCB"/>
    <w:rsid w:val="001D5DE3"/>
    <w:rsid w:val="001D5DEE"/>
    <w:rsid w:val="001D5F7D"/>
    <w:rsid w:val="001D617E"/>
    <w:rsid w:val="001D6225"/>
    <w:rsid w:val="001D62FF"/>
    <w:rsid w:val="001D637C"/>
    <w:rsid w:val="001D65CB"/>
    <w:rsid w:val="001D6D0A"/>
    <w:rsid w:val="001D6F37"/>
    <w:rsid w:val="001D6F78"/>
    <w:rsid w:val="001D70B3"/>
    <w:rsid w:val="001D7400"/>
    <w:rsid w:val="001D7850"/>
    <w:rsid w:val="001D7A5F"/>
    <w:rsid w:val="001D7CC1"/>
    <w:rsid w:val="001D7CD7"/>
    <w:rsid w:val="001D7EC5"/>
    <w:rsid w:val="001D7ECA"/>
    <w:rsid w:val="001E0256"/>
    <w:rsid w:val="001E0456"/>
    <w:rsid w:val="001E08B4"/>
    <w:rsid w:val="001E0AB7"/>
    <w:rsid w:val="001E0C58"/>
    <w:rsid w:val="001E0CD0"/>
    <w:rsid w:val="001E0EF1"/>
    <w:rsid w:val="001E0FA3"/>
    <w:rsid w:val="001E1237"/>
    <w:rsid w:val="001E1285"/>
    <w:rsid w:val="001E13CD"/>
    <w:rsid w:val="001E14CB"/>
    <w:rsid w:val="001E160A"/>
    <w:rsid w:val="001E1662"/>
    <w:rsid w:val="001E18B9"/>
    <w:rsid w:val="001E18D4"/>
    <w:rsid w:val="001E1CB0"/>
    <w:rsid w:val="001E1D29"/>
    <w:rsid w:val="001E1EE8"/>
    <w:rsid w:val="001E1FA7"/>
    <w:rsid w:val="001E223B"/>
    <w:rsid w:val="001E228D"/>
    <w:rsid w:val="001E22B4"/>
    <w:rsid w:val="001E22BF"/>
    <w:rsid w:val="001E2515"/>
    <w:rsid w:val="001E253D"/>
    <w:rsid w:val="001E29E1"/>
    <w:rsid w:val="001E2A3A"/>
    <w:rsid w:val="001E2BFB"/>
    <w:rsid w:val="001E3174"/>
    <w:rsid w:val="001E3242"/>
    <w:rsid w:val="001E3451"/>
    <w:rsid w:val="001E3468"/>
    <w:rsid w:val="001E3605"/>
    <w:rsid w:val="001E3617"/>
    <w:rsid w:val="001E3A0C"/>
    <w:rsid w:val="001E3D68"/>
    <w:rsid w:val="001E3EF0"/>
    <w:rsid w:val="001E3FAC"/>
    <w:rsid w:val="001E4030"/>
    <w:rsid w:val="001E415F"/>
    <w:rsid w:val="001E41E0"/>
    <w:rsid w:val="001E4590"/>
    <w:rsid w:val="001E4698"/>
    <w:rsid w:val="001E4820"/>
    <w:rsid w:val="001E4A33"/>
    <w:rsid w:val="001E4D3B"/>
    <w:rsid w:val="001E4D65"/>
    <w:rsid w:val="001E4E8C"/>
    <w:rsid w:val="001E5053"/>
    <w:rsid w:val="001E5255"/>
    <w:rsid w:val="001E5566"/>
    <w:rsid w:val="001E558E"/>
    <w:rsid w:val="001E563E"/>
    <w:rsid w:val="001E572A"/>
    <w:rsid w:val="001E5875"/>
    <w:rsid w:val="001E5882"/>
    <w:rsid w:val="001E58F6"/>
    <w:rsid w:val="001E59FF"/>
    <w:rsid w:val="001E5A69"/>
    <w:rsid w:val="001E5B8D"/>
    <w:rsid w:val="001E5BD8"/>
    <w:rsid w:val="001E5C80"/>
    <w:rsid w:val="001E5FA4"/>
    <w:rsid w:val="001E5FEC"/>
    <w:rsid w:val="001E602B"/>
    <w:rsid w:val="001E6081"/>
    <w:rsid w:val="001E60D9"/>
    <w:rsid w:val="001E60E8"/>
    <w:rsid w:val="001E610B"/>
    <w:rsid w:val="001E6496"/>
    <w:rsid w:val="001E6632"/>
    <w:rsid w:val="001E6B0A"/>
    <w:rsid w:val="001E6F7C"/>
    <w:rsid w:val="001E6FC1"/>
    <w:rsid w:val="001E7208"/>
    <w:rsid w:val="001E72A8"/>
    <w:rsid w:val="001E72FD"/>
    <w:rsid w:val="001E75D2"/>
    <w:rsid w:val="001E7648"/>
    <w:rsid w:val="001E76F0"/>
    <w:rsid w:val="001E77E9"/>
    <w:rsid w:val="001E7994"/>
    <w:rsid w:val="001E79CF"/>
    <w:rsid w:val="001E7B9F"/>
    <w:rsid w:val="001E7FE3"/>
    <w:rsid w:val="001F0065"/>
    <w:rsid w:val="001F017D"/>
    <w:rsid w:val="001F018E"/>
    <w:rsid w:val="001F02F3"/>
    <w:rsid w:val="001F0513"/>
    <w:rsid w:val="001F0818"/>
    <w:rsid w:val="001F084B"/>
    <w:rsid w:val="001F0854"/>
    <w:rsid w:val="001F097C"/>
    <w:rsid w:val="001F0C38"/>
    <w:rsid w:val="001F0E76"/>
    <w:rsid w:val="001F0EB3"/>
    <w:rsid w:val="001F0F5D"/>
    <w:rsid w:val="001F1044"/>
    <w:rsid w:val="001F114E"/>
    <w:rsid w:val="001F11FD"/>
    <w:rsid w:val="001F12CB"/>
    <w:rsid w:val="001F133D"/>
    <w:rsid w:val="001F1466"/>
    <w:rsid w:val="001F1537"/>
    <w:rsid w:val="001F162A"/>
    <w:rsid w:val="001F16B2"/>
    <w:rsid w:val="001F16F1"/>
    <w:rsid w:val="001F1797"/>
    <w:rsid w:val="001F1A75"/>
    <w:rsid w:val="001F1B2F"/>
    <w:rsid w:val="001F1E0E"/>
    <w:rsid w:val="001F2021"/>
    <w:rsid w:val="001F2072"/>
    <w:rsid w:val="001F20A4"/>
    <w:rsid w:val="001F20D8"/>
    <w:rsid w:val="001F2363"/>
    <w:rsid w:val="001F236E"/>
    <w:rsid w:val="001F2564"/>
    <w:rsid w:val="001F261E"/>
    <w:rsid w:val="001F266F"/>
    <w:rsid w:val="001F27D8"/>
    <w:rsid w:val="001F2877"/>
    <w:rsid w:val="001F29B1"/>
    <w:rsid w:val="001F29C9"/>
    <w:rsid w:val="001F2A51"/>
    <w:rsid w:val="001F2C8F"/>
    <w:rsid w:val="001F2D5F"/>
    <w:rsid w:val="001F2DD1"/>
    <w:rsid w:val="001F2E3B"/>
    <w:rsid w:val="001F2F45"/>
    <w:rsid w:val="001F2F54"/>
    <w:rsid w:val="001F2FC7"/>
    <w:rsid w:val="001F2FF6"/>
    <w:rsid w:val="001F304B"/>
    <w:rsid w:val="001F3103"/>
    <w:rsid w:val="001F31EA"/>
    <w:rsid w:val="001F3498"/>
    <w:rsid w:val="001F364D"/>
    <w:rsid w:val="001F37A1"/>
    <w:rsid w:val="001F388C"/>
    <w:rsid w:val="001F3B34"/>
    <w:rsid w:val="001F3B4B"/>
    <w:rsid w:val="001F3B64"/>
    <w:rsid w:val="001F3E4A"/>
    <w:rsid w:val="001F3E7B"/>
    <w:rsid w:val="001F408D"/>
    <w:rsid w:val="001F412F"/>
    <w:rsid w:val="001F42EB"/>
    <w:rsid w:val="001F4339"/>
    <w:rsid w:val="001F44FB"/>
    <w:rsid w:val="001F450D"/>
    <w:rsid w:val="001F47B4"/>
    <w:rsid w:val="001F4A54"/>
    <w:rsid w:val="001F4B5D"/>
    <w:rsid w:val="001F4BEF"/>
    <w:rsid w:val="001F4D27"/>
    <w:rsid w:val="001F4D33"/>
    <w:rsid w:val="001F4D50"/>
    <w:rsid w:val="001F533A"/>
    <w:rsid w:val="001F53D9"/>
    <w:rsid w:val="001F5A87"/>
    <w:rsid w:val="001F5E82"/>
    <w:rsid w:val="001F5F21"/>
    <w:rsid w:val="001F5F4A"/>
    <w:rsid w:val="001F5FC9"/>
    <w:rsid w:val="001F6174"/>
    <w:rsid w:val="001F64F4"/>
    <w:rsid w:val="001F668E"/>
    <w:rsid w:val="001F66AE"/>
    <w:rsid w:val="001F67D4"/>
    <w:rsid w:val="001F6885"/>
    <w:rsid w:val="001F6892"/>
    <w:rsid w:val="001F6B52"/>
    <w:rsid w:val="001F6C1E"/>
    <w:rsid w:val="001F6CFA"/>
    <w:rsid w:val="001F6D9C"/>
    <w:rsid w:val="001F6DF6"/>
    <w:rsid w:val="001F6E16"/>
    <w:rsid w:val="001F6E65"/>
    <w:rsid w:val="001F6E67"/>
    <w:rsid w:val="001F6FA8"/>
    <w:rsid w:val="001F712C"/>
    <w:rsid w:val="001F7239"/>
    <w:rsid w:val="001F72EA"/>
    <w:rsid w:val="001F750D"/>
    <w:rsid w:val="001F764E"/>
    <w:rsid w:val="001F7750"/>
    <w:rsid w:val="001F7766"/>
    <w:rsid w:val="001F779C"/>
    <w:rsid w:val="001F7856"/>
    <w:rsid w:val="001F7D9C"/>
    <w:rsid w:val="001F7F83"/>
    <w:rsid w:val="001F7FA0"/>
    <w:rsid w:val="0020001A"/>
    <w:rsid w:val="0020030A"/>
    <w:rsid w:val="002003A8"/>
    <w:rsid w:val="0020048F"/>
    <w:rsid w:val="002004E3"/>
    <w:rsid w:val="00200992"/>
    <w:rsid w:val="002009AA"/>
    <w:rsid w:val="00200DD3"/>
    <w:rsid w:val="00200EB2"/>
    <w:rsid w:val="00201248"/>
    <w:rsid w:val="002014D1"/>
    <w:rsid w:val="002015A4"/>
    <w:rsid w:val="0020186F"/>
    <w:rsid w:val="002019D9"/>
    <w:rsid w:val="00201E40"/>
    <w:rsid w:val="0020201E"/>
    <w:rsid w:val="002020E8"/>
    <w:rsid w:val="002020EC"/>
    <w:rsid w:val="0020212A"/>
    <w:rsid w:val="00202315"/>
    <w:rsid w:val="00202419"/>
    <w:rsid w:val="002026BA"/>
    <w:rsid w:val="00202804"/>
    <w:rsid w:val="00202877"/>
    <w:rsid w:val="00202AFD"/>
    <w:rsid w:val="00202C5B"/>
    <w:rsid w:val="00202CE5"/>
    <w:rsid w:val="00202D59"/>
    <w:rsid w:val="00202E0E"/>
    <w:rsid w:val="00202E19"/>
    <w:rsid w:val="00202ECB"/>
    <w:rsid w:val="00202F63"/>
    <w:rsid w:val="0020330F"/>
    <w:rsid w:val="00203310"/>
    <w:rsid w:val="002034E8"/>
    <w:rsid w:val="002036A8"/>
    <w:rsid w:val="002037DD"/>
    <w:rsid w:val="002038BB"/>
    <w:rsid w:val="00203B49"/>
    <w:rsid w:val="00203C22"/>
    <w:rsid w:val="00203C5F"/>
    <w:rsid w:val="00203D67"/>
    <w:rsid w:val="00203F7A"/>
    <w:rsid w:val="00203FCD"/>
    <w:rsid w:val="00204022"/>
    <w:rsid w:val="00204042"/>
    <w:rsid w:val="002040CE"/>
    <w:rsid w:val="0020410F"/>
    <w:rsid w:val="0020440B"/>
    <w:rsid w:val="002044A7"/>
    <w:rsid w:val="002044B6"/>
    <w:rsid w:val="002045E8"/>
    <w:rsid w:val="002045EC"/>
    <w:rsid w:val="00204690"/>
    <w:rsid w:val="00204704"/>
    <w:rsid w:val="00204783"/>
    <w:rsid w:val="002049E3"/>
    <w:rsid w:val="00204AA8"/>
    <w:rsid w:val="00204AF0"/>
    <w:rsid w:val="00204B95"/>
    <w:rsid w:val="00204CB1"/>
    <w:rsid w:val="00204E26"/>
    <w:rsid w:val="00204FE4"/>
    <w:rsid w:val="002050E5"/>
    <w:rsid w:val="00205460"/>
    <w:rsid w:val="002054FE"/>
    <w:rsid w:val="0020558F"/>
    <w:rsid w:val="00205611"/>
    <w:rsid w:val="00205712"/>
    <w:rsid w:val="00205753"/>
    <w:rsid w:val="002058CB"/>
    <w:rsid w:val="002058F2"/>
    <w:rsid w:val="00205B6C"/>
    <w:rsid w:val="00205E20"/>
    <w:rsid w:val="00205E8D"/>
    <w:rsid w:val="00205F4C"/>
    <w:rsid w:val="002063DF"/>
    <w:rsid w:val="002066D1"/>
    <w:rsid w:val="0020694A"/>
    <w:rsid w:val="00206C4A"/>
    <w:rsid w:val="00206C5E"/>
    <w:rsid w:val="002074D6"/>
    <w:rsid w:val="002076B0"/>
    <w:rsid w:val="00207894"/>
    <w:rsid w:val="00207912"/>
    <w:rsid w:val="00207F07"/>
    <w:rsid w:val="00210266"/>
    <w:rsid w:val="00210544"/>
    <w:rsid w:val="00210720"/>
    <w:rsid w:val="00210AF2"/>
    <w:rsid w:val="00210D11"/>
    <w:rsid w:val="00210D4B"/>
    <w:rsid w:val="00210D70"/>
    <w:rsid w:val="00210D8C"/>
    <w:rsid w:val="00210F65"/>
    <w:rsid w:val="0021109E"/>
    <w:rsid w:val="002110CB"/>
    <w:rsid w:val="002111F6"/>
    <w:rsid w:val="00211557"/>
    <w:rsid w:val="002116FD"/>
    <w:rsid w:val="00211897"/>
    <w:rsid w:val="00211999"/>
    <w:rsid w:val="00211C47"/>
    <w:rsid w:val="00211C62"/>
    <w:rsid w:val="00211D05"/>
    <w:rsid w:val="00211E0D"/>
    <w:rsid w:val="002120A8"/>
    <w:rsid w:val="0021212D"/>
    <w:rsid w:val="00212239"/>
    <w:rsid w:val="0021230A"/>
    <w:rsid w:val="0021233B"/>
    <w:rsid w:val="002124DF"/>
    <w:rsid w:val="00212775"/>
    <w:rsid w:val="00212810"/>
    <w:rsid w:val="00212D1C"/>
    <w:rsid w:val="00212DB5"/>
    <w:rsid w:val="00213061"/>
    <w:rsid w:val="0021318C"/>
    <w:rsid w:val="00213618"/>
    <w:rsid w:val="00213633"/>
    <w:rsid w:val="002136B4"/>
    <w:rsid w:val="00213923"/>
    <w:rsid w:val="00213940"/>
    <w:rsid w:val="002139FC"/>
    <w:rsid w:val="00213C85"/>
    <w:rsid w:val="00213D2C"/>
    <w:rsid w:val="00214155"/>
    <w:rsid w:val="002144C9"/>
    <w:rsid w:val="002144E9"/>
    <w:rsid w:val="002145F3"/>
    <w:rsid w:val="00214670"/>
    <w:rsid w:val="002147BC"/>
    <w:rsid w:val="00214ABD"/>
    <w:rsid w:val="00214AF1"/>
    <w:rsid w:val="00214B8F"/>
    <w:rsid w:val="00214C43"/>
    <w:rsid w:val="00214F06"/>
    <w:rsid w:val="002152A0"/>
    <w:rsid w:val="002153DC"/>
    <w:rsid w:val="00215536"/>
    <w:rsid w:val="00215705"/>
    <w:rsid w:val="0021574D"/>
    <w:rsid w:val="00215778"/>
    <w:rsid w:val="002157FF"/>
    <w:rsid w:val="00215907"/>
    <w:rsid w:val="00215A4C"/>
    <w:rsid w:val="00215E2B"/>
    <w:rsid w:val="00215F39"/>
    <w:rsid w:val="00215F64"/>
    <w:rsid w:val="00216066"/>
    <w:rsid w:val="0021617D"/>
    <w:rsid w:val="002161EB"/>
    <w:rsid w:val="0021634A"/>
    <w:rsid w:val="0021636B"/>
    <w:rsid w:val="002163B2"/>
    <w:rsid w:val="00216560"/>
    <w:rsid w:val="00216A39"/>
    <w:rsid w:val="00216A43"/>
    <w:rsid w:val="00216AC0"/>
    <w:rsid w:val="00216AF0"/>
    <w:rsid w:val="00216D90"/>
    <w:rsid w:val="002170FF"/>
    <w:rsid w:val="0021714E"/>
    <w:rsid w:val="0021721B"/>
    <w:rsid w:val="0021743C"/>
    <w:rsid w:val="00217572"/>
    <w:rsid w:val="002175B1"/>
    <w:rsid w:val="0021779A"/>
    <w:rsid w:val="0021794B"/>
    <w:rsid w:val="002179B9"/>
    <w:rsid w:val="00217A32"/>
    <w:rsid w:val="00217A8E"/>
    <w:rsid w:val="00217B3C"/>
    <w:rsid w:val="00217B6A"/>
    <w:rsid w:val="00217C07"/>
    <w:rsid w:val="00217D46"/>
    <w:rsid w:val="00217F91"/>
    <w:rsid w:val="002200FD"/>
    <w:rsid w:val="002203EC"/>
    <w:rsid w:val="002204F6"/>
    <w:rsid w:val="002205B1"/>
    <w:rsid w:val="00220764"/>
    <w:rsid w:val="0022091D"/>
    <w:rsid w:val="00220A2E"/>
    <w:rsid w:val="00220A66"/>
    <w:rsid w:val="00220AC4"/>
    <w:rsid w:val="00220B8B"/>
    <w:rsid w:val="00220BF1"/>
    <w:rsid w:val="00221302"/>
    <w:rsid w:val="00221354"/>
    <w:rsid w:val="002213B1"/>
    <w:rsid w:val="0022144D"/>
    <w:rsid w:val="002214F5"/>
    <w:rsid w:val="00221513"/>
    <w:rsid w:val="002216C3"/>
    <w:rsid w:val="002217E6"/>
    <w:rsid w:val="002218F6"/>
    <w:rsid w:val="00221DEA"/>
    <w:rsid w:val="00221FB3"/>
    <w:rsid w:val="00222128"/>
    <w:rsid w:val="002223BB"/>
    <w:rsid w:val="002223E5"/>
    <w:rsid w:val="0022269A"/>
    <w:rsid w:val="002227F0"/>
    <w:rsid w:val="002228F0"/>
    <w:rsid w:val="00222A8E"/>
    <w:rsid w:val="00222C05"/>
    <w:rsid w:val="00222CE7"/>
    <w:rsid w:val="00222D56"/>
    <w:rsid w:val="00222D9D"/>
    <w:rsid w:val="00222DF4"/>
    <w:rsid w:val="00222E4C"/>
    <w:rsid w:val="00222F7B"/>
    <w:rsid w:val="0022300D"/>
    <w:rsid w:val="00223053"/>
    <w:rsid w:val="0022316B"/>
    <w:rsid w:val="002231F6"/>
    <w:rsid w:val="00223379"/>
    <w:rsid w:val="0022346C"/>
    <w:rsid w:val="002235AD"/>
    <w:rsid w:val="0022370C"/>
    <w:rsid w:val="00223715"/>
    <w:rsid w:val="002239D3"/>
    <w:rsid w:val="00223AD4"/>
    <w:rsid w:val="00223B65"/>
    <w:rsid w:val="00223C07"/>
    <w:rsid w:val="0022405C"/>
    <w:rsid w:val="00224079"/>
    <w:rsid w:val="002240AF"/>
    <w:rsid w:val="0022427C"/>
    <w:rsid w:val="002244D5"/>
    <w:rsid w:val="002244DF"/>
    <w:rsid w:val="00224522"/>
    <w:rsid w:val="002245CC"/>
    <w:rsid w:val="002245D4"/>
    <w:rsid w:val="00224702"/>
    <w:rsid w:val="002247D0"/>
    <w:rsid w:val="0022483F"/>
    <w:rsid w:val="00224AED"/>
    <w:rsid w:val="00224D85"/>
    <w:rsid w:val="0022502D"/>
    <w:rsid w:val="0022505B"/>
    <w:rsid w:val="002251DC"/>
    <w:rsid w:val="0022530A"/>
    <w:rsid w:val="0022550B"/>
    <w:rsid w:val="00225582"/>
    <w:rsid w:val="00225AED"/>
    <w:rsid w:val="00225B60"/>
    <w:rsid w:val="00225C0C"/>
    <w:rsid w:val="00225C66"/>
    <w:rsid w:val="00225D5B"/>
    <w:rsid w:val="00225D96"/>
    <w:rsid w:val="00225DB2"/>
    <w:rsid w:val="00225E54"/>
    <w:rsid w:val="00226237"/>
    <w:rsid w:val="002262EB"/>
    <w:rsid w:val="00226400"/>
    <w:rsid w:val="00226452"/>
    <w:rsid w:val="00226543"/>
    <w:rsid w:val="0022657A"/>
    <w:rsid w:val="0022657E"/>
    <w:rsid w:val="002265D6"/>
    <w:rsid w:val="00226709"/>
    <w:rsid w:val="00226A86"/>
    <w:rsid w:val="00226FAD"/>
    <w:rsid w:val="00226FC5"/>
    <w:rsid w:val="002270D6"/>
    <w:rsid w:val="002271EE"/>
    <w:rsid w:val="00227669"/>
    <w:rsid w:val="0022773C"/>
    <w:rsid w:val="002278C8"/>
    <w:rsid w:val="00227B43"/>
    <w:rsid w:val="00227CB8"/>
    <w:rsid w:val="00227DC4"/>
    <w:rsid w:val="00227EFF"/>
    <w:rsid w:val="00227FF2"/>
    <w:rsid w:val="00230234"/>
    <w:rsid w:val="00230511"/>
    <w:rsid w:val="0023059F"/>
    <w:rsid w:val="00230755"/>
    <w:rsid w:val="00230768"/>
    <w:rsid w:val="002307A5"/>
    <w:rsid w:val="00230808"/>
    <w:rsid w:val="00230AA5"/>
    <w:rsid w:val="00230B7B"/>
    <w:rsid w:val="00230C3B"/>
    <w:rsid w:val="00231314"/>
    <w:rsid w:val="00231380"/>
    <w:rsid w:val="00231662"/>
    <w:rsid w:val="002317F6"/>
    <w:rsid w:val="00231861"/>
    <w:rsid w:val="00231F48"/>
    <w:rsid w:val="00231F49"/>
    <w:rsid w:val="00231F76"/>
    <w:rsid w:val="0023231E"/>
    <w:rsid w:val="00232370"/>
    <w:rsid w:val="002324D3"/>
    <w:rsid w:val="002329A3"/>
    <w:rsid w:val="00232C49"/>
    <w:rsid w:val="00232D3F"/>
    <w:rsid w:val="00232DC9"/>
    <w:rsid w:val="0023301D"/>
    <w:rsid w:val="00233058"/>
    <w:rsid w:val="002330A5"/>
    <w:rsid w:val="002332D8"/>
    <w:rsid w:val="00233485"/>
    <w:rsid w:val="002334E1"/>
    <w:rsid w:val="002335D7"/>
    <w:rsid w:val="00233639"/>
    <w:rsid w:val="0023365B"/>
    <w:rsid w:val="00233665"/>
    <w:rsid w:val="00233713"/>
    <w:rsid w:val="002337CD"/>
    <w:rsid w:val="00233815"/>
    <w:rsid w:val="002344C6"/>
    <w:rsid w:val="00234534"/>
    <w:rsid w:val="002346D0"/>
    <w:rsid w:val="00234726"/>
    <w:rsid w:val="00234794"/>
    <w:rsid w:val="002347E6"/>
    <w:rsid w:val="00234A3F"/>
    <w:rsid w:val="00234A6F"/>
    <w:rsid w:val="00234C4B"/>
    <w:rsid w:val="00234D90"/>
    <w:rsid w:val="00234E24"/>
    <w:rsid w:val="00234E59"/>
    <w:rsid w:val="002352D1"/>
    <w:rsid w:val="00235503"/>
    <w:rsid w:val="00235606"/>
    <w:rsid w:val="00235771"/>
    <w:rsid w:val="00235868"/>
    <w:rsid w:val="002358DE"/>
    <w:rsid w:val="002359EA"/>
    <w:rsid w:val="00235A1C"/>
    <w:rsid w:val="00235AEC"/>
    <w:rsid w:val="00235F6E"/>
    <w:rsid w:val="00235F7E"/>
    <w:rsid w:val="0023613A"/>
    <w:rsid w:val="002362A1"/>
    <w:rsid w:val="002362F6"/>
    <w:rsid w:val="00236429"/>
    <w:rsid w:val="00236624"/>
    <w:rsid w:val="0023681C"/>
    <w:rsid w:val="002368CA"/>
    <w:rsid w:val="002368FF"/>
    <w:rsid w:val="00236973"/>
    <w:rsid w:val="00236A6E"/>
    <w:rsid w:val="00236B06"/>
    <w:rsid w:val="00236C78"/>
    <w:rsid w:val="00236FAF"/>
    <w:rsid w:val="0023717E"/>
    <w:rsid w:val="0023719D"/>
    <w:rsid w:val="00237447"/>
    <w:rsid w:val="0023750A"/>
    <w:rsid w:val="002375EC"/>
    <w:rsid w:val="002375EF"/>
    <w:rsid w:val="0023781C"/>
    <w:rsid w:val="00237891"/>
    <w:rsid w:val="00237B38"/>
    <w:rsid w:val="00237DA1"/>
    <w:rsid w:val="002400FE"/>
    <w:rsid w:val="002403F4"/>
    <w:rsid w:val="00240441"/>
    <w:rsid w:val="00240AB4"/>
    <w:rsid w:val="00240E1B"/>
    <w:rsid w:val="00240EA5"/>
    <w:rsid w:val="00240F44"/>
    <w:rsid w:val="002410CA"/>
    <w:rsid w:val="00241374"/>
    <w:rsid w:val="00241491"/>
    <w:rsid w:val="00241593"/>
    <w:rsid w:val="00241609"/>
    <w:rsid w:val="00241623"/>
    <w:rsid w:val="00241699"/>
    <w:rsid w:val="002416C6"/>
    <w:rsid w:val="002417E2"/>
    <w:rsid w:val="00241869"/>
    <w:rsid w:val="002419CD"/>
    <w:rsid w:val="002419E0"/>
    <w:rsid w:val="00241E37"/>
    <w:rsid w:val="00242164"/>
    <w:rsid w:val="00242170"/>
    <w:rsid w:val="00242560"/>
    <w:rsid w:val="002427ED"/>
    <w:rsid w:val="002429E5"/>
    <w:rsid w:val="00242A74"/>
    <w:rsid w:val="00242C28"/>
    <w:rsid w:val="00242E27"/>
    <w:rsid w:val="00242EDF"/>
    <w:rsid w:val="0024302A"/>
    <w:rsid w:val="002431EB"/>
    <w:rsid w:val="002433E7"/>
    <w:rsid w:val="002436A3"/>
    <w:rsid w:val="002437EF"/>
    <w:rsid w:val="002438A1"/>
    <w:rsid w:val="00243B7A"/>
    <w:rsid w:val="00243BF7"/>
    <w:rsid w:val="00243C58"/>
    <w:rsid w:val="00243C94"/>
    <w:rsid w:val="00243C96"/>
    <w:rsid w:val="00243EAC"/>
    <w:rsid w:val="0024404A"/>
    <w:rsid w:val="0024417D"/>
    <w:rsid w:val="0024428F"/>
    <w:rsid w:val="0024475A"/>
    <w:rsid w:val="0024480A"/>
    <w:rsid w:val="00244814"/>
    <w:rsid w:val="00244BBB"/>
    <w:rsid w:val="00244BE4"/>
    <w:rsid w:val="00244C87"/>
    <w:rsid w:val="00244E5B"/>
    <w:rsid w:val="00245286"/>
    <w:rsid w:val="002454C9"/>
    <w:rsid w:val="0024588D"/>
    <w:rsid w:val="00245BFD"/>
    <w:rsid w:val="00246413"/>
    <w:rsid w:val="002465AC"/>
    <w:rsid w:val="002465C6"/>
    <w:rsid w:val="00246AF0"/>
    <w:rsid w:val="00246BCE"/>
    <w:rsid w:val="00246C32"/>
    <w:rsid w:val="00247149"/>
    <w:rsid w:val="0024719F"/>
    <w:rsid w:val="002471FA"/>
    <w:rsid w:val="00247578"/>
    <w:rsid w:val="002476D4"/>
    <w:rsid w:val="00247970"/>
    <w:rsid w:val="002479E1"/>
    <w:rsid w:val="00247A1F"/>
    <w:rsid w:val="00247C17"/>
    <w:rsid w:val="00247C52"/>
    <w:rsid w:val="00247EB1"/>
    <w:rsid w:val="00247ECC"/>
    <w:rsid w:val="0025018D"/>
    <w:rsid w:val="00250400"/>
    <w:rsid w:val="002506FF"/>
    <w:rsid w:val="0025075D"/>
    <w:rsid w:val="00250A31"/>
    <w:rsid w:val="00250A8B"/>
    <w:rsid w:val="00250AB4"/>
    <w:rsid w:val="00250B50"/>
    <w:rsid w:val="00250BEC"/>
    <w:rsid w:val="00250C3A"/>
    <w:rsid w:val="00250E6A"/>
    <w:rsid w:val="00251066"/>
    <w:rsid w:val="002510DA"/>
    <w:rsid w:val="00251245"/>
    <w:rsid w:val="0025124C"/>
    <w:rsid w:val="00251275"/>
    <w:rsid w:val="0025132B"/>
    <w:rsid w:val="00251646"/>
    <w:rsid w:val="00251723"/>
    <w:rsid w:val="0025177B"/>
    <w:rsid w:val="002517D1"/>
    <w:rsid w:val="00251812"/>
    <w:rsid w:val="00251928"/>
    <w:rsid w:val="0025194D"/>
    <w:rsid w:val="002519BC"/>
    <w:rsid w:val="00251AA6"/>
    <w:rsid w:val="00252030"/>
    <w:rsid w:val="0025241D"/>
    <w:rsid w:val="00252490"/>
    <w:rsid w:val="002524C5"/>
    <w:rsid w:val="002526FF"/>
    <w:rsid w:val="0025281B"/>
    <w:rsid w:val="00252A05"/>
    <w:rsid w:val="00252AC7"/>
    <w:rsid w:val="00252CA8"/>
    <w:rsid w:val="0025312A"/>
    <w:rsid w:val="002532E6"/>
    <w:rsid w:val="002533CE"/>
    <w:rsid w:val="00253608"/>
    <w:rsid w:val="0025383F"/>
    <w:rsid w:val="002539A7"/>
    <w:rsid w:val="00253C17"/>
    <w:rsid w:val="00253E04"/>
    <w:rsid w:val="00253EB9"/>
    <w:rsid w:val="00253F3D"/>
    <w:rsid w:val="00253FD4"/>
    <w:rsid w:val="002541BD"/>
    <w:rsid w:val="00254353"/>
    <w:rsid w:val="0025475E"/>
    <w:rsid w:val="0025489F"/>
    <w:rsid w:val="002548AD"/>
    <w:rsid w:val="002548FF"/>
    <w:rsid w:val="002549AC"/>
    <w:rsid w:val="00254E31"/>
    <w:rsid w:val="00254FFC"/>
    <w:rsid w:val="00255416"/>
    <w:rsid w:val="002554A5"/>
    <w:rsid w:val="0025570C"/>
    <w:rsid w:val="00255A00"/>
    <w:rsid w:val="00255CC2"/>
    <w:rsid w:val="0025600A"/>
    <w:rsid w:val="00256216"/>
    <w:rsid w:val="0025648A"/>
    <w:rsid w:val="00256510"/>
    <w:rsid w:val="0025667A"/>
    <w:rsid w:val="00256700"/>
    <w:rsid w:val="0025690C"/>
    <w:rsid w:val="00256973"/>
    <w:rsid w:val="002569C7"/>
    <w:rsid w:val="002569FF"/>
    <w:rsid w:val="00256B7A"/>
    <w:rsid w:val="00256CAD"/>
    <w:rsid w:val="002571F2"/>
    <w:rsid w:val="002573BF"/>
    <w:rsid w:val="002573F7"/>
    <w:rsid w:val="002575A3"/>
    <w:rsid w:val="002575AB"/>
    <w:rsid w:val="00257851"/>
    <w:rsid w:val="002578AA"/>
    <w:rsid w:val="002579A0"/>
    <w:rsid w:val="00257AC2"/>
    <w:rsid w:val="00257BCE"/>
    <w:rsid w:val="00257C4A"/>
    <w:rsid w:val="00257C55"/>
    <w:rsid w:val="00257D11"/>
    <w:rsid w:val="002601C1"/>
    <w:rsid w:val="002602C4"/>
    <w:rsid w:val="00260452"/>
    <w:rsid w:val="00260641"/>
    <w:rsid w:val="00260702"/>
    <w:rsid w:val="002607C5"/>
    <w:rsid w:val="00260866"/>
    <w:rsid w:val="00260957"/>
    <w:rsid w:val="00260B07"/>
    <w:rsid w:val="002611A9"/>
    <w:rsid w:val="0026129F"/>
    <w:rsid w:val="00261338"/>
    <w:rsid w:val="002614AB"/>
    <w:rsid w:val="00261964"/>
    <w:rsid w:val="00261B1F"/>
    <w:rsid w:val="00261D6F"/>
    <w:rsid w:val="00261EC4"/>
    <w:rsid w:val="00262278"/>
    <w:rsid w:val="002622C1"/>
    <w:rsid w:val="002623DF"/>
    <w:rsid w:val="002624F8"/>
    <w:rsid w:val="002625DE"/>
    <w:rsid w:val="0026261C"/>
    <w:rsid w:val="0026267D"/>
    <w:rsid w:val="00262B99"/>
    <w:rsid w:val="00262C33"/>
    <w:rsid w:val="00262EA4"/>
    <w:rsid w:val="00262F14"/>
    <w:rsid w:val="00262FC6"/>
    <w:rsid w:val="002630C4"/>
    <w:rsid w:val="00263124"/>
    <w:rsid w:val="002633D8"/>
    <w:rsid w:val="0026357A"/>
    <w:rsid w:val="00263681"/>
    <w:rsid w:val="00263899"/>
    <w:rsid w:val="002639C9"/>
    <w:rsid w:val="00263B1A"/>
    <w:rsid w:val="00263CFF"/>
    <w:rsid w:val="00263E59"/>
    <w:rsid w:val="0026416F"/>
    <w:rsid w:val="002641B1"/>
    <w:rsid w:val="00264242"/>
    <w:rsid w:val="00264442"/>
    <w:rsid w:val="00264490"/>
    <w:rsid w:val="002644CE"/>
    <w:rsid w:val="00264C3E"/>
    <w:rsid w:val="00264DBA"/>
    <w:rsid w:val="00264EAE"/>
    <w:rsid w:val="002653C1"/>
    <w:rsid w:val="00265547"/>
    <w:rsid w:val="002658DD"/>
    <w:rsid w:val="0026590A"/>
    <w:rsid w:val="00265975"/>
    <w:rsid w:val="00265AA3"/>
    <w:rsid w:val="00265E1E"/>
    <w:rsid w:val="00266019"/>
    <w:rsid w:val="002660B8"/>
    <w:rsid w:val="00266207"/>
    <w:rsid w:val="002662FF"/>
    <w:rsid w:val="00266976"/>
    <w:rsid w:val="00266E6B"/>
    <w:rsid w:val="00266F65"/>
    <w:rsid w:val="00266F6A"/>
    <w:rsid w:val="00267271"/>
    <w:rsid w:val="002672ED"/>
    <w:rsid w:val="002672EE"/>
    <w:rsid w:val="00267802"/>
    <w:rsid w:val="0026781B"/>
    <w:rsid w:val="00267A1A"/>
    <w:rsid w:val="00267B92"/>
    <w:rsid w:val="00267BC9"/>
    <w:rsid w:val="00267BD6"/>
    <w:rsid w:val="00267D39"/>
    <w:rsid w:val="00267F47"/>
    <w:rsid w:val="0027005F"/>
    <w:rsid w:val="0027013B"/>
    <w:rsid w:val="002702AD"/>
    <w:rsid w:val="0027032D"/>
    <w:rsid w:val="0027041E"/>
    <w:rsid w:val="0027042B"/>
    <w:rsid w:val="00270458"/>
    <w:rsid w:val="0027066A"/>
    <w:rsid w:val="002706E2"/>
    <w:rsid w:val="002708FD"/>
    <w:rsid w:val="0027091D"/>
    <w:rsid w:val="00270AB4"/>
    <w:rsid w:val="00270B38"/>
    <w:rsid w:val="00270B52"/>
    <w:rsid w:val="00270D5E"/>
    <w:rsid w:val="00270F04"/>
    <w:rsid w:val="00270F7D"/>
    <w:rsid w:val="00271158"/>
    <w:rsid w:val="00271206"/>
    <w:rsid w:val="002712D4"/>
    <w:rsid w:val="00271351"/>
    <w:rsid w:val="00271483"/>
    <w:rsid w:val="00271571"/>
    <w:rsid w:val="00271877"/>
    <w:rsid w:val="002718D3"/>
    <w:rsid w:val="00271ED7"/>
    <w:rsid w:val="0027218B"/>
    <w:rsid w:val="0027224E"/>
    <w:rsid w:val="00272398"/>
    <w:rsid w:val="002726BB"/>
    <w:rsid w:val="002726F6"/>
    <w:rsid w:val="002727B5"/>
    <w:rsid w:val="002727E1"/>
    <w:rsid w:val="002728EB"/>
    <w:rsid w:val="00272ACF"/>
    <w:rsid w:val="00272BAA"/>
    <w:rsid w:val="00272C60"/>
    <w:rsid w:val="00273060"/>
    <w:rsid w:val="002731ED"/>
    <w:rsid w:val="0027326A"/>
    <w:rsid w:val="002737AD"/>
    <w:rsid w:val="002737BA"/>
    <w:rsid w:val="0027380B"/>
    <w:rsid w:val="0027388F"/>
    <w:rsid w:val="00273A4E"/>
    <w:rsid w:val="00273B3D"/>
    <w:rsid w:val="00273CBE"/>
    <w:rsid w:val="00273DD3"/>
    <w:rsid w:val="00273E3E"/>
    <w:rsid w:val="00273E4C"/>
    <w:rsid w:val="00274105"/>
    <w:rsid w:val="002741B8"/>
    <w:rsid w:val="00274220"/>
    <w:rsid w:val="002743F1"/>
    <w:rsid w:val="0027482B"/>
    <w:rsid w:val="00274871"/>
    <w:rsid w:val="0027494E"/>
    <w:rsid w:val="00274983"/>
    <w:rsid w:val="00274B0B"/>
    <w:rsid w:val="00274CCD"/>
    <w:rsid w:val="0027507C"/>
    <w:rsid w:val="00275243"/>
    <w:rsid w:val="0027525B"/>
    <w:rsid w:val="002755FE"/>
    <w:rsid w:val="00275796"/>
    <w:rsid w:val="002757AF"/>
    <w:rsid w:val="002758AB"/>
    <w:rsid w:val="00275D86"/>
    <w:rsid w:val="00275DC0"/>
    <w:rsid w:val="00276221"/>
    <w:rsid w:val="0027626F"/>
    <w:rsid w:val="0027644F"/>
    <w:rsid w:val="002764DD"/>
    <w:rsid w:val="00276575"/>
    <w:rsid w:val="00276589"/>
    <w:rsid w:val="00276621"/>
    <w:rsid w:val="002766AB"/>
    <w:rsid w:val="002768FF"/>
    <w:rsid w:val="00276926"/>
    <w:rsid w:val="002775F0"/>
    <w:rsid w:val="002776A2"/>
    <w:rsid w:val="0027793F"/>
    <w:rsid w:val="00277B16"/>
    <w:rsid w:val="00277CC5"/>
    <w:rsid w:val="00277DAA"/>
    <w:rsid w:val="00280238"/>
    <w:rsid w:val="0028031B"/>
    <w:rsid w:val="0028034E"/>
    <w:rsid w:val="002805E1"/>
    <w:rsid w:val="00280756"/>
    <w:rsid w:val="002807BB"/>
    <w:rsid w:val="00280922"/>
    <w:rsid w:val="00280B3B"/>
    <w:rsid w:val="00280D92"/>
    <w:rsid w:val="002812E5"/>
    <w:rsid w:val="0028155F"/>
    <w:rsid w:val="00281A39"/>
    <w:rsid w:val="00281B89"/>
    <w:rsid w:val="00281B8C"/>
    <w:rsid w:val="00281C82"/>
    <w:rsid w:val="00281DE8"/>
    <w:rsid w:val="00281FD7"/>
    <w:rsid w:val="00282110"/>
    <w:rsid w:val="00282226"/>
    <w:rsid w:val="0028239D"/>
    <w:rsid w:val="002823B1"/>
    <w:rsid w:val="00282403"/>
    <w:rsid w:val="00282660"/>
    <w:rsid w:val="00282A1A"/>
    <w:rsid w:val="00282A35"/>
    <w:rsid w:val="00282D75"/>
    <w:rsid w:val="00282E3A"/>
    <w:rsid w:val="00282E44"/>
    <w:rsid w:val="00282EBD"/>
    <w:rsid w:val="00283010"/>
    <w:rsid w:val="00283053"/>
    <w:rsid w:val="00283267"/>
    <w:rsid w:val="002833B3"/>
    <w:rsid w:val="00283445"/>
    <w:rsid w:val="0028367B"/>
    <w:rsid w:val="0028397A"/>
    <w:rsid w:val="00283B2A"/>
    <w:rsid w:val="00283BDC"/>
    <w:rsid w:val="00283D6E"/>
    <w:rsid w:val="00283F11"/>
    <w:rsid w:val="00283FDA"/>
    <w:rsid w:val="0028404F"/>
    <w:rsid w:val="002840FE"/>
    <w:rsid w:val="00284494"/>
    <w:rsid w:val="00284565"/>
    <w:rsid w:val="00284A8A"/>
    <w:rsid w:val="00284C0F"/>
    <w:rsid w:val="00284F51"/>
    <w:rsid w:val="00284F9B"/>
    <w:rsid w:val="00284FAE"/>
    <w:rsid w:val="0028511F"/>
    <w:rsid w:val="002852E5"/>
    <w:rsid w:val="002852E7"/>
    <w:rsid w:val="0028538D"/>
    <w:rsid w:val="002855E3"/>
    <w:rsid w:val="0028565F"/>
    <w:rsid w:val="00285723"/>
    <w:rsid w:val="00285953"/>
    <w:rsid w:val="002859EE"/>
    <w:rsid w:val="00285AB6"/>
    <w:rsid w:val="00286014"/>
    <w:rsid w:val="0028606A"/>
    <w:rsid w:val="00286110"/>
    <w:rsid w:val="00286134"/>
    <w:rsid w:val="002861F5"/>
    <w:rsid w:val="00286220"/>
    <w:rsid w:val="002862E2"/>
    <w:rsid w:val="002863C8"/>
    <w:rsid w:val="00286417"/>
    <w:rsid w:val="0028659F"/>
    <w:rsid w:val="002866E1"/>
    <w:rsid w:val="002866FA"/>
    <w:rsid w:val="00286881"/>
    <w:rsid w:val="002869E5"/>
    <w:rsid w:val="00286CAE"/>
    <w:rsid w:val="00286FE0"/>
    <w:rsid w:val="0028744A"/>
    <w:rsid w:val="00287505"/>
    <w:rsid w:val="002875A5"/>
    <w:rsid w:val="00287715"/>
    <w:rsid w:val="0028787F"/>
    <w:rsid w:val="0028789A"/>
    <w:rsid w:val="00287909"/>
    <w:rsid w:val="00287B26"/>
    <w:rsid w:val="00287D23"/>
    <w:rsid w:val="00290061"/>
    <w:rsid w:val="002900B6"/>
    <w:rsid w:val="002901DA"/>
    <w:rsid w:val="00290406"/>
    <w:rsid w:val="00290443"/>
    <w:rsid w:val="002905CD"/>
    <w:rsid w:val="00290671"/>
    <w:rsid w:val="00290689"/>
    <w:rsid w:val="002906B2"/>
    <w:rsid w:val="0029075E"/>
    <w:rsid w:val="0029080D"/>
    <w:rsid w:val="002908D4"/>
    <w:rsid w:val="00290F62"/>
    <w:rsid w:val="00290F67"/>
    <w:rsid w:val="00290F6A"/>
    <w:rsid w:val="00291089"/>
    <w:rsid w:val="00291261"/>
    <w:rsid w:val="00291575"/>
    <w:rsid w:val="00291700"/>
    <w:rsid w:val="002917E4"/>
    <w:rsid w:val="00291865"/>
    <w:rsid w:val="00291A4C"/>
    <w:rsid w:val="00291EBF"/>
    <w:rsid w:val="002920A0"/>
    <w:rsid w:val="002920C6"/>
    <w:rsid w:val="0029211E"/>
    <w:rsid w:val="00292733"/>
    <w:rsid w:val="0029299B"/>
    <w:rsid w:val="00292AC4"/>
    <w:rsid w:val="00292B1C"/>
    <w:rsid w:val="00292DA2"/>
    <w:rsid w:val="00292E5D"/>
    <w:rsid w:val="00292F44"/>
    <w:rsid w:val="0029302F"/>
    <w:rsid w:val="00293291"/>
    <w:rsid w:val="002932A8"/>
    <w:rsid w:val="0029330F"/>
    <w:rsid w:val="0029335F"/>
    <w:rsid w:val="002933C1"/>
    <w:rsid w:val="00293B43"/>
    <w:rsid w:val="00293C2C"/>
    <w:rsid w:val="00293C94"/>
    <w:rsid w:val="00293D0D"/>
    <w:rsid w:val="00293DF3"/>
    <w:rsid w:val="00293E15"/>
    <w:rsid w:val="00293E6F"/>
    <w:rsid w:val="00294042"/>
    <w:rsid w:val="00294070"/>
    <w:rsid w:val="00294108"/>
    <w:rsid w:val="002941FF"/>
    <w:rsid w:val="0029440B"/>
    <w:rsid w:val="002944E6"/>
    <w:rsid w:val="00294768"/>
    <w:rsid w:val="002948C2"/>
    <w:rsid w:val="00294974"/>
    <w:rsid w:val="00294A29"/>
    <w:rsid w:val="00294B36"/>
    <w:rsid w:val="00294B75"/>
    <w:rsid w:val="00294C01"/>
    <w:rsid w:val="00295045"/>
    <w:rsid w:val="002951D4"/>
    <w:rsid w:val="002953AE"/>
    <w:rsid w:val="0029557A"/>
    <w:rsid w:val="0029571B"/>
    <w:rsid w:val="0029577F"/>
    <w:rsid w:val="00295862"/>
    <w:rsid w:val="00295918"/>
    <w:rsid w:val="00295FAA"/>
    <w:rsid w:val="00295FD0"/>
    <w:rsid w:val="00296065"/>
    <w:rsid w:val="002962C4"/>
    <w:rsid w:val="002964D0"/>
    <w:rsid w:val="002964F3"/>
    <w:rsid w:val="0029654D"/>
    <w:rsid w:val="0029662B"/>
    <w:rsid w:val="00296656"/>
    <w:rsid w:val="0029665A"/>
    <w:rsid w:val="00296824"/>
    <w:rsid w:val="00296926"/>
    <w:rsid w:val="002969B8"/>
    <w:rsid w:val="00296B16"/>
    <w:rsid w:val="00296D7D"/>
    <w:rsid w:val="00296E55"/>
    <w:rsid w:val="00296FD0"/>
    <w:rsid w:val="00297119"/>
    <w:rsid w:val="0029721A"/>
    <w:rsid w:val="00297246"/>
    <w:rsid w:val="002972A5"/>
    <w:rsid w:val="002972BA"/>
    <w:rsid w:val="002976FC"/>
    <w:rsid w:val="00297A97"/>
    <w:rsid w:val="00297CD0"/>
    <w:rsid w:val="00297D3B"/>
    <w:rsid w:val="00297F77"/>
    <w:rsid w:val="002A01AE"/>
    <w:rsid w:val="002A01BB"/>
    <w:rsid w:val="002A0238"/>
    <w:rsid w:val="002A023F"/>
    <w:rsid w:val="002A0259"/>
    <w:rsid w:val="002A02B8"/>
    <w:rsid w:val="002A0536"/>
    <w:rsid w:val="002A0889"/>
    <w:rsid w:val="002A08D7"/>
    <w:rsid w:val="002A0975"/>
    <w:rsid w:val="002A0A12"/>
    <w:rsid w:val="002A0A87"/>
    <w:rsid w:val="002A0BA0"/>
    <w:rsid w:val="002A0BA3"/>
    <w:rsid w:val="002A0D41"/>
    <w:rsid w:val="002A0E29"/>
    <w:rsid w:val="002A0EDE"/>
    <w:rsid w:val="002A1157"/>
    <w:rsid w:val="002A1307"/>
    <w:rsid w:val="002A132B"/>
    <w:rsid w:val="002A140C"/>
    <w:rsid w:val="002A14AE"/>
    <w:rsid w:val="002A1639"/>
    <w:rsid w:val="002A1657"/>
    <w:rsid w:val="002A1B75"/>
    <w:rsid w:val="002A1D67"/>
    <w:rsid w:val="002A2247"/>
    <w:rsid w:val="002A23F2"/>
    <w:rsid w:val="002A2433"/>
    <w:rsid w:val="002A2593"/>
    <w:rsid w:val="002A260A"/>
    <w:rsid w:val="002A2796"/>
    <w:rsid w:val="002A2856"/>
    <w:rsid w:val="002A2890"/>
    <w:rsid w:val="002A28ED"/>
    <w:rsid w:val="002A2A5F"/>
    <w:rsid w:val="002A2BBC"/>
    <w:rsid w:val="002A2BED"/>
    <w:rsid w:val="002A2C18"/>
    <w:rsid w:val="002A2CDC"/>
    <w:rsid w:val="002A2DF6"/>
    <w:rsid w:val="002A2E9F"/>
    <w:rsid w:val="002A2EB4"/>
    <w:rsid w:val="002A2F33"/>
    <w:rsid w:val="002A31B8"/>
    <w:rsid w:val="002A322F"/>
    <w:rsid w:val="002A35ED"/>
    <w:rsid w:val="002A362D"/>
    <w:rsid w:val="002A3804"/>
    <w:rsid w:val="002A38D6"/>
    <w:rsid w:val="002A3901"/>
    <w:rsid w:val="002A3919"/>
    <w:rsid w:val="002A3A78"/>
    <w:rsid w:val="002A3B01"/>
    <w:rsid w:val="002A41E0"/>
    <w:rsid w:val="002A4278"/>
    <w:rsid w:val="002A4311"/>
    <w:rsid w:val="002A4448"/>
    <w:rsid w:val="002A4954"/>
    <w:rsid w:val="002A4BD9"/>
    <w:rsid w:val="002A500E"/>
    <w:rsid w:val="002A519F"/>
    <w:rsid w:val="002A5294"/>
    <w:rsid w:val="002A550A"/>
    <w:rsid w:val="002A5596"/>
    <w:rsid w:val="002A56C3"/>
    <w:rsid w:val="002A58CF"/>
    <w:rsid w:val="002A598B"/>
    <w:rsid w:val="002A5A50"/>
    <w:rsid w:val="002A5BB0"/>
    <w:rsid w:val="002A5CEB"/>
    <w:rsid w:val="002A5E11"/>
    <w:rsid w:val="002A5E47"/>
    <w:rsid w:val="002A5F44"/>
    <w:rsid w:val="002A623E"/>
    <w:rsid w:val="002A6384"/>
    <w:rsid w:val="002A6580"/>
    <w:rsid w:val="002A65CE"/>
    <w:rsid w:val="002A6617"/>
    <w:rsid w:val="002A6866"/>
    <w:rsid w:val="002A6887"/>
    <w:rsid w:val="002A68D6"/>
    <w:rsid w:val="002A6F18"/>
    <w:rsid w:val="002A6F33"/>
    <w:rsid w:val="002A70F9"/>
    <w:rsid w:val="002A7223"/>
    <w:rsid w:val="002A772C"/>
    <w:rsid w:val="002A77F5"/>
    <w:rsid w:val="002A79EA"/>
    <w:rsid w:val="002A7B1E"/>
    <w:rsid w:val="002A7B92"/>
    <w:rsid w:val="002A7C7C"/>
    <w:rsid w:val="002A7D54"/>
    <w:rsid w:val="002A7D5E"/>
    <w:rsid w:val="002B02C7"/>
    <w:rsid w:val="002B041B"/>
    <w:rsid w:val="002B0576"/>
    <w:rsid w:val="002B0697"/>
    <w:rsid w:val="002B0747"/>
    <w:rsid w:val="002B08A3"/>
    <w:rsid w:val="002B090B"/>
    <w:rsid w:val="002B09C7"/>
    <w:rsid w:val="002B0C12"/>
    <w:rsid w:val="002B0CB5"/>
    <w:rsid w:val="002B0DB5"/>
    <w:rsid w:val="002B0FD1"/>
    <w:rsid w:val="002B0FF7"/>
    <w:rsid w:val="002B1386"/>
    <w:rsid w:val="002B139B"/>
    <w:rsid w:val="002B14A5"/>
    <w:rsid w:val="002B1A88"/>
    <w:rsid w:val="002B1B8C"/>
    <w:rsid w:val="002B1BE2"/>
    <w:rsid w:val="002B1C08"/>
    <w:rsid w:val="002B1C4A"/>
    <w:rsid w:val="002B1E44"/>
    <w:rsid w:val="002B1EC9"/>
    <w:rsid w:val="002B1F28"/>
    <w:rsid w:val="002B2167"/>
    <w:rsid w:val="002B218D"/>
    <w:rsid w:val="002B2233"/>
    <w:rsid w:val="002B232E"/>
    <w:rsid w:val="002B24C1"/>
    <w:rsid w:val="002B255C"/>
    <w:rsid w:val="002B27F4"/>
    <w:rsid w:val="002B2AFB"/>
    <w:rsid w:val="002B2C03"/>
    <w:rsid w:val="002B2F1B"/>
    <w:rsid w:val="002B30E5"/>
    <w:rsid w:val="002B311F"/>
    <w:rsid w:val="002B3521"/>
    <w:rsid w:val="002B374E"/>
    <w:rsid w:val="002B3810"/>
    <w:rsid w:val="002B3876"/>
    <w:rsid w:val="002B38F7"/>
    <w:rsid w:val="002B3B49"/>
    <w:rsid w:val="002B3DCF"/>
    <w:rsid w:val="002B3EA4"/>
    <w:rsid w:val="002B45E3"/>
    <w:rsid w:val="002B46CA"/>
    <w:rsid w:val="002B4701"/>
    <w:rsid w:val="002B4714"/>
    <w:rsid w:val="002B4729"/>
    <w:rsid w:val="002B4D85"/>
    <w:rsid w:val="002B54F9"/>
    <w:rsid w:val="002B57C0"/>
    <w:rsid w:val="002B5803"/>
    <w:rsid w:val="002B58D6"/>
    <w:rsid w:val="002B5A1D"/>
    <w:rsid w:val="002B5AAA"/>
    <w:rsid w:val="002B5B69"/>
    <w:rsid w:val="002B5B85"/>
    <w:rsid w:val="002B5C99"/>
    <w:rsid w:val="002B5CDA"/>
    <w:rsid w:val="002B5CF0"/>
    <w:rsid w:val="002B5F24"/>
    <w:rsid w:val="002B6026"/>
    <w:rsid w:val="002B6679"/>
    <w:rsid w:val="002B6782"/>
    <w:rsid w:val="002B6962"/>
    <w:rsid w:val="002B6A18"/>
    <w:rsid w:val="002B6B8C"/>
    <w:rsid w:val="002B6E05"/>
    <w:rsid w:val="002B6E9F"/>
    <w:rsid w:val="002B6ECE"/>
    <w:rsid w:val="002B6F43"/>
    <w:rsid w:val="002B6FB4"/>
    <w:rsid w:val="002B6FBD"/>
    <w:rsid w:val="002B702D"/>
    <w:rsid w:val="002B725C"/>
    <w:rsid w:val="002B766B"/>
    <w:rsid w:val="002B7A76"/>
    <w:rsid w:val="002B7E84"/>
    <w:rsid w:val="002B7EE6"/>
    <w:rsid w:val="002B7EEE"/>
    <w:rsid w:val="002C0011"/>
    <w:rsid w:val="002C012C"/>
    <w:rsid w:val="002C02D5"/>
    <w:rsid w:val="002C0518"/>
    <w:rsid w:val="002C058A"/>
    <w:rsid w:val="002C06F1"/>
    <w:rsid w:val="002C0C9A"/>
    <w:rsid w:val="002C0CF0"/>
    <w:rsid w:val="002C0D05"/>
    <w:rsid w:val="002C1094"/>
    <w:rsid w:val="002C10FB"/>
    <w:rsid w:val="002C1201"/>
    <w:rsid w:val="002C126C"/>
    <w:rsid w:val="002C13C4"/>
    <w:rsid w:val="002C150B"/>
    <w:rsid w:val="002C15E7"/>
    <w:rsid w:val="002C16C5"/>
    <w:rsid w:val="002C1B0E"/>
    <w:rsid w:val="002C1C27"/>
    <w:rsid w:val="002C1C60"/>
    <w:rsid w:val="002C1D07"/>
    <w:rsid w:val="002C1F31"/>
    <w:rsid w:val="002C22EF"/>
    <w:rsid w:val="002C25B5"/>
    <w:rsid w:val="002C25EF"/>
    <w:rsid w:val="002C272C"/>
    <w:rsid w:val="002C2B98"/>
    <w:rsid w:val="002C2BED"/>
    <w:rsid w:val="002C2C41"/>
    <w:rsid w:val="002C2CE4"/>
    <w:rsid w:val="002C2D8C"/>
    <w:rsid w:val="002C2EF5"/>
    <w:rsid w:val="002C3206"/>
    <w:rsid w:val="002C3300"/>
    <w:rsid w:val="002C3363"/>
    <w:rsid w:val="002C33AD"/>
    <w:rsid w:val="002C3608"/>
    <w:rsid w:val="002C3847"/>
    <w:rsid w:val="002C38A7"/>
    <w:rsid w:val="002C39AD"/>
    <w:rsid w:val="002C3CAD"/>
    <w:rsid w:val="002C3EC5"/>
    <w:rsid w:val="002C3FC3"/>
    <w:rsid w:val="002C4254"/>
    <w:rsid w:val="002C43C5"/>
    <w:rsid w:val="002C449C"/>
    <w:rsid w:val="002C44D1"/>
    <w:rsid w:val="002C468C"/>
    <w:rsid w:val="002C47AB"/>
    <w:rsid w:val="002C4D03"/>
    <w:rsid w:val="002C4EBF"/>
    <w:rsid w:val="002C531E"/>
    <w:rsid w:val="002C53B0"/>
    <w:rsid w:val="002C5429"/>
    <w:rsid w:val="002C573D"/>
    <w:rsid w:val="002C57A4"/>
    <w:rsid w:val="002C57C5"/>
    <w:rsid w:val="002C59D0"/>
    <w:rsid w:val="002C59EF"/>
    <w:rsid w:val="002C5BFA"/>
    <w:rsid w:val="002C5D28"/>
    <w:rsid w:val="002C5DD9"/>
    <w:rsid w:val="002C5EB5"/>
    <w:rsid w:val="002C5F64"/>
    <w:rsid w:val="002C622E"/>
    <w:rsid w:val="002C632D"/>
    <w:rsid w:val="002C634E"/>
    <w:rsid w:val="002C64EC"/>
    <w:rsid w:val="002C6523"/>
    <w:rsid w:val="002C65FB"/>
    <w:rsid w:val="002C6602"/>
    <w:rsid w:val="002C66AD"/>
    <w:rsid w:val="002C6A41"/>
    <w:rsid w:val="002C6D58"/>
    <w:rsid w:val="002C6F3D"/>
    <w:rsid w:val="002C7257"/>
    <w:rsid w:val="002C7469"/>
    <w:rsid w:val="002C79EA"/>
    <w:rsid w:val="002C7A81"/>
    <w:rsid w:val="002C7AE8"/>
    <w:rsid w:val="002C7AF9"/>
    <w:rsid w:val="002C7BDE"/>
    <w:rsid w:val="002C7ECA"/>
    <w:rsid w:val="002D034E"/>
    <w:rsid w:val="002D0393"/>
    <w:rsid w:val="002D03EA"/>
    <w:rsid w:val="002D0576"/>
    <w:rsid w:val="002D0708"/>
    <w:rsid w:val="002D0815"/>
    <w:rsid w:val="002D0A10"/>
    <w:rsid w:val="002D0A53"/>
    <w:rsid w:val="002D0B28"/>
    <w:rsid w:val="002D0CAD"/>
    <w:rsid w:val="002D0FC5"/>
    <w:rsid w:val="002D0FCB"/>
    <w:rsid w:val="002D125D"/>
    <w:rsid w:val="002D126A"/>
    <w:rsid w:val="002D134E"/>
    <w:rsid w:val="002D1380"/>
    <w:rsid w:val="002D1497"/>
    <w:rsid w:val="002D14C5"/>
    <w:rsid w:val="002D15F0"/>
    <w:rsid w:val="002D162B"/>
    <w:rsid w:val="002D17E2"/>
    <w:rsid w:val="002D183C"/>
    <w:rsid w:val="002D186E"/>
    <w:rsid w:val="002D1CE6"/>
    <w:rsid w:val="002D2033"/>
    <w:rsid w:val="002D2065"/>
    <w:rsid w:val="002D2171"/>
    <w:rsid w:val="002D2254"/>
    <w:rsid w:val="002D227E"/>
    <w:rsid w:val="002D23C8"/>
    <w:rsid w:val="002D23FD"/>
    <w:rsid w:val="002D28A9"/>
    <w:rsid w:val="002D2912"/>
    <w:rsid w:val="002D2A96"/>
    <w:rsid w:val="002D2B22"/>
    <w:rsid w:val="002D2C02"/>
    <w:rsid w:val="002D2C83"/>
    <w:rsid w:val="002D2CFC"/>
    <w:rsid w:val="002D2F4D"/>
    <w:rsid w:val="002D311F"/>
    <w:rsid w:val="002D3148"/>
    <w:rsid w:val="002D361B"/>
    <w:rsid w:val="002D3AB3"/>
    <w:rsid w:val="002D3B0F"/>
    <w:rsid w:val="002D403E"/>
    <w:rsid w:val="002D4180"/>
    <w:rsid w:val="002D452E"/>
    <w:rsid w:val="002D4613"/>
    <w:rsid w:val="002D4AE9"/>
    <w:rsid w:val="002D4B0D"/>
    <w:rsid w:val="002D4D30"/>
    <w:rsid w:val="002D4F1F"/>
    <w:rsid w:val="002D4F6B"/>
    <w:rsid w:val="002D5305"/>
    <w:rsid w:val="002D53E7"/>
    <w:rsid w:val="002D54BD"/>
    <w:rsid w:val="002D550A"/>
    <w:rsid w:val="002D5666"/>
    <w:rsid w:val="002D5841"/>
    <w:rsid w:val="002D5848"/>
    <w:rsid w:val="002D58F4"/>
    <w:rsid w:val="002D58F6"/>
    <w:rsid w:val="002D5B9F"/>
    <w:rsid w:val="002D5C01"/>
    <w:rsid w:val="002D5C17"/>
    <w:rsid w:val="002D5FD3"/>
    <w:rsid w:val="002D6037"/>
    <w:rsid w:val="002D60BC"/>
    <w:rsid w:val="002D632B"/>
    <w:rsid w:val="002D63B5"/>
    <w:rsid w:val="002D63EA"/>
    <w:rsid w:val="002D6442"/>
    <w:rsid w:val="002D670D"/>
    <w:rsid w:val="002D6803"/>
    <w:rsid w:val="002D68A5"/>
    <w:rsid w:val="002D68C8"/>
    <w:rsid w:val="002D69ED"/>
    <w:rsid w:val="002D6B5F"/>
    <w:rsid w:val="002D6C5B"/>
    <w:rsid w:val="002D6D35"/>
    <w:rsid w:val="002D6EEF"/>
    <w:rsid w:val="002D70FB"/>
    <w:rsid w:val="002D71FC"/>
    <w:rsid w:val="002D7243"/>
    <w:rsid w:val="002D74C7"/>
    <w:rsid w:val="002D75E6"/>
    <w:rsid w:val="002D7A9F"/>
    <w:rsid w:val="002D7B5F"/>
    <w:rsid w:val="002D7C4D"/>
    <w:rsid w:val="002D7C78"/>
    <w:rsid w:val="002D7E86"/>
    <w:rsid w:val="002D7E9B"/>
    <w:rsid w:val="002D7F20"/>
    <w:rsid w:val="002E0139"/>
    <w:rsid w:val="002E0612"/>
    <w:rsid w:val="002E094B"/>
    <w:rsid w:val="002E0F16"/>
    <w:rsid w:val="002E0FCD"/>
    <w:rsid w:val="002E110F"/>
    <w:rsid w:val="002E118E"/>
    <w:rsid w:val="002E11F7"/>
    <w:rsid w:val="002E1401"/>
    <w:rsid w:val="002E1525"/>
    <w:rsid w:val="002E15DE"/>
    <w:rsid w:val="002E15F5"/>
    <w:rsid w:val="002E169C"/>
    <w:rsid w:val="002E16BE"/>
    <w:rsid w:val="002E1723"/>
    <w:rsid w:val="002E1743"/>
    <w:rsid w:val="002E182D"/>
    <w:rsid w:val="002E1865"/>
    <w:rsid w:val="002E199A"/>
    <w:rsid w:val="002E19A7"/>
    <w:rsid w:val="002E1AC9"/>
    <w:rsid w:val="002E1B60"/>
    <w:rsid w:val="002E1BDD"/>
    <w:rsid w:val="002E1F23"/>
    <w:rsid w:val="002E211F"/>
    <w:rsid w:val="002E21E1"/>
    <w:rsid w:val="002E21EC"/>
    <w:rsid w:val="002E221E"/>
    <w:rsid w:val="002E2322"/>
    <w:rsid w:val="002E23E8"/>
    <w:rsid w:val="002E24E8"/>
    <w:rsid w:val="002E275A"/>
    <w:rsid w:val="002E2834"/>
    <w:rsid w:val="002E2844"/>
    <w:rsid w:val="002E29AA"/>
    <w:rsid w:val="002E2A2E"/>
    <w:rsid w:val="002E2C03"/>
    <w:rsid w:val="002E2D07"/>
    <w:rsid w:val="002E31EF"/>
    <w:rsid w:val="002E3625"/>
    <w:rsid w:val="002E393D"/>
    <w:rsid w:val="002E394A"/>
    <w:rsid w:val="002E3B54"/>
    <w:rsid w:val="002E42B9"/>
    <w:rsid w:val="002E4425"/>
    <w:rsid w:val="002E44D7"/>
    <w:rsid w:val="002E4651"/>
    <w:rsid w:val="002E46C8"/>
    <w:rsid w:val="002E4A46"/>
    <w:rsid w:val="002E4BFE"/>
    <w:rsid w:val="002E5283"/>
    <w:rsid w:val="002E55A8"/>
    <w:rsid w:val="002E5682"/>
    <w:rsid w:val="002E575A"/>
    <w:rsid w:val="002E57A6"/>
    <w:rsid w:val="002E58DE"/>
    <w:rsid w:val="002E592A"/>
    <w:rsid w:val="002E5AB4"/>
    <w:rsid w:val="002E5BEB"/>
    <w:rsid w:val="002E5C7A"/>
    <w:rsid w:val="002E5CBD"/>
    <w:rsid w:val="002E5D34"/>
    <w:rsid w:val="002E5F29"/>
    <w:rsid w:val="002E5F84"/>
    <w:rsid w:val="002E6029"/>
    <w:rsid w:val="002E619F"/>
    <w:rsid w:val="002E61A9"/>
    <w:rsid w:val="002E62FA"/>
    <w:rsid w:val="002E634F"/>
    <w:rsid w:val="002E6568"/>
    <w:rsid w:val="002E66DE"/>
    <w:rsid w:val="002E6701"/>
    <w:rsid w:val="002E68EA"/>
    <w:rsid w:val="002E691C"/>
    <w:rsid w:val="002E6A67"/>
    <w:rsid w:val="002E6BA0"/>
    <w:rsid w:val="002E6BD9"/>
    <w:rsid w:val="002E6F3A"/>
    <w:rsid w:val="002E7138"/>
    <w:rsid w:val="002E713A"/>
    <w:rsid w:val="002E7193"/>
    <w:rsid w:val="002E72A1"/>
    <w:rsid w:val="002E73FD"/>
    <w:rsid w:val="002E751C"/>
    <w:rsid w:val="002E75C7"/>
    <w:rsid w:val="002E7643"/>
    <w:rsid w:val="002E7674"/>
    <w:rsid w:val="002E7820"/>
    <w:rsid w:val="002E78DF"/>
    <w:rsid w:val="002E795C"/>
    <w:rsid w:val="002E7A71"/>
    <w:rsid w:val="002E7B5C"/>
    <w:rsid w:val="002F0080"/>
    <w:rsid w:val="002F0705"/>
    <w:rsid w:val="002F07F0"/>
    <w:rsid w:val="002F0889"/>
    <w:rsid w:val="002F0931"/>
    <w:rsid w:val="002F0C0E"/>
    <w:rsid w:val="002F0D30"/>
    <w:rsid w:val="002F1029"/>
    <w:rsid w:val="002F1147"/>
    <w:rsid w:val="002F1171"/>
    <w:rsid w:val="002F1193"/>
    <w:rsid w:val="002F11E4"/>
    <w:rsid w:val="002F12BD"/>
    <w:rsid w:val="002F1534"/>
    <w:rsid w:val="002F15EE"/>
    <w:rsid w:val="002F166E"/>
    <w:rsid w:val="002F186E"/>
    <w:rsid w:val="002F19AB"/>
    <w:rsid w:val="002F19FE"/>
    <w:rsid w:val="002F1C53"/>
    <w:rsid w:val="002F1C5C"/>
    <w:rsid w:val="002F1DC1"/>
    <w:rsid w:val="002F1EE6"/>
    <w:rsid w:val="002F202A"/>
    <w:rsid w:val="002F2096"/>
    <w:rsid w:val="002F23A7"/>
    <w:rsid w:val="002F2413"/>
    <w:rsid w:val="002F245D"/>
    <w:rsid w:val="002F262C"/>
    <w:rsid w:val="002F2693"/>
    <w:rsid w:val="002F2880"/>
    <w:rsid w:val="002F2B1B"/>
    <w:rsid w:val="002F2CF5"/>
    <w:rsid w:val="002F334C"/>
    <w:rsid w:val="002F341B"/>
    <w:rsid w:val="002F362A"/>
    <w:rsid w:val="002F3807"/>
    <w:rsid w:val="002F386A"/>
    <w:rsid w:val="002F3916"/>
    <w:rsid w:val="002F3D19"/>
    <w:rsid w:val="002F3E1F"/>
    <w:rsid w:val="002F3F37"/>
    <w:rsid w:val="002F416A"/>
    <w:rsid w:val="002F4399"/>
    <w:rsid w:val="002F46AC"/>
    <w:rsid w:val="002F47C7"/>
    <w:rsid w:val="002F48C1"/>
    <w:rsid w:val="002F4AA4"/>
    <w:rsid w:val="002F4AD5"/>
    <w:rsid w:val="002F4BAE"/>
    <w:rsid w:val="002F4E17"/>
    <w:rsid w:val="002F4EED"/>
    <w:rsid w:val="002F4FF5"/>
    <w:rsid w:val="002F5028"/>
    <w:rsid w:val="002F57B2"/>
    <w:rsid w:val="002F5838"/>
    <w:rsid w:val="002F587B"/>
    <w:rsid w:val="002F58A0"/>
    <w:rsid w:val="002F6027"/>
    <w:rsid w:val="002F6107"/>
    <w:rsid w:val="002F6117"/>
    <w:rsid w:val="002F6212"/>
    <w:rsid w:val="002F648D"/>
    <w:rsid w:val="002F6562"/>
    <w:rsid w:val="002F6619"/>
    <w:rsid w:val="002F6782"/>
    <w:rsid w:val="002F6981"/>
    <w:rsid w:val="002F69A0"/>
    <w:rsid w:val="002F6A13"/>
    <w:rsid w:val="002F6F96"/>
    <w:rsid w:val="002F71AC"/>
    <w:rsid w:val="002F72F9"/>
    <w:rsid w:val="002F734D"/>
    <w:rsid w:val="002F7696"/>
    <w:rsid w:val="002F76BB"/>
    <w:rsid w:val="002F7990"/>
    <w:rsid w:val="002F7A90"/>
    <w:rsid w:val="002F7F9D"/>
    <w:rsid w:val="00300166"/>
    <w:rsid w:val="003002AB"/>
    <w:rsid w:val="0030031F"/>
    <w:rsid w:val="00300583"/>
    <w:rsid w:val="003005A7"/>
    <w:rsid w:val="0030068E"/>
    <w:rsid w:val="00300C74"/>
    <w:rsid w:val="00300DE1"/>
    <w:rsid w:val="00300F45"/>
    <w:rsid w:val="00301234"/>
    <w:rsid w:val="00301341"/>
    <w:rsid w:val="0030154B"/>
    <w:rsid w:val="003015C5"/>
    <w:rsid w:val="003015CC"/>
    <w:rsid w:val="00301659"/>
    <w:rsid w:val="00301899"/>
    <w:rsid w:val="0030193E"/>
    <w:rsid w:val="00301B2E"/>
    <w:rsid w:val="00301D2C"/>
    <w:rsid w:val="00301DE3"/>
    <w:rsid w:val="00301E99"/>
    <w:rsid w:val="00301EC8"/>
    <w:rsid w:val="00302183"/>
    <w:rsid w:val="00302468"/>
    <w:rsid w:val="00302579"/>
    <w:rsid w:val="00302633"/>
    <w:rsid w:val="00302A3D"/>
    <w:rsid w:val="00302B55"/>
    <w:rsid w:val="00302BC9"/>
    <w:rsid w:val="00302C18"/>
    <w:rsid w:val="00302ED6"/>
    <w:rsid w:val="003033B2"/>
    <w:rsid w:val="0030365B"/>
    <w:rsid w:val="00303768"/>
    <w:rsid w:val="00303836"/>
    <w:rsid w:val="0030389E"/>
    <w:rsid w:val="00303AA2"/>
    <w:rsid w:val="00303C50"/>
    <w:rsid w:val="00303E2E"/>
    <w:rsid w:val="00303FA8"/>
    <w:rsid w:val="0030421A"/>
    <w:rsid w:val="003045D3"/>
    <w:rsid w:val="00304672"/>
    <w:rsid w:val="003046AB"/>
    <w:rsid w:val="0030470D"/>
    <w:rsid w:val="00304772"/>
    <w:rsid w:val="00304ABB"/>
    <w:rsid w:val="00304F08"/>
    <w:rsid w:val="00304F64"/>
    <w:rsid w:val="00304FF2"/>
    <w:rsid w:val="003051A4"/>
    <w:rsid w:val="0030565B"/>
    <w:rsid w:val="00305789"/>
    <w:rsid w:val="00305849"/>
    <w:rsid w:val="003059B7"/>
    <w:rsid w:val="00305D18"/>
    <w:rsid w:val="00305E4C"/>
    <w:rsid w:val="00306023"/>
    <w:rsid w:val="003061AC"/>
    <w:rsid w:val="0030629B"/>
    <w:rsid w:val="003065E9"/>
    <w:rsid w:val="00306657"/>
    <w:rsid w:val="0030667C"/>
    <w:rsid w:val="00306BAB"/>
    <w:rsid w:val="00306FBE"/>
    <w:rsid w:val="0030706A"/>
    <w:rsid w:val="0030716B"/>
    <w:rsid w:val="00307318"/>
    <w:rsid w:val="0030733D"/>
    <w:rsid w:val="003073C8"/>
    <w:rsid w:val="0030742D"/>
    <w:rsid w:val="003074BB"/>
    <w:rsid w:val="003074DA"/>
    <w:rsid w:val="0030753F"/>
    <w:rsid w:val="0030760E"/>
    <w:rsid w:val="00307619"/>
    <w:rsid w:val="003076BC"/>
    <w:rsid w:val="00307B1E"/>
    <w:rsid w:val="00307DB8"/>
    <w:rsid w:val="00307EDD"/>
    <w:rsid w:val="003100CA"/>
    <w:rsid w:val="00310105"/>
    <w:rsid w:val="003102A3"/>
    <w:rsid w:val="0031043D"/>
    <w:rsid w:val="0031055D"/>
    <w:rsid w:val="00310864"/>
    <w:rsid w:val="003109F2"/>
    <w:rsid w:val="00310A00"/>
    <w:rsid w:val="00310A11"/>
    <w:rsid w:val="00310ABE"/>
    <w:rsid w:val="00310C86"/>
    <w:rsid w:val="00310D4B"/>
    <w:rsid w:val="00310D8B"/>
    <w:rsid w:val="00310E40"/>
    <w:rsid w:val="00310ED7"/>
    <w:rsid w:val="00311193"/>
    <w:rsid w:val="003112F6"/>
    <w:rsid w:val="003113EA"/>
    <w:rsid w:val="00311773"/>
    <w:rsid w:val="003117BD"/>
    <w:rsid w:val="00311853"/>
    <w:rsid w:val="00311A97"/>
    <w:rsid w:val="00311BE5"/>
    <w:rsid w:val="00311F88"/>
    <w:rsid w:val="00312591"/>
    <w:rsid w:val="00312671"/>
    <w:rsid w:val="003127E5"/>
    <w:rsid w:val="00312A68"/>
    <w:rsid w:val="00312C20"/>
    <w:rsid w:val="00312D60"/>
    <w:rsid w:val="00312F32"/>
    <w:rsid w:val="003131F0"/>
    <w:rsid w:val="003132DE"/>
    <w:rsid w:val="003133E7"/>
    <w:rsid w:val="003134B6"/>
    <w:rsid w:val="003135D1"/>
    <w:rsid w:val="00313614"/>
    <w:rsid w:val="0031371F"/>
    <w:rsid w:val="00313B68"/>
    <w:rsid w:val="00313CEF"/>
    <w:rsid w:val="00313D08"/>
    <w:rsid w:val="00313DB5"/>
    <w:rsid w:val="00313EB9"/>
    <w:rsid w:val="00313F15"/>
    <w:rsid w:val="00314170"/>
    <w:rsid w:val="00314286"/>
    <w:rsid w:val="003142A9"/>
    <w:rsid w:val="0031430F"/>
    <w:rsid w:val="003143BE"/>
    <w:rsid w:val="00314507"/>
    <w:rsid w:val="0031489B"/>
    <w:rsid w:val="003148CB"/>
    <w:rsid w:val="00314B99"/>
    <w:rsid w:val="00314C7C"/>
    <w:rsid w:val="00314CAE"/>
    <w:rsid w:val="00314DBB"/>
    <w:rsid w:val="00315028"/>
    <w:rsid w:val="00315045"/>
    <w:rsid w:val="003150B8"/>
    <w:rsid w:val="00315400"/>
    <w:rsid w:val="003154DC"/>
    <w:rsid w:val="0031555F"/>
    <w:rsid w:val="0031584E"/>
    <w:rsid w:val="00315944"/>
    <w:rsid w:val="00315A9A"/>
    <w:rsid w:val="00315E96"/>
    <w:rsid w:val="00315EFA"/>
    <w:rsid w:val="00315FC9"/>
    <w:rsid w:val="00316009"/>
    <w:rsid w:val="00316048"/>
    <w:rsid w:val="00316080"/>
    <w:rsid w:val="003160B1"/>
    <w:rsid w:val="00316452"/>
    <w:rsid w:val="00316455"/>
    <w:rsid w:val="00316612"/>
    <w:rsid w:val="003168A7"/>
    <w:rsid w:val="00316902"/>
    <w:rsid w:val="00316A4D"/>
    <w:rsid w:val="00316A9B"/>
    <w:rsid w:val="00316AEC"/>
    <w:rsid w:val="00316C76"/>
    <w:rsid w:val="00316DB1"/>
    <w:rsid w:val="00316E29"/>
    <w:rsid w:val="00316FAB"/>
    <w:rsid w:val="00317045"/>
    <w:rsid w:val="0031737C"/>
    <w:rsid w:val="0031750E"/>
    <w:rsid w:val="0031772F"/>
    <w:rsid w:val="00317809"/>
    <w:rsid w:val="0031785D"/>
    <w:rsid w:val="00317860"/>
    <w:rsid w:val="00317C2A"/>
    <w:rsid w:val="00317C68"/>
    <w:rsid w:val="00317DB8"/>
    <w:rsid w:val="00317FD9"/>
    <w:rsid w:val="003200B7"/>
    <w:rsid w:val="003200D7"/>
    <w:rsid w:val="003200DC"/>
    <w:rsid w:val="003200E6"/>
    <w:rsid w:val="003201DB"/>
    <w:rsid w:val="003202C5"/>
    <w:rsid w:val="003209B0"/>
    <w:rsid w:val="00320B01"/>
    <w:rsid w:val="00320C60"/>
    <w:rsid w:val="00320E38"/>
    <w:rsid w:val="00320E5B"/>
    <w:rsid w:val="00320FEE"/>
    <w:rsid w:val="0032100D"/>
    <w:rsid w:val="0032120F"/>
    <w:rsid w:val="00321496"/>
    <w:rsid w:val="0032154A"/>
    <w:rsid w:val="0032156D"/>
    <w:rsid w:val="0032159A"/>
    <w:rsid w:val="00321AE2"/>
    <w:rsid w:val="00321B4A"/>
    <w:rsid w:val="00321CA2"/>
    <w:rsid w:val="00321D8A"/>
    <w:rsid w:val="00322196"/>
    <w:rsid w:val="003222CB"/>
    <w:rsid w:val="0032254B"/>
    <w:rsid w:val="00322602"/>
    <w:rsid w:val="00322B79"/>
    <w:rsid w:val="00322EFE"/>
    <w:rsid w:val="00322F55"/>
    <w:rsid w:val="003230BF"/>
    <w:rsid w:val="003230F5"/>
    <w:rsid w:val="003231BF"/>
    <w:rsid w:val="00323201"/>
    <w:rsid w:val="00323286"/>
    <w:rsid w:val="00323294"/>
    <w:rsid w:val="00323713"/>
    <w:rsid w:val="003237BA"/>
    <w:rsid w:val="00323903"/>
    <w:rsid w:val="00323907"/>
    <w:rsid w:val="00323948"/>
    <w:rsid w:val="003239CA"/>
    <w:rsid w:val="00323A1D"/>
    <w:rsid w:val="00323A4D"/>
    <w:rsid w:val="00323A7F"/>
    <w:rsid w:val="0032401D"/>
    <w:rsid w:val="00324289"/>
    <w:rsid w:val="00324313"/>
    <w:rsid w:val="003245FF"/>
    <w:rsid w:val="0032487B"/>
    <w:rsid w:val="00324BA9"/>
    <w:rsid w:val="00324CA8"/>
    <w:rsid w:val="00324CBE"/>
    <w:rsid w:val="00324D60"/>
    <w:rsid w:val="00324F65"/>
    <w:rsid w:val="00325130"/>
    <w:rsid w:val="00325226"/>
    <w:rsid w:val="0032522E"/>
    <w:rsid w:val="00325343"/>
    <w:rsid w:val="003254C7"/>
    <w:rsid w:val="00325D86"/>
    <w:rsid w:val="003261DA"/>
    <w:rsid w:val="00326322"/>
    <w:rsid w:val="003265F7"/>
    <w:rsid w:val="003269F7"/>
    <w:rsid w:val="00326A0F"/>
    <w:rsid w:val="00326C94"/>
    <w:rsid w:val="00326FFF"/>
    <w:rsid w:val="0032732C"/>
    <w:rsid w:val="003273AE"/>
    <w:rsid w:val="00327489"/>
    <w:rsid w:val="0032755C"/>
    <w:rsid w:val="00327566"/>
    <w:rsid w:val="00327944"/>
    <w:rsid w:val="00327D65"/>
    <w:rsid w:val="00327FCE"/>
    <w:rsid w:val="00330455"/>
    <w:rsid w:val="003305CC"/>
    <w:rsid w:val="0033093B"/>
    <w:rsid w:val="003309AC"/>
    <w:rsid w:val="00330AE1"/>
    <w:rsid w:val="00330B76"/>
    <w:rsid w:val="00330CAA"/>
    <w:rsid w:val="00330F42"/>
    <w:rsid w:val="00331007"/>
    <w:rsid w:val="00331467"/>
    <w:rsid w:val="003314BB"/>
    <w:rsid w:val="003314EF"/>
    <w:rsid w:val="00331648"/>
    <w:rsid w:val="00331880"/>
    <w:rsid w:val="0033190D"/>
    <w:rsid w:val="00331A99"/>
    <w:rsid w:val="00331B13"/>
    <w:rsid w:val="00331BDF"/>
    <w:rsid w:val="00331DAF"/>
    <w:rsid w:val="0033217D"/>
    <w:rsid w:val="003321E6"/>
    <w:rsid w:val="003321EF"/>
    <w:rsid w:val="0033248B"/>
    <w:rsid w:val="0033260A"/>
    <w:rsid w:val="003327C4"/>
    <w:rsid w:val="00332873"/>
    <w:rsid w:val="003328F0"/>
    <w:rsid w:val="00332A8E"/>
    <w:rsid w:val="00332B7D"/>
    <w:rsid w:val="00332F4E"/>
    <w:rsid w:val="003331B4"/>
    <w:rsid w:val="00333392"/>
    <w:rsid w:val="003335C0"/>
    <w:rsid w:val="003337A4"/>
    <w:rsid w:val="00333848"/>
    <w:rsid w:val="00333B79"/>
    <w:rsid w:val="00333D18"/>
    <w:rsid w:val="00333D85"/>
    <w:rsid w:val="00333F00"/>
    <w:rsid w:val="0033433B"/>
    <w:rsid w:val="00334517"/>
    <w:rsid w:val="003345C6"/>
    <w:rsid w:val="003347AD"/>
    <w:rsid w:val="00334958"/>
    <w:rsid w:val="0033498E"/>
    <w:rsid w:val="00334C93"/>
    <w:rsid w:val="00334E8C"/>
    <w:rsid w:val="00334F25"/>
    <w:rsid w:val="00334FEE"/>
    <w:rsid w:val="0033503F"/>
    <w:rsid w:val="0033510A"/>
    <w:rsid w:val="0033513D"/>
    <w:rsid w:val="003351DE"/>
    <w:rsid w:val="00335237"/>
    <w:rsid w:val="003352CF"/>
    <w:rsid w:val="003353CB"/>
    <w:rsid w:val="003353F8"/>
    <w:rsid w:val="0033570B"/>
    <w:rsid w:val="003357A2"/>
    <w:rsid w:val="003357E5"/>
    <w:rsid w:val="003358F3"/>
    <w:rsid w:val="003359FF"/>
    <w:rsid w:val="00335AB2"/>
    <w:rsid w:val="00335BA1"/>
    <w:rsid w:val="00335D8F"/>
    <w:rsid w:val="00335DA0"/>
    <w:rsid w:val="00335EBE"/>
    <w:rsid w:val="00335F5A"/>
    <w:rsid w:val="00335FE8"/>
    <w:rsid w:val="003360AF"/>
    <w:rsid w:val="003360EB"/>
    <w:rsid w:val="003362AF"/>
    <w:rsid w:val="003365AF"/>
    <w:rsid w:val="003365ED"/>
    <w:rsid w:val="00336617"/>
    <w:rsid w:val="0033685F"/>
    <w:rsid w:val="00336887"/>
    <w:rsid w:val="00336A6D"/>
    <w:rsid w:val="00336C8F"/>
    <w:rsid w:val="003370B1"/>
    <w:rsid w:val="003379C7"/>
    <w:rsid w:val="00337B76"/>
    <w:rsid w:val="00337B94"/>
    <w:rsid w:val="00337BCB"/>
    <w:rsid w:val="00337C5F"/>
    <w:rsid w:val="00337E91"/>
    <w:rsid w:val="00337FCE"/>
    <w:rsid w:val="00340051"/>
    <w:rsid w:val="00340141"/>
    <w:rsid w:val="00340217"/>
    <w:rsid w:val="003402CD"/>
    <w:rsid w:val="00340680"/>
    <w:rsid w:val="003409ED"/>
    <w:rsid w:val="00340AFC"/>
    <w:rsid w:val="00340D00"/>
    <w:rsid w:val="003410BC"/>
    <w:rsid w:val="00341182"/>
    <w:rsid w:val="003411B7"/>
    <w:rsid w:val="0034175E"/>
    <w:rsid w:val="00341925"/>
    <w:rsid w:val="0034196E"/>
    <w:rsid w:val="00341BB2"/>
    <w:rsid w:val="00341CA5"/>
    <w:rsid w:val="00341CFA"/>
    <w:rsid w:val="00341F84"/>
    <w:rsid w:val="0034237C"/>
    <w:rsid w:val="003423AA"/>
    <w:rsid w:val="00342429"/>
    <w:rsid w:val="003424ED"/>
    <w:rsid w:val="00342569"/>
    <w:rsid w:val="00342726"/>
    <w:rsid w:val="00342787"/>
    <w:rsid w:val="00342D0A"/>
    <w:rsid w:val="00342D28"/>
    <w:rsid w:val="00342DDD"/>
    <w:rsid w:val="003432CC"/>
    <w:rsid w:val="0034333C"/>
    <w:rsid w:val="0034339F"/>
    <w:rsid w:val="0034345C"/>
    <w:rsid w:val="0034350B"/>
    <w:rsid w:val="00343BB4"/>
    <w:rsid w:val="00343C54"/>
    <w:rsid w:val="00343EED"/>
    <w:rsid w:val="00344065"/>
    <w:rsid w:val="0034407E"/>
    <w:rsid w:val="003440B4"/>
    <w:rsid w:val="00344155"/>
    <w:rsid w:val="0034445E"/>
    <w:rsid w:val="00344491"/>
    <w:rsid w:val="003445CF"/>
    <w:rsid w:val="00344874"/>
    <w:rsid w:val="00344937"/>
    <w:rsid w:val="00344985"/>
    <w:rsid w:val="0034498B"/>
    <w:rsid w:val="00344994"/>
    <w:rsid w:val="00344A02"/>
    <w:rsid w:val="00344B29"/>
    <w:rsid w:val="00345447"/>
    <w:rsid w:val="00345514"/>
    <w:rsid w:val="0034562F"/>
    <w:rsid w:val="003457DE"/>
    <w:rsid w:val="00345855"/>
    <w:rsid w:val="00345E96"/>
    <w:rsid w:val="00345F19"/>
    <w:rsid w:val="00345F1A"/>
    <w:rsid w:val="00345F79"/>
    <w:rsid w:val="00346103"/>
    <w:rsid w:val="003464E4"/>
    <w:rsid w:val="003465BD"/>
    <w:rsid w:val="0034669F"/>
    <w:rsid w:val="003466BB"/>
    <w:rsid w:val="003466FA"/>
    <w:rsid w:val="003468DC"/>
    <w:rsid w:val="00346A80"/>
    <w:rsid w:val="00346C1B"/>
    <w:rsid w:val="00346C5F"/>
    <w:rsid w:val="00346D59"/>
    <w:rsid w:val="00346EAF"/>
    <w:rsid w:val="0034710C"/>
    <w:rsid w:val="00347166"/>
    <w:rsid w:val="003472F4"/>
    <w:rsid w:val="00347317"/>
    <w:rsid w:val="00347845"/>
    <w:rsid w:val="0034785D"/>
    <w:rsid w:val="00347899"/>
    <w:rsid w:val="00347DE1"/>
    <w:rsid w:val="00347F07"/>
    <w:rsid w:val="003500A0"/>
    <w:rsid w:val="003500F5"/>
    <w:rsid w:val="00350136"/>
    <w:rsid w:val="00350389"/>
    <w:rsid w:val="003503AE"/>
    <w:rsid w:val="003504FD"/>
    <w:rsid w:val="0035081B"/>
    <w:rsid w:val="00350839"/>
    <w:rsid w:val="00350938"/>
    <w:rsid w:val="00350B70"/>
    <w:rsid w:val="00350B9A"/>
    <w:rsid w:val="00350C70"/>
    <w:rsid w:val="00350E4E"/>
    <w:rsid w:val="00350F53"/>
    <w:rsid w:val="0035109B"/>
    <w:rsid w:val="00351329"/>
    <w:rsid w:val="0035134A"/>
    <w:rsid w:val="003513FD"/>
    <w:rsid w:val="00351479"/>
    <w:rsid w:val="003516DF"/>
    <w:rsid w:val="0035174A"/>
    <w:rsid w:val="00351823"/>
    <w:rsid w:val="00351C28"/>
    <w:rsid w:val="00351CE0"/>
    <w:rsid w:val="00351F2B"/>
    <w:rsid w:val="0035220A"/>
    <w:rsid w:val="003525C1"/>
    <w:rsid w:val="003528C6"/>
    <w:rsid w:val="00352CBB"/>
    <w:rsid w:val="00352DF2"/>
    <w:rsid w:val="003531E9"/>
    <w:rsid w:val="00353406"/>
    <w:rsid w:val="003535AB"/>
    <w:rsid w:val="0035375C"/>
    <w:rsid w:val="003537B0"/>
    <w:rsid w:val="003537C6"/>
    <w:rsid w:val="00353942"/>
    <w:rsid w:val="00353BB5"/>
    <w:rsid w:val="00353D75"/>
    <w:rsid w:val="00353DA5"/>
    <w:rsid w:val="00353ED5"/>
    <w:rsid w:val="0035408D"/>
    <w:rsid w:val="00354098"/>
    <w:rsid w:val="003540D0"/>
    <w:rsid w:val="00354132"/>
    <w:rsid w:val="00354170"/>
    <w:rsid w:val="003541E3"/>
    <w:rsid w:val="00354264"/>
    <w:rsid w:val="003545A8"/>
    <w:rsid w:val="00354863"/>
    <w:rsid w:val="003548BC"/>
    <w:rsid w:val="003548C3"/>
    <w:rsid w:val="003548F5"/>
    <w:rsid w:val="003549F1"/>
    <w:rsid w:val="00354BA4"/>
    <w:rsid w:val="00354EAD"/>
    <w:rsid w:val="00354F49"/>
    <w:rsid w:val="00354F5A"/>
    <w:rsid w:val="00355297"/>
    <w:rsid w:val="00355676"/>
    <w:rsid w:val="00355690"/>
    <w:rsid w:val="00355A5D"/>
    <w:rsid w:val="00355B10"/>
    <w:rsid w:val="00355B2B"/>
    <w:rsid w:val="00355C4C"/>
    <w:rsid w:val="00355DC6"/>
    <w:rsid w:val="003561D9"/>
    <w:rsid w:val="003563D1"/>
    <w:rsid w:val="0035653D"/>
    <w:rsid w:val="00356859"/>
    <w:rsid w:val="00356BD8"/>
    <w:rsid w:val="00356F1E"/>
    <w:rsid w:val="00356F2E"/>
    <w:rsid w:val="003571C2"/>
    <w:rsid w:val="00357493"/>
    <w:rsid w:val="00357785"/>
    <w:rsid w:val="003577B3"/>
    <w:rsid w:val="003577E3"/>
    <w:rsid w:val="00357849"/>
    <w:rsid w:val="00357C80"/>
    <w:rsid w:val="00357DBE"/>
    <w:rsid w:val="00357E45"/>
    <w:rsid w:val="00357E6B"/>
    <w:rsid w:val="0036017B"/>
    <w:rsid w:val="0036031D"/>
    <w:rsid w:val="00360322"/>
    <w:rsid w:val="003609FF"/>
    <w:rsid w:val="00360D2B"/>
    <w:rsid w:val="00360E0F"/>
    <w:rsid w:val="00360E38"/>
    <w:rsid w:val="00361038"/>
    <w:rsid w:val="00361084"/>
    <w:rsid w:val="00361099"/>
    <w:rsid w:val="003610A4"/>
    <w:rsid w:val="0036114D"/>
    <w:rsid w:val="003611F7"/>
    <w:rsid w:val="0036127A"/>
    <w:rsid w:val="00361289"/>
    <w:rsid w:val="00361728"/>
    <w:rsid w:val="0036191C"/>
    <w:rsid w:val="003619E6"/>
    <w:rsid w:val="00361DD1"/>
    <w:rsid w:val="00361F29"/>
    <w:rsid w:val="00362015"/>
    <w:rsid w:val="0036207F"/>
    <w:rsid w:val="003622B1"/>
    <w:rsid w:val="00362528"/>
    <w:rsid w:val="0036253C"/>
    <w:rsid w:val="00362691"/>
    <w:rsid w:val="003626B5"/>
    <w:rsid w:val="003626F9"/>
    <w:rsid w:val="00362752"/>
    <w:rsid w:val="00362757"/>
    <w:rsid w:val="00362B37"/>
    <w:rsid w:val="00362C39"/>
    <w:rsid w:val="00362CBC"/>
    <w:rsid w:val="00362F54"/>
    <w:rsid w:val="00362FF2"/>
    <w:rsid w:val="00363864"/>
    <w:rsid w:val="00363867"/>
    <w:rsid w:val="003638C3"/>
    <w:rsid w:val="00363A7B"/>
    <w:rsid w:val="00363B38"/>
    <w:rsid w:val="00363B42"/>
    <w:rsid w:val="00363CC2"/>
    <w:rsid w:val="00363F39"/>
    <w:rsid w:val="003640EA"/>
    <w:rsid w:val="003640FF"/>
    <w:rsid w:val="00364267"/>
    <w:rsid w:val="003642F9"/>
    <w:rsid w:val="003643FE"/>
    <w:rsid w:val="0036458A"/>
    <w:rsid w:val="0036466E"/>
    <w:rsid w:val="0036487B"/>
    <w:rsid w:val="003648E6"/>
    <w:rsid w:val="003649B5"/>
    <w:rsid w:val="003649C5"/>
    <w:rsid w:val="003649D7"/>
    <w:rsid w:val="00364A0A"/>
    <w:rsid w:val="00364AB3"/>
    <w:rsid w:val="00364B99"/>
    <w:rsid w:val="00365017"/>
    <w:rsid w:val="003651D8"/>
    <w:rsid w:val="003653F9"/>
    <w:rsid w:val="003654C5"/>
    <w:rsid w:val="00365677"/>
    <w:rsid w:val="003657B5"/>
    <w:rsid w:val="0036586E"/>
    <w:rsid w:val="0036586F"/>
    <w:rsid w:val="0036596E"/>
    <w:rsid w:val="00365E9A"/>
    <w:rsid w:val="00365EFD"/>
    <w:rsid w:val="003663D3"/>
    <w:rsid w:val="00366558"/>
    <w:rsid w:val="00366775"/>
    <w:rsid w:val="00366956"/>
    <w:rsid w:val="00366A06"/>
    <w:rsid w:val="00366A3C"/>
    <w:rsid w:val="00366B2F"/>
    <w:rsid w:val="00366C84"/>
    <w:rsid w:val="00366CBD"/>
    <w:rsid w:val="00366E99"/>
    <w:rsid w:val="00366EBF"/>
    <w:rsid w:val="00366FDA"/>
    <w:rsid w:val="00367017"/>
    <w:rsid w:val="003670B7"/>
    <w:rsid w:val="003670EE"/>
    <w:rsid w:val="003672EA"/>
    <w:rsid w:val="003672EC"/>
    <w:rsid w:val="003673AA"/>
    <w:rsid w:val="00367569"/>
    <w:rsid w:val="003675A6"/>
    <w:rsid w:val="00367A7D"/>
    <w:rsid w:val="00367ABB"/>
    <w:rsid w:val="00367E14"/>
    <w:rsid w:val="00367F43"/>
    <w:rsid w:val="00370093"/>
    <w:rsid w:val="003701FC"/>
    <w:rsid w:val="00370361"/>
    <w:rsid w:val="00370540"/>
    <w:rsid w:val="00370A55"/>
    <w:rsid w:val="00370B64"/>
    <w:rsid w:val="003711E1"/>
    <w:rsid w:val="00371226"/>
    <w:rsid w:val="00371599"/>
    <w:rsid w:val="003715D1"/>
    <w:rsid w:val="003715FE"/>
    <w:rsid w:val="0037193D"/>
    <w:rsid w:val="00371AAC"/>
    <w:rsid w:val="00371D50"/>
    <w:rsid w:val="0037211B"/>
    <w:rsid w:val="0037232E"/>
    <w:rsid w:val="003726A3"/>
    <w:rsid w:val="0037271B"/>
    <w:rsid w:val="00372A19"/>
    <w:rsid w:val="00372E1E"/>
    <w:rsid w:val="00372F91"/>
    <w:rsid w:val="0037317E"/>
    <w:rsid w:val="0037323D"/>
    <w:rsid w:val="00373804"/>
    <w:rsid w:val="0037383C"/>
    <w:rsid w:val="00373859"/>
    <w:rsid w:val="003738CF"/>
    <w:rsid w:val="00373943"/>
    <w:rsid w:val="00373A9C"/>
    <w:rsid w:val="003741BF"/>
    <w:rsid w:val="0037439F"/>
    <w:rsid w:val="00374478"/>
    <w:rsid w:val="00374678"/>
    <w:rsid w:val="003746C4"/>
    <w:rsid w:val="00374776"/>
    <w:rsid w:val="00374B4B"/>
    <w:rsid w:val="00374C37"/>
    <w:rsid w:val="00374DDA"/>
    <w:rsid w:val="00374F4F"/>
    <w:rsid w:val="003750BC"/>
    <w:rsid w:val="0037517D"/>
    <w:rsid w:val="003753F0"/>
    <w:rsid w:val="00375409"/>
    <w:rsid w:val="00375555"/>
    <w:rsid w:val="003757F8"/>
    <w:rsid w:val="0037584F"/>
    <w:rsid w:val="00375C6F"/>
    <w:rsid w:val="00375C8F"/>
    <w:rsid w:val="00375E74"/>
    <w:rsid w:val="003760A4"/>
    <w:rsid w:val="003762F4"/>
    <w:rsid w:val="003764A9"/>
    <w:rsid w:val="003764D4"/>
    <w:rsid w:val="003765D7"/>
    <w:rsid w:val="0037666F"/>
    <w:rsid w:val="00376675"/>
    <w:rsid w:val="003766C6"/>
    <w:rsid w:val="003767D3"/>
    <w:rsid w:val="00376868"/>
    <w:rsid w:val="00376885"/>
    <w:rsid w:val="003769A4"/>
    <w:rsid w:val="00376B95"/>
    <w:rsid w:val="00376BC3"/>
    <w:rsid w:val="00376DB4"/>
    <w:rsid w:val="00376E38"/>
    <w:rsid w:val="00376FEC"/>
    <w:rsid w:val="003770CD"/>
    <w:rsid w:val="003770F9"/>
    <w:rsid w:val="00377163"/>
    <w:rsid w:val="0037727D"/>
    <w:rsid w:val="003773EF"/>
    <w:rsid w:val="003774C0"/>
    <w:rsid w:val="003774D0"/>
    <w:rsid w:val="0037767B"/>
    <w:rsid w:val="0037799C"/>
    <w:rsid w:val="00377B72"/>
    <w:rsid w:val="00377BDF"/>
    <w:rsid w:val="00377D05"/>
    <w:rsid w:val="00377D12"/>
    <w:rsid w:val="00377E2C"/>
    <w:rsid w:val="00377E53"/>
    <w:rsid w:val="00377E7E"/>
    <w:rsid w:val="0038028D"/>
    <w:rsid w:val="0038042E"/>
    <w:rsid w:val="003805D1"/>
    <w:rsid w:val="0038083B"/>
    <w:rsid w:val="00380BEF"/>
    <w:rsid w:val="00380D90"/>
    <w:rsid w:val="00380DE5"/>
    <w:rsid w:val="00380FE3"/>
    <w:rsid w:val="0038104A"/>
    <w:rsid w:val="00381085"/>
    <w:rsid w:val="003814F7"/>
    <w:rsid w:val="00381B4F"/>
    <w:rsid w:val="00381B7A"/>
    <w:rsid w:val="00381BD1"/>
    <w:rsid w:val="0038215B"/>
    <w:rsid w:val="0038247E"/>
    <w:rsid w:val="003825F6"/>
    <w:rsid w:val="003827FC"/>
    <w:rsid w:val="00382926"/>
    <w:rsid w:val="00382ABE"/>
    <w:rsid w:val="00382AD5"/>
    <w:rsid w:val="003830E6"/>
    <w:rsid w:val="0038336F"/>
    <w:rsid w:val="003833EA"/>
    <w:rsid w:val="003837D7"/>
    <w:rsid w:val="003837FF"/>
    <w:rsid w:val="00383AA0"/>
    <w:rsid w:val="00383C58"/>
    <w:rsid w:val="00383F6F"/>
    <w:rsid w:val="00384181"/>
    <w:rsid w:val="003841C5"/>
    <w:rsid w:val="0038429A"/>
    <w:rsid w:val="00384301"/>
    <w:rsid w:val="0038465A"/>
    <w:rsid w:val="0038474A"/>
    <w:rsid w:val="0038485D"/>
    <w:rsid w:val="003848B0"/>
    <w:rsid w:val="00384A61"/>
    <w:rsid w:val="00384C26"/>
    <w:rsid w:val="00384C89"/>
    <w:rsid w:val="00384F16"/>
    <w:rsid w:val="00384FAA"/>
    <w:rsid w:val="003850B7"/>
    <w:rsid w:val="00385117"/>
    <w:rsid w:val="0038528D"/>
    <w:rsid w:val="003852EE"/>
    <w:rsid w:val="0038535C"/>
    <w:rsid w:val="0038555F"/>
    <w:rsid w:val="00385690"/>
    <w:rsid w:val="003858A8"/>
    <w:rsid w:val="00385F06"/>
    <w:rsid w:val="00385F9F"/>
    <w:rsid w:val="003861B3"/>
    <w:rsid w:val="003861E1"/>
    <w:rsid w:val="00386221"/>
    <w:rsid w:val="00386291"/>
    <w:rsid w:val="003863D7"/>
    <w:rsid w:val="003864B6"/>
    <w:rsid w:val="00386AB8"/>
    <w:rsid w:val="00386E6C"/>
    <w:rsid w:val="003870FD"/>
    <w:rsid w:val="003874FE"/>
    <w:rsid w:val="00387647"/>
    <w:rsid w:val="00387728"/>
    <w:rsid w:val="00387AC5"/>
    <w:rsid w:val="00387C7B"/>
    <w:rsid w:val="00387D05"/>
    <w:rsid w:val="00387D2D"/>
    <w:rsid w:val="00387D4E"/>
    <w:rsid w:val="00387EE2"/>
    <w:rsid w:val="003903E2"/>
    <w:rsid w:val="003904FD"/>
    <w:rsid w:val="00390793"/>
    <w:rsid w:val="0039089B"/>
    <w:rsid w:val="003908FE"/>
    <w:rsid w:val="0039099A"/>
    <w:rsid w:val="00390A52"/>
    <w:rsid w:val="00390C61"/>
    <w:rsid w:val="00390DEB"/>
    <w:rsid w:val="00390E61"/>
    <w:rsid w:val="00390EB4"/>
    <w:rsid w:val="003910DF"/>
    <w:rsid w:val="0039110A"/>
    <w:rsid w:val="003912C6"/>
    <w:rsid w:val="003912E2"/>
    <w:rsid w:val="00391348"/>
    <w:rsid w:val="00391583"/>
    <w:rsid w:val="00391598"/>
    <w:rsid w:val="003915D7"/>
    <w:rsid w:val="003916C6"/>
    <w:rsid w:val="0039182D"/>
    <w:rsid w:val="00391888"/>
    <w:rsid w:val="003918CD"/>
    <w:rsid w:val="003919A8"/>
    <w:rsid w:val="00391AD7"/>
    <w:rsid w:val="00391DE2"/>
    <w:rsid w:val="00392009"/>
    <w:rsid w:val="00392047"/>
    <w:rsid w:val="00392192"/>
    <w:rsid w:val="00392586"/>
    <w:rsid w:val="0039258D"/>
    <w:rsid w:val="003925C0"/>
    <w:rsid w:val="00392B4F"/>
    <w:rsid w:val="00392C01"/>
    <w:rsid w:val="00392C79"/>
    <w:rsid w:val="00393318"/>
    <w:rsid w:val="003933B9"/>
    <w:rsid w:val="003934FC"/>
    <w:rsid w:val="00393514"/>
    <w:rsid w:val="0039351D"/>
    <w:rsid w:val="00393C44"/>
    <w:rsid w:val="00393DFF"/>
    <w:rsid w:val="00393EEA"/>
    <w:rsid w:val="003941FF"/>
    <w:rsid w:val="00394533"/>
    <w:rsid w:val="00394596"/>
    <w:rsid w:val="00394717"/>
    <w:rsid w:val="00394759"/>
    <w:rsid w:val="0039478B"/>
    <w:rsid w:val="003949FD"/>
    <w:rsid w:val="00394B0E"/>
    <w:rsid w:val="00394CE0"/>
    <w:rsid w:val="00394CF4"/>
    <w:rsid w:val="00394E99"/>
    <w:rsid w:val="0039518C"/>
    <w:rsid w:val="00395367"/>
    <w:rsid w:val="00395765"/>
    <w:rsid w:val="003957F1"/>
    <w:rsid w:val="00395CAD"/>
    <w:rsid w:val="00395D15"/>
    <w:rsid w:val="00395D81"/>
    <w:rsid w:val="00395FEB"/>
    <w:rsid w:val="003960C7"/>
    <w:rsid w:val="003961A4"/>
    <w:rsid w:val="003961B2"/>
    <w:rsid w:val="003962C9"/>
    <w:rsid w:val="003962FE"/>
    <w:rsid w:val="00396398"/>
    <w:rsid w:val="00396864"/>
    <w:rsid w:val="00396986"/>
    <w:rsid w:val="003969EF"/>
    <w:rsid w:val="00396A81"/>
    <w:rsid w:val="00396ACD"/>
    <w:rsid w:val="00396E90"/>
    <w:rsid w:val="00396F19"/>
    <w:rsid w:val="003970D0"/>
    <w:rsid w:val="0039714F"/>
    <w:rsid w:val="0039718D"/>
    <w:rsid w:val="003971DC"/>
    <w:rsid w:val="003972AC"/>
    <w:rsid w:val="003972F8"/>
    <w:rsid w:val="003972FE"/>
    <w:rsid w:val="003974F4"/>
    <w:rsid w:val="00397820"/>
    <w:rsid w:val="00397872"/>
    <w:rsid w:val="003978B0"/>
    <w:rsid w:val="003978FA"/>
    <w:rsid w:val="00397974"/>
    <w:rsid w:val="00397AEB"/>
    <w:rsid w:val="00397B2A"/>
    <w:rsid w:val="00397B75"/>
    <w:rsid w:val="00397BAD"/>
    <w:rsid w:val="00397C05"/>
    <w:rsid w:val="00397DCB"/>
    <w:rsid w:val="00397EE3"/>
    <w:rsid w:val="003A021D"/>
    <w:rsid w:val="003A026E"/>
    <w:rsid w:val="003A03BF"/>
    <w:rsid w:val="003A055E"/>
    <w:rsid w:val="003A0611"/>
    <w:rsid w:val="003A067D"/>
    <w:rsid w:val="003A0755"/>
    <w:rsid w:val="003A085E"/>
    <w:rsid w:val="003A08D1"/>
    <w:rsid w:val="003A0960"/>
    <w:rsid w:val="003A0A5E"/>
    <w:rsid w:val="003A0DBB"/>
    <w:rsid w:val="003A0E09"/>
    <w:rsid w:val="003A0E49"/>
    <w:rsid w:val="003A0FFD"/>
    <w:rsid w:val="003A10D8"/>
    <w:rsid w:val="003A1209"/>
    <w:rsid w:val="003A14A7"/>
    <w:rsid w:val="003A1592"/>
    <w:rsid w:val="003A17C5"/>
    <w:rsid w:val="003A1C29"/>
    <w:rsid w:val="003A1F30"/>
    <w:rsid w:val="003A1FE0"/>
    <w:rsid w:val="003A2417"/>
    <w:rsid w:val="003A2532"/>
    <w:rsid w:val="003A2541"/>
    <w:rsid w:val="003A25BB"/>
    <w:rsid w:val="003A283A"/>
    <w:rsid w:val="003A293C"/>
    <w:rsid w:val="003A2C36"/>
    <w:rsid w:val="003A2CBE"/>
    <w:rsid w:val="003A2F76"/>
    <w:rsid w:val="003A30AC"/>
    <w:rsid w:val="003A30B1"/>
    <w:rsid w:val="003A3318"/>
    <w:rsid w:val="003A3492"/>
    <w:rsid w:val="003A36D7"/>
    <w:rsid w:val="003A3B2F"/>
    <w:rsid w:val="003A3C16"/>
    <w:rsid w:val="003A3CA9"/>
    <w:rsid w:val="003A3F23"/>
    <w:rsid w:val="003A3F92"/>
    <w:rsid w:val="003A401B"/>
    <w:rsid w:val="003A425E"/>
    <w:rsid w:val="003A4263"/>
    <w:rsid w:val="003A438E"/>
    <w:rsid w:val="003A455F"/>
    <w:rsid w:val="003A45C8"/>
    <w:rsid w:val="003A4971"/>
    <w:rsid w:val="003A4AE5"/>
    <w:rsid w:val="003A4B59"/>
    <w:rsid w:val="003A4B85"/>
    <w:rsid w:val="003A4C50"/>
    <w:rsid w:val="003A4F76"/>
    <w:rsid w:val="003A53A1"/>
    <w:rsid w:val="003A53AC"/>
    <w:rsid w:val="003A540E"/>
    <w:rsid w:val="003A5661"/>
    <w:rsid w:val="003A5777"/>
    <w:rsid w:val="003A585D"/>
    <w:rsid w:val="003A5A54"/>
    <w:rsid w:val="003A5D92"/>
    <w:rsid w:val="003A62E3"/>
    <w:rsid w:val="003A6470"/>
    <w:rsid w:val="003A6499"/>
    <w:rsid w:val="003A6543"/>
    <w:rsid w:val="003A656A"/>
    <w:rsid w:val="003A65D2"/>
    <w:rsid w:val="003A668B"/>
    <w:rsid w:val="003A6AD6"/>
    <w:rsid w:val="003A6CFE"/>
    <w:rsid w:val="003A6EB3"/>
    <w:rsid w:val="003A6EFA"/>
    <w:rsid w:val="003A6FF1"/>
    <w:rsid w:val="003A72FA"/>
    <w:rsid w:val="003A74DC"/>
    <w:rsid w:val="003A755C"/>
    <w:rsid w:val="003A7691"/>
    <w:rsid w:val="003A7853"/>
    <w:rsid w:val="003A7A46"/>
    <w:rsid w:val="003A7E16"/>
    <w:rsid w:val="003A7E80"/>
    <w:rsid w:val="003B0087"/>
    <w:rsid w:val="003B00F1"/>
    <w:rsid w:val="003B0147"/>
    <w:rsid w:val="003B0189"/>
    <w:rsid w:val="003B0305"/>
    <w:rsid w:val="003B040E"/>
    <w:rsid w:val="003B0739"/>
    <w:rsid w:val="003B08C0"/>
    <w:rsid w:val="003B0BB1"/>
    <w:rsid w:val="003B0CDF"/>
    <w:rsid w:val="003B0CE6"/>
    <w:rsid w:val="003B0D08"/>
    <w:rsid w:val="003B0EBB"/>
    <w:rsid w:val="003B0F16"/>
    <w:rsid w:val="003B0FB2"/>
    <w:rsid w:val="003B109A"/>
    <w:rsid w:val="003B12D0"/>
    <w:rsid w:val="003B14F7"/>
    <w:rsid w:val="003B158F"/>
    <w:rsid w:val="003B170F"/>
    <w:rsid w:val="003B1818"/>
    <w:rsid w:val="003B18FA"/>
    <w:rsid w:val="003B1A33"/>
    <w:rsid w:val="003B1C55"/>
    <w:rsid w:val="003B1DFD"/>
    <w:rsid w:val="003B1F42"/>
    <w:rsid w:val="003B1F52"/>
    <w:rsid w:val="003B20F6"/>
    <w:rsid w:val="003B211A"/>
    <w:rsid w:val="003B2544"/>
    <w:rsid w:val="003B2552"/>
    <w:rsid w:val="003B25B0"/>
    <w:rsid w:val="003B25C4"/>
    <w:rsid w:val="003B284F"/>
    <w:rsid w:val="003B2A17"/>
    <w:rsid w:val="003B2C2F"/>
    <w:rsid w:val="003B2DDB"/>
    <w:rsid w:val="003B2F0F"/>
    <w:rsid w:val="003B2FD9"/>
    <w:rsid w:val="003B30EC"/>
    <w:rsid w:val="003B330E"/>
    <w:rsid w:val="003B3450"/>
    <w:rsid w:val="003B3482"/>
    <w:rsid w:val="003B353E"/>
    <w:rsid w:val="003B359D"/>
    <w:rsid w:val="003B3AC0"/>
    <w:rsid w:val="003B3B4E"/>
    <w:rsid w:val="003B4142"/>
    <w:rsid w:val="003B424F"/>
    <w:rsid w:val="003B49E9"/>
    <w:rsid w:val="003B4A55"/>
    <w:rsid w:val="003B4A62"/>
    <w:rsid w:val="003B4ABF"/>
    <w:rsid w:val="003B4B21"/>
    <w:rsid w:val="003B4CBC"/>
    <w:rsid w:val="003B4D46"/>
    <w:rsid w:val="003B4D8F"/>
    <w:rsid w:val="003B4DF8"/>
    <w:rsid w:val="003B4EBA"/>
    <w:rsid w:val="003B4F44"/>
    <w:rsid w:val="003B4F4F"/>
    <w:rsid w:val="003B4FAE"/>
    <w:rsid w:val="003B5080"/>
    <w:rsid w:val="003B50EF"/>
    <w:rsid w:val="003B52CD"/>
    <w:rsid w:val="003B5414"/>
    <w:rsid w:val="003B5615"/>
    <w:rsid w:val="003B562A"/>
    <w:rsid w:val="003B59D5"/>
    <w:rsid w:val="003B5CE6"/>
    <w:rsid w:val="003B5DF6"/>
    <w:rsid w:val="003B5EEC"/>
    <w:rsid w:val="003B6109"/>
    <w:rsid w:val="003B6391"/>
    <w:rsid w:val="003B63A9"/>
    <w:rsid w:val="003B653C"/>
    <w:rsid w:val="003B666D"/>
    <w:rsid w:val="003B6693"/>
    <w:rsid w:val="003B66E8"/>
    <w:rsid w:val="003B686B"/>
    <w:rsid w:val="003B69B0"/>
    <w:rsid w:val="003B6A01"/>
    <w:rsid w:val="003B6B6D"/>
    <w:rsid w:val="003B6C9F"/>
    <w:rsid w:val="003B6E3D"/>
    <w:rsid w:val="003B6F60"/>
    <w:rsid w:val="003B72C1"/>
    <w:rsid w:val="003B72E0"/>
    <w:rsid w:val="003B73B6"/>
    <w:rsid w:val="003B7502"/>
    <w:rsid w:val="003B75DD"/>
    <w:rsid w:val="003B7655"/>
    <w:rsid w:val="003B77AF"/>
    <w:rsid w:val="003B77E5"/>
    <w:rsid w:val="003B77E7"/>
    <w:rsid w:val="003B7A32"/>
    <w:rsid w:val="003B7AD8"/>
    <w:rsid w:val="003B7E1C"/>
    <w:rsid w:val="003B7F6B"/>
    <w:rsid w:val="003C0278"/>
    <w:rsid w:val="003C03EB"/>
    <w:rsid w:val="003C0703"/>
    <w:rsid w:val="003C0762"/>
    <w:rsid w:val="003C08C9"/>
    <w:rsid w:val="003C0A60"/>
    <w:rsid w:val="003C0E73"/>
    <w:rsid w:val="003C10AF"/>
    <w:rsid w:val="003C111C"/>
    <w:rsid w:val="003C2098"/>
    <w:rsid w:val="003C2153"/>
    <w:rsid w:val="003C2348"/>
    <w:rsid w:val="003C23B4"/>
    <w:rsid w:val="003C246F"/>
    <w:rsid w:val="003C2737"/>
    <w:rsid w:val="003C279F"/>
    <w:rsid w:val="003C2818"/>
    <w:rsid w:val="003C28F6"/>
    <w:rsid w:val="003C2BA3"/>
    <w:rsid w:val="003C2C33"/>
    <w:rsid w:val="003C2D31"/>
    <w:rsid w:val="003C2D50"/>
    <w:rsid w:val="003C2D6E"/>
    <w:rsid w:val="003C3573"/>
    <w:rsid w:val="003C35A3"/>
    <w:rsid w:val="003C3750"/>
    <w:rsid w:val="003C379D"/>
    <w:rsid w:val="003C384D"/>
    <w:rsid w:val="003C3941"/>
    <w:rsid w:val="003C3A01"/>
    <w:rsid w:val="003C3C6F"/>
    <w:rsid w:val="003C3CF0"/>
    <w:rsid w:val="003C3D28"/>
    <w:rsid w:val="003C3D4A"/>
    <w:rsid w:val="003C3F29"/>
    <w:rsid w:val="003C3F46"/>
    <w:rsid w:val="003C3FC7"/>
    <w:rsid w:val="003C407A"/>
    <w:rsid w:val="003C42A7"/>
    <w:rsid w:val="003C4600"/>
    <w:rsid w:val="003C4673"/>
    <w:rsid w:val="003C468C"/>
    <w:rsid w:val="003C46A9"/>
    <w:rsid w:val="003C46CE"/>
    <w:rsid w:val="003C480A"/>
    <w:rsid w:val="003C48CA"/>
    <w:rsid w:val="003C49E4"/>
    <w:rsid w:val="003C4BC8"/>
    <w:rsid w:val="003C513C"/>
    <w:rsid w:val="003C514A"/>
    <w:rsid w:val="003C5377"/>
    <w:rsid w:val="003C593D"/>
    <w:rsid w:val="003C5D1B"/>
    <w:rsid w:val="003C611F"/>
    <w:rsid w:val="003C62B5"/>
    <w:rsid w:val="003C65FC"/>
    <w:rsid w:val="003C67E5"/>
    <w:rsid w:val="003C67F4"/>
    <w:rsid w:val="003C6BDB"/>
    <w:rsid w:val="003C6D4F"/>
    <w:rsid w:val="003C6E0C"/>
    <w:rsid w:val="003C6E4E"/>
    <w:rsid w:val="003C6F2A"/>
    <w:rsid w:val="003C6FAB"/>
    <w:rsid w:val="003C7071"/>
    <w:rsid w:val="003C737D"/>
    <w:rsid w:val="003C7383"/>
    <w:rsid w:val="003C75E7"/>
    <w:rsid w:val="003C7A57"/>
    <w:rsid w:val="003C7CA2"/>
    <w:rsid w:val="003C7D94"/>
    <w:rsid w:val="003C7DA5"/>
    <w:rsid w:val="003D0128"/>
    <w:rsid w:val="003D01B2"/>
    <w:rsid w:val="003D03E1"/>
    <w:rsid w:val="003D03E9"/>
    <w:rsid w:val="003D05A9"/>
    <w:rsid w:val="003D0651"/>
    <w:rsid w:val="003D0954"/>
    <w:rsid w:val="003D0975"/>
    <w:rsid w:val="003D0AA6"/>
    <w:rsid w:val="003D0AC2"/>
    <w:rsid w:val="003D0D3B"/>
    <w:rsid w:val="003D0E7F"/>
    <w:rsid w:val="003D0E80"/>
    <w:rsid w:val="003D0F80"/>
    <w:rsid w:val="003D1048"/>
    <w:rsid w:val="003D1328"/>
    <w:rsid w:val="003D1493"/>
    <w:rsid w:val="003D14BB"/>
    <w:rsid w:val="003D1562"/>
    <w:rsid w:val="003D1784"/>
    <w:rsid w:val="003D188B"/>
    <w:rsid w:val="003D1CB2"/>
    <w:rsid w:val="003D1E21"/>
    <w:rsid w:val="003D1E83"/>
    <w:rsid w:val="003D2156"/>
    <w:rsid w:val="003D22BF"/>
    <w:rsid w:val="003D2493"/>
    <w:rsid w:val="003D24AF"/>
    <w:rsid w:val="003D2775"/>
    <w:rsid w:val="003D27B0"/>
    <w:rsid w:val="003D280E"/>
    <w:rsid w:val="003D2970"/>
    <w:rsid w:val="003D2B55"/>
    <w:rsid w:val="003D3009"/>
    <w:rsid w:val="003D30E5"/>
    <w:rsid w:val="003D3135"/>
    <w:rsid w:val="003D3258"/>
    <w:rsid w:val="003D326D"/>
    <w:rsid w:val="003D34C6"/>
    <w:rsid w:val="003D35F7"/>
    <w:rsid w:val="003D366E"/>
    <w:rsid w:val="003D38EE"/>
    <w:rsid w:val="003D394E"/>
    <w:rsid w:val="003D3AD1"/>
    <w:rsid w:val="003D3AFD"/>
    <w:rsid w:val="003D3D29"/>
    <w:rsid w:val="003D3EE5"/>
    <w:rsid w:val="003D42AB"/>
    <w:rsid w:val="003D453C"/>
    <w:rsid w:val="003D45BF"/>
    <w:rsid w:val="003D4664"/>
    <w:rsid w:val="003D4675"/>
    <w:rsid w:val="003D4972"/>
    <w:rsid w:val="003D4B4D"/>
    <w:rsid w:val="003D4BC6"/>
    <w:rsid w:val="003D4BD1"/>
    <w:rsid w:val="003D4BE1"/>
    <w:rsid w:val="003D4BFC"/>
    <w:rsid w:val="003D4C2F"/>
    <w:rsid w:val="003D4D99"/>
    <w:rsid w:val="003D4E01"/>
    <w:rsid w:val="003D4F28"/>
    <w:rsid w:val="003D4F6C"/>
    <w:rsid w:val="003D5034"/>
    <w:rsid w:val="003D5055"/>
    <w:rsid w:val="003D5653"/>
    <w:rsid w:val="003D5654"/>
    <w:rsid w:val="003D5862"/>
    <w:rsid w:val="003D5A05"/>
    <w:rsid w:val="003D5B5C"/>
    <w:rsid w:val="003D5C1A"/>
    <w:rsid w:val="003D5E02"/>
    <w:rsid w:val="003D5FC7"/>
    <w:rsid w:val="003D6006"/>
    <w:rsid w:val="003D61F1"/>
    <w:rsid w:val="003D63C8"/>
    <w:rsid w:val="003D64B4"/>
    <w:rsid w:val="003D66D3"/>
    <w:rsid w:val="003D6B17"/>
    <w:rsid w:val="003D6B77"/>
    <w:rsid w:val="003D6BAF"/>
    <w:rsid w:val="003D6DD9"/>
    <w:rsid w:val="003D7146"/>
    <w:rsid w:val="003D72CE"/>
    <w:rsid w:val="003D7754"/>
    <w:rsid w:val="003D792A"/>
    <w:rsid w:val="003D7948"/>
    <w:rsid w:val="003D799B"/>
    <w:rsid w:val="003D7A73"/>
    <w:rsid w:val="003D7A8F"/>
    <w:rsid w:val="003D7BA5"/>
    <w:rsid w:val="003D7C76"/>
    <w:rsid w:val="003D7CF5"/>
    <w:rsid w:val="003D7E79"/>
    <w:rsid w:val="003E0152"/>
    <w:rsid w:val="003E0183"/>
    <w:rsid w:val="003E045B"/>
    <w:rsid w:val="003E05C6"/>
    <w:rsid w:val="003E0647"/>
    <w:rsid w:val="003E073E"/>
    <w:rsid w:val="003E0A09"/>
    <w:rsid w:val="003E0C42"/>
    <w:rsid w:val="003E0CA9"/>
    <w:rsid w:val="003E0D4C"/>
    <w:rsid w:val="003E0E49"/>
    <w:rsid w:val="003E0E5D"/>
    <w:rsid w:val="003E0E90"/>
    <w:rsid w:val="003E0E97"/>
    <w:rsid w:val="003E1253"/>
    <w:rsid w:val="003E125C"/>
    <w:rsid w:val="003E135E"/>
    <w:rsid w:val="003E13C3"/>
    <w:rsid w:val="003E16D9"/>
    <w:rsid w:val="003E16ED"/>
    <w:rsid w:val="003E18A3"/>
    <w:rsid w:val="003E1A6E"/>
    <w:rsid w:val="003E1C7C"/>
    <w:rsid w:val="003E1E14"/>
    <w:rsid w:val="003E1F45"/>
    <w:rsid w:val="003E1F64"/>
    <w:rsid w:val="003E20F4"/>
    <w:rsid w:val="003E2293"/>
    <w:rsid w:val="003E242E"/>
    <w:rsid w:val="003E2774"/>
    <w:rsid w:val="003E27B7"/>
    <w:rsid w:val="003E2A63"/>
    <w:rsid w:val="003E2B72"/>
    <w:rsid w:val="003E2E20"/>
    <w:rsid w:val="003E2F4D"/>
    <w:rsid w:val="003E2FF1"/>
    <w:rsid w:val="003E30B5"/>
    <w:rsid w:val="003E3439"/>
    <w:rsid w:val="003E386A"/>
    <w:rsid w:val="003E39E8"/>
    <w:rsid w:val="003E3A0A"/>
    <w:rsid w:val="003E3A92"/>
    <w:rsid w:val="003E3BB3"/>
    <w:rsid w:val="003E3D02"/>
    <w:rsid w:val="003E415B"/>
    <w:rsid w:val="003E4271"/>
    <w:rsid w:val="003E44A5"/>
    <w:rsid w:val="003E4518"/>
    <w:rsid w:val="003E4563"/>
    <w:rsid w:val="003E472C"/>
    <w:rsid w:val="003E48C0"/>
    <w:rsid w:val="003E4B80"/>
    <w:rsid w:val="003E4C9A"/>
    <w:rsid w:val="003E4D32"/>
    <w:rsid w:val="003E4DD1"/>
    <w:rsid w:val="003E4E89"/>
    <w:rsid w:val="003E4F30"/>
    <w:rsid w:val="003E4F4A"/>
    <w:rsid w:val="003E4F89"/>
    <w:rsid w:val="003E5006"/>
    <w:rsid w:val="003E5450"/>
    <w:rsid w:val="003E54B5"/>
    <w:rsid w:val="003E5577"/>
    <w:rsid w:val="003E560F"/>
    <w:rsid w:val="003E5A9A"/>
    <w:rsid w:val="003E5E6E"/>
    <w:rsid w:val="003E5EC9"/>
    <w:rsid w:val="003E5F74"/>
    <w:rsid w:val="003E6053"/>
    <w:rsid w:val="003E622B"/>
    <w:rsid w:val="003E62AC"/>
    <w:rsid w:val="003E6401"/>
    <w:rsid w:val="003E64D1"/>
    <w:rsid w:val="003E65DE"/>
    <w:rsid w:val="003E668B"/>
    <w:rsid w:val="003E672C"/>
    <w:rsid w:val="003E696D"/>
    <w:rsid w:val="003E6996"/>
    <w:rsid w:val="003E6C71"/>
    <w:rsid w:val="003E6D09"/>
    <w:rsid w:val="003E6E6A"/>
    <w:rsid w:val="003E70A9"/>
    <w:rsid w:val="003E722A"/>
    <w:rsid w:val="003E723D"/>
    <w:rsid w:val="003E738A"/>
    <w:rsid w:val="003E745E"/>
    <w:rsid w:val="003E7601"/>
    <w:rsid w:val="003E7742"/>
    <w:rsid w:val="003E784A"/>
    <w:rsid w:val="003E7CCF"/>
    <w:rsid w:val="003E7D5D"/>
    <w:rsid w:val="003E7EC2"/>
    <w:rsid w:val="003F0004"/>
    <w:rsid w:val="003F036A"/>
    <w:rsid w:val="003F036C"/>
    <w:rsid w:val="003F03CE"/>
    <w:rsid w:val="003F041D"/>
    <w:rsid w:val="003F04C4"/>
    <w:rsid w:val="003F0A8B"/>
    <w:rsid w:val="003F1009"/>
    <w:rsid w:val="003F10C3"/>
    <w:rsid w:val="003F11E1"/>
    <w:rsid w:val="003F12ED"/>
    <w:rsid w:val="003F1320"/>
    <w:rsid w:val="003F14C7"/>
    <w:rsid w:val="003F187A"/>
    <w:rsid w:val="003F2136"/>
    <w:rsid w:val="003F2198"/>
    <w:rsid w:val="003F23BE"/>
    <w:rsid w:val="003F2878"/>
    <w:rsid w:val="003F28E0"/>
    <w:rsid w:val="003F291E"/>
    <w:rsid w:val="003F2C08"/>
    <w:rsid w:val="003F2CEE"/>
    <w:rsid w:val="003F2F1D"/>
    <w:rsid w:val="003F3333"/>
    <w:rsid w:val="003F3891"/>
    <w:rsid w:val="003F38CD"/>
    <w:rsid w:val="003F396B"/>
    <w:rsid w:val="003F3A2D"/>
    <w:rsid w:val="003F3EDA"/>
    <w:rsid w:val="003F3F0F"/>
    <w:rsid w:val="003F3F90"/>
    <w:rsid w:val="003F3FF0"/>
    <w:rsid w:val="003F42EA"/>
    <w:rsid w:val="003F42F8"/>
    <w:rsid w:val="003F4425"/>
    <w:rsid w:val="003F4813"/>
    <w:rsid w:val="003F48FB"/>
    <w:rsid w:val="003F4AFE"/>
    <w:rsid w:val="003F4B1E"/>
    <w:rsid w:val="003F5038"/>
    <w:rsid w:val="003F509E"/>
    <w:rsid w:val="003F53C1"/>
    <w:rsid w:val="003F54D1"/>
    <w:rsid w:val="003F5603"/>
    <w:rsid w:val="003F567F"/>
    <w:rsid w:val="003F57B0"/>
    <w:rsid w:val="003F584A"/>
    <w:rsid w:val="003F5C40"/>
    <w:rsid w:val="003F5D4D"/>
    <w:rsid w:val="003F5ED3"/>
    <w:rsid w:val="003F5F09"/>
    <w:rsid w:val="003F6047"/>
    <w:rsid w:val="003F61EA"/>
    <w:rsid w:val="003F6205"/>
    <w:rsid w:val="003F63B9"/>
    <w:rsid w:val="003F63BE"/>
    <w:rsid w:val="003F6440"/>
    <w:rsid w:val="003F6627"/>
    <w:rsid w:val="003F66B9"/>
    <w:rsid w:val="003F677B"/>
    <w:rsid w:val="003F6B85"/>
    <w:rsid w:val="003F6E2C"/>
    <w:rsid w:val="003F7496"/>
    <w:rsid w:val="003F74D7"/>
    <w:rsid w:val="003F75B9"/>
    <w:rsid w:val="003F791D"/>
    <w:rsid w:val="003F7AD7"/>
    <w:rsid w:val="003F7AF1"/>
    <w:rsid w:val="003F7D8E"/>
    <w:rsid w:val="003F7E97"/>
    <w:rsid w:val="003F7FC3"/>
    <w:rsid w:val="003F7FF2"/>
    <w:rsid w:val="0040011B"/>
    <w:rsid w:val="004001B9"/>
    <w:rsid w:val="004001BF"/>
    <w:rsid w:val="004004CA"/>
    <w:rsid w:val="00400633"/>
    <w:rsid w:val="004006A4"/>
    <w:rsid w:val="004006EF"/>
    <w:rsid w:val="00400744"/>
    <w:rsid w:val="00400993"/>
    <w:rsid w:val="004009AC"/>
    <w:rsid w:val="00400B56"/>
    <w:rsid w:val="00400D76"/>
    <w:rsid w:val="00400FA2"/>
    <w:rsid w:val="00400FDB"/>
    <w:rsid w:val="004010D8"/>
    <w:rsid w:val="0040114A"/>
    <w:rsid w:val="00401388"/>
    <w:rsid w:val="00401481"/>
    <w:rsid w:val="00401700"/>
    <w:rsid w:val="0040177D"/>
    <w:rsid w:val="0040182A"/>
    <w:rsid w:val="00401997"/>
    <w:rsid w:val="00401B11"/>
    <w:rsid w:val="00401D77"/>
    <w:rsid w:val="00401EF7"/>
    <w:rsid w:val="00402098"/>
    <w:rsid w:val="004021D8"/>
    <w:rsid w:val="0040231E"/>
    <w:rsid w:val="00402344"/>
    <w:rsid w:val="00402345"/>
    <w:rsid w:val="004027A4"/>
    <w:rsid w:val="004028BE"/>
    <w:rsid w:val="00402AF8"/>
    <w:rsid w:val="00402B36"/>
    <w:rsid w:val="00402E5F"/>
    <w:rsid w:val="00403416"/>
    <w:rsid w:val="004035F0"/>
    <w:rsid w:val="00403670"/>
    <w:rsid w:val="00403696"/>
    <w:rsid w:val="00403887"/>
    <w:rsid w:val="00403888"/>
    <w:rsid w:val="00403A52"/>
    <w:rsid w:val="00404012"/>
    <w:rsid w:val="00404058"/>
    <w:rsid w:val="0040424D"/>
    <w:rsid w:val="00404276"/>
    <w:rsid w:val="0040459F"/>
    <w:rsid w:val="00404656"/>
    <w:rsid w:val="004046FF"/>
    <w:rsid w:val="0040481C"/>
    <w:rsid w:val="004049FB"/>
    <w:rsid w:val="00404A17"/>
    <w:rsid w:val="00404BF2"/>
    <w:rsid w:val="00404CB0"/>
    <w:rsid w:val="00404D24"/>
    <w:rsid w:val="004051FB"/>
    <w:rsid w:val="004052D8"/>
    <w:rsid w:val="00405414"/>
    <w:rsid w:val="0040569F"/>
    <w:rsid w:val="004056DB"/>
    <w:rsid w:val="00405738"/>
    <w:rsid w:val="004058CD"/>
    <w:rsid w:val="00405A0D"/>
    <w:rsid w:val="00405B35"/>
    <w:rsid w:val="00405C57"/>
    <w:rsid w:val="00405DDC"/>
    <w:rsid w:val="00405E2E"/>
    <w:rsid w:val="004063BE"/>
    <w:rsid w:val="004065D4"/>
    <w:rsid w:val="00406A09"/>
    <w:rsid w:val="00406D73"/>
    <w:rsid w:val="00406DE4"/>
    <w:rsid w:val="00406E9B"/>
    <w:rsid w:val="00406EB9"/>
    <w:rsid w:val="00406F29"/>
    <w:rsid w:val="00406FD8"/>
    <w:rsid w:val="0040704E"/>
    <w:rsid w:val="0040710B"/>
    <w:rsid w:val="00407184"/>
    <w:rsid w:val="00407240"/>
    <w:rsid w:val="00407279"/>
    <w:rsid w:val="00407306"/>
    <w:rsid w:val="00407416"/>
    <w:rsid w:val="00407526"/>
    <w:rsid w:val="0040752C"/>
    <w:rsid w:val="00407535"/>
    <w:rsid w:val="0040783D"/>
    <w:rsid w:val="00407CAF"/>
    <w:rsid w:val="00407E1E"/>
    <w:rsid w:val="00407EEB"/>
    <w:rsid w:val="004102C3"/>
    <w:rsid w:val="004105A9"/>
    <w:rsid w:val="0041071B"/>
    <w:rsid w:val="00410A75"/>
    <w:rsid w:val="00410B9F"/>
    <w:rsid w:val="00410C7E"/>
    <w:rsid w:val="00410EC3"/>
    <w:rsid w:val="00411133"/>
    <w:rsid w:val="00411350"/>
    <w:rsid w:val="004114AC"/>
    <w:rsid w:val="0041174A"/>
    <w:rsid w:val="00411A2E"/>
    <w:rsid w:val="00411BE1"/>
    <w:rsid w:val="00411CC9"/>
    <w:rsid w:val="00411D7F"/>
    <w:rsid w:val="00411DF2"/>
    <w:rsid w:val="00411E29"/>
    <w:rsid w:val="0041200F"/>
    <w:rsid w:val="00412047"/>
    <w:rsid w:val="004120F8"/>
    <w:rsid w:val="004121FE"/>
    <w:rsid w:val="00412446"/>
    <w:rsid w:val="004124EE"/>
    <w:rsid w:val="004128FA"/>
    <w:rsid w:val="00412A14"/>
    <w:rsid w:val="00412A88"/>
    <w:rsid w:val="00412B00"/>
    <w:rsid w:val="00412C80"/>
    <w:rsid w:val="00412E96"/>
    <w:rsid w:val="00412F5D"/>
    <w:rsid w:val="0041323C"/>
    <w:rsid w:val="00413378"/>
    <w:rsid w:val="00413480"/>
    <w:rsid w:val="00413927"/>
    <w:rsid w:val="00413B69"/>
    <w:rsid w:val="00413C52"/>
    <w:rsid w:val="00413C6D"/>
    <w:rsid w:val="00413D76"/>
    <w:rsid w:val="00414109"/>
    <w:rsid w:val="00414122"/>
    <w:rsid w:val="00414250"/>
    <w:rsid w:val="00414663"/>
    <w:rsid w:val="00414948"/>
    <w:rsid w:val="00414DDF"/>
    <w:rsid w:val="00414F3C"/>
    <w:rsid w:val="00414FE4"/>
    <w:rsid w:val="00415091"/>
    <w:rsid w:val="004150AF"/>
    <w:rsid w:val="004150BE"/>
    <w:rsid w:val="00415264"/>
    <w:rsid w:val="00415336"/>
    <w:rsid w:val="00415406"/>
    <w:rsid w:val="00415410"/>
    <w:rsid w:val="004154EB"/>
    <w:rsid w:val="00415518"/>
    <w:rsid w:val="00415708"/>
    <w:rsid w:val="0041570C"/>
    <w:rsid w:val="00415C19"/>
    <w:rsid w:val="00415C7D"/>
    <w:rsid w:val="00415F0C"/>
    <w:rsid w:val="00415F8A"/>
    <w:rsid w:val="00416000"/>
    <w:rsid w:val="0041601E"/>
    <w:rsid w:val="004160D7"/>
    <w:rsid w:val="004163CF"/>
    <w:rsid w:val="0041640A"/>
    <w:rsid w:val="0041654D"/>
    <w:rsid w:val="0041666C"/>
    <w:rsid w:val="0041683D"/>
    <w:rsid w:val="0041693C"/>
    <w:rsid w:val="00416979"/>
    <w:rsid w:val="00416AC9"/>
    <w:rsid w:val="00416AFC"/>
    <w:rsid w:val="00416B5A"/>
    <w:rsid w:val="00416BDE"/>
    <w:rsid w:val="00416E7C"/>
    <w:rsid w:val="00416E7D"/>
    <w:rsid w:val="00416FF4"/>
    <w:rsid w:val="0041707B"/>
    <w:rsid w:val="004170F9"/>
    <w:rsid w:val="0041714E"/>
    <w:rsid w:val="00417236"/>
    <w:rsid w:val="0041726C"/>
    <w:rsid w:val="00417359"/>
    <w:rsid w:val="0041741F"/>
    <w:rsid w:val="00417487"/>
    <w:rsid w:val="004175B4"/>
    <w:rsid w:val="004175E3"/>
    <w:rsid w:val="0041768F"/>
    <w:rsid w:val="00417754"/>
    <w:rsid w:val="00417956"/>
    <w:rsid w:val="0041797C"/>
    <w:rsid w:val="00417A18"/>
    <w:rsid w:val="00417ABB"/>
    <w:rsid w:val="00417B02"/>
    <w:rsid w:val="00417B83"/>
    <w:rsid w:val="00417BCB"/>
    <w:rsid w:val="00417BF8"/>
    <w:rsid w:val="00417C77"/>
    <w:rsid w:val="00417E0D"/>
    <w:rsid w:val="00420174"/>
    <w:rsid w:val="00420293"/>
    <w:rsid w:val="00420473"/>
    <w:rsid w:val="0042069F"/>
    <w:rsid w:val="00420769"/>
    <w:rsid w:val="004208B3"/>
    <w:rsid w:val="00420A25"/>
    <w:rsid w:val="00420A2E"/>
    <w:rsid w:val="00420AB1"/>
    <w:rsid w:val="00420B37"/>
    <w:rsid w:val="00420C85"/>
    <w:rsid w:val="00420DE9"/>
    <w:rsid w:val="00420EEC"/>
    <w:rsid w:val="00421047"/>
    <w:rsid w:val="00421617"/>
    <w:rsid w:val="00421870"/>
    <w:rsid w:val="00421A0D"/>
    <w:rsid w:val="00421A27"/>
    <w:rsid w:val="00421A64"/>
    <w:rsid w:val="00421A93"/>
    <w:rsid w:val="00421DCE"/>
    <w:rsid w:val="00421F06"/>
    <w:rsid w:val="00421F76"/>
    <w:rsid w:val="004221C4"/>
    <w:rsid w:val="0042240E"/>
    <w:rsid w:val="004224C4"/>
    <w:rsid w:val="0042257D"/>
    <w:rsid w:val="00422581"/>
    <w:rsid w:val="0042266D"/>
    <w:rsid w:val="0042273C"/>
    <w:rsid w:val="00422C14"/>
    <w:rsid w:val="00422CCA"/>
    <w:rsid w:val="00422F7C"/>
    <w:rsid w:val="00423149"/>
    <w:rsid w:val="00423272"/>
    <w:rsid w:val="004233B9"/>
    <w:rsid w:val="004233D1"/>
    <w:rsid w:val="0042354D"/>
    <w:rsid w:val="0042374A"/>
    <w:rsid w:val="0042383E"/>
    <w:rsid w:val="00423914"/>
    <w:rsid w:val="00423983"/>
    <w:rsid w:val="00423C7F"/>
    <w:rsid w:val="00423D88"/>
    <w:rsid w:val="00423DE4"/>
    <w:rsid w:val="00423EB0"/>
    <w:rsid w:val="004241A8"/>
    <w:rsid w:val="004242DC"/>
    <w:rsid w:val="00424455"/>
    <w:rsid w:val="004246BD"/>
    <w:rsid w:val="0042482F"/>
    <w:rsid w:val="004248BD"/>
    <w:rsid w:val="004248CC"/>
    <w:rsid w:val="004249BD"/>
    <w:rsid w:val="004249EF"/>
    <w:rsid w:val="00424A2A"/>
    <w:rsid w:val="00424B04"/>
    <w:rsid w:val="00424C82"/>
    <w:rsid w:val="00424F06"/>
    <w:rsid w:val="00425187"/>
    <w:rsid w:val="00425246"/>
    <w:rsid w:val="004252AC"/>
    <w:rsid w:val="00425538"/>
    <w:rsid w:val="00425568"/>
    <w:rsid w:val="0042565B"/>
    <w:rsid w:val="004256BE"/>
    <w:rsid w:val="004256E5"/>
    <w:rsid w:val="0042579F"/>
    <w:rsid w:val="00425A99"/>
    <w:rsid w:val="00425B4A"/>
    <w:rsid w:val="00425E38"/>
    <w:rsid w:val="00425F33"/>
    <w:rsid w:val="00425FA4"/>
    <w:rsid w:val="00425FB4"/>
    <w:rsid w:val="00425FDF"/>
    <w:rsid w:val="0042614E"/>
    <w:rsid w:val="00426183"/>
    <w:rsid w:val="004265D3"/>
    <w:rsid w:val="004267C9"/>
    <w:rsid w:val="0042683B"/>
    <w:rsid w:val="004268B1"/>
    <w:rsid w:val="004269E8"/>
    <w:rsid w:val="00426AA2"/>
    <w:rsid w:val="00426F09"/>
    <w:rsid w:val="0042751A"/>
    <w:rsid w:val="00427606"/>
    <w:rsid w:val="0042760D"/>
    <w:rsid w:val="0042762E"/>
    <w:rsid w:val="00427792"/>
    <w:rsid w:val="0042781E"/>
    <w:rsid w:val="0042784F"/>
    <w:rsid w:val="00427AD9"/>
    <w:rsid w:val="00427C88"/>
    <w:rsid w:val="00427CCF"/>
    <w:rsid w:val="00430096"/>
    <w:rsid w:val="00430271"/>
    <w:rsid w:val="00430413"/>
    <w:rsid w:val="00430431"/>
    <w:rsid w:val="00430433"/>
    <w:rsid w:val="00430510"/>
    <w:rsid w:val="004308DE"/>
    <w:rsid w:val="00430CA6"/>
    <w:rsid w:val="00430E08"/>
    <w:rsid w:val="00430E71"/>
    <w:rsid w:val="00430F2B"/>
    <w:rsid w:val="004310B3"/>
    <w:rsid w:val="0043125E"/>
    <w:rsid w:val="00431351"/>
    <w:rsid w:val="00431594"/>
    <w:rsid w:val="0043167F"/>
    <w:rsid w:val="00431752"/>
    <w:rsid w:val="00431B1B"/>
    <w:rsid w:val="00431C22"/>
    <w:rsid w:val="00431E6F"/>
    <w:rsid w:val="00431FB4"/>
    <w:rsid w:val="00431FCC"/>
    <w:rsid w:val="0043205B"/>
    <w:rsid w:val="00432175"/>
    <w:rsid w:val="00432243"/>
    <w:rsid w:val="00432283"/>
    <w:rsid w:val="00432311"/>
    <w:rsid w:val="0043236F"/>
    <w:rsid w:val="00432415"/>
    <w:rsid w:val="00432493"/>
    <w:rsid w:val="00432634"/>
    <w:rsid w:val="004327B0"/>
    <w:rsid w:val="004327E3"/>
    <w:rsid w:val="00432940"/>
    <w:rsid w:val="00432AB7"/>
    <w:rsid w:val="00432B74"/>
    <w:rsid w:val="00432C42"/>
    <w:rsid w:val="00432DFC"/>
    <w:rsid w:val="00433087"/>
    <w:rsid w:val="00433237"/>
    <w:rsid w:val="00433443"/>
    <w:rsid w:val="0043347E"/>
    <w:rsid w:val="004334A1"/>
    <w:rsid w:val="004334D1"/>
    <w:rsid w:val="00433521"/>
    <w:rsid w:val="00433573"/>
    <w:rsid w:val="004335C4"/>
    <w:rsid w:val="004336C1"/>
    <w:rsid w:val="00433BCC"/>
    <w:rsid w:val="00433D7A"/>
    <w:rsid w:val="00433E73"/>
    <w:rsid w:val="00434145"/>
    <w:rsid w:val="004342B6"/>
    <w:rsid w:val="00434477"/>
    <w:rsid w:val="0043447B"/>
    <w:rsid w:val="004345A1"/>
    <w:rsid w:val="004350C2"/>
    <w:rsid w:val="004352F0"/>
    <w:rsid w:val="004354A6"/>
    <w:rsid w:val="00435560"/>
    <w:rsid w:val="0043573E"/>
    <w:rsid w:val="004357AA"/>
    <w:rsid w:val="00435826"/>
    <w:rsid w:val="00435875"/>
    <w:rsid w:val="004358F0"/>
    <w:rsid w:val="00435C16"/>
    <w:rsid w:val="00435F5B"/>
    <w:rsid w:val="00435FE7"/>
    <w:rsid w:val="004360E1"/>
    <w:rsid w:val="00436245"/>
    <w:rsid w:val="0043643B"/>
    <w:rsid w:val="00436447"/>
    <w:rsid w:val="004366A9"/>
    <w:rsid w:val="004367B2"/>
    <w:rsid w:val="00436BB8"/>
    <w:rsid w:val="00436C21"/>
    <w:rsid w:val="00436CC2"/>
    <w:rsid w:val="00436DB3"/>
    <w:rsid w:val="004371E5"/>
    <w:rsid w:val="004372F8"/>
    <w:rsid w:val="004375B3"/>
    <w:rsid w:val="00437664"/>
    <w:rsid w:val="00437673"/>
    <w:rsid w:val="004377D4"/>
    <w:rsid w:val="00437880"/>
    <w:rsid w:val="00437923"/>
    <w:rsid w:val="004379AE"/>
    <w:rsid w:val="00437B06"/>
    <w:rsid w:val="00437D2F"/>
    <w:rsid w:val="00437D37"/>
    <w:rsid w:val="00437DBF"/>
    <w:rsid w:val="00440003"/>
    <w:rsid w:val="0044006B"/>
    <w:rsid w:val="00440156"/>
    <w:rsid w:val="004401A6"/>
    <w:rsid w:val="004401E1"/>
    <w:rsid w:val="004403DB"/>
    <w:rsid w:val="00440655"/>
    <w:rsid w:val="00440957"/>
    <w:rsid w:val="00440EC5"/>
    <w:rsid w:val="004411E2"/>
    <w:rsid w:val="004415DE"/>
    <w:rsid w:val="00441604"/>
    <w:rsid w:val="004416DF"/>
    <w:rsid w:val="00441772"/>
    <w:rsid w:val="00441D03"/>
    <w:rsid w:val="00441D3E"/>
    <w:rsid w:val="00441DCD"/>
    <w:rsid w:val="00441FC0"/>
    <w:rsid w:val="004420BF"/>
    <w:rsid w:val="00442311"/>
    <w:rsid w:val="0044236F"/>
    <w:rsid w:val="004425B4"/>
    <w:rsid w:val="00442A2D"/>
    <w:rsid w:val="00442A3D"/>
    <w:rsid w:val="00442BA6"/>
    <w:rsid w:val="00442CCE"/>
    <w:rsid w:val="00442CE7"/>
    <w:rsid w:val="0044310E"/>
    <w:rsid w:val="00443306"/>
    <w:rsid w:val="00443341"/>
    <w:rsid w:val="004435B2"/>
    <w:rsid w:val="0044373F"/>
    <w:rsid w:val="00443831"/>
    <w:rsid w:val="00443D2A"/>
    <w:rsid w:val="00443E0E"/>
    <w:rsid w:val="00443F03"/>
    <w:rsid w:val="004440DC"/>
    <w:rsid w:val="004440EE"/>
    <w:rsid w:val="004442E8"/>
    <w:rsid w:val="004444F9"/>
    <w:rsid w:val="00444565"/>
    <w:rsid w:val="00444777"/>
    <w:rsid w:val="00444922"/>
    <w:rsid w:val="00444925"/>
    <w:rsid w:val="00444B32"/>
    <w:rsid w:val="00444C37"/>
    <w:rsid w:val="00444CF5"/>
    <w:rsid w:val="00444DC8"/>
    <w:rsid w:val="00444F03"/>
    <w:rsid w:val="00444F79"/>
    <w:rsid w:val="00445211"/>
    <w:rsid w:val="004452EF"/>
    <w:rsid w:val="0044541A"/>
    <w:rsid w:val="0044542E"/>
    <w:rsid w:val="004454DC"/>
    <w:rsid w:val="00445634"/>
    <w:rsid w:val="004456AF"/>
    <w:rsid w:val="004456BB"/>
    <w:rsid w:val="00445755"/>
    <w:rsid w:val="00445AE8"/>
    <w:rsid w:val="00445B14"/>
    <w:rsid w:val="00446089"/>
    <w:rsid w:val="00446258"/>
    <w:rsid w:val="0044629F"/>
    <w:rsid w:val="004462A1"/>
    <w:rsid w:val="004462E2"/>
    <w:rsid w:val="00446408"/>
    <w:rsid w:val="004467D1"/>
    <w:rsid w:val="0044683C"/>
    <w:rsid w:val="004469DE"/>
    <w:rsid w:val="00446A45"/>
    <w:rsid w:val="00446AEC"/>
    <w:rsid w:val="00446C65"/>
    <w:rsid w:val="00446C81"/>
    <w:rsid w:val="00446F48"/>
    <w:rsid w:val="00446F6B"/>
    <w:rsid w:val="00447004"/>
    <w:rsid w:val="004470E8"/>
    <w:rsid w:val="00447120"/>
    <w:rsid w:val="00447524"/>
    <w:rsid w:val="004475B9"/>
    <w:rsid w:val="00447631"/>
    <w:rsid w:val="0044764F"/>
    <w:rsid w:val="00447898"/>
    <w:rsid w:val="00447E98"/>
    <w:rsid w:val="00447F44"/>
    <w:rsid w:val="00447F66"/>
    <w:rsid w:val="00450091"/>
    <w:rsid w:val="00450624"/>
    <w:rsid w:val="00450AF6"/>
    <w:rsid w:val="00450EE4"/>
    <w:rsid w:val="00450FA9"/>
    <w:rsid w:val="00451075"/>
    <w:rsid w:val="0045108E"/>
    <w:rsid w:val="004511A2"/>
    <w:rsid w:val="00451602"/>
    <w:rsid w:val="00451A29"/>
    <w:rsid w:val="00451A44"/>
    <w:rsid w:val="00451AF1"/>
    <w:rsid w:val="00451BEE"/>
    <w:rsid w:val="00451C8D"/>
    <w:rsid w:val="00451FC6"/>
    <w:rsid w:val="00452157"/>
    <w:rsid w:val="00452183"/>
    <w:rsid w:val="004525AC"/>
    <w:rsid w:val="00452656"/>
    <w:rsid w:val="00452704"/>
    <w:rsid w:val="0045284A"/>
    <w:rsid w:val="004529BA"/>
    <w:rsid w:val="00452B24"/>
    <w:rsid w:val="00452E25"/>
    <w:rsid w:val="00453143"/>
    <w:rsid w:val="0045318D"/>
    <w:rsid w:val="004532E1"/>
    <w:rsid w:val="00453462"/>
    <w:rsid w:val="00453935"/>
    <w:rsid w:val="00453A3C"/>
    <w:rsid w:val="00453B0D"/>
    <w:rsid w:val="00453B99"/>
    <w:rsid w:val="00453C07"/>
    <w:rsid w:val="00453D5D"/>
    <w:rsid w:val="00454084"/>
    <w:rsid w:val="0045420F"/>
    <w:rsid w:val="0045427A"/>
    <w:rsid w:val="00454347"/>
    <w:rsid w:val="00454547"/>
    <w:rsid w:val="00454556"/>
    <w:rsid w:val="004546D6"/>
    <w:rsid w:val="00454719"/>
    <w:rsid w:val="004547ED"/>
    <w:rsid w:val="004547FE"/>
    <w:rsid w:val="00454885"/>
    <w:rsid w:val="004548C5"/>
    <w:rsid w:val="004548D0"/>
    <w:rsid w:val="004549BA"/>
    <w:rsid w:val="00454A4E"/>
    <w:rsid w:val="00454BC8"/>
    <w:rsid w:val="00455167"/>
    <w:rsid w:val="004551B8"/>
    <w:rsid w:val="00455452"/>
    <w:rsid w:val="004554B0"/>
    <w:rsid w:val="004554EC"/>
    <w:rsid w:val="0045571D"/>
    <w:rsid w:val="004558D7"/>
    <w:rsid w:val="00455945"/>
    <w:rsid w:val="00455959"/>
    <w:rsid w:val="00455982"/>
    <w:rsid w:val="00455A4D"/>
    <w:rsid w:val="00455D20"/>
    <w:rsid w:val="00455E28"/>
    <w:rsid w:val="00456083"/>
    <w:rsid w:val="004560DC"/>
    <w:rsid w:val="0045614F"/>
    <w:rsid w:val="00456288"/>
    <w:rsid w:val="0045629D"/>
    <w:rsid w:val="004562B6"/>
    <w:rsid w:val="00456326"/>
    <w:rsid w:val="00456360"/>
    <w:rsid w:val="004563A5"/>
    <w:rsid w:val="004565F3"/>
    <w:rsid w:val="00456988"/>
    <w:rsid w:val="00456D7A"/>
    <w:rsid w:val="00456F4E"/>
    <w:rsid w:val="00456FC3"/>
    <w:rsid w:val="00456FC9"/>
    <w:rsid w:val="00457113"/>
    <w:rsid w:val="00457168"/>
    <w:rsid w:val="00457217"/>
    <w:rsid w:val="00457303"/>
    <w:rsid w:val="00457981"/>
    <w:rsid w:val="00457E80"/>
    <w:rsid w:val="00457EB9"/>
    <w:rsid w:val="004600DC"/>
    <w:rsid w:val="004601F7"/>
    <w:rsid w:val="00460246"/>
    <w:rsid w:val="00460629"/>
    <w:rsid w:val="0046063C"/>
    <w:rsid w:val="00460A47"/>
    <w:rsid w:val="00460BCD"/>
    <w:rsid w:val="00460C33"/>
    <w:rsid w:val="00460D8A"/>
    <w:rsid w:val="0046102E"/>
    <w:rsid w:val="004610E6"/>
    <w:rsid w:val="004611FD"/>
    <w:rsid w:val="0046134B"/>
    <w:rsid w:val="004613C0"/>
    <w:rsid w:val="004615D8"/>
    <w:rsid w:val="00461668"/>
    <w:rsid w:val="004616A4"/>
    <w:rsid w:val="00461840"/>
    <w:rsid w:val="00461863"/>
    <w:rsid w:val="00461900"/>
    <w:rsid w:val="00461970"/>
    <w:rsid w:val="00461B69"/>
    <w:rsid w:val="00461B92"/>
    <w:rsid w:val="00461CB6"/>
    <w:rsid w:val="00461E27"/>
    <w:rsid w:val="00462097"/>
    <w:rsid w:val="00462158"/>
    <w:rsid w:val="004621BB"/>
    <w:rsid w:val="0046235A"/>
    <w:rsid w:val="0046247F"/>
    <w:rsid w:val="00462590"/>
    <w:rsid w:val="004625A5"/>
    <w:rsid w:val="004626FE"/>
    <w:rsid w:val="00462849"/>
    <w:rsid w:val="004629C8"/>
    <w:rsid w:val="00462B0D"/>
    <w:rsid w:val="00463055"/>
    <w:rsid w:val="004630EC"/>
    <w:rsid w:val="004631BA"/>
    <w:rsid w:val="00463410"/>
    <w:rsid w:val="00463532"/>
    <w:rsid w:val="004637C5"/>
    <w:rsid w:val="004638A6"/>
    <w:rsid w:val="00463D83"/>
    <w:rsid w:val="00463E3F"/>
    <w:rsid w:val="00463E62"/>
    <w:rsid w:val="00463FB5"/>
    <w:rsid w:val="00463FFA"/>
    <w:rsid w:val="00464038"/>
    <w:rsid w:val="004641BF"/>
    <w:rsid w:val="00464237"/>
    <w:rsid w:val="004642A1"/>
    <w:rsid w:val="0046432F"/>
    <w:rsid w:val="00464451"/>
    <w:rsid w:val="00464453"/>
    <w:rsid w:val="00464463"/>
    <w:rsid w:val="00464627"/>
    <w:rsid w:val="00464AFD"/>
    <w:rsid w:val="00464B48"/>
    <w:rsid w:val="00464CFF"/>
    <w:rsid w:val="00464DAD"/>
    <w:rsid w:val="00464E1D"/>
    <w:rsid w:val="00464E53"/>
    <w:rsid w:val="00464EAF"/>
    <w:rsid w:val="00465038"/>
    <w:rsid w:val="0046535D"/>
    <w:rsid w:val="0046550D"/>
    <w:rsid w:val="0046558E"/>
    <w:rsid w:val="0046573B"/>
    <w:rsid w:val="0046599E"/>
    <w:rsid w:val="00465CFB"/>
    <w:rsid w:val="00465EA4"/>
    <w:rsid w:val="0046638B"/>
    <w:rsid w:val="00466552"/>
    <w:rsid w:val="0046674E"/>
    <w:rsid w:val="004667BA"/>
    <w:rsid w:val="00466832"/>
    <w:rsid w:val="00466896"/>
    <w:rsid w:val="0046695A"/>
    <w:rsid w:val="00466A6C"/>
    <w:rsid w:val="00466B59"/>
    <w:rsid w:val="00466C3F"/>
    <w:rsid w:val="00466E8B"/>
    <w:rsid w:val="00466EE5"/>
    <w:rsid w:val="00466F24"/>
    <w:rsid w:val="00466F7B"/>
    <w:rsid w:val="00466F82"/>
    <w:rsid w:val="00466FCD"/>
    <w:rsid w:val="004670F5"/>
    <w:rsid w:val="004671F7"/>
    <w:rsid w:val="00467250"/>
    <w:rsid w:val="00467368"/>
    <w:rsid w:val="004673BE"/>
    <w:rsid w:val="004673F6"/>
    <w:rsid w:val="00467436"/>
    <w:rsid w:val="00467519"/>
    <w:rsid w:val="00467651"/>
    <w:rsid w:val="00467924"/>
    <w:rsid w:val="00467942"/>
    <w:rsid w:val="00467972"/>
    <w:rsid w:val="00467B44"/>
    <w:rsid w:val="00467D15"/>
    <w:rsid w:val="00467DFD"/>
    <w:rsid w:val="00467E4D"/>
    <w:rsid w:val="00467EB8"/>
    <w:rsid w:val="004700E5"/>
    <w:rsid w:val="00470104"/>
    <w:rsid w:val="004702FF"/>
    <w:rsid w:val="00470633"/>
    <w:rsid w:val="00470662"/>
    <w:rsid w:val="004706A6"/>
    <w:rsid w:val="004708E2"/>
    <w:rsid w:val="0047092B"/>
    <w:rsid w:val="0047097A"/>
    <w:rsid w:val="00470A97"/>
    <w:rsid w:val="00470ACA"/>
    <w:rsid w:val="00470B3E"/>
    <w:rsid w:val="00470B62"/>
    <w:rsid w:val="00470D6D"/>
    <w:rsid w:val="00470D7E"/>
    <w:rsid w:val="00470FE2"/>
    <w:rsid w:val="00471116"/>
    <w:rsid w:val="0047120B"/>
    <w:rsid w:val="0047127D"/>
    <w:rsid w:val="004713E7"/>
    <w:rsid w:val="004714BD"/>
    <w:rsid w:val="004716D9"/>
    <w:rsid w:val="00471A71"/>
    <w:rsid w:val="00471ABC"/>
    <w:rsid w:val="00471C7A"/>
    <w:rsid w:val="00471D7E"/>
    <w:rsid w:val="00471DCB"/>
    <w:rsid w:val="00471ED7"/>
    <w:rsid w:val="00471EFA"/>
    <w:rsid w:val="0047201A"/>
    <w:rsid w:val="004722EF"/>
    <w:rsid w:val="004723C2"/>
    <w:rsid w:val="0047256F"/>
    <w:rsid w:val="0047288F"/>
    <w:rsid w:val="004728D9"/>
    <w:rsid w:val="00472AB8"/>
    <w:rsid w:val="0047330F"/>
    <w:rsid w:val="00473381"/>
    <w:rsid w:val="00473384"/>
    <w:rsid w:val="004733E5"/>
    <w:rsid w:val="0047351D"/>
    <w:rsid w:val="00473697"/>
    <w:rsid w:val="0047373D"/>
    <w:rsid w:val="004738C3"/>
    <w:rsid w:val="00473A25"/>
    <w:rsid w:val="00473A6F"/>
    <w:rsid w:val="00473A94"/>
    <w:rsid w:val="00473DB0"/>
    <w:rsid w:val="00473E20"/>
    <w:rsid w:val="00473E26"/>
    <w:rsid w:val="0047414E"/>
    <w:rsid w:val="0047417F"/>
    <w:rsid w:val="00474320"/>
    <w:rsid w:val="0047437F"/>
    <w:rsid w:val="00474582"/>
    <w:rsid w:val="004745D4"/>
    <w:rsid w:val="00474655"/>
    <w:rsid w:val="00474799"/>
    <w:rsid w:val="0047484E"/>
    <w:rsid w:val="0047485C"/>
    <w:rsid w:val="004749CE"/>
    <w:rsid w:val="00474A25"/>
    <w:rsid w:val="00474E1C"/>
    <w:rsid w:val="00474F40"/>
    <w:rsid w:val="00474F56"/>
    <w:rsid w:val="004750C2"/>
    <w:rsid w:val="00475291"/>
    <w:rsid w:val="00475446"/>
    <w:rsid w:val="004754EF"/>
    <w:rsid w:val="00475675"/>
    <w:rsid w:val="00475687"/>
    <w:rsid w:val="0047584E"/>
    <w:rsid w:val="004758CA"/>
    <w:rsid w:val="00475A62"/>
    <w:rsid w:val="00475D89"/>
    <w:rsid w:val="00476314"/>
    <w:rsid w:val="004763EA"/>
    <w:rsid w:val="00476465"/>
    <w:rsid w:val="00476624"/>
    <w:rsid w:val="00476661"/>
    <w:rsid w:val="004766D2"/>
    <w:rsid w:val="00476794"/>
    <w:rsid w:val="004768A1"/>
    <w:rsid w:val="004768B1"/>
    <w:rsid w:val="00476966"/>
    <w:rsid w:val="00476BBC"/>
    <w:rsid w:val="00476EF8"/>
    <w:rsid w:val="0047701C"/>
    <w:rsid w:val="004770C7"/>
    <w:rsid w:val="0047714D"/>
    <w:rsid w:val="0047726F"/>
    <w:rsid w:val="00477377"/>
    <w:rsid w:val="004774E4"/>
    <w:rsid w:val="0047757B"/>
    <w:rsid w:val="00477826"/>
    <w:rsid w:val="0047791B"/>
    <w:rsid w:val="00477A0F"/>
    <w:rsid w:val="00477A6B"/>
    <w:rsid w:val="00477A79"/>
    <w:rsid w:val="00477BFC"/>
    <w:rsid w:val="00480095"/>
    <w:rsid w:val="00480269"/>
    <w:rsid w:val="004802B4"/>
    <w:rsid w:val="0048039D"/>
    <w:rsid w:val="004806F7"/>
    <w:rsid w:val="0048075A"/>
    <w:rsid w:val="00480982"/>
    <w:rsid w:val="00480997"/>
    <w:rsid w:val="00480AE0"/>
    <w:rsid w:val="00480D0A"/>
    <w:rsid w:val="00480D55"/>
    <w:rsid w:val="00480EF0"/>
    <w:rsid w:val="0048144A"/>
    <w:rsid w:val="004814F8"/>
    <w:rsid w:val="0048155F"/>
    <w:rsid w:val="004815C0"/>
    <w:rsid w:val="0048196A"/>
    <w:rsid w:val="00481B2D"/>
    <w:rsid w:val="00481B7B"/>
    <w:rsid w:val="00481CF0"/>
    <w:rsid w:val="00481D5F"/>
    <w:rsid w:val="00481DD9"/>
    <w:rsid w:val="00481F03"/>
    <w:rsid w:val="004821AF"/>
    <w:rsid w:val="00482213"/>
    <w:rsid w:val="00482254"/>
    <w:rsid w:val="00482483"/>
    <w:rsid w:val="00482722"/>
    <w:rsid w:val="00482806"/>
    <w:rsid w:val="004829B0"/>
    <w:rsid w:val="00482B51"/>
    <w:rsid w:val="00482C8E"/>
    <w:rsid w:val="00482F2C"/>
    <w:rsid w:val="00483070"/>
    <w:rsid w:val="004833C5"/>
    <w:rsid w:val="00483440"/>
    <w:rsid w:val="00483520"/>
    <w:rsid w:val="004837BE"/>
    <w:rsid w:val="00483912"/>
    <w:rsid w:val="0048398D"/>
    <w:rsid w:val="0048398F"/>
    <w:rsid w:val="00483A40"/>
    <w:rsid w:val="00483A55"/>
    <w:rsid w:val="00483E72"/>
    <w:rsid w:val="00483EC3"/>
    <w:rsid w:val="004841C6"/>
    <w:rsid w:val="004843D7"/>
    <w:rsid w:val="00484606"/>
    <w:rsid w:val="004846E6"/>
    <w:rsid w:val="004847C1"/>
    <w:rsid w:val="00484A23"/>
    <w:rsid w:val="00484CE8"/>
    <w:rsid w:val="00484DA6"/>
    <w:rsid w:val="00484DE2"/>
    <w:rsid w:val="00484EF0"/>
    <w:rsid w:val="00484F20"/>
    <w:rsid w:val="00484F55"/>
    <w:rsid w:val="00484F8B"/>
    <w:rsid w:val="00484FEA"/>
    <w:rsid w:val="004852DA"/>
    <w:rsid w:val="0048547B"/>
    <w:rsid w:val="004859A7"/>
    <w:rsid w:val="004859AF"/>
    <w:rsid w:val="00485CDD"/>
    <w:rsid w:val="00486122"/>
    <w:rsid w:val="00486434"/>
    <w:rsid w:val="0048688D"/>
    <w:rsid w:val="00486DA7"/>
    <w:rsid w:val="0048701A"/>
    <w:rsid w:val="00487134"/>
    <w:rsid w:val="00487164"/>
    <w:rsid w:val="00487200"/>
    <w:rsid w:val="004873F4"/>
    <w:rsid w:val="00487412"/>
    <w:rsid w:val="00487633"/>
    <w:rsid w:val="00487648"/>
    <w:rsid w:val="00487699"/>
    <w:rsid w:val="00487777"/>
    <w:rsid w:val="00487B2A"/>
    <w:rsid w:val="00487D05"/>
    <w:rsid w:val="00487E7E"/>
    <w:rsid w:val="00490085"/>
    <w:rsid w:val="004901B8"/>
    <w:rsid w:val="00490350"/>
    <w:rsid w:val="00490756"/>
    <w:rsid w:val="004907A3"/>
    <w:rsid w:val="00490A54"/>
    <w:rsid w:val="00490AA6"/>
    <w:rsid w:val="00490B45"/>
    <w:rsid w:val="00490BE8"/>
    <w:rsid w:val="00490C5D"/>
    <w:rsid w:val="00490D21"/>
    <w:rsid w:val="00490DB3"/>
    <w:rsid w:val="00490F05"/>
    <w:rsid w:val="00490F51"/>
    <w:rsid w:val="004915CE"/>
    <w:rsid w:val="00491845"/>
    <w:rsid w:val="004919BE"/>
    <w:rsid w:val="00491B25"/>
    <w:rsid w:val="00491BC7"/>
    <w:rsid w:val="00491BF0"/>
    <w:rsid w:val="00491EAA"/>
    <w:rsid w:val="0049211A"/>
    <w:rsid w:val="00492172"/>
    <w:rsid w:val="004921FC"/>
    <w:rsid w:val="00492296"/>
    <w:rsid w:val="0049232B"/>
    <w:rsid w:val="00492359"/>
    <w:rsid w:val="0049237C"/>
    <w:rsid w:val="004924A0"/>
    <w:rsid w:val="00492879"/>
    <w:rsid w:val="004928FB"/>
    <w:rsid w:val="00492AE5"/>
    <w:rsid w:val="00492E9F"/>
    <w:rsid w:val="00492EE7"/>
    <w:rsid w:val="004930AD"/>
    <w:rsid w:val="004930FC"/>
    <w:rsid w:val="00493138"/>
    <w:rsid w:val="004931C9"/>
    <w:rsid w:val="00493211"/>
    <w:rsid w:val="004934AE"/>
    <w:rsid w:val="004935A0"/>
    <w:rsid w:val="004935B0"/>
    <w:rsid w:val="004935C4"/>
    <w:rsid w:val="004935D9"/>
    <w:rsid w:val="00493606"/>
    <w:rsid w:val="0049386F"/>
    <w:rsid w:val="004939CE"/>
    <w:rsid w:val="00493D38"/>
    <w:rsid w:val="00493EFE"/>
    <w:rsid w:val="00493FE7"/>
    <w:rsid w:val="004941B3"/>
    <w:rsid w:val="0049445C"/>
    <w:rsid w:val="0049464D"/>
    <w:rsid w:val="004947BA"/>
    <w:rsid w:val="0049489D"/>
    <w:rsid w:val="0049492B"/>
    <w:rsid w:val="00494A6C"/>
    <w:rsid w:val="00494ADB"/>
    <w:rsid w:val="00494BB7"/>
    <w:rsid w:val="00494DAC"/>
    <w:rsid w:val="00494E32"/>
    <w:rsid w:val="00495010"/>
    <w:rsid w:val="0049544D"/>
    <w:rsid w:val="0049554D"/>
    <w:rsid w:val="00495553"/>
    <w:rsid w:val="0049560D"/>
    <w:rsid w:val="004956FD"/>
    <w:rsid w:val="00495845"/>
    <w:rsid w:val="00495853"/>
    <w:rsid w:val="0049585A"/>
    <w:rsid w:val="00495919"/>
    <w:rsid w:val="00495932"/>
    <w:rsid w:val="00495AB5"/>
    <w:rsid w:val="00495B08"/>
    <w:rsid w:val="00495D6A"/>
    <w:rsid w:val="00495E87"/>
    <w:rsid w:val="00495F76"/>
    <w:rsid w:val="00495F8A"/>
    <w:rsid w:val="0049605E"/>
    <w:rsid w:val="004961F9"/>
    <w:rsid w:val="00496228"/>
    <w:rsid w:val="0049628F"/>
    <w:rsid w:val="004966EB"/>
    <w:rsid w:val="00496C9F"/>
    <w:rsid w:val="00496FAC"/>
    <w:rsid w:val="00497095"/>
    <w:rsid w:val="0049725F"/>
    <w:rsid w:val="00497BA9"/>
    <w:rsid w:val="00497C4B"/>
    <w:rsid w:val="00497C68"/>
    <w:rsid w:val="00497DAD"/>
    <w:rsid w:val="00497DFD"/>
    <w:rsid w:val="004A0101"/>
    <w:rsid w:val="004A0188"/>
    <w:rsid w:val="004A024F"/>
    <w:rsid w:val="004A028D"/>
    <w:rsid w:val="004A070E"/>
    <w:rsid w:val="004A0A59"/>
    <w:rsid w:val="004A0EF4"/>
    <w:rsid w:val="004A0FDE"/>
    <w:rsid w:val="004A123A"/>
    <w:rsid w:val="004A1273"/>
    <w:rsid w:val="004A1394"/>
    <w:rsid w:val="004A1492"/>
    <w:rsid w:val="004A17F2"/>
    <w:rsid w:val="004A17FA"/>
    <w:rsid w:val="004A18B9"/>
    <w:rsid w:val="004A1947"/>
    <w:rsid w:val="004A197F"/>
    <w:rsid w:val="004A1A85"/>
    <w:rsid w:val="004A1AB5"/>
    <w:rsid w:val="004A1D9F"/>
    <w:rsid w:val="004A1DFF"/>
    <w:rsid w:val="004A20D1"/>
    <w:rsid w:val="004A22E1"/>
    <w:rsid w:val="004A232E"/>
    <w:rsid w:val="004A262E"/>
    <w:rsid w:val="004A278F"/>
    <w:rsid w:val="004A27E6"/>
    <w:rsid w:val="004A2858"/>
    <w:rsid w:val="004A28EC"/>
    <w:rsid w:val="004A2A11"/>
    <w:rsid w:val="004A2A45"/>
    <w:rsid w:val="004A2C35"/>
    <w:rsid w:val="004A3131"/>
    <w:rsid w:val="004A357D"/>
    <w:rsid w:val="004A36F3"/>
    <w:rsid w:val="004A386E"/>
    <w:rsid w:val="004A3908"/>
    <w:rsid w:val="004A3985"/>
    <w:rsid w:val="004A3C74"/>
    <w:rsid w:val="004A3CCF"/>
    <w:rsid w:val="004A3E76"/>
    <w:rsid w:val="004A3E91"/>
    <w:rsid w:val="004A3F74"/>
    <w:rsid w:val="004A4023"/>
    <w:rsid w:val="004A44A7"/>
    <w:rsid w:val="004A4B56"/>
    <w:rsid w:val="004A4BAC"/>
    <w:rsid w:val="004A4DBF"/>
    <w:rsid w:val="004A5437"/>
    <w:rsid w:val="004A5A21"/>
    <w:rsid w:val="004A5A5D"/>
    <w:rsid w:val="004A5BF2"/>
    <w:rsid w:val="004A5E7C"/>
    <w:rsid w:val="004A5F5B"/>
    <w:rsid w:val="004A62BD"/>
    <w:rsid w:val="004A62CE"/>
    <w:rsid w:val="004A63FF"/>
    <w:rsid w:val="004A661C"/>
    <w:rsid w:val="004A6A5A"/>
    <w:rsid w:val="004A6D72"/>
    <w:rsid w:val="004A6F9B"/>
    <w:rsid w:val="004A7299"/>
    <w:rsid w:val="004A7392"/>
    <w:rsid w:val="004A747C"/>
    <w:rsid w:val="004A74FB"/>
    <w:rsid w:val="004A7548"/>
    <w:rsid w:val="004A7601"/>
    <w:rsid w:val="004A7661"/>
    <w:rsid w:val="004A7674"/>
    <w:rsid w:val="004A7734"/>
    <w:rsid w:val="004A794B"/>
    <w:rsid w:val="004A7B07"/>
    <w:rsid w:val="004B001F"/>
    <w:rsid w:val="004B0248"/>
    <w:rsid w:val="004B02AF"/>
    <w:rsid w:val="004B03DC"/>
    <w:rsid w:val="004B041B"/>
    <w:rsid w:val="004B049F"/>
    <w:rsid w:val="004B0BBB"/>
    <w:rsid w:val="004B0BFA"/>
    <w:rsid w:val="004B0C72"/>
    <w:rsid w:val="004B0D92"/>
    <w:rsid w:val="004B0E18"/>
    <w:rsid w:val="004B0E61"/>
    <w:rsid w:val="004B0F49"/>
    <w:rsid w:val="004B0F8A"/>
    <w:rsid w:val="004B105B"/>
    <w:rsid w:val="004B1125"/>
    <w:rsid w:val="004B12E7"/>
    <w:rsid w:val="004B13F8"/>
    <w:rsid w:val="004B15DF"/>
    <w:rsid w:val="004B18ED"/>
    <w:rsid w:val="004B1BAD"/>
    <w:rsid w:val="004B1C02"/>
    <w:rsid w:val="004B1C25"/>
    <w:rsid w:val="004B1CB7"/>
    <w:rsid w:val="004B1E70"/>
    <w:rsid w:val="004B1F8A"/>
    <w:rsid w:val="004B1FA7"/>
    <w:rsid w:val="004B2079"/>
    <w:rsid w:val="004B212E"/>
    <w:rsid w:val="004B21D3"/>
    <w:rsid w:val="004B26CB"/>
    <w:rsid w:val="004B29E4"/>
    <w:rsid w:val="004B2B4B"/>
    <w:rsid w:val="004B2D0B"/>
    <w:rsid w:val="004B2D7B"/>
    <w:rsid w:val="004B2E2A"/>
    <w:rsid w:val="004B2E4D"/>
    <w:rsid w:val="004B2F4A"/>
    <w:rsid w:val="004B30CB"/>
    <w:rsid w:val="004B31C7"/>
    <w:rsid w:val="004B3732"/>
    <w:rsid w:val="004B3955"/>
    <w:rsid w:val="004B3961"/>
    <w:rsid w:val="004B3A08"/>
    <w:rsid w:val="004B3FB5"/>
    <w:rsid w:val="004B4068"/>
    <w:rsid w:val="004B4337"/>
    <w:rsid w:val="004B44E1"/>
    <w:rsid w:val="004B463F"/>
    <w:rsid w:val="004B4A24"/>
    <w:rsid w:val="004B4E26"/>
    <w:rsid w:val="004B4E90"/>
    <w:rsid w:val="004B4F0A"/>
    <w:rsid w:val="004B4F38"/>
    <w:rsid w:val="004B5064"/>
    <w:rsid w:val="004B5124"/>
    <w:rsid w:val="004B5190"/>
    <w:rsid w:val="004B536D"/>
    <w:rsid w:val="004B5371"/>
    <w:rsid w:val="004B5825"/>
    <w:rsid w:val="004B5CFA"/>
    <w:rsid w:val="004B5F63"/>
    <w:rsid w:val="004B5F6D"/>
    <w:rsid w:val="004B5F9E"/>
    <w:rsid w:val="004B61E9"/>
    <w:rsid w:val="004B64A8"/>
    <w:rsid w:val="004B6600"/>
    <w:rsid w:val="004B6768"/>
    <w:rsid w:val="004B68C6"/>
    <w:rsid w:val="004B6A93"/>
    <w:rsid w:val="004B6BCA"/>
    <w:rsid w:val="004B6CED"/>
    <w:rsid w:val="004B6D6E"/>
    <w:rsid w:val="004B7274"/>
    <w:rsid w:val="004B72A4"/>
    <w:rsid w:val="004B72BC"/>
    <w:rsid w:val="004B7578"/>
    <w:rsid w:val="004B76DA"/>
    <w:rsid w:val="004B777F"/>
    <w:rsid w:val="004B7A70"/>
    <w:rsid w:val="004B7BA0"/>
    <w:rsid w:val="004B7DC7"/>
    <w:rsid w:val="004B7FEB"/>
    <w:rsid w:val="004B7FF7"/>
    <w:rsid w:val="004C0041"/>
    <w:rsid w:val="004C022E"/>
    <w:rsid w:val="004C02A8"/>
    <w:rsid w:val="004C0331"/>
    <w:rsid w:val="004C0471"/>
    <w:rsid w:val="004C04DE"/>
    <w:rsid w:val="004C060E"/>
    <w:rsid w:val="004C07DA"/>
    <w:rsid w:val="004C0E28"/>
    <w:rsid w:val="004C0F2B"/>
    <w:rsid w:val="004C11AE"/>
    <w:rsid w:val="004C121F"/>
    <w:rsid w:val="004C12D2"/>
    <w:rsid w:val="004C15AD"/>
    <w:rsid w:val="004C189B"/>
    <w:rsid w:val="004C18CD"/>
    <w:rsid w:val="004C1C57"/>
    <w:rsid w:val="004C1D30"/>
    <w:rsid w:val="004C1D78"/>
    <w:rsid w:val="004C1E16"/>
    <w:rsid w:val="004C210A"/>
    <w:rsid w:val="004C2113"/>
    <w:rsid w:val="004C2400"/>
    <w:rsid w:val="004C244B"/>
    <w:rsid w:val="004C2640"/>
    <w:rsid w:val="004C28A9"/>
    <w:rsid w:val="004C2BB0"/>
    <w:rsid w:val="004C2C7C"/>
    <w:rsid w:val="004C2DA9"/>
    <w:rsid w:val="004C2E9D"/>
    <w:rsid w:val="004C304E"/>
    <w:rsid w:val="004C3188"/>
    <w:rsid w:val="004C32A6"/>
    <w:rsid w:val="004C353F"/>
    <w:rsid w:val="004C35E1"/>
    <w:rsid w:val="004C36ED"/>
    <w:rsid w:val="004C3981"/>
    <w:rsid w:val="004C3A4E"/>
    <w:rsid w:val="004C3B22"/>
    <w:rsid w:val="004C3BF7"/>
    <w:rsid w:val="004C3D18"/>
    <w:rsid w:val="004C3D2D"/>
    <w:rsid w:val="004C41CE"/>
    <w:rsid w:val="004C43B4"/>
    <w:rsid w:val="004C45A9"/>
    <w:rsid w:val="004C45B0"/>
    <w:rsid w:val="004C45CF"/>
    <w:rsid w:val="004C4A5D"/>
    <w:rsid w:val="004C4CE3"/>
    <w:rsid w:val="004C4FA7"/>
    <w:rsid w:val="004C50CD"/>
    <w:rsid w:val="004C51ED"/>
    <w:rsid w:val="004C5316"/>
    <w:rsid w:val="004C53E4"/>
    <w:rsid w:val="004C54CD"/>
    <w:rsid w:val="004C5788"/>
    <w:rsid w:val="004C58C4"/>
    <w:rsid w:val="004C5B76"/>
    <w:rsid w:val="004C5DE9"/>
    <w:rsid w:val="004C5E0D"/>
    <w:rsid w:val="004C5EA5"/>
    <w:rsid w:val="004C61E0"/>
    <w:rsid w:val="004C6471"/>
    <w:rsid w:val="004C6528"/>
    <w:rsid w:val="004C6910"/>
    <w:rsid w:val="004C6E3D"/>
    <w:rsid w:val="004C6E55"/>
    <w:rsid w:val="004C6EDC"/>
    <w:rsid w:val="004C7102"/>
    <w:rsid w:val="004C7664"/>
    <w:rsid w:val="004C774B"/>
    <w:rsid w:val="004C7919"/>
    <w:rsid w:val="004C7FFE"/>
    <w:rsid w:val="004D0150"/>
    <w:rsid w:val="004D0354"/>
    <w:rsid w:val="004D04D2"/>
    <w:rsid w:val="004D04D4"/>
    <w:rsid w:val="004D04F0"/>
    <w:rsid w:val="004D0546"/>
    <w:rsid w:val="004D06FF"/>
    <w:rsid w:val="004D07B4"/>
    <w:rsid w:val="004D07B6"/>
    <w:rsid w:val="004D0895"/>
    <w:rsid w:val="004D0953"/>
    <w:rsid w:val="004D0A92"/>
    <w:rsid w:val="004D0B00"/>
    <w:rsid w:val="004D0CBB"/>
    <w:rsid w:val="004D0D36"/>
    <w:rsid w:val="004D1231"/>
    <w:rsid w:val="004D1382"/>
    <w:rsid w:val="004D13FA"/>
    <w:rsid w:val="004D16B2"/>
    <w:rsid w:val="004D1707"/>
    <w:rsid w:val="004D19BE"/>
    <w:rsid w:val="004D1BC3"/>
    <w:rsid w:val="004D1F53"/>
    <w:rsid w:val="004D1F57"/>
    <w:rsid w:val="004D2030"/>
    <w:rsid w:val="004D2069"/>
    <w:rsid w:val="004D20E7"/>
    <w:rsid w:val="004D21F0"/>
    <w:rsid w:val="004D2343"/>
    <w:rsid w:val="004D2898"/>
    <w:rsid w:val="004D2B4B"/>
    <w:rsid w:val="004D2C4B"/>
    <w:rsid w:val="004D2F34"/>
    <w:rsid w:val="004D2F48"/>
    <w:rsid w:val="004D2F9E"/>
    <w:rsid w:val="004D30B8"/>
    <w:rsid w:val="004D3195"/>
    <w:rsid w:val="004D34C3"/>
    <w:rsid w:val="004D35D1"/>
    <w:rsid w:val="004D3724"/>
    <w:rsid w:val="004D385D"/>
    <w:rsid w:val="004D3A88"/>
    <w:rsid w:val="004D3AB5"/>
    <w:rsid w:val="004D3FCD"/>
    <w:rsid w:val="004D412D"/>
    <w:rsid w:val="004D430F"/>
    <w:rsid w:val="004D48BF"/>
    <w:rsid w:val="004D4BA7"/>
    <w:rsid w:val="004D4DFD"/>
    <w:rsid w:val="004D50E0"/>
    <w:rsid w:val="004D5237"/>
    <w:rsid w:val="004D525C"/>
    <w:rsid w:val="004D5A49"/>
    <w:rsid w:val="004D5A4E"/>
    <w:rsid w:val="004D5B0B"/>
    <w:rsid w:val="004D5BB4"/>
    <w:rsid w:val="004D5BC9"/>
    <w:rsid w:val="004D5CD1"/>
    <w:rsid w:val="004D5D22"/>
    <w:rsid w:val="004D5E4B"/>
    <w:rsid w:val="004D5EA9"/>
    <w:rsid w:val="004D5F5E"/>
    <w:rsid w:val="004D60F0"/>
    <w:rsid w:val="004D63CD"/>
    <w:rsid w:val="004D63D2"/>
    <w:rsid w:val="004D6627"/>
    <w:rsid w:val="004D6703"/>
    <w:rsid w:val="004D67AC"/>
    <w:rsid w:val="004D6806"/>
    <w:rsid w:val="004D6938"/>
    <w:rsid w:val="004D6AA0"/>
    <w:rsid w:val="004D6B6E"/>
    <w:rsid w:val="004D6B81"/>
    <w:rsid w:val="004D6C1F"/>
    <w:rsid w:val="004D6C3F"/>
    <w:rsid w:val="004D6C7E"/>
    <w:rsid w:val="004D6CCE"/>
    <w:rsid w:val="004D6E7D"/>
    <w:rsid w:val="004D6FFA"/>
    <w:rsid w:val="004D7123"/>
    <w:rsid w:val="004D729A"/>
    <w:rsid w:val="004D72BD"/>
    <w:rsid w:val="004D7529"/>
    <w:rsid w:val="004D7542"/>
    <w:rsid w:val="004D7547"/>
    <w:rsid w:val="004D772B"/>
    <w:rsid w:val="004D7940"/>
    <w:rsid w:val="004D7A3C"/>
    <w:rsid w:val="004D7D0F"/>
    <w:rsid w:val="004D7D61"/>
    <w:rsid w:val="004D7F48"/>
    <w:rsid w:val="004D7F4E"/>
    <w:rsid w:val="004D7F94"/>
    <w:rsid w:val="004E0468"/>
    <w:rsid w:val="004E04E2"/>
    <w:rsid w:val="004E0503"/>
    <w:rsid w:val="004E0594"/>
    <w:rsid w:val="004E061E"/>
    <w:rsid w:val="004E0828"/>
    <w:rsid w:val="004E0847"/>
    <w:rsid w:val="004E08A3"/>
    <w:rsid w:val="004E08E8"/>
    <w:rsid w:val="004E09B8"/>
    <w:rsid w:val="004E0A7B"/>
    <w:rsid w:val="004E0B2C"/>
    <w:rsid w:val="004E0B6A"/>
    <w:rsid w:val="004E0D4D"/>
    <w:rsid w:val="004E104C"/>
    <w:rsid w:val="004E11B5"/>
    <w:rsid w:val="004E12DE"/>
    <w:rsid w:val="004E1303"/>
    <w:rsid w:val="004E136A"/>
    <w:rsid w:val="004E138B"/>
    <w:rsid w:val="004E1548"/>
    <w:rsid w:val="004E1722"/>
    <w:rsid w:val="004E1977"/>
    <w:rsid w:val="004E1B43"/>
    <w:rsid w:val="004E1EDB"/>
    <w:rsid w:val="004E1FF9"/>
    <w:rsid w:val="004E2085"/>
    <w:rsid w:val="004E235A"/>
    <w:rsid w:val="004E23B6"/>
    <w:rsid w:val="004E24AD"/>
    <w:rsid w:val="004E2562"/>
    <w:rsid w:val="004E2720"/>
    <w:rsid w:val="004E277B"/>
    <w:rsid w:val="004E2874"/>
    <w:rsid w:val="004E2EFA"/>
    <w:rsid w:val="004E2FE4"/>
    <w:rsid w:val="004E3030"/>
    <w:rsid w:val="004E325B"/>
    <w:rsid w:val="004E3446"/>
    <w:rsid w:val="004E3447"/>
    <w:rsid w:val="004E34A7"/>
    <w:rsid w:val="004E36E1"/>
    <w:rsid w:val="004E3875"/>
    <w:rsid w:val="004E38EA"/>
    <w:rsid w:val="004E3ACD"/>
    <w:rsid w:val="004E3B4A"/>
    <w:rsid w:val="004E3BD5"/>
    <w:rsid w:val="004E3CB0"/>
    <w:rsid w:val="004E3D9A"/>
    <w:rsid w:val="004E3DDE"/>
    <w:rsid w:val="004E3F58"/>
    <w:rsid w:val="004E41C3"/>
    <w:rsid w:val="004E45B9"/>
    <w:rsid w:val="004E45DC"/>
    <w:rsid w:val="004E4864"/>
    <w:rsid w:val="004E4ADA"/>
    <w:rsid w:val="004E4D27"/>
    <w:rsid w:val="004E501F"/>
    <w:rsid w:val="004E5212"/>
    <w:rsid w:val="004E5405"/>
    <w:rsid w:val="004E5682"/>
    <w:rsid w:val="004E57B9"/>
    <w:rsid w:val="004E5835"/>
    <w:rsid w:val="004E5C3C"/>
    <w:rsid w:val="004E5ED6"/>
    <w:rsid w:val="004E61F8"/>
    <w:rsid w:val="004E6558"/>
    <w:rsid w:val="004E65FE"/>
    <w:rsid w:val="004E6A61"/>
    <w:rsid w:val="004E6D0E"/>
    <w:rsid w:val="004E6D4F"/>
    <w:rsid w:val="004E7010"/>
    <w:rsid w:val="004E7039"/>
    <w:rsid w:val="004E7087"/>
    <w:rsid w:val="004E70C0"/>
    <w:rsid w:val="004E71AC"/>
    <w:rsid w:val="004E739C"/>
    <w:rsid w:val="004E754F"/>
    <w:rsid w:val="004E79E4"/>
    <w:rsid w:val="004E7E33"/>
    <w:rsid w:val="004F0101"/>
    <w:rsid w:val="004F01A0"/>
    <w:rsid w:val="004F0264"/>
    <w:rsid w:val="004F04A2"/>
    <w:rsid w:val="004F05AA"/>
    <w:rsid w:val="004F05F0"/>
    <w:rsid w:val="004F0757"/>
    <w:rsid w:val="004F0914"/>
    <w:rsid w:val="004F0ABC"/>
    <w:rsid w:val="004F0BAF"/>
    <w:rsid w:val="004F0C26"/>
    <w:rsid w:val="004F0FB8"/>
    <w:rsid w:val="004F1099"/>
    <w:rsid w:val="004F1144"/>
    <w:rsid w:val="004F132A"/>
    <w:rsid w:val="004F135B"/>
    <w:rsid w:val="004F13AB"/>
    <w:rsid w:val="004F1539"/>
    <w:rsid w:val="004F1C30"/>
    <w:rsid w:val="004F1CAB"/>
    <w:rsid w:val="004F1D47"/>
    <w:rsid w:val="004F21C0"/>
    <w:rsid w:val="004F22D5"/>
    <w:rsid w:val="004F2351"/>
    <w:rsid w:val="004F275E"/>
    <w:rsid w:val="004F28FA"/>
    <w:rsid w:val="004F2A40"/>
    <w:rsid w:val="004F2B4B"/>
    <w:rsid w:val="004F2D43"/>
    <w:rsid w:val="004F2F7C"/>
    <w:rsid w:val="004F316D"/>
    <w:rsid w:val="004F337C"/>
    <w:rsid w:val="004F33C6"/>
    <w:rsid w:val="004F347C"/>
    <w:rsid w:val="004F3671"/>
    <w:rsid w:val="004F37E8"/>
    <w:rsid w:val="004F3A05"/>
    <w:rsid w:val="004F3A99"/>
    <w:rsid w:val="004F3B73"/>
    <w:rsid w:val="004F3C3B"/>
    <w:rsid w:val="004F3CC1"/>
    <w:rsid w:val="004F3D89"/>
    <w:rsid w:val="004F3E86"/>
    <w:rsid w:val="004F3EEA"/>
    <w:rsid w:val="004F3F4F"/>
    <w:rsid w:val="004F40B3"/>
    <w:rsid w:val="004F415E"/>
    <w:rsid w:val="004F416E"/>
    <w:rsid w:val="004F424D"/>
    <w:rsid w:val="004F42AE"/>
    <w:rsid w:val="004F445D"/>
    <w:rsid w:val="004F451C"/>
    <w:rsid w:val="004F4562"/>
    <w:rsid w:val="004F45A7"/>
    <w:rsid w:val="004F46E6"/>
    <w:rsid w:val="004F4809"/>
    <w:rsid w:val="004F48C8"/>
    <w:rsid w:val="004F48E2"/>
    <w:rsid w:val="004F4984"/>
    <w:rsid w:val="004F4CF6"/>
    <w:rsid w:val="004F4D22"/>
    <w:rsid w:val="004F4E16"/>
    <w:rsid w:val="004F4ECE"/>
    <w:rsid w:val="004F5024"/>
    <w:rsid w:val="004F5038"/>
    <w:rsid w:val="004F50AF"/>
    <w:rsid w:val="004F50C7"/>
    <w:rsid w:val="004F528F"/>
    <w:rsid w:val="004F52C7"/>
    <w:rsid w:val="004F5578"/>
    <w:rsid w:val="004F5771"/>
    <w:rsid w:val="004F57AB"/>
    <w:rsid w:val="004F5881"/>
    <w:rsid w:val="004F5A26"/>
    <w:rsid w:val="004F5AD9"/>
    <w:rsid w:val="004F5C99"/>
    <w:rsid w:val="004F5D15"/>
    <w:rsid w:val="004F5D65"/>
    <w:rsid w:val="004F5E33"/>
    <w:rsid w:val="004F5EBB"/>
    <w:rsid w:val="004F5ECD"/>
    <w:rsid w:val="004F5F2D"/>
    <w:rsid w:val="004F613D"/>
    <w:rsid w:val="004F61D3"/>
    <w:rsid w:val="004F61F7"/>
    <w:rsid w:val="004F63AA"/>
    <w:rsid w:val="004F63E5"/>
    <w:rsid w:val="004F6441"/>
    <w:rsid w:val="004F6659"/>
    <w:rsid w:val="004F6A8F"/>
    <w:rsid w:val="004F6BD1"/>
    <w:rsid w:val="004F6F63"/>
    <w:rsid w:val="004F6F8E"/>
    <w:rsid w:val="004F7247"/>
    <w:rsid w:val="004F7361"/>
    <w:rsid w:val="004F739A"/>
    <w:rsid w:val="004F764B"/>
    <w:rsid w:val="004F764F"/>
    <w:rsid w:val="004F77B2"/>
    <w:rsid w:val="004F77BD"/>
    <w:rsid w:val="004F7941"/>
    <w:rsid w:val="005001DB"/>
    <w:rsid w:val="00500272"/>
    <w:rsid w:val="0050045A"/>
    <w:rsid w:val="005007E1"/>
    <w:rsid w:val="005008F7"/>
    <w:rsid w:val="00500C96"/>
    <w:rsid w:val="00500E61"/>
    <w:rsid w:val="00500EB8"/>
    <w:rsid w:val="0050103F"/>
    <w:rsid w:val="00501191"/>
    <w:rsid w:val="005011C5"/>
    <w:rsid w:val="005011FA"/>
    <w:rsid w:val="00501240"/>
    <w:rsid w:val="00501260"/>
    <w:rsid w:val="005014EC"/>
    <w:rsid w:val="005015A1"/>
    <w:rsid w:val="00501637"/>
    <w:rsid w:val="0050175A"/>
    <w:rsid w:val="00501791"/>
    <w:rsid w:val="00501CDA"/>
    <w:rsid w:val="00501D46"/>
    <w:rsid w:val="00501EF0"/>
    <w:rsid w:val="00501F8E"/>
    <w:rsid w:val="00502074"/>
    <w:rsid w:val="00502327"/>
    <w:rsid w:val="00502669"/>
    <w:rsid w:val="0050290A"/>
    <w:rsid w:val="00502F4E"/>
    <w:rsid w:val="00502FC9"/>
    <w:rsid w:val="00503153"/>
    <w:rsid w:val="0050316E"/>
    <w:rsid w:val="005031F3"/>
    <w:rsid w:val="00503296"/>
    <w:rsid w:val="005033C1"/>
    <w:rsid w:val="00503894"/>
    <w:rsid w:val="00503A7B"/>
    <w:rsid w:val="00503C50"/>
    <w:rsid w:val="005042FF"/>
    <w:rsid w:val="005045B3"/>
    <w:rsid w:val="0050473D"/>
    <w:rsid w:val="00504761"/>
    <w:rsid w:val="00504841"/>
    <w:rsid w:val="00504B75"/>
    <w:rsid w:val="00504CF3"/>
    <w:rsid w:val="00504DF6"/>
    <w:rsid w:val="00504EE3"/>
    <w:rsid w:val="00504F4C"/>
    <w:rsid w:val="005050E0"/>
    <w:rsid w:val="00505163"/>
    <w:rsid w:val="0050522A"/>
    <w:rsid w:val="0050563C"/>
    <w:rsid w:val="005059FC"/>
    <w:rsid w:val="00505C9B"/>
    <w:rsid w:val="00505CAB"/>
    <w:rsid w:val="00505E89"/>
    <w:rsid w:val="00505FB8"/>
    <w:rsid w:val="005060BF"/>
    <w:rsid w:val="00506149"/>
    <w:rsid w:val="00506171"/>
    <w:rsid w:val="005061C4"/>
    <w:rsid w:val="0050640D"/>
    <w:rsid w:val="00506578"/>
    <w:rsid w:val="005065CF"/>
    <w:rsid w:val="005067BB"/>
    <w:rsid w:val="00506A3A"/>
    <w:rsid w:val="005070C8"/>
    <w:rsid w:val="0050710E"/>
    <w:rsid w:val="005071C4"/>
    <w:rsid w:val="005072A2"/>
    <w:rsid w:val="00507402"/>
    <w:rsid w:val="0050746D"/>
    <w:rsid w:val="005074BD"/>
    <w:rsid w:val="00507695"/>
    <w:rsid w:val="005076E3"/>
    <w:rsid w:val="00507703"/>
    <w:rsid w:val="005077E9"/>
    <w:rsid w:val="005079CE"/>
    <w:rsid w:val="00507A50"/>
    <w:rsid w:val="00507B3A"/>
    <w:rsid w:val="00507C3C"/>
    <w:rsid w:val="00507D08"/>
    <w:rsid w:val="00507E42"/>
    <w:rsid w:val="00507EC7"/>
    <w:rsid w:val="00510236"/>
    <w:rsid w:val="0051025A"/>
    <w:rsid w:val="00510267"/>
    <w:rsid w:val="005107FE"/>
    <w:rsid w:val="00510804"/>
    <w:rsid w:val="00510A9F"/>
    <w:rsid w:val="00510B79"/>
    <w:rsid w:val="00510C4E"/>
    <w:rsid w:val="00510DAD"/>
    <w:rsid w:val="00510E7B"/>
    <w:rsid w:val="00510F05"/>
    <w:rsid w:val="00510F4F"/>
    <w:rsid w:val="00510FE4"/>
    <w:rsid w:val="005114ED"/>
    <w:rsid w:val="005115BE"/>
    <w:rsid w:val="005115FE"/>
    <w:rsid w:val="005119A2"/>
    <w:rsid w:val="00511B1B"/>
    <w:rsid w:val="00511B8E"/>
    <w:rsid w:val="00511EC6"/>
    <w:rsid w:val="00511EF4"/>
    <w:rsid w:val="00511F89"/>
    <w:rsid w:val="00512033"/>
    <w:rsid w:val="005120EB"/>
    <w:rsid w:val="00512121"/>
    <w:rsid w:val="0051221D"/>
    <w:rsid w:val="005123DC"/>
    <w:rsid w:val="00512642"/>
    <w:rsid w:val="0051280D"/>
    <w:rsid w:val="005129B5"/>
    <w:rsid w:val="00512AD2"/>
    <w:rsid w:val="00512B0F"/>
    <w:rsid w:val="00512C07"/>
    <w:rsid w:val="00512C12"/>
    <w:rsid w:val="00512F1D"/>
    <w:rsid w:val="0051300F"/>
    <w:rsid w:val="005130FD"/>
    <w:rsid w:val="0051311E"/>
    <w:rsid w:val="00513396"/>
    <w:rsid w:val="00513532"/>
    <w:rsid w:val="00513666"/>
    <w:rsid w:val="005136A6"/>
    <w:rsid w:val="005136B5"/>
    <w:rsid w:val="0051386C"/>
    <w:rsid w:val="00513B2D"/>
    <w:rsid w:val="00513D26"/>
    <w:rsid w:val="00513E7D"/>
    <w:rsid w:val="005140B7"/>
    <w:rsid w:val="00514347"/>
    <w:rsid w:val="005143BF"/>
    <w:rsid w:val="0051458C"/>
    <w:rsid w:val="00514725"/>
    <w:rsid w:val="0051473C"/>
    <w:rsid w:val="00514A0B"/>
    <w:rsid w:val="00514A3B"/>
    <w:rsid w:val="00514A4B"/>
    <w:rsid w:val="00514C78"/>
    <w:rsid w:val="00514DEB"/>
    <w:rsid w:val="00514EB8"/>
    <w:rsid w:val="00515024"/>
    <w:rsid w:val="005151CB"/>
    <w:rsid w:val="005151EB"/>
    <w:rsid w:val="00515303"/>
    <w:rsid w:val="005155FE"/>
    <w:rsid w:val="005156CE"/>
    <w:rsid w:val="00515764"/>
    <w:rsid w:val="0051576A"/>
    <w:rsid w:val="00515844"/>
    <w:rsid w:val="00515A5F"/>
    <w:rsid w:val="00515AA9"/>
    <w:rsid w:val="00515C26"/>
    <w:rsid w:val="00515C52"/>
    <w:rsid w:val="00515D38"/>
    <w:rsid w:val="00515DD9"/>
    <w:rsid w:val="00515F35"/>
    <w:rsid w:val="0051600A"/>
    <w:rsid w:val="00516127"/>
    <w:rsid w:val="00516152"/>
    <w:rsid w:val="0051619A"/>
    <w:rsid w:val="005161D2"/>
    <w:rsid w:val="00516338"/>
    <w:rsid w:val="005163A1"/>
    <w:rsid w:val="00516451"/>
    <w:rsid w:val="00516469"/>
    <w:rsid w:val="00516497"/>
    <w:rsid w:val="005166B3"/>
    <w:rsid w:val="005167EE"/>
    <w:rsid w:val="005169FF"/>
    <w:rsid w:val="00516A64"/>
    <w:rsid w:val="00516AA3"/>
    <w:rsid w:val="00516AB4"/>
    <w:rsid w:val="00516C7A"/>
    <w:rsid w:val="00516EA1"/>
    <w:rsid w:val="00516F2E"/>
    <w:rsid w:val="00516F6F"/>
    <w:rsid w:val="00517055"/>
    <w:rsid w:val="0051719B"/>
    <w:rsid w:val="005171A9"/>
    <w:rsid w:val="005171B4"/>
    <w:rsid w:val="005172A3"/>
    <w:rsid w:val="00517591"/>
    <w:rsid w:val="005175F5"/>
    <w:rsid w:val="00517745"/>
    <w:rsid w:val="0051775D"/>
    <w:rsid w:val="00517A4D"/>
    <w:rsid w:val="005201E0"/>
    <w:rsid w:val="005201FE"/>
    <w:rsid w:val="005202EC"/>
    <w:rsid w:val="00520B40"/>
    <w:rsid w:val="00520E21"/>
    <w:rsid w:val="00520EC1"/>
    <w:rsid w:val="00520F20"/>
    <w:rsid w:val="00520F8F"/>
    <w:rsid w:val="005210E1"/>
    <w:rsid w:val="00521303"/>
    <w:rsid w:val="00521581"/>
    <w:rsid w:val="005215F8"/>
    <w:rsid w:val="00521686"/>
    <w:rsid w:val="00521B24"/>
    <w:rsid w:val="00521B5A"/>
    <w:rsid w:val="00521CC5"/>
    <w:rsid w:val="00521D27"/>
    <w:rsid w:val="00521E8F"/>
    <w:rsid w:val="00521ECE"/>
    <w:rsid w:val="00522187"/>
    <w:rsid w:val="00522249"/>
    <w:rsid w:val="0052260C"/>
    <w:rsid w:val="00522613"/>
    <w:rsid w:val="00522812"/>
    <w:rsid w:val="005229F9"/>
    <w:rsid w:val="00522B15"/>
    <w:rsid w:val="00522C78"/>
    <w:rsid w:val="00522CD8"/>
    <w:rsid w:val="00522D48"/>
    <w:rsid w:val="00522DC1"/>
    <w:rsid w:val="00522EBB"/>
    <w:rsid w:val="00523785"/>
    <w:rsid w:val="00523863"/>
    <w:rsid w:val="00523B4F"/>
    <w:rsid w:val="00523DEC"/>
    <w:rsid w:val="00523E02"/>
    <w:rsid w:val="00523F3F"/>
    <w:rsid w:val="00524040"/>
    <w:rsid w:val="0052422A"/>
    <w:rsid w:val="005242C3"/>
    <w:rsid w:val="0052457A"/>
    <w:rsid w:val="00524676"/>
    <w:rsid w:val="005246B9"/>
    <w:rsid w:val="00524BE7"/>
    <w:rsid w:val="00524D97"/>
    <w:rsid w:val="00524F93"/>
    <w:rsid w:val="00525308"/>
    <w:rsid w:val="00525435"/>
    <w:rsid w:val="00525549"/>
    <w:rsid w:val="0052567B"/>
    <w:rsid w:val="00525921"/>
    <w:rsid w:val="00525D3C"/>
    <w:rsid w:val="00525ECA"/>
    <w:rsid w:val="0052601A"/>
    <w:rsid w:val="005264CE"/>
    <w:rsid w:val="00526513"/>
    <w:rsid w:val="005266E5"/>
    <w:rsid w:val="00526872"/>
    <w:rsid w:val="00526A26"/>
    <w:rsid w:val="00526D4B"/>
    <w:rsid w:val="00526F28"/>
    <w:rsid w:val="005271CA"/>
    <w:rsid w:val="0052764B"/>
    <w:rsid w:val="0052765B"/>
    <w:rsid w:val="005276D9"/>
    <w:rsid w:val="005276E1"/>
    <w:rsid w:val="005278AD"/>
    <w:rsid w:val="00527B31"/>
    <w:rsid w:val="00527D78"/>
    <w:rsid w:val="00527E44"/>
    <w:rsid w:val="005300A1"/>
    <w:rsid w:val="00530328"/>
    <w:rsid w:val="005304E4"/>
    <w:rsid w:val="00530901"/>
    <w:rsid w:val="0053092C"/>
    <w:rsid w:val="00530967"/>
    <w:rsid w:val="00530A9C"/>
    <w:rsid w:val="00530B57"/>
    <w:rsid w:val="00530B84"/>
    <w:rsid w:val="00530BCC"/>
    <w:rsid w:val="00530E7C"/>
    <w:rsid w:val="00530EE2"/>
    <w:rsid w:val="00530FE7"/>
    <w:rsid w:val="0053126E"/>
    <w:rsid w:val="005313FF"/>
    <w:rsid w:val="00531738"/>
    <w:rsid w:val="00531ACB"/>
    <w:rsid w:val="00531B89"/>
    <w:rsid w:val="00531C69"/>
    <w:rsid w:val="00531CEF"/>
    <w:rsid w:val="0053204A"/>
    <w:rsid w:val="005323A1"/>
    <w:rsid w:val="005325D3"/>
    <w:rsid w:val="0053295F"/>
    <w:rsid w:val="00532A0C"/>
    <w:rsid w:val="00532A7D"/>
    <w:rsid w:val="00532ABF"/>
    <w:rsid w:val="00532BA6"/>
    <w:rsid w:val="00532C5C"/>
    <w:rsid w:val="00532F35"/>
    <w:rsid w:val="005330FC"/>
    <w:rsid w:val="005335C3"/>
    <w:rsid w:val="005336CC"/>
    <w:rsid w:val="005338CB"/>
    <w:rsid w:val="00533AE3"/>
    <w:rsid w:val="00533B06"/>
    <w:rsid w:val="00533C59"/>
    <w:rsid w:val="00533EA1"/>
    <w:rsid w:val="00533EB6"/>
    <w:rsid w:val="00533EC6"/>
    <w:rsid w:val="00534132"/>
    <w:rsid w:val="00534746"/>
    <w:rsid w:val="00534A68"/>
    <w:rsid w:val="00534ADB"/>
    <w:rsid w:val="00534AFC"/>
    <w:rsid w:val="00534B36"/>
    <w:rsid w:val="00534BC4"/>
    <w:rsid w:val="00534D47"/>
    <w:rsid w:val="00534E03"/>
    <w:rsid w:val="00534E69"/>
    <w:rsid w:val="00534F27"/>
    <w:rsid w:val="005351E5"/>
    <w:rsid w:val="005351FA"/>
    <w:rsid w:val="00535266"/>
    <w:rsid w:val="00535358"/>
    <w:rsid w:val="005353E2"/>
    <w:rsid w:val="00535401"/>
    <w:rsid w:val="00535604"/>
    <w:rsid w:val="00535AD8"/>
    <w:rsid w:val="00535B88"/>
    <w:rsid w:val="00535C9A"/>
    <w:rsid w:val="00535F56"/>
    <w:rsid w:val="0053630E"/>
    <w:rsid w:val="0053636E"/>
    <w:rsid w:val="005363B5"/>
    <w:rsid w:val="005363C0"/>
    <w:rsid w:val="005363C7"/>
    <w:rsid w:val="005364DD"/>
    <w:rsid w:val="00536626"/>
    <w:rsid w:val="005366CD"/>
    <w:rsid w:val="005367EC"/>
    <w:rsid w:val="005367F7"/>
    <w:rsid w:val="005369F0"/>
    <w:rsid w:val="00536D0B"/>
    <w:rsid w:val="00536F59"/>
    <w:rsid w:val="005370A5"/>
    <w:rsid w:val="005373CF"/>
    <w:rsid w:val="0053745C"/>
    <w:rsid w:val="005376E1"/>
    <w:rsid w:val="00537963"/>
    <w:rsid w:val="0053797A"/>
    <w:rsid w:val="00537BF5"/>
    <w:rsid w:val="00537CB5"/>
    <w:rsid w:val="00537F9B"/>
    <w:rsid w:val="00540005"/>
    <w:rsid w:val="00540327"/>
    <w:rsid w:val="005403F7"/>
    <w:rsid w:val="00540737"/>
    <w:rsid w:val="00540A19"/>
    <w:rsid w:val="00540A1E"/>
    <w:rsid w:val="00540ACD"/>
    <w:rsid w:val="00540E3A"/>
    <w:rsid w:val="00540EA5"/>
    <w:rsid w:val="00540FE0"/>
    <w:rsid w:val="00541079"/>
    <w:rsid w:val="005411A0"/>
    <w:rsid w:val="005412C5"/>
    <w:rsid w:val="005414B3"/>
    <w:rsid w:val="00541AE4"/>
    <w:rsid w:val="00541B07"/>
    <w:rsid w:val="00541C11"/>
    <w:rsid w:val="00541C45"/>
    <w:rsid w:val="00541D25"/>
    <w:rsid w:val="00541EAA"/>
    <w:rsid w:val="00541FB0"/>
    <w:rsid w:val="0054200C"/>
    <w:rsid w:val="0054202E"/>
    <w:rsid w:val="0054204B"/>
    <w:rsid w:val="00542169"/>
    <w:rsid w:val="005421D8"/>
    <w:rsid w:val="0054225E"/>
    <w:rsid w:val="00542545"/>
    <w:rsid w:val="00542573"/>
    <w:rsid w:val="005427CA"/>
    <w:rsid w:val="005427FF"/>
    <w:rsid w:val="00542A42"/>
    <w:rsid w:val="00542A7C"/>
    <w:rsid w:val="00542ECA"/>
    <w:rsid w:val="0054313D"/>
    <w:rsid w:val="00543246"/>
    <w:rsid w:val="00543294"/>
    <w:rsid w:val="00543420"/>
    <w:rsid w:val="00543515"/>
    <w:rsid w:val="0054353A"/>
    <w:rsid w:val="0054355B"/>
    <w:rsid w:val="005438B5"/>
    <w:rsid w:val="00543A79"/>
    <w:rsid w:val="00543B95"/>
    <w:rsid w:val="00543CB7"/>
    <w:rsid w:val="005443FB"/>
    <w:rsid w:val="005444E2"/>
    <w:rsid w:val="0054464B"/>
    <w:rsid w:val="005447B0"/>
    <w:rsid w:val="005448A4"/>
    <w:rsid w:val="005448D5"/>
    <w:rsid w:val="005449C3"/>
    <w:rsid w:val="00544AAA"/>
    <w:rsid w:val="00544B13"/>
    <w:rsid w:val="00544C29"/>
    <w:rsid w:val="00544C2F"/>
    <w:rsid w:val="00544EB5"/>
    <w:rsid w:val="00544FC3"/>
    <w:rsid w:val="0054518E"/>
    <w:rsid w:val="005452D8"/>
    <w:rsid w:val="00545486"/>
    <w:rsid w:val="00545843"/>
    <w:rsid w:val="00545A51"/>
    <w:rsid w:val="00545CA2"/>
    <w:rsid w:val="00545E2D"/>
    <w:rsid w:val="00545E3B"/>
    <w:rsid w:val="00545E5B"/>
    <w:rsid w:val="00546015"/>
    <w:rsid w:val="00546089"/>
    <w:rsid w:val="005461B0"/>
    <w:rsid w:val="005462EA"/>
    <w:rsid w:val="00546302"/>
    <w:rsid w:val="0054637D"/>
    <w:rsid w:val="00546497"/>
    <w:rsid w:val="005465F2"/>
    <w:rsid w:val="00546C0E"/>
    <w:rsid w:val="00546C28"/>
    <w:rsid w:val="00546D5C"/>
    <w:rsid w:val="00546E3A"/>
    <w:rsid w:val="00546E92"/>
    <w:rsid w:val="00546ECD"/>
    <w:rsid w:val="00547090"/>
    <w:rsid w:val="0054718B"/>
    <w:rsid w:val="00547264"/>
    <w:rsid w:val="005472FB"/>
    <w:rsid w:val="005474B3"/>
    <w:rsid w:val="005474C6"/>
    <w:rsid w:val="005476FB"/>
    <w:rsid w:val="005477D2"/>
    <w:rsid w:val="005478C0"/>
    <w:rsid w:val="0054790B"/>
    <w:rsid w:val="00547D1C"/>
    <w:rsid w:val="00547D89"/>
    <w:rsid w:val="00547EA0"/>
    <w:rsid w:val="00550077"/>
    <w:rsid w:val="0055010C"/>
    <w:rsid w:val="00550115"/>
    <w:rsid w:val="005502DC"/>
    <w:rsid w:val="00550436"/>
    <w:rsid w:val="00550487"/>
    <w:rsid w:val="00550931"/>
    <w:rsid w:val="00550BE0"/>
    <w:rsid w:val="00550CB9"/>
    <w:rsid w:val="00550D7F"/>
    <w:rsid w:val="00550F57"/>
    <w:rsid w:val="0055132F"/>
    <w:rsid w:val="005514B6"/>
    <w:rsid w:val="00551521"/>
    <w:rsid w:val="00551662"/>
    <w:rsid w:val="00551780"/>
    <w:rsid w:val="005517A0"/>
    <w:rsid w:val="00551805"/>
    <w:rsid w:val="005518A6"/>
    <w:rsid w:val="00551B3F"/>
    <w:rsid w:val="00551C7D"/>
    <w:rsid w:val="005520CE"/>
    <w:rsid w:val="005521DD"/>
    <w:rsid w:val="00552277"/>
    <w:rsid w:val="00552382"/>
    <w:rsid w:val="0055256B"/>
    <w:rsid w:val="005526B0"/>
    <w:rsid w:val="0055279A"/>
    <w:rsid w:val="005527B8"/>
    <w:rsid w:val="005527E7"/>
    <w:rsid w:val="00552805"/>
    <w:rsid w:val="0055281F"/>
    <w:rsid w:val="00552836"/>
    <w:rsid w:val="00552CB0"/>
    <w:rsid w:val="00552CFD"/>
    <w:rsid w:val="00552EE0"/>
    <w:rsid w:val="0055320C"/>
    <w:rsid w:val="0055321C"/>
    <w:rsid w:val="005532A1"/>
    <w:rsid w:val="00553435"/>
    <w:rsid w:val="00553757"/>
    <w:rsid w:val="005538DD"/>
    <w:rsid w:val="005539D1"/>
    <w:rsid w:val="00553B2F"/>
    <w:rsid w:val="00553CBA"/>
    <w:rsid w:val="00554014"/>
    <w:rsid w:val="00554151"/>
    <w:rsid w:val="0055422D"/>
    <w:rsid w:val="00554326"/>
    <w:rsid w:val="005544FC"/>
    <w:rsid w:val="005545C8"/>
    <w:rsid w:val="00554833"/>
    <w:rsid w:val="00554C98"/>
    <w:rsid w:val="005551FF"/>
    <w:rsid w:val="005553BC"/>
    <w:rsid w:val="00555495"/>
    <w:rsid w:val="00555545"/>
    <w:rsid w:val="0055581D"/>
    <w:rsid w:val="00555887"/>
    <w:rsid w:val="00555927"/>
    <w:rsid w:val="00555A1B"/>
    <w:rsid w:val="00555BE8"/>
    <w:rsid w:val="00555CCA"/>
    <w:rsid w:val="005565E2"/>
    <w:rsid w:val="00556625"/>
    <w:rsid w:val="005566BE"/>
    <w:rsid w:val="0055671D"/>
    <w:rsid w:val="00556907"/>
    <w:rsid w:val="00556A7B"/>
    <w:rsid w:val="00556EED"/>
    <w:rsid w:val="00556F76"/>
    <w:rsid w:val="00557021"/>
    <w:rsid w:val="005571B0"/>
    <w:rsid w:val="0055737A"/>
    <w:rsid w:val="00557418"/>
    <w:rsid w:val="005574F8"/>
    <w:rsid w:val="0055782B"/>
    <w:rsid w:val="00557880"/>
    <w:rsid w:val="00557904"/>
    <w:rsid w:val="00557A04"/>
    <w:rsid w:val="00557AC1"/>
    <w:rsid w:val="00557D98"/>
    <w:rsid w:val="00557EC2"/>
    <w:rsid w:val="005600E7"/>
    <w:rsid w:val="0056012D"/>
    <w:rsid w:val="005601E3"/>
    <w:rsid w:val="0056020E"/>
    <w:rsid w:val="0056044F"/>
    <w:rsid w:val="00560680"/>
    <w:rsid w:val="0056069E"/>
    <w:rsid w:val="00560818"/>
    <w:rsid w:val="0056094F"/>
    <w:rsid w:val="00560B26"/>
    <w:rsid w:val="00560D72"/>
    <w:rsid w:val="00560D9F"/>
    <w:rsid w:val="00560DA8"/>
    <w:rsid w:val="00560E63"/>
    <w:rsid w:val="00560F17"/>
    <w:rsid w:val="00560F55"/>
    <w:rsid w:val="0056114B"/>
    <w:rsid w:val="005614A7"/>
    <w:rsid w:val="005615C7"/>
    <w:rsid w:val="0056167E"/>
    <w:rsid w:val="005616C6"/>
    <w:rsid w:val="00561774"/>
    <w:rsid w:val="005619A0"/>
    <w:rsid w:val="00561CDD"/>
    <w:rsid w:val="00561E94"/>
    <w:rsid w:val="005620CB"/>
    <w:rsid w:val="00562427"/>
    <w:rsid w:val="00562553"/>
    <w:rsid w:val="0056269C"/>
    <w:rsid w:val="00562F0F"/>
    <w:rsid w:val="005630B1"/>
    <w:rsid w:val="005630FE"/>
    <w:rsid w:val="005632B8"/>
    <w:rsid w:val="00563351"/>
    <w:rsid w:val="00563380"/>
    <w:rsid w:val="005637B6"/>
    <w:rsid w:val="005638FA"/>
    <w:rsid w:val="0056390C"/>
    <w:rsid w:val="005639E4"/>
    <w:rsid w:val="00563DE5"/>
    <w:rsid w:val="00563EFD"/>
    <w:rsid w:val="00563F50"/>
    <w:rsid w:val="00563FFA"/>
    <w:rsid w:val="005643B6"/>
    <w:rsid w:val="005644DF"/>
    <w:rsid w:val="005646EE"/>
    <w:rsid w:val="00564801"/>
    <w:rsid w:val="005649E6"/>
    <w:rsid w:val="00564A05"/>
    <w:rsid w:val="00564B1C"/>
    <w:rsid w:val="00564B2E"/>
    <w:rsid w:val="00564BB0"/>
    <w:rsid w:val="00564EB2"/>
    <w:rsid w:val="00564F6A"/>
    <w:rsid w:val="00564FC8"/>
    <w:rsid w:val="0056560A"/>
    <w:rsid w:val="005656FB"/>
    <w:rsid w:val="00565920"/>
    <w:rsid w:val="005659C1"/>
    <w:rsid w:val="0056619E"/>
    <w:rsid w:val="00566549"/>
    <w:rsid w:val="0056664A"/>
    <w:rsid w:val="00566AB9"/>
    <w:rsid w:val="00566F0C"/>
    <w:rsid w:val="0056701E"/>
    <w:rsid w:val="00567051"/>
    <w:rsid w:val="0056715D"/>
    <w:rsid w:val="0056716D"/>
    <w:rsid w:val="005672CE"/>
    <w:rsid w:val="00567CE5"/>
    <w:rsid w:val="00567E38"/>
    <w:rsid w:val="00567EAB"/>
    <w:rsid w:val="00567F15"/>
    <w:rsid w:val="005701FE"/>
    <w:rsid w:val="0057028E"/>
    <w:rsid w:val="00570371"/>
    <w:rsid w:val="005703F6"/>
    <w:rsid w:val="00570961"/>
    <w:rsid w:val="005709BD"/>
    <w:rsid w:val="00570A1A"/>
    <w:rsid w:val="00570A3A"/>
    <w:rsid w:val="00570DA5"/>
    <w:rsid w:val="005710B2"/>
    <w:rsid w:val="00571271"/>
    <w:rsid w:val="005712A1"/>
    <w:rsid w:val="005715FD"/>
    <w:rsid w:val="00571991"/>
    <w:rsid w:val="00571A5D"/>
    <w:rsid w:val="00571B46"/>
    <w:rsid w:val="00572245"/>
    <w:rsid w:val="005723A4"/>
    <w:rsid w:val="00572648"/>
    <w:rsid w:val="00572909"/>
    <w:rsid w:val="005729AD"/>
    <w:rsid w:val="005729D0"/>
    <w:rsid w:val="005729D8"/>
    <w:rsid w:val="00572BAF"/>
    <w:rsid w:val="00572DA6"/>
    <w:rsid w:val="00572DD6"/>
    <w:rsid w:val="00572E4A"/>
    <w:rsid w:val="005732D0"/>
    <w:rsid w:val="0057344E"/>
    <w:rsid w:val="00573790"/>
    <w:rsid w:val="00573987"/>
    <w:rsid w:val="0057398D"/>
    <w:rsid w:val="00573A0E"/>
    <w:rsid w:val="00573AC8"/>
    <w:rsid w:val="00574279"/>
    <w:rsid w:val="005743E4"/>
    <w:rsid w:val="00574425"/>
    <w:rsid w:val="00574467"/>
    <w:rsid w:val="005744DB"/>
    <w:rsid w:val="005745AC"/>
    <w:rsid w:val="005746C4"/>
    <w:rsid w:val="00574705"/>
    <w:rsid w:val="005748D9"/>
    <w:rsid w:val="005748EC"/>
    <w:rsid w:val="0057492C"/>
    <w:rsid w:val="00574B69"/>
    <w:rsid w:val="00574B81"/>
    <w:rsid w:val="00574BEC"/>
    <w:rsid w:val="0057502F"/>
    <w:rsid w:val="0057541C"/>
    <w:rsid w:val="0057552A"/>
    <w:rsid w:val="00575642"/>
    <w:rsid w:val="005757AC"/>
    <w:rsid w:val="0057581C"/>
    <w:rsid w:val="005758DB"/>
    <w:rsid w:val="00575B9A"/>
    <w:rsid w:val="00575C46"/>
    <w:rsid w:val="00575DE2"/>
    <w:rsid w:val="00575E17"/>
    <w:rsid w:val="00575E3E"/>
    <w:rsid w:val="0057600E"/>
    <w:rsid w:val="00576596"/>
    <w:rsid w:val="0057659A"/>
    <w:rsid w:val="00576791"/>
    <w:rsid w:val="00576B93"/>
    <w:rsid w:val="00576BCD"/>
    <w:rsid w:val="00576C41"/>
    <w:rsid w:val="00576C9A"/>
    <w:rsid w:val="0057700B"/>
    <w:rsid w:val="005770B6"/>
    <w:rsid w:val="005771FB"/>
    <w:rsid w:val="00577239"/>
    <w:rsid w:val="005772CA"/>
    <w:rsid w:val="00577392"/>
    <w:rsid w:val="005773FB"/>
    <w:rsid w:val="00577482"/>
    <w:rsid w:val="0057760D"/>
    <w:rsid w:val="005776CB"/>
    <w:rsid w:val="00577942"/>
    <w:rsid w:val="00577A77"/>
    <w:rsid w:val="00577AD7"/>
    <w:rsid w:val="00577E80"/>
    <w:rsid w:val="00577E81"/>
    <w:rsid w:val="00580528"/>
    <w:rsid w:val="00580657"/>
    <w:rsid w:val="00580666"/>
    <w:rsid w:val="0058069B"/>
    <w:rsid w:val="005806F4"/>
    <w:rsid w:val="0058086C"/>
    <w:rsid w:val="0058093B"/>
    <w:rsid w:val="0058093E"/>
    <w:rsid w:val="0058097C"/>
    <w:rsid w:val="00580A86"/>
    <w:rsid w:val="00580BEE"/>
    <w:rsid w:val="00580C8B"/>
    <w:rsid w:val="00580D79"/>
    <w:rsid w:val="00580DB1"/>
    <w:rsid w:val="00580E00"/>
    <w:rsid w:val="005812C8"/>
    <w:rsid w:val="00581463"/>
    <w:rsid w:val="0058156B"/>
    <w:rsid w:val="00581576"/>
    <w:rsid w:val="0058171A"/>
    <w:rsid w:val="0058184E"/>
    <w:rsid w:val="005819E8"/>
    <w:rsid w:val="00581ACC"/>
    <w:rsid w:val="00581B05"/>
    <w:rsid w:val="00581B0F"/>
    <w:rsid w:val="00581C06"/>
    <w:rsid w:val="005822B5"/>
    <w:rsid w:val="0058233A"/>
    <w:rsid w:val="00582399"/>
    <w:rsid w:val="00582441"/>
    <w:rsid w:val="00582466"/>
    <w:rsid w:val="0058258F"/>
    <w:rsid w:val="005826E3"/>
    <w:rsid w:val="00582711"/>
    <w:rsid w:val="00582FD1"/>
    <w:rsid w:val="005835BB"/>
    <w:rsid w:val="005835F6"/>
    <w:rsid w:val="00583618"/>
    <w:rsid w:val="005839C1"/>
    <w:rsid w:val="00583A6A"/>
    <w:rsid w:val="00583B11"/>
    <w:rsid w:val="00583B68"/>
    <w:rsid w:val="00583D35"/>
    <w:rsid w:val="0058414B"/>
    <w:rsid w:val="00584194"/>
    <w:rsid w:val="005841D6"/>
    <w:rsid w:val="0058427B"/>
    <w:rsid w:val="00584296"/>
    <w:rsid w:val="005842F8"/>
    <w:rsid w:val="0058431F"/>
    <w:rsid w:val="0058437D"/>
    <w:rsid w:val="00584412"/>
    <w:rsid w:val="0058471F"/>
    <w:rsid w:val="005847DC"/>
    <w:rsid w:val="00584909"/>
    <w:rsid w:val="00584B9C"/>
    <w:rsid w:val="00584DAB"/>
    <w:rsid w:val="00585516"/>
    <w:rsid w:val="005857A7"/>
    <w:rsid w:val="00585C90"/>
    <w:rsid w:val="00585CDB"/>
    <w:rsid w:val="00585DE5"/>
    <w:rsid w:val="00585E5E"/>
    <w:rsid w:val="00586016"/>
    <w:rsid w:val="00586047"/>
    <w:rsid w:val="0058617B"/>
    <w:rsid w:val="00586211"/>
    <w:rsid w:val="00586246"/>
    <w:rsid w:val="005862B9"/>
    <w:rsid w:val="005863C4"/>
    <w:rsid w:val="005863EA"/>
    <w:rsid w:val="005864C1"/>
    <w:rsid w:val="0058662E"/>
    <w:rsid w:val="00586AD4"/>
    <w:rsid w:val="00586C73"/>
    <w:rsid w:val="00586F1F"/>
    <w:rsid w:val="00586F6F"/>
    <w:rsid w:val="0058700E"/>
    <w:rsid w:val="0058759E"/>
    <w:rsid w:val="005877A2"/>
    <w:rsid w:val="005877B1"/>
    <w:rsid w:val="005879BC"/>
    <w:rsid w:val="00587A19"/>
    <w:rsid w:val="00587B53"/>
    <w:rsid w:val="00587DB9"/>
    <w:rsid w:val="00587E0F"/>
    <w:rsid w:val="00587E3E"/>
    <w:rsid w:val="00587FC7"/>
    <w:rsid w:val="00587FD2"/>
    <w:rsid w:val="0059028F"/>
    <w:rsid w:val="00590394"/>
    <w:rsid w:val="0059059B"/>
    <w:rsid w:val="005906A1"/>
    <w:rsid w:val="00590715"/>
    <w:rsid w:val="005907DB"/>
    <w:rsid w:val="0059084C"/>
    <w:rsid w:val="0059095E"/>
    <w:rsid w:val="005909C8"/>
    <w:rsid w:val="005909FD"/>
    <w:rsid w:val="00590B18"/>
    <w:rsid w:val="00590B6A"/>
    <w:rsid w:val="00590C3A"/>
    <w:rsid w:val="00590CD2"/>
    <w:rsid w:val="00590CFC"/>
    <w:rsid w:val="00591239"/>
    <w:rsid w:val="00591363"/>
    <w:rsid w:val="0059137A"/>
    <w:rsid w:val="005913B2"/>
    <w:rsid w:val="005914CD"/>
    <w:rsid w:val="00591565"/>
    <w:rsid w:val="005916C3"/>
    <w:rsid w:val="005917CF"/>
    <w:rsid w:val="00591861"/>
    <w:rsid w:val="00591CC5"/>
    <w:rsid w:val="00591D24"/>
    <w:rsid w:val="00591EAB"/>
    <w:rsid w:val="00591EF6"/>
    <w:rsid w:val="00592113"/>
    <w:rsid w:val="0059224F"/>
    <w:rsid w:val="005922CA"/>
    <w:rsid w:val="00592407"/>
    <w:rsid w:val="00592456"/>
    <w:rsid w:val="00592578"/>
    <w:rsid w:val="005926F0"/>
    <w:rsid w:val="00592F07"/>
    <w:rsid w:val="00593049"/>
    <w:rsid w:val="00593326"/>
    <w:rsid w:val="0059369D"/>
    <w:rsid w:val="005936FA"/>
    <w:rsid w:val="005937FE"/>
    <w:rsid w:val="00593972"/>
    <w:rsid w:val="00594142"/>
    <w:rsid w:val="005946C6"/>
    <w:rsid w:val="005947DC"/>
    <w:rsid w:val="00594817"/>
    <w:rsid w:val="005948E1"/>
    <w:rsid w:val="00594975"/>
    <w:rsid w:val="00594A0C"/>
    <w:rsid w:val="00594A66"/>
    <w:rsid w:val="00594B76"/>
    <w:rsid w:val="00594DBD"/>
    <w:rsid w:val="00594E20"/>
    <w:rsid w:val="00594F5D"/>
    <w:rsid w:val="00595475"/>
    <w:rsid w:val="005955E0"/>
    <w:rsid w:val="005956DC"/>
    <w:rsid w:val="005958DC"/>
    <w:rsid w:val="00595988"/>
    <w:rsid w:val="00595A03"/>
    <w:rsid w:val="00595A19"/>
    <w:rsid w:val="00595A76"/>
    <w:rsid w:val="00595B1A"/>
    <w:rsid w:val="00595CE6"/>
    <w:rsid w:val="00595D4C"/>
    <w:rsid w:val="005963B6"/>
    <w:rsid w:val="0059670B"/>
    <w:rsid w:val="00596730"/>
    <w:rsid w:val="005967A6"/>
    <w:rsid w:val="005967EC"/>
    <w:rsid w:val="00596A12"/>
    <w:rsid w:val="00596A74"/>
    <w:rsid w:val="00596AFB"/>
    <w:rsid w:val="00596E36"/>
    <w:rsid w:val="00596FCF"/>
    <w:rsid w:val="005970CD"/>
    <w:rsid w:val="00597139"/>
    <w:rsid w:val="005971BE"/>
    <w:rsid w:val="005971EB"/>
    <w:rsid w:val="0059725E"/>
    <w:rsid w:val="00597268"/>
    <w:rsid w:val="005973E0"/>
    <w:rsid w:val="00597455"/>
    <w:rsid w:val="00597498"/>
    <w:rsid w:val="005976AF"/>
    <w:rsid w:val="00597795"/>
    <w:rsid w:val="00597BB5"/>
    <w:rsid w:val="00597D28"/>
    <w:rsid w:val="00597D98"/>
    <w:rsid w:val="00597E70"/>
    <w:rsid w:val="00597F5A"/>
    <w:rsid w:val="005A0063"/>
    <w:rsid w:val="005A0114"/>
    <w:rsid w:val="005A03E5"/>
    <w:rsid w:val="005A045D"/>
    <w:rsid w:val="005A06C9"/>
    <w:rsid w:val="005A0AC5"/>
    <w:rsid w:val="005A0CAF"/>
    <w:rsid w:val="005A11EA"/>
    <w:rsid w:val="005A13ED"/>
    <w:rsid w:val="005A17BA"/>
    <w:rsid w:val="005A19B5"/>
    <w:rsid w:val="005A1A3E"/>
    <w:rsid w:val="005A1C35"/>
    <w:rsid w:val="005A2131"/>
    <w:rsid w:val="005A23A1"/>
    <w:rsid w:val="005A25AC"/>
    <w:rsid w:val="005A2880"/>
    <w:rsid w:val="005A2893"/>
    <w:rsid w:val="005A2E41"/>
    <w:rsid w:val="005A2E55"/>
    <w:rsid w:val="005A2E6A"/>
    <w:rsid w:val="005A2F19"/>
    <w:rsid w:val="005A3027"/>
    <w:rsid w:val="005A326E"/>
    <w:rsid w:val="005A334E"/>
    <w:rsid w:val="005A35F6"/>
    <w:rsid w:val="005A3637"/>
    <w:rsid w:val="005A3776"/>
    <w:rsid w:val="005A3A43"/>
    <w:rsid w:val="005A3B64"/>
    <w:rsid w:val="005A3E87"/>
    <w:rsid w:val="005A3F9F"/>
    <w:rsid w:val="005A4156"/>
    <w:rsid w:val="005A42A8"/>
    <w:rsid w:val="005A444B"/>
    <w:rsid w:val="005A4475"/>
    <w:rsid w:val="005A44C8"/>
    <w:rsid w:val="005A4540"/>
    <w:rsid w:val="005A45D7"/>
    <w:rsid w:val="005A4649"/>
    <w:rsid w:val="005A49AF"/>
    <w:rsid w:val="005A4A0B"/>
    <w:rsid w:val="005A4A99"/>
    <w:rsid w:val="005A4CFC"/>
    <w:rsid w:val="005A4D35"/>
    <w:rsid w:val="005A4E2A"/>
    <w:rsid w:val="005A5053"/>
    <w:rsid w:val="005A50A3"/>
    <w:rsid w:val="005A55D5"/>
    <w:rsid w:val="005A5600"/>
    <w:rsid w:val="005A5D9F"/>
    <w:rsid w:val="005A5EF6"/>
    <w:rsid w:val="005A617E"/>
    <w:rsid w:val="005A6370"/>
    <w:rsid w:val="005A6593"/>
    <w:rsid w:val="005A66B1"/>
    <w:rsid w:val="005A671E"/>
    <w:rsid w:val="005A6815"/>
    <w:rsid w:val="005A68A2"/>
    <w:rsid w:val="005A6D02"/>
    <w:rsid w:val="005A6D04"/>
    <w:rsid w:val="005A6D6C"/>
    <w:rsid w:val="005A6E51"/>
    <w:rsid w:val="005A6F20"/>
    <w:rsid w:val="005A6FFF"/>
    <w:rsid w:val="005A7115"/>
    <w:rsid w:val="005A72E6"/>
    <w:rsid w:val="005A7323"/>
    <w:rsid w:val="005A76C1"/>
    <w:rsid w:val="005A783F"/>
    <w:rsid w:val="005A7B55"/>
    <w:rsid w:val="005A7B81"/>
    <w:rsid w:val="005A7C4D"/>
    <w:rsid w:val="005A7C7E"/>
    <w:rsid w:val="005A7CE7"/>
    <w:rsid w:val="005A7CE9"/>
    <w:rsid w:val="005A7DD9"/>
    <w:rsid w:val="005A7E51"/>
    <w:rsid w:val="005A7F4D"/>
    <w:rsid w:val="005B0091"/>
    <w:rsid w:val="005B00FF"/>
    <w:rsid w:val="005B0260"/>
    <w:rsid w:val="005B0271"/>
    <w:rsid w:val="005B03E2"/>
    <w:rsid w:val="005B03FA"/>
    <w:rsid w:val="005B0670"/>
    <w:rsid w:val="005B08A4"/>
    <w:rsid w:val="005B08E4"/>
    <w:rsid w:val="005B096E"/>
    <w:rsid w:val="005B0A46"/>
    <w:rsid w:val="005B0D16"/>
    <w:rsid w:val="005B0E2D"/>
    <w:rsid w:val="005B0EE9"/>
    <w:rsid w:val="005B1742"/>
    <w:rsid w:val="005B17E1"/>
    <w:rsid w:val="005B19D5"/>
    <w:rsid w:val="005B1A50"/>
    <w:rsid w:val="005B1E9A"/>
    <w:rsid w:val="005B2177"/>
    <w:rsid w:val="005B21D7"/>
    <w:rsid w:val="005B26DC"/>
    <w:rsid w:val="005B2724"/>
    <w:rsid w:val="005B2906"/>
    <w:rsid w:val="005B29A8"/>
    <w:rsid w:val="005B2AC7"/>
    <w:rsid w:val="005B2FC8"/>
    <w:rsid w:val="005B3044"/>
    <w:rsid w:val="005B3164"/>
    <w:rsid w:val="005B3173"/>
    <w:rsid w:val="005B32EF"/>
    <w:rsid w:val="005B33B0"/>
    <w:rsid w:val="005B34A8"/>
    <w:rsid w:val="005B3616"/>
    <w:rsid w:val="005B36B1"/>
    <w:rsid w:val="005B371F"/>
    <w:rsid w:val="005B3EC9"/>
    <w:rsid w:val="005B4114"/>
    <w:rsid w:val="005B4398"/>
    <w:rsid w:val="005B4B4B"/>
    <w:rsid w:val="005B4C78"/>
    <w:rsid w:val="005B4CA3"/>
    <w:rsid w:val="005B4CC6"/>
    <w:rsid w:val="005B4E99"/>
    <w:rsid w:val="005B4EC8"/>
    <w:rsid w:val="005B4F0D"/>
    <w:rsid w:val="005B4F40"/>
    <w:rsid w:val="005B569D"/>
    <w:rsid w:val="005B5DDC"/>
    <w:rsid w:val="005B5E7C"/>
    <w:rsid w:val="005B5EF0"/>
    <w:rsid w:val="005B5F80"/>
    <w:rsid w:val="005B61B7"/>
    <w:rsid w:val="005B61BF"/>
    <w:rsid w:val="005B630D"/>
    <w:rsid w:val="005B6465"/>
    <w:rsid w:val="005B66A9"/>
    <w:rsid w:val="005B66B6"/>
    <w:rsid w:val="005B682A"/>
    <w:rsid w:val="005B683B"/>
    <w:rsid w:val="005B6C0A"/>
    <w:rsid w:val="005B6D4D"/>
    <w:rsid w:val="005B6DED"/>
    <w:rsid w:val="005B6E65"/>
    <w:rsid w:val="005B7221"/>
    <w:rsid w:val="005B7289"/>
    <w:rsid w:val="005B7577"/>
    <w:rsid w:val="005B767C"/>
    <w:rsid w:val="005B7B43"/>
    <w:rsid w:val="005B7EA7"/>
    <w:rsid w:val="005C0058"/>
    <w:rsid w:val="005C0196"/>
    <w:rsid w:val="005C0221"/>
    <w:rsid w:val="005C027D"/>
    <w:rsid w:val="005C067B"/>
    <w:rsid w:val="005C0782"/>
    <w:rsid w:val="005C1033"/>
    <w:rsid w:val="005C1143"/>
    <w:rsid w:val="005C11D5"/>
    <w:rsid w:val="005C187F"/>
    <w:rsid w:val="005C19C2"/>
    <w:rsid w:val="005C1B57"/>
    <w:rsid w:val="005C2099"/>
    <w:rsid w:val="005C20FC"/>
    <w:rsid w:val="005C222E"/>
    <w:rsid w:val="005C23F7"/>
    <w:rsid w:val="005C24D4"/>
    <w:rsid w:val="005C2723"/>
    <w:rsid w:val="005C27D4"/>
    <w:rsid w:val="005C280F"/>
    <w:rsid w:val="005C2831"/>
    <w:rsid w:val="005C2865"/>
    <w:rsid w:val="005C2A85"/>
    <w:rsid w:val="005C2A87"/>
    <w:rsid w:val="005C2C15"/>
    <w:rsid w:val="005C2D48"/>
    <w:rsid w:val="005C2DD8"/>
    <w:rsid w:val="005C3093"/>
    <w:rsid w:val="005C30B4"/>
    <w:rsid w:val="005C31A9"/>
    <w:rsid w:val="005C325B"/>
    <w:rsid w:val="005C3356"/>
    <w:rsid w:val="005C36C5"/>
    <w:rsid w:val="005C36EC"/>
    <w:rsid w:val="005C3E11"/>
    <w:rsid w:val="005C3F0C"/>
    <w:rsid w:val="005C4179"/>
    <w:rsid w:val="005C446D"/>
    <w:rsid w:val="005C44C3"/>
    <w:rsid w:val="005C45A0"/>
    <w:rsid w:val="005C45C0"/>
    <w:rsid w:val="005C46C6"/>
    <w:rsid w:val="005C4798"/>
    <w:rsid w:val="005C47E4"/>
    <w:rsid w:val="005C482C"/>
    <w:rsid w:val="005C4837"/>
    <w:rsid w:val="005C483C"/>
    <w:rsid w:val="005C48C4"/>
    <w:rsid w:val="005C4984"/>
    <w:rsid w:val="005C4AAC"/>
    <w:rsid w:val="005C4B2C"/>
    <w:rsid w:val="005C4EBA"/>
    <w:rsid w:val="005C4F50"/>
    <w:rsid w:val="005C4F8E"/>
    <w:rsid w:val="005C515C"/>
    <w:rsid w:val="005C5405"/>
    <w:rsid w:val="005C5498"/>
    <w:rsid w:val="005C55D3"/>
    <w:rsid w:val="005C567A"/>
    <w:rsid w:val="005C57FE"/>
    <w:rsid w:val="005C5898"/>
    <w:rsid w:val="005C5A64"/>
    <w:rsid w:val="005C5A68"/>
    <w:rsid w:val="005C5A71"/>
    <w:rsid w:val="005C5B5A"/>
    <w:rsid w:val="005C5C25"/>
    <w:rsid w:val="005C5D80"/>
    <w:rsid w:val="005C5F20"/>
    <w:rsid w:val="005C5F2A"/>
    <w:rsid w:val="005C5F4D"/>
    <w:rsid w:val="005C6094"/>
    <w:rsid w:val="005C616F"/>
    <w:rsid w:val="005C6271"/>
    <w:rsid w:val="005C679B"/>
    <w:rsid w:val="005C699B"/>
    <w:rsid w:val="005C69BF"/>
    <w:rsid w:val="005C6A86"/>
    <w:rsid w:val="005C6B4D"/>
    <w:rsid w:val="005C6C28"/>
    <w:rsid w:val="005C6CAA"/>
    <w:rsid w:val="005C6D4F"/>
    <w:rsid w:val="005C6DEE"/>
    <w:rsid w:val="005C70B0"/>
    <w:rsid w:val="005C70E7"/>
    <w:rsid w:val="005C70F8"/>
    <w:rsid w:val="005C714C"/>
    <w:rsid w:val="005C7169"/>
    <w:rsid w:val="005C7525"/>
    <w:rsid w:val="005C7632"/>
    <w:rsid w:val="005C79C6"/>
    <w:rsid w:val="005C7C92"/>
    <w:rsid w:val="005C7CD2"/>
    <w:rsid w:val="005C7DB7"/>
    <w:rsid w:val="005C7EBC"/>
    <w:rsid w:val="005C7F70"/>
    <w:rsid w:val="005D02A3"/>
    <w:rsid w:val="005D04BD"/>
    <w:rsid w:val="005D07BE"/>
    <w:rsid w:val="005D0848"/>
    <w:rsid w:val="005D0875"/>
    <w:rsid w:val="005D08F1"/>
    <w:rsid w:val="005D0B8F"/>
    <w:rsid w:val="005D0CC7"/>
    <w:rsid w:val="005D12B7"/>
    <w:rsid w:val="005D13C1"/>
    <w:rsid w:val="005D1658"/>
    <w:rsid w:val="005D16DD"/>
    <w:rsid w:val="005D16DF"/>
    <w:rsid w:val="005D17CC"/>
    <w:rsid w:val="005D181E"/>
    <w:rsid w:val="005D1B94"/>
    <w:rsid w:val="005D1C72"/>
    <w:rsid w:val="005D22B4"/>
    <w:rsid w:val="005D2388"/>
    <w:rsid w:val="005D246A"/>
    <w:rsid w:val="005D2497"/>
    <w:rsid w:val="005D2542"/>
    <w:rsid w:val="005D2551"/>
    <w:rsid w:val="005D25B0"/>
    <w:rsid w:val="005D262F"/>
    <w:rsid w:val="005D268D"/>
    <w:rsid w:val="005D268F"/>
    <w:rsid w:val="005D269C"/>
    <w:rsid w:val="005D2726"/>
    <w:rsid w:val="005D2763"/>
    <w:rsid w:val="005D278C"/>
    <w:rsid w:val="005D27FB"/>
    <w:rsid w:val="005D2807"/>
    <w:rsid w:val="005D2897"/>
    <w:rsid w:val="005D28F4"/>
    <w:rsid w:val="005D28F5"/>
    <w:rsid w:val="005D290A"/>
    <w:rsid w:val="005D2984"/>
    <w:rsid w:val="005D2B6B"/>
    <w:rsid w:val="005D2CC2"/>
    <w:rsid w:val="005D2FED"/>
    <w:rsid w:val="005D331C"/>
    <w:rsid w:val="005D3519"/>
    <w:rsid w:val="005D364C"/>
    <w:rsid w:val="005D37F9"/>
    <w:rsid w:val="005D385F"/>
    <w:rsid w:val="005D3C33"/>
    <w:rsid w:val="005D3C43"/>
    <w:rsid w:val="005D3E48"/>
    <w:rsid w:val="005D41C2"/>
    <w:rsid w:val="005D41F7"/>
    <w:rsid w:val="005D4317"/>
    <w:rsid w:val="005D49BF"/>
    <w:rsid w:val="005D49D3"/>
    <w:rsid w:val="005D4F36"/>
    <w:rsid w:val="005D51A4"/>
    <w:rsid w:val="005D5209"/>
    <w:rsid w:val="005D5219"/>
    <w:rsid w:val="005D523A"/>
    <w:rsid w:val="005D56DD"/>
    <w:rsid w:val="005D5AA7"/>
    <w:rsid w:val="005D5AB3"/>
    <w:rsid w:val="005D5B16"/>
    <w:rsid w:val="005D5E4C"/>
    <w:rsid w:val="005D5EDF"/>
    <w:rsid w:val="005D6091"/>
    <w:rsid w:val="005D60DE"/>
    <w:rsid w:val="005D6103"/>
    <w:rsid w:val="005D6199"/>
    <w:rsid w:val="005D636D"/>
    <w:rsid w:val="005D6387"/>
    <w:rsid w:val="005D63F8"/>
    <w:rsid w:val="005D645E"/>
    <w:rsid w:val="005D6614"/>
    <w:rsid w:val="005D6761"/>
    <w:rsid w:val="005D6877"/>
    <w:rsid w:val="005D68A8"/>
    <w:rsid w:val="005D6CC3"/>
    <w:rsid w:val="005D6DFD"/>
    <w:rsid w:val="005D6FD1"/>
    <w:rsid w:val="005D70C1"/>
    <w:rsid w:val="005D7395"/>
    <w:rsid w:val="005D755E"/>
    <w:rsid w:val="005D75D1"/>
    <w:rsid w:val="005D7612"/>
    <w:rsid w:val="005D7991"/>
    <w:rsid w:val="005D79BB"/>
    <w:rsid w:val="005D79C4"/>
    <w:rsid w:val="005D7A94"/>
    <w:rsid w:val="005D7D81"/>
    <w:rsid w:val="005D7FBC"/>
    <w:rsid w:val="005E0154"/>
    <w:rsid w:val="005E052D"/>
    <w:rsid w:val="005E0A47"/>
    <w:rsid w:val="005E0A8E"/>
    <w:rsid w:val="005E0D92"/>
    <w:rsid w:val="005E0E1C"/>
    <w:rsid w:val="005E10B3"/>
    <w:rsid w:val="005E11E5"/>
    <w:rsid w:val="005E1204"/>
    <w:rsid w:val="005E126F"/>
    <w:rsid w:val="005E131C"/>
    <w:rsid w:val="005E1347"/>
    <w:rsid w:val="005E1428"/>
    <w:rsid w:val="005E17E1"/>
    <w:rsid w:val="005E1C49"/>
    <w:rsid w:val="005E1C7B"/>
    <w:rsid w:val="005E1D31"/>
    <w:rsid w:val="005E1D5F"/>
    <w:rsid w:val="005E1DE5"/>
    <w:rsid w:val="005E2148"/>
    <w:rsid w:val="005E2273"/>
    <w:rsid w:val="005E2302"/>
    <w:rsid w:val="005E2420"/>
    <w:rsid w:val="005E2870"/>
    <w:rsid w:val="005E295E"/>
    <w:rsid w:val="005E29AE"/>
    <w:rsid w:val="005E29D3"/>
    <w:rsid w:val="005E2B2B"/>
    <w:rsid w:val="005E3106"/>
    <w:rsid w:val="005E31CD"/>
    <w:rsid w:val="005E33D7"/>
    <w:rsid w:val="005E3653"/>
    <w:rsid w:val="005E379D"/>
    <w:rsid w:val="005E390B"/>
    <w:rsid w:val="005E3935"/>
    <w:rsid w:val="005E3B83"/>
    <w:rsid w:val="005E3E62"/>
    <w:rsid w:val="005E4253"/>
    <w:rsid w:val="005E425F"/>
    <w:rsid w:val="005E431C"/>
    <w:rsid w:val="005E4623"/>
    <w:rsid w:val="005E4746"/>
    <w:rsid w:val="005E48CA"/>
    <w:rsid w:val="005E4A8C"/>
    <w:rsid w:val="005E4BE8"/>
    <w:rsid w:val="005E4D79"/>
    <w:rsid w:val="005E4E35"/>
    <w:rsid w:val="005E4ECF"/>
    <w:rsid w:val="005E4F55"/>
    <w:rsid w:val="005E52BC"/>
    <w:rsid w:val="005E54E0"/>
    <w:rsid w:val="005E550A"/>
    <w:rsid w:val="005E56C8"/>
    <w:rsid w:val="005E59BA"/>
    <w:rsid w:val="005E59D1"/>
    <w:rsid w:val="005E5BD6"/>
    <w:rsid w:val="005E5C30"/>
    <w:rsid w:val="005E5DE7"/>
    <w:rsid w:val="005E5E51"/>
    <w:rsid w:val="005E628E"/>
    <w:rsid w:val="005E6516"/>
    <w:rsid w:val="005E6780"/>
    <w:rsid w:val="005E6783"/>
    <w:rsid w:val="005E679A"/>
    <w:rsid w:val="005E67A2"/>
    <w:rsid w:val="005E688C"/>
    <w:rsid w:val="005E688E"/>
    <w:rsid w:val="005E6A37"/>
    <w:rsid w:val="005E6D6E"/>
    <w:rsid w:val="005E6E95"/>
    <w:rsid w:val="005E7110"/>
    <w:rsid w:val="005E7523"/>
    <w:rsid w:val="005E77AB"/>
    <w:rsid w:val="005E7835"/>
    <w:rsid w:val="005E79FF"/>
    <w:rsid w:val="005E7AA2"/>
    <w:rsid w:val="005E7B0F"/>
    <w:rsid w:val="005E7B40"/>
    <w:rsid w:val="005E7C47"/>
    <w:rsid w:val="005E7C80"/>
    <w:rsid w:val="005E7CAD"/>
    <w:rsid w:val="005E7EB2"/>
    <w:rsid w:val="005E7F26"/>
    <w:rsid w:val="005F0109"/>
    <w:rsid w:val="005F0543"/>
    <w:rsid w:val="005F06BD"/>
    <w:rsid w:val="005F0755"/>
    <w:rsid w:val="005F0B9E"/>
    <w:rsid w:val="005F1696"/>
    <w:rsid w:val="005F16BB"/>
    <w:rsid w:val="005F1784"/>
    <w:rsid w:val="005F1921"/>
    <w:rsid w:val="005F19B3"/>
    <w:rsid w:val="005F1B03"/>
    <w:rsid w:val="005F1C75"/>
    <w:rsid w:val="005F1D4F"/>
    <w:rsid w:val="005F20B2"/>
    <w:rsid w:val="005F23D3"/>
    <w:rsid w:val="005F2467"/>
    <w:rsid w:val="005F252A"/>
    <w:rsid w:val="005F25FF"/>
    <w:rsid w:val="005F276E"/>
    <w:rsid w:val="005F279B"/>
    <w:rsid w:val="005F296F"/>
    <w:rsid w:val="005F2A4A"/>
    <w:rsid w:val="005F2D66"/>
    <w:rsid w:val="005F2E7F"/>
    <w:rsid w:val="005F2FA9"/>
    <w:rsid w:val="005F3260"/>
    <w:rsid w:val="005F32EB"/>
    <w:rsid w:val="005F33C6"/>
    <w:rsid w:val="005F3821"/>
    <w:rsid w:val="005F3950"/>
    <w:rsid w:val="005F3B8F"/>
    <w:rsid w:val="005F3BFA"/>
    <w:rsid w:val="005F3C7A"/>
    <w:rsid w:val="005F3D8D"/>
    <w:rsid w:val="005F3E37"/>
    <w:rsid w:val="005F3F79"/>
    <w:rsid w:val="005F40FA"/>
    <w:rsid w:val="005F413E"/>
    <w:rsid w:val="005F4295"/>
    <w:rsid w:val="005F4517"/>
    <w:rsid w:val="005F45A9"/>
    <w:rsid w:val="005F45AA"/>
    <w:rsid w:val="005F4650"/>
    <w:rsid w:val="005F4813"/>
    <w:rsid w:val="005F498E"/>
    <w:rsid w:val="005F4A43"/>
    <w:rsid w:val="005F4CB8"/>
    <w:rsid w:val="005F4ED1"/>
    <w:rsid w:val="005F51EC"/>
    <w:rsid w:val="005F51F4"/>
    <w:rsid w:val="005F5420"/>
    <w:rsid w:val="005F5854"/>
    <w:rsid w:val="005F5A7A"/>
    <w:rsid w:val="005F5B1F"/>
    <w:rsid w:val="005F5C36"/>
    <w:rsid w:val="005F5C52"/>
    <w:rsid w:val="005F5C9C"/>
    <w:rsid w:val="005F5D63"/>
    <w:rsid w:val="005F6082"/>
    <w:rsid w:val="005F6455"/>
    <w:rsid w:val="005F687D"/>
    <w:rsid w:val="005F6886"/>
    <w:rsid w:val="005F696C"/>
    <w:rsid w:val="005F6A24"/>
    <w:rsid w:val="005F6C81"/>
    <w:rsid w:val="005F6FD8"/>
    <w:rsid w:val="005F7220"/>
    <w:rsid w:val="005F735D"/>
    <w:rsid w:val="005F748E"/>
    <w:rsid w:val="005F7563"/>
    <w:rsid w:val="005F7686"/>
    <w:rsid w:val="005F7B39"/>
    <w:rsid w:val="005F7BF5"/>
    <w:rsid w:val="005F7C6C"/>
    <w:rsid w:val="005F7D80"/>
    <w:rsid w:val="00600097"/>
    <w:rsid w:val="00600198"/>
    <w:rsid w:val="00600267"/>
    <w:rsid w:val="006002A4"/>
    <w:rsid w:val="00600307"/>
    <w:rsid w:val="00600612"/>
    <w:rsid w:val="006008E6"/>
    <w:rsid w:val="00600DB7"/>
    <w:rsid w:val="00600DD1"/>
    <w:rsid w:val="006012CD"/>
    <w:rsid w:val="006014CE"/>
    <w:rsid w:val="006016EC"/>
    <w:rsid w:val="0060179E"/>
    <w:rsid w:val="00601896"/>
    <w:rsid w:val="00601A7B"/>
    <w:rsid w:val="00601B4C"/>
    <w:rsid w:val="00601B7B"/>
    <w:rsid w:val="00601E69"/>
    <w:rsid w:val="00601E71"/>
    <w:rsid w:val="00601EDE"/>
    <w:rsid w:val="006020DF"/>
    <w:rsid w:val="00602264"/>
    <w:rsid w:val="006023D7"/>
    <w:rsid w:val="00602930"/>
    <w:rsid w:val="006029E2"/>
    <w:rsid w:val="00602B6D"/>
    <w:rsid w:val="00602BC1"/>
    <w:rsid w:val="00602EF8"/>
    <w:rsid w:val="00602F57"/>
    <w:rsid w:val="006033A1"/>
    <w:rsid w:val="006033A5"/>
    <w:rsid w:val="006036AD"/>
    <w:rsid w:val="0060374D"/>
    <w:rsid w:val="0060377B"/>
    <w:rsid w:val="0060386C"/>
    <w:rsid w:val="00603925"/>
    <w:rsid w:val="00603AA9"/>
    <w:rsid w:val="00603DC3"/>
    <w:rsid w:val="00603EAC"/>
    <w:rsid w:val="00603FA7"/>
    <w:rsid w:val="00603FF9"/>
    <w:rsid w:val="00604018"/>
    <w:rsid w:val="006041E7"/>
    <w:rsid w:val="006041F5"/>
    <w:rsid w:val="00604390"/>
    <w:rsid w:val="006045EE"/>
    <w:rsid w:val="006048DE"/>
    <w:rsid w:val="006049EB"/>
    <w:rsid w:val="00604B12"/>
    <w:rsid w:val="00604D6C"/>
    <w:rsid w:val="00604D6E"/>
    <w:rsid w:val="00604FE0"/>
    <w:rsid w:val="006051DC"/>
    <w:rsid w:val="00605214"/>
    <w:rsid w:val="0060528C"/>
    <w:rsid w:val="00605311"/>
    <w:rsid w:val="00605557"/>
    <w:rsid w:val="0060563A"/>
    <w:rsid w:val="00605679"/>
    <w:rsid w:val="00605696"/>
    <w:rsid w:val="00605751"/>
    <w:rsid w:val="006059C4"/>
    <w:rsid w:val="00605CA6"/>
    <w:rsid w:val="00605D92"/>
    <w:rsid w:val="00605E82"/>
    <w:rsid w:val="00605F63"/>
    <w:rsid w:val="00605F6D"/>
    <w:rsid w:val="00605FB3"/>
    <w:rsid w:val="00606124"/>
    <w:rsid w:val="0060630C"/>
    <w:rsid w:val="0060638C"/>
    <w:rsid w:val="006063AC"/>
    <w:rsid w:val="00606481"/>
    <w:rsid w:val="0060650E"/>
    <w:rsid w:val="00606525"/>
    <w:rsid w:val="00606709"/>
    <w:rsid w:val="0060678E"/>
    <w:rsid w:val="0060685A"/>
    <w:rsid w:val="006068F3"/>
    <w:rsid w:val="006069C2"/>
    <w:rsid w:val="00606C08"/>
    <w:rsid w:val="00606FE7"/>
    <w:rsid w:val="006070DE"/>
    <w:rsid w:val="0060712F"/>
    <w:rsid w:val="0060714B"/>
    <w:rsid w:val="0060725C"/>
    <w:rsid w:val="006072E1"/>
    <w:rsid w:val="0060738C"/>
    <w:rsid w:val="006073ED"/>
    <w:rsid w:val="006074AB"/>
    <w:rsid w:val="006076D6"/>
    <w:rsid w:val="00607805"/>
    <w:rsid w:val="006078A8"/>
    <w:rsid w:val="00607A8F"/>
    <w:rsid w:val="00607E35"/>
    <w:rsid w:val="006100E9"/>
    <w:rsid w:val="00610362"/>
    <w:rsid w:val="006103BC"/>
    <w:rsid w:val="0061045A"/>
    <w:rsid w:val="00610556"/>
    <w:rsid w:val="006105E8"/>
    <w:rsid w:val="006106AC"/>
    <w:rsid w:val="006107D4"/>
    <w:rsid w:val="00610886"/>
    <w:rsid w:val="006108B4"/>
    <w:rsid w:val="00610996"/>
    <w:rsid w:val="00610D03"/>
    <w:rsid w:val="00610F9B"/>
    <w:rsid w:val="00611222"/>
    <w:rsid w:val="006112C7"/>
    <w:rsid w:val="006113ED"/>
    <w:rsid w:val="00611529"/>
    <w:rsid w:val="006118EA"/>
    <w:rsid w:val="00611ADE"/>
    <w:rsid w:val="00611F80"/>
    <w:rsid w:val="0061200D"/>
    <w:rsid w:val="0061206A"/>
    <w:rsid w:val="00612083"/>
    <w:rsid w:val="0061220B"/>
    <w:rsid w:val="0061224E"/>
    <w:rsid w:val="006123B5"/>
    <w:rsid w:val="00612771"/>
    <w:rsid w:val="00612829"/>
    <w:rsid w:val="006129E5"/>
    <w:rsid w:val="00612BE8"/>
    <w:rsid w:val="00612C3F"/>
    <w:rsid w:val="00612DAE"/>
    <w:rsid w:val="00612F19"/>
    <w:rsid w:val="00612FAC"/>
    <w:rsid w:val="00613054"/>
    <w:rsid w:val="00613075"/>
    <w:rsid w:val="0061316D"/>
    <w:rsid w:val="006132B6"/>
    <w:rsid w:val="006135AD"/>
    <w:rsid w:val="006135D9"/>
    <w:rsid w:val="00613B00"/>
    <w:rsid w:val="00613B98"/>
    <w:rsid w:val="00613B9D"/>
    <w:rsid w:val="00613BD3"/>
    <w:rsid w:val="00613E2E"/>
    <w:rsid w:val="0061422B"/>
    <w:rsid w:val="0061448B"/>
    <w:rsid w:val="00614506"/>
    <w:rsid w:val="006147EC"/>
    <w:rsid w:val="00614A4B"/>
    <w:rsid w:val="00614D10"/>
    <w:rsid w:val="00614DF4"/>
    <w:rsid w:val="00614FED"/>
    <w:rsid w:val="00615133"/>
    <w:rsid w:val="00615145"/>
    <w:rsid w:val="0061539A"/>
    <w:rsid w:val="0061549A"/>
    <w:rsid w:val="006157B8"/>
    <w:rsid w:val="00615AEE"/>
    <w:rsid w:val="00615BB2"/>
    <w:rsid w:val="00615D0B"/>
    <w:rsid w:val="00615D7F"/>
    <w:rsid w:val="0061613C"/>
    <w:rsid w:val="006161AD"/>
    <w:rsid w:val="0061622E"/>
    <w:rsid w:val="0061630A"/>
    <w:rsid w:val="00616366"/>
    <w:rsid w:val="006163F3"/>
    <w:rsid w:val="0061647E"/>
    <w:rsid w:val="006165B1"/>
    <w:rsid w:val="00616B64"/>
    <w:rsid w:val="00616F43"/>
    <w:rsid w:val="00616F99"/>
    <w:rsid w:val="00617049"/>
    <w:rsid w:val="006173F8"/>
    <w:rsid w:val="00617441"/>
    <w:rsid w:val="00617480"/>
    <w:rsid w:val="00617512"/>
    <w:rsid w:val="0061754D"/>
    <w:rsid w:val="00617607"/>
    <w:rsid w:val="00617755"/>
    <w:rsid w:val="006179AF"/>
    <w:rsid w:val="00617A92"/>
    <w:rsid w:val="00617B57"/>
    <w:rsid w:val="00617C08"/>
    <w:rsid w:val="00617C65"/>
    <w:rsid w:val="00617D0A"/>
    <w:rsid w:val="00617D71"/>
    <w:rsid w:val="00617EAF"/>
    <w:rsid w:val="00617EB5"/>
    <w:rsid w:val="00617F3D"/>
    <w:rsid w:val="00617F7C"/>
    <w:rsid w:val="00617F8B"/>
    <w:rsid w:val="006201B0"/>
    <w:rsid w:val="006203C5"/>
    <w:rsid w:val="0062044F"/>
    <w:rsid w:val="00620838"/>
    <w:rsid w:val="0062088E"/>
    <w:rsid w:val="00620930"/>
    <w:rsid w:val="006209AC"/>
    <w:rsid w:val="006209BE"/>
    <w:rsid w:val="00620B82"/>
    <w:rsid w:val="00620B85"/>
    <w:rsid w:val="00620C8B"/>
    <w:rsid w:val="00620E2F"/>
    <w:rsid w:val="00620F62"/>
    <w:rsid w:val="00620FBF"/>
    <w:rsid w:val="006217CC"/>
    <w:rsid w:val="0062187E"/>
    <w:rsid w:val="00621938"/>
    <w:rsid w:val="00621957"/>
    <w:rsid w:val="00621A52"/>
    <w:rsid w:val="00621FD7"/>
    <w:rsid w:val="006221A1"/>
    <w:rsid w:val="006222CB"/>
    <w:rsid w:val="00622337"/>
    <w:rsid w:val="0062255B"/>
    <w:rsid w:val="0062261E"/>
    <w:rsid w:val="006227CF"/>
    <w:rsid w:val="00622973"/>
    <w:rsid w:val="00622AA6"/>
    <w:rsid w:val="00622BC3"/>
    <w:rsid w:val="00622C75"/>
    <w:rsid w:val="00622CAC"/>
    <w:rsid w:val="00622E1B"/>
    <w:rsid w:val="00622E93"/>
    <w:rsid w:val="00623238"/>
    <w:rsid w:val="00623789"/>
    <w:rsid w:val="006238D5"/>
    <w:rsid w:val="00623A4A"/>
    <w:rsid w:val="00623B14"/>
    <w:rsid w:val="00623B4B"/>
    <w:rsid w:val="00623CE1"/>
    <w:rsid w:val="00623D18"/>
    <w:rsid w:val="00623FBA"/>
    <w:rsid w:val="0062408D"/>
    <w:rsid w:val="006242DC"/>
    <w:rsid w:val="006243FB"/>
    <w:rsid w:val="00624522"/>
    <w:rsid w:val="00624603"/>
    <w:rsid w:val="00624790"/>
    <w:rsid w:val="00624C96"/>
    <w:rsid w:val="00624CF8"/>
    <w:rsid w:val="00624E65"/>
    <w:rsid w:val="00624ED3"/>
    <w:rsid w:val="00625298"/>
    <w:rsid w:val="00625705"/>
    <w:rsid w:val="00625824"/>
    <w:rsid w:val="0062590C"/>
    <w:rsid w:val="00625BF6"/>
    <w:rsid w:val="00625C12"/>
    <w:rsid w:val="00625EF6"/>
    <w:rsid w:val="00625F5E"/>
    <w:rsid w:val="00625F7B"/>
    <w:rsid w:val="006263ED"/>
    <w:rsid w:val="0062643C"/>
    <w:rsid w:val="0062651F"/>
    <w:rsid w:val="00626717"/>
    <w:rsid w:val="00626779"/>
    <w:rsid w:val="006268CD"/>
    <w:rsid w:val="0062694A"/>
    <w:rsid w:val="006269E3"/>
    <w:rsid w:val="00626A01"/>
    <w:rsid w:val="00626BBD"/>
    <w:rsid w:val="00626C2B"/>
    <w:rsid w:val="00626C61"/>
    <w:rsid w:val="00626C7F"/>
    <w:rsid w:val="00626CD8"/>
    <w:rsid w:val="00626EAF"/>
    <w:rsid w:val="00626EB5"/>
    <w:rsid w:val="006271BF"/>
    <w:rsid w:val="00627281"/>
    <w:rsid w:val="00627411"/>
    <w:rsid w:val="0062754A"/>
    <w:rsid w:val="00627794"/>
    <w:rsid w:val="006279A2"/>
    <w:rsid w:val="006279B8"/>
    <w:rsid w:val="006279D7"/>
    <w:rsid w:val="00627BE4"/>
    <w:rsid w:val="00627D0B"/>
    <w:rsid w:val="00627D56"/>
    <w:rsid w:val="00627FAD"/>
    <w:rsid w:val="00630073"/>
    <w:rsid w:val="006303C0"/>
    <w:rsid w:val="00630750"/>
    <w:rsid w:val="00630976"/>
    <w:rsid w:val="00630A38"/>
    <w:rsid w:val="00630AA3"/>
    <w:rsid w:val="006310D4"/>
    <w:rsid w:val="006313F2"/>
    <w:rsid w:val="00631622"/>
    <w:rsid w:val="006316EF"/>
    <w:rsid w:val="00631B4D"/>
    <w:rsid w:val="00631D96"/>
    <w:rsid w:val="00631E18"/>
    <w:rsid w:val="00631EEE"/>
    <w:rsid w:val="00631FD2"/>
    <w:rsid w:val="006321D8"/>
    <w:rsid w:val="0063232D"/>
    <w:rsid w:val="006323D5"/>
    <w:rsid w:val="006323E4"/>
    <w:rsid w:val="00632614"/>
    <w:rsid w:val="0063269C"/>
    <w:rsid w:val="006326D6"/>
    <w:rsid w:val="00632729"/>
    <w:rsid w:val="0063273F"/>
    <w:rsid w:val="00632C15"/>
    <w:rsid w:val="00632D3C"/>
    <w:rsid w:val="00632F7F"/>
    <w:rsid w:val="0063315C"/>
    <w:rsid w:val="006334AC"/>
    <w:rsid w:val="0063363F"/>
    <w:rsid w:val="006336AD"/>
    <w:rsid w:val="00633871"/>
    <w:rsid w:val="00633B91"/>
    <w:rsid w:val="00633BE9"/>
    <w:rsid w:val="00633C79"/>
    <w:rsid w:val="00633C8D"/>
    <w:rsid w:val="00633EB5"/>
    <w:rsid w:val="00633F35"/>
    <w:rsid w:val="00633FDF"/>
    <w:rsid w:val="00633FE9"/>
    <w:rsid w:val="006342FA"/>
    <w:rsid w:val="006343CC"/>
    <w:rsid w:val="006344E8"/>
    <w:rsid w:val="00634553"/>
    <w:rsid w:val="0063464D"/>
    <w:rsid w:val="00634653"/>
    <w:rsid w:val="0063473B"/>
    <w:rsid w:val="0063484E"/>
    <w:rsid w:val="00634ADC"/>
    <w:rsid w:val="00634EFC"/>
    <w:rsid w:val="00634F19"/>
    <w:rsid w:val="00635161"/>
    <w:rsid w:val="0063543A"/>
    <w:rsid w:val="00635DA2"/>
    <w:rsid w:val="00635FAB"/>
    <w:rsid w:val="006363DD"/>
    <w:rsid w:val="00636454"/>
    <w:rsid w:val="006364B9"/>
    <w:rsid w:val="006364BC"/>
    <w:rsid w:val="00636517"/>
    <w:rsid w:val="00636562"/>
    <w:rsid w:val="006368D8"/>
    <w:rsid w:val="00636A47"/>
    <w:rsid w:val="00636BA5"/>
    <w:rsid w:val="00636C02"/>
    <w:rsid w:val="00636D4E"/>
    <w:rsid w:val="00636F60"/>
    <w:rsid w:val="006371A4"/>
    <w:rsid w:val="00637380"/>
    <w:rsid w:val="00637639"/>
    <w:rsid w:val="006377FB"/>
    <w:rsid w:val="006378AA"/>
    <w:rsid w:val="00637AD4"/>
    <w:rsid w:val="00637DEA"/>
    <w:rsid w:val="00637E5E"/>
    <w:rsid w:val="0064018C"/>
    <w:rsid w:val="00640216"/>
    <w:rsid w:val="0064043C"/>
    <w:rsid w:val="006405D4"/>
    <w:rsid w:val="006405EF"/>
    <w:rsid w:val="00640671"/>
    <w:rsid w:val="00640935"/>
    <w:rsid w:val="00640AAF"/>
    <w:rsid w:val="00640B13"/>
    <w:rsid w:val="00640BC5"/>
    <w:rsid w:val="006413A6"/>
    <w:rsid w:val="0064143C"/>
    <w:rsid w:val="0064146A"/>
    <w:rsid w:val="00641A86"/>
    <w:rsid w:val="00641BBE"/>
    <w:rsid w:val="00641D89"/>
    <w:rsid w:val="00641EE2"/>
    <w:rsid w:val="00642173"/>
    <w:rsid w:val="0064228E"/>
    <w:rsid w:val="0064238A"/>
    <w:rsid w:val="006423CD"/>
    <w:rsid w:val="00642547"/>
    <w:rsid w:val="006425D5"/>
    <w:rsid w:val="006427CE"/>
    <w:rsid w:val="00642847"/>
    <w:rsid w:val="00642852"/>
    <w:rsid w:val="00642BA2"/>
    <w:rsid w:val="00642D0A"/>
    <w:rsid w:val="00642D81"/>
    <w:rsid w:val="00642F39"/>
    <w:rsid w:val="00642FCB"/>
    <w:rsid w:val="006430C3"/>
    <w:rsid w:val="00643443"/>
    <w:rsid w:val="00643D28"/>
    <w:rsid w:val="00643FD2"/>
    <w:rsid w:val="006440CF"/>
    <w:rsid w:val="0064420B"/>
    <w:rsid w:val="006447FD"/>
    <w:rsid w:val="006449DD"/>
    <w:rsid w:val="006449E6"/>
    <w:rsid w:val="00644E94"/>
    <w:rsid w:val="00644F4E"/>
    <w:rsid w:val="00645031"/>
    <w:rsid w:val="00645112"/>
    <w:rsid w:val="00645376"/>
    <w:rsid w:val="006456D1"/>
    <w:rsid w:val="006457C1"/>
    <w:rsid w:val="006457CC"/>
    <w:rsid w:val="0064592A"/>
    <w:rsid w:val="00645AEB"/>
    <w:rsid w:val="00645B02"/>
    <w:rsid w:val="00645C79"/>
    <w:rsid w:val="00645D13"/>
    <w:rsid w:val="00645DD5"/>
    <w:rsid w:val="0064607F"/>
    <w:rsid w:val="00646277"/>
    <w:rsid w:val="00646299"/>
    <w:rsid w:val="00646305"/>
    <w:rsid w:val="0064632D"/>
    <w:rsid w:val="00646503"/>
    <w:rsid w:val="006465CB"/>
    <w:rsid w:val="00646DD7"/>
    <w:rsid w:val="00646F3F"/>
    <w:rsid w:val="00646F64"/>
    <w:rsid w:val="00647399"/>
    <w:rsid w:val="006478F1"/>
    <w:rsid w:val="00647A34"/>
    <w:rsid w:val="00647AD1"/>
    <w:rsid w:val="00647C81"/>
    <w:rsid w:val="00647C98"/>
    <w:rsid w:val="00647D09"/>
    <w:rsid w:val="00647F6D"/>
    <w:rsid w:val="00650286"/>
    <w:rsid w:val="00650707"/>
    <w:rsid w:val="00650AD5"/>
    <w:rsid w:val="00650AE1"/>
    <w:rsid w:val="00650E2E"/>
    <w:rsid w:val="00650FEA"/>
    <w:rsid w:val="00651134"/>
    <w:rsid w:val="006511C5"/>
    <w:rsid w:val="006513F8"/>
    <w:rsid w:val="00651706"/>
    <w:rsid w:val="0065186B"/>
    <w:rsid w:val="00651CD2"/>
    <w:rsid w:val="00651CDD"/>
    <w:rsid w:val="00651F96"/>
    <w:rsid w:val="006525BA"/>
    <w:rsid w:val="006526CD"/>
    <w:rsid w:val="006526E9"/>
    <w:rsid w:val="00652A86"/>
    <w:rsid w:val="00652D40"/>
    <w:rsid w:val="006530F7"/>
    <w:rsid w:val="006533AA"/>
    <w:rsid w:val="00653609"/>
    <w:rsid w:val="0065371E"/>
    <w:rsid w:val="00653B5A"/>
    <w:rsid w:val="00653D6D"/>
    <w:rsid w:val="00653E54"/>
    <w:rsid w:val="00653ED8"/>
    <w:rsid w:val="006540D1"/>
    <w:rsid w:val="0065417C"/>
    <w:rsid w:val="00654679"/>
    <w:rsid w:val="006546FB"/>
    <w:rsid w:val="006547F8"/>
    <w:rsid w:val="00654882"/>
    <w:rsid w:val="0065488E"/>
    <w:rsid w:val="0065491C"/>
    <w:rsid w:val="006549DB"/>
    <w:rsid w:val="00654C6B"/>
    <w:rsid w:val="00654DE6"/>
    <w:rsid w:val="00654DEA"/>
    <w:rsid w:val="00654FE3"/>
    <w:rsid w:val="006551F0"/>
    <w:rsid w:val="006552D9"/>
    <w:rsid w:val="0065538F"/>
    <w:rsid w:val="00655423"/>
    <w:rsid w:val="00655505"/>
    <w:rsid w:val="0065554D"/>
    <w:rsid w:val="006558F4"/>
    <w:rsid w:val="00655BD4"/>
    <w:rsid w:val="00655CDF"/>
    <w:rsid w:val="00655D61"/>
    <w:rsid w:val="00655EA9"/>
    <w:rsid w:val="00655EE4"/>
    <w:rsid w:val="00655F60"/>
    <w:rsid w:val="00656042"/>
    <w:rsid w:val="0065614E"/>
    <w:rsid w:val="0065618A"/>
    <w:rsid w:val="00656357"/>
    <w:rsid w:val="0065659E"/>
    <w:rsid w:val="00656803"/>
    <w:rsid w:val="00656896"/>
    <w:rsid w:val="00656BE5"/>
    <w:rsid w:val="00656C71"/>
    <w:rsid w:val="00656C78"/>
    <w:rsid w:val="00656DDA"/>
    <w:rsid w:val="006572C5"/>
    <w:rsid w:val="00657404"/>
    <w:rsid w:val="006577DC"/>
    <w:rsid w:val="00657860"/>
    <w:rsid w:val="0066005B"/>
    <w:rsid w:val="00660072"/>
    <w:rsid w:val="006601DD"/>
    <w:rsid w:val="00660511"/>
    <w:rsid w:val="00660538"/>
    <w:rsid w:val="00660573"/>
    <w:rsid w:val="0066074F"/>
    <w:rsid w:val="0066087F"/>
    <w:rsid w:val="00660F25"/>
    <w:rsid w:val="00661404"/>
    <w:rsid w:val="00661728"/>
    <w:rsid w:val="00661863"/>
    <w:rsid w:val="00661A3A"/>
    <w:rsid w:val="00661C6B"/>
    <w:rsid w:val="00661DD7"/>
    <w:rsid w:val="00661EAE"/>
    <w:rsid w:val="00661EE3"/>
    <w:rsid w:val="00661FD8"/>
    <w:rsid w:val="0066204F"/>
    <w:rsid w:val="006623B8"/>
    <w:rsid w:val="006624AC"/>
    <w:rsid w:val="006624EC"/>
    <w:rsid w:val="006625DC"/>
    <w:rsid w:val="00662646"/>
    <w:rsid w:val="00662A7E"/>
    <w:rsid w:val="00662BDA"/>
    <w:rsid w:val="00662BEC"/>
    <w:rsid w:val="00662E8C"/>
    <w:rsid w:val="00662F95"/>
    <w:rsid w:val="0066306E"/>
    <w:rsid w:val="00663333"/>
    <w:rsid w:val="006635EA"/>
    <w:rsid w:val="00663695"/>
    <w:rsid w:val="00663A17"/>
    <w:rsid w:val="00663BA3"/>
    <w:rsid w:val="00663C27"/>
    <w:rsid w:val="00663D88"/>
    <w:rsid w:val="00663F0F"/>
    <w:rsid w:val="006643CC"/>
    <w:rsid w:val="00664452"/>
    <w:rsid w:val="00664536"/>
    <w:rsid w:val="0066472B"/>
    <w:rsid w:val="006649DA"/>
    <w:rsid w:val="00664ACE"/>
    <w:rsid w:val="00664B00"/>
    <w:rsid w:val="00664BC2"/>
    <w:rsid w:val="00664CD0"/>
    <w:rsid w:val="00664DA4"/>
    <w:rsid w:val="00664EB0"/>
    <w:rsid w:val="006650B9"/>
    <w:rsid w:val="006653D5"/>
    <w:rsid w:val="00665464"/>
    <w:rsid w:val="006655B7"/>
    <w:rsid w:val="006655C4"/>
    <w:rsid w:val="00665A23"/>
    <w:rsid w:val="00665B75"/>
    <w:rsid w:val="00665BDD"/>
    <w:rsid w:val="00665C4C"/>
    <w:rsid w:val="00665DDA"/>
    <w:rsid w:val="00665E2E"/>
    <w:rsid w:val="00665E4B"/>
    <w:rsid w:val="00666077"/>
    <w:rsid w:val="00666585"/>
    <w:rsid w:val="00666695"/>
    <w:rsid w:val="006666DD"/>
    <w:rsid w:val="0066672F"/>
    <w:rsid w:val="00666750"/>
    <w:rsid w:val="006669D1"/>
    <w:rsid w:val="00666A8B"/>
    <w:rsid w:val="00666B80"/>
    <w:rsid w:val="00666BED"/>
    <w:rsid w:val="00666C20"/>
    <w:rsid w:val="00666C32"/>
    <w:rsid w:val="00666C8C"/>
    <w:rsid w:val="00666CF4"/>
    <w:rsid w:val="00666F3A"/>
    <w:rsid w:val="00666F74"/>
    <w:rsid w:val="0066700F"/>
    <w:rsid w:val="006673A8"/>
    <w:rsid w:val="006673C2"/>
    <w:rsid w:val="00667551"/>
    <w:rsid w:val="0066773A"/>
    <w:rsid w:val="0066780E"/>
    <w:rsid w:val="00667876"/>
    <w:rsid w:val="006678C2"/>
    <w:rsid w:val="00667956"/>
    <w:rsid w:val="00667A8D"/>
    <w:rsid w:val="00667B61"/>
    <w:rsid w:val="006705B8"/>
    <w:rsid w:val="0067067B"/>
    <w:rsid w:val="006706E2"/>
    <w:rsid w:val="006707E7"/>
    <w:rsid w:val="00670888"/>
    <w:rsid w:val="006709D7"/>
    <w:rsid w:val="00670E0B"/>
    <w:rsid w:val="00671179"/>
    <w:rsid w:val="00671442"/>
    <w:rsid w:val="00671515"/>
    <w:rsid w:val="00671831"/>
    <w:rsid w:val="00671AB8"/>
    <w:rsid w:val="00671BEC"/>
    <w:rsid w:val="00671D2E"/>
    <w:rsid w:val="00672043"/>
    <w:rsid w:val="006723E6"/>
    <w:rsid w:val="006724AF"/>
    <w:rsid w:val="0067253A"/>
    <w:rsid w:val="006725F6"/>
    <w:rsid w:val="0067295C"/>
    <w:rsid w:val="00672D4C"/>
    <w:rsid w:val="00672D50"/>
    <w:rsid w:val="00673095"/>
    <w:rsid w:val="00673166"/>
    <w:rsid w:val="0067317B"/>
    <w:rsid w:val="006732C2"/>
    <w:rsid w:val="006733AB"/>
    <w:rsid w:val="00673435"/>
    <w:rsid w:val="0067394D"/>
    <w:rsid w:val="00673B82"/>
    <w:rsid w:val="00673C61"/>
    <w:rsid w:val="00673CFF"/>
    <w:rsid w:val="00673D5F"/>
    <w:rsid w:val="00673DC1"/>
    <w:rsid w:val="00673E36"/>
    <w:rsid w:val="00673FB8"/>
    <w:rsid w:val="006741C0"/>
    <w:rsid w:val="00674263"/>
    <w:rsid w:val="006742A0"/>
    <w:rsid w:val="006742C7"/>
    <w:rsid w:val="00674302"/>
    <w:rsid w:val="00674345"/>
    <w:rsid w:val="0067463F"/>
    <w:rsid w:val="0067467B"/>
    <w:rsid w:val="006746EA"/>
    <w:rsid w:val="00674957"/>
    <w:rsid w:val="006749A6"/>
    <w:rsid w:val="00674A79"/>
    <w:rsid w:val="00674B2E"/>
    <w:rsid w:val="00674BD1"/>
    <w:rsid w:val="00674CE3"/>
    <w:rsid w:val="00674FE9"/>
    <w:rsid w:val="00674FF2"/>
    <w:rsid w:val="00675001"/>
    <w:rsid w:val="006751B7"/>
    <w:rsid w:val="006751ED"/>
    <w:rsid w:val="0067521E"/>
    <w:rsid w:val="0067541A"/>
    <w:rsid w:val="006754FF"/>
    <w:rsid w:val="00675856"/>
    <w:rsid w:val="00675A1A"/>
    <w:rsid w:val="00675AAB"/>
    <w:rsid w:val="00675AD6"/>
    <w:rsid w:val="00675BD6"/>
    <w:rsid w:val="00675C87"/>
    <w:rsid w:val="00675D6D"/>
    <w:rsid w:val="00675E13"/>
    <w:rsid w:val="00675E76"/>
    <w:rsid w:val="00675EB4"/>
    <w:rsid w:val="00675EBB"/>
    <w:rsid w:val="00675F6D"/>
    <w:rsid w:val="0067616B"/>
    <w:rsid w:val="00676190"/>
    <w:rsid w:val="00676297"/>
    <w:rsid w:val="006763B4"/>
    <w:rsid w:val="006766CE"/>
    <w:rsid w:val="006766D3"/>
    <w:rsid w:val="00676732"/>
    <w:rsid w:val="0067680F"/>
    <w:rsid w:val="0067689C"/>
    <w:rsid w:val="00676A02"/>
    <w:rsid w:val="00676A29"/>
    <w:rsid w:val="00676AD4"/>
    <w:rsid w:val="00676B29"/>
    <w:rsid w:val="00676B9A"/>
    <w:rsid w:val="00676B9D"/>
    <w:rsid w:val="00676C54"/>
    <w:rsid w:val="00676CC1"/>
    <w:rsid w:val="00677002"/>
    <w:rsid w:val="0067715E"/>
    <w:rsid w:val="006772B9"/>
    <w:rsid w:val="006773D0"/>
    <w:rsid w:val="006775BD"/>
    <w:rsid w:val="006777D4"/>
    <w:rsid w:val="0067792E"/>
    <w:rsid w:val="006779E2"/>
    <w:rsid w:val="00677B60"/>
    <w:rsid w:val="00677EBB"/>
    <w:rsid w:val="00677FA2"/>
    <w:rsid w:val="00677FA9"/>
    <w:rsid w:val="00680075"/>
    <w:rsid w:val="006800B5"/>
    <w:rsid w:val="00680160"/>
    <w:rsid w:val="006808E6"/>
    <w:rsid w:val="00680921"/>
    <w:rsid w:val="006809C5"/>
    <w:rsid w:val="00680C6E"/>
    <w:rsid w:val="00680DA1"/>
    <w:rsid w:val="00680DEA"/>
    <w:rsid w:val="00680F19"/>
    <w:rsid w:val="00680FD9"/>
    <w:rsid w:val="00681138"/>
    <w:rsid w:val="006811DA"/>
    <w:rsid w:val="00681327"/>
    <w:rsid w:val="006813CB"/>
    <w:rsid w:val="0068156D"/>
    <w:rsid w:val="006815A4"/>
    <w:rsid w:val="0068161E"/>
    <w:rsid w:val="006816DD"/>
    <w:rsid w:val="006817F7"/>
    <w:rsid w:val="00681807"/>
    <w:rsid w:val="0068184B"/>
    <w:rsid w:val="00681883"/>
    <w:rsid w:val="00681A1E"/>
    <w:rsid w:val="00681CE9"/>
    <w:rsid w:val="00681D04"/>
    <w:rsid w:val="0068212C"/>
    <w:rsid w:val="006828A8"/>
    <w:rsid w:val="00682AEB"/>
    <w:rsid w:val="00682BC5"/>
    <w:rsid w:val="00682CB2"/>
    <w:rsid w:val="00683612"/>
    <w:rsid w:val="006837D3"/>
    <w:rsid w:val="00683B5C"/>
    <w:rsid w:val="00683B81"/>
    <w:rsid w:val="00683C77"/>
    <w:rsid w:val="00683C98"/>
    <w:rsid w:val="00683DD4"/>
    <w:rsid w:val="00683E55"/>
    <w:rsid w:val="00683EAE"/>
    <w:rsid w:val="0068437A"/>
    <w:rsid w:val="00684467"/>
    <w:rsid w:val="0068463E"/>
    <w:rsid w:val="00684754"/>
    <w:rsid w:val="00684969"/>
    <w:rsid w:val="0068496F"/>
    <w:rsid w:val="00684A2E"/>
    <w:rsid w:val="00684A36"/>
    <w:rsid w:val="00684D09"/>
    <w:rsid w:val="00684E80"/>
    <w:rsid w:val="00685073"/>
    <w:rsid w:val="0068507B"/>
    <w:rsid w:val="00685202"/>
    <w:rsid w:val="006853A6"/>
    <w:rsid w:val="006857F0"/>
    <w:rsid w:val="00685985"/>
    <w:rsid w:val="00685A25"/>
    <w:rsid w:val="00685B7B"/>
    <w:rsid w:val="00685BAE"/>
    <w:rsid w:val="00685C62"/>
    <w:rsid w:val="00685D90"/>
    <w:rsid w:val="00685E2B"/>
    <w:rsid w:val="006860CE"/>
    <w:rsid w:val="006861B3"/>
    <w:rsid w:val="00686232"/>
    <w:rsid w:val="006866FA"/>
    <w:rsid w:val="0068677B"/>
    <w:rsid w:val="00686935"/>
    <w:rsid w:val="00686D41"/>
    <w:rsid w:val="00686E32"/>
    <w:rsid w:val="00686E59"/>
    <w:rsid w:val="00686F82"/>
    <w:rsid w:val="006870FF"/>
    <w:rsid w:val="00687239"/>
    <w:rsid w:val="0068749B"/>
    <w:rsid w:val="006874D8"/>
    <w:rsid w:val="0068792A"/>
    <w:rsid w:val="00687A67"/>
    <w:rsid w:val="00687C21"/>
    <w:rsid w:val="00687CA3"/>
    <w:rsid w:val="00690011"/>
    <w:rsid w:val="0069003B"/>
    <w:rsid w:val="006900CB"/>
    <w:rsid w:val="00690264"/>
    <w:rsid w:val="00690A01"/>
    <w:rsid w:val="00690A89"/>
    <w:rsid w:val="00690C4A"/>
    <w:rsid w:val="00690E77"/>
    <w:rsid w:val="00690F5D"/>
    <w:rsid w:val="006910F2"/>
    <w:rsid w:val="0069118D"/>
    <w:rsid w:val="00691376"/>
    <w:rsid w:val="006913FC"/>
    <w:rsid w:val="0069165A"/>
    <w:rsid w:val="006919D4"/>
    <w:rsid w:val="00691A4C"/>
    <w:rsid w:val="00691BA9"/>
    <w:rsid w:val="00691D0A"/>
    <w:rsid w:val="00691E37"/>
    <w:rsid w:val="00691F6E"/>
    <w:rsid w:val="00691F74"/>
    <w:rsid w:val="0069210E"/>
    <w:rsid w:val="00692291"/>
    <w:rsid w:val="0069240E"/>
    <w:rsid w:val="0069246E"/>
    <w:rsid w:val="006926BB"/>
    <w:rsid w:val="006927AC"/>
    <w:rsid w:val="006927B4"/>
    <w:rsid w:val="006928E7"/>
    <w:rsid w:val="006928F5"/>
    <w:rsid w:val="00692928"/>
    <w:rsid w:val="00692934"/>
    <w:rsid w:val="00692C87"/>
    <w:rsid w:val="00692CCA"/>
    <w:rsid w:val="00692E1A"/>
    <w:rsid w:val="006930CF"/>
    <w:rsid w:val="00693158"/>
    <w:rsid w:val="00693186"/>
    <w:rsid w:val="006931F7"/>
    <w:rsid w:val="00693774"/>
    <w:rsid w:val="00693877"/>
    <w:rsid w:val="006938F3"/>
    <w:rsid w:val="00693C7B"/>
    <w:rsid w:val="00693E5F"/>
    <w:rsid w:val="00693E9A"/>
    <w:rsid w:val="006940C4"/>
    <w:rsid w:val="006940D4"/>
    <w:rsid w:val="00694718"/>
    <w:rsid w:val="00694825"/>
    <w:rsid w:val="00694D4F"/>
    <w:rsid w:val="00694EA2"/>
    <w:rsid w:val="00694F5C"/>
    <w:rsid w:val="00694F98"/>
    <w:rsid w:val="00695058"/>
    <w:rsid w:val="00695314"/>
    <w:rsid w:val="00695362"/>
    <w:rsid w:val="00695529"/>
    <w:rsid w:val="006955A7"/>
    <w:rsid w:val="00695663"/>
    <w:rsid w:val="0069572D"/>
    <w:rsid w:val="00695852"/>
    <w:rsid w:val="006959F3"/>
    <w:rsid w:val="00695B66"/>
    <w:rsid w:val="00695C1F"/>
    <w:rsid w:val="00695CD0"/>
    <w:rsid w:val="00695DF5"/>
    <w:rsid w:val="00695EF4"/>
    <w:rsid w:val="00695FC2"/>
    <w:rsid w:val="00696051"/>
    <w:rsid w:val="0069609A"/>
    <w:rsid w:val="006960F9"/>
    <w:rsid w:val="00696418"/>
    <w:rsid w:val="0069641D"/>
    <w:rsid w:val="006964DF"/>
    <w:rsid w:val="006965A8"/>
    <w:rsid w:val="006968E7"/>
    <w:rsid w:val="006969A0"/>
    <w:rsid w:val="00696B0F"/>
    <w:rsid w:val="00696C4D"/>
    <w:rsid w:val="00696C9A"/>
    <w:rsid w:val="00696DC5"/>
    <w:rsid w:val="00696DC7"/>
    <w:rsid w:val="00696E06"/>
    <w:rsid w:val="00696E13"/>
    <w:rsid w:val="00696EB7"/>
    <w:rsid w:val="00697167"/>
    <w:rsid w:val="006971CC"/>
    <w:rsid w:val="006973A8"/>
    <w:rsid w:val="006973E2"/>
    <w:rsid w:val="00697435"/>
    <w:rsid w:val="00697556"/>
    <w:rsid w:val="0069758C"/>
    <w:rsid w:val="00697639"/>
    <w:rsid w:val="0069772E"/>
    <w:rsid w:val="00697C49"/>
    <w:rsid w:val="00697F46"/>
    <w:rsid w:val="00697FDB"/>
    <w:rsid w:val="006A007F"/>
    <w:rsid w:val="006A0276"/>
    <w:rsid w:val="006A0338"/>
    <w:rsid w:val="006A0364"/>
    <w:rsid w:val="006A03BE"/>
    <w:rsid w:val="006A0450"/>
    <w:rsid w:val="006A07B9"/>
    <w:rsid w:val="006A1087"/>
    <w:rsid w:val="006A13D3"/>
    <w:rsid w:val="006A164B"/>
    <w:rsid w:val="006A1677"/>
    <w:rsid w:val="006A179E"/>
    <w:rsid w:val="006A192A"/>
    <w:rsid w:val="006A1AE9"/>
    <w:rsid w:val="006A1B8E"/>
    <w:rsid w:val="006A20CD"/>
    <w:rsid w:val="006A2126"/>
    <w:rsid w:val="006A225D"/>
    <w:rsid w:val="006A2324"/>
    <w:rsid w:val="006A23E9"/>
    <w:rsid w:val="006A23EE"/>
    <w:rsid w:val="006A2402"/>
    <w:rsid w:val="006A243A"/>
    <w:rsid w:val="006A2674"/>
    <w:rsid w:val="006A26CD"/>
    <w:rsid w:val="006A28FF"/>
    <w:rsid w:val="006A2922"/>
    <w:rsid w:val="006A2A7A"/>
    <w:rsid w:val="006A2C53"/>
    <w:rsid w:val="006A2CAB"/>
    <w:rsid w:val="006A2D7F"/>
    <w:rsid w:val="006A2ED7"/>
    <w:rsid w:val="006A31C0"/>
    <w:rsid w:val="006A327D"/>
    <w:rsid w:val="006A32ED"/>
    <w:rsid w:val="006A3672"/>
    <w:rsid w:val="006A36F7"/>
    <w:rsid w:val="006A38A5"/>
    <w:rsid w:val="006A3B78"/>
    <w:rsid w:val="006A3D54"/>
    <w:rsid w:val="006A3D55"/>
    <w:rsid w:val="006A3DCB"/>
    <w:rsid w:val="006A3DEB"/>
    <w:rsid w:val="006A40F7"/>
    <w:rsid w:val="006A43EF"/>
    <w:rsid w:val="006A45C1"/>
    <w:rsid w:val="006A46E4"/>
    <w:rsid w:val="006A48D7"/>
    <w:rsid w:val="006A49B4"/>
    <w:rsid w:val="006A4A59"/>
    <w:rsid w:val="006A4C17"/>
    <w:rsid w:val="006A4D34"/>
    <w:rsid w:val="006A4EE9"/>
    <w:rsid w:val="006A4F76"/>
    <w:rsid w:val="006A5015"/>
    <w:rsid w:val="006A5296"/>
    <w:rsid w:val="006A531C"/>
    <w:rsid w:val="006A53E7"/>
    <w:rsid w:val="006A58B3"/>
    <w:rsid w:val="006A59CC"/>
    <w:rsid w:val="006A5B79"/>
    <w:rsid w:val="006A5C3E"/>
    <w:rsid w:val="006A5EC3"/>
    <w:rsid w:val="006A609A"/>
    <w:rsid w:val="006A612B"/>
    <w:rsid w:val="006A61FA"/>
    <w:rsid w:val="006A6312"/>
    <w:rsid w:val="006A6366"/>
    <w:rsid w:val="006A64D5"/>
    <w:rsid w:val="006A6561"/>
    <w:rsid w:val="006A669E"/>
    <w:rsid w:val="006A66D6"/>
    <w:rsid w:val="006A68FB"/>
    <w:rsid w:val="006A690A"/>
    <w:rsid w:val="006A6969"/>
    <w:rsid w:val="006A6AAA"/>
    <w:rsid w:val="006A6B28"/>
    <w:rsid w:val="006A6BF4"/>
    <w:rsid w:val="006A6CB6"/>
    <w:rsid w:val="006A6D9B"/>
    <w:rsid w:val="006A6FB9"/>
    <w:rsid w:val="006A7056"/>
    <w:rsid w:val="006A7065"/>
    <w:rsid w:val="006A7088"/>
    <w:rsid w:val="006A711F"/>
    <w:rsid w:val="006A718C"/>
    <w:rsid w:val="006A721C"/>
    <w:rsid w:val="006A73EF"/>
    <w:rsid w:val="006A746A"/>
    <w:rsid w:val="006A758D"/>
    <w:rsid w:val="006A75B5"/>
    <w:rsid w:val="006A79A6"/>
    <w:rsid w:val="006A7AE1"/>
    <w:rsid w:val="006A7B3A"/>
    <w:rsid w:val="006A7C51"/>
    <w:rsid w:val="006A7F4D"/>
    <w:rsid w:val="006B0596"/>
    <w:rsid w:val="006B05E0"/>
    <w:rsid w:val="006B08DD"/>
    <w:rsid w:val="006B095D"/>
    <w:rsid w:val="006B0A31"/>
    <w:rsid w:val="006B0D16"/>
    <w:rsid w:val="006B0D72"/>
    <w:rsid w:val="006B0E19"/>
    <w:rsid w:val="006B0EAC"/>
    <w:rsid w:val="006B1123"/>
    <w:rsid w:val="006B114F"/>
    <w:rsid w:val="006B1394"/>
    <w:rsid w:val="006B169C"/>
    <w:rsid w:val="006B1759"/>
    <w:rsid w:val="006B1929"/>
    <w:rsid w:val="006B196C"/>
    <w:rsid w:val="006B19F4"/>
    <w:rsid w:val="006B1A80"/>
    <w:rsid w:val="006B1B95"/>
    <w:rsid w:val="006B1EC1"/>
    <w:rsid w:val="006B2014"/>
    <w:rsid w:val="006B223C"/>
    <w:rsid w:val="006B2276"/>
    <w:rsid w:val="006B2977"/>
    <w:rsid w:val="006B2B30"/>
    <w:rsid w:val="006B2BA9"/>
    <w:rsid w:val="006B2D58"/>
    <w:rsid w:val="006B2E77"/>
    <w:rsid w:val="006B3129"/>
    <w:rsid w:val="006B316D"/>
    <w:rsid w:val="006B32B5"/>
    <w:rsid w:val="006B343E"/>
    <w:rsid w:val="006B3494"/>
    <w:rsid w:val="006B35EC"/>
    <w:rsid w:val="006B3637"/>
    <w:rsid w:val="006B39D6"/>
    <w:rsid w:val="006B3B70"/>
    <w:rsid w:val="006B3C40"/>
    <w:rsid w:val="006B3D52"/>
    <w:rsid w:val="006B4150"/>
    <w:rsid w:val="006B42B7"/>
    <w:rsid w:val="006B42DD"/>
    <w:rsid w:val="006B43A4"/>
    <w:rsid w:val="006B458F"/>
    <w:rsid w:val="006B46E5"/>
    <w:rsid w:val="006B474B"/>
    <w:rsid w:val="006B486A"/>
    <w:rsid w:val="006B487D"/>
    <w:rsid w:val="006B4B56"/>
    <w:rsid w:val="006B4B88"/>
    <w:rsid w:val="006B4F61"/>
    <w:rsid w:val="006B546A"/>
    <w:rsid w:val="006B5624"/>
    <w:rsid w:val="006B5835"/>
    <w:rsid w:val="006B5950"/>
    <w:rsid w:val="006B5B64"/>
    <w:rsid w:val="006B5D57"/>
    <w:rsid w:val="006B5D6B"/>
    <w:rsid w:val="006B5DA5"/>
    <w:rsid w:val="006B5DF8"/>
    <w:rsid w:val="006B5F8A"/>
    <w:rsid w:val="006B615A"/>
    <w:rsid w:val="006B652A"/>
    <w:rsid w:val="006B65E6"/>
    <w:rsid w:val="006B663C"/>
    <w:rsid w:val="006B6846"/>
    <w:rsid w:val="006B6ACC"/>
    <w:rsid w:val="006B6AE5"/>
    <w:rsid w:val="006B6DA1"/>
    <w:rsid w:val="006B6E88"/>
    <w:rsid w:val="006B6FF1"/>
    <w:rsid w:val="006B720E"/>
    <w:rsid w:val="006B7432"/>
    <w:rsid w:val="006B7439"/>
    <w:rsid w:val="006B7491"/>
    <w:rsid w:val="006B7492"/>
    <w:rsid w:val="006B74B0"/>
    <w:rsid w:val="006B76DA"/>
    <w:rsid w:val="006B7823"/>
    <w:rsid w:val="006B786C"/>
    <w:rsid w:val="006B79BA"/>
    <w:rsid w:val="006B7B7C"/>
    <w:rsid w:val="006B7D83"/>
    <w:rsid w:val="006B7E27"/>
    <w:rsid w:val="006B7F85"/>
    <w:rsid w:val="006B7FE3"/>
    <w:rsid w:val="006C0126"/>
    <w:rsid w:val="006C016F"/>
    <w:rsid w:val="006C01A7"/>
    <w:rsid w:val="006C034C"/>
    <w:rsid w:val="006C05E2"/>
    <w:rsid w:val="006C0997"/>
    <w:rsid w:val="006C0AC0"/>
    <w:rsid w:val="006C0B81"/>
    <w:rsid w:val="006C0BB9"/>
    <w:rsid w:val="006C0D8E"/>
    <w:rsid w:val="006C0F01"/>
    <w:rsid w:val="006C0F84"/>
    <w:rsid w:val="006C0FB3"/>
    <w:rsid w:val="006C13FB"/>
    <w:rsid w:val="006C15C6"/>
    <w:rsid w:val="006C15D3"/>
    <w:rsid w:val="006C15DA"/>
    <w:rsid w:val="006C193D"/>
    <w:rsid w:val="006C1A25"/>
    <w:rsid w:val="006C1C6D"/>
    <w:rsid w:val="006C1E4A"/>
    <w:rsid w:val="006C1EA6"/>
    <w:rsid w:val="006C2059"/>
    <w:rsid w:val="006C22A8"/>
    <w:rsid w:val="006C22DA"/>
    <w:rsid w:val="006C2527"/>
    <w:rsid w:val="006C2597"/>
    <w:rsid w:val="006C2973"/>
    <w:rsid w:val="006C2CBC"/>
    <w:rsid w:val="006C2D60"/>
    <w:rsid w:val="006C2EA5"/>
    <w:rsid w:val="006C2ECC"/>
    <w:rsid w:val="006C2EF3"/>
    <w:rsid w:val="006C3105"/>
    <w:rsid w:val="006C31FB"/>
    <w:rsid w:val="006C3242"/>
    <w:rsid w:val="006C358A"/>
    <w:rsid w:val="006C362A"/>
    <w:rsid w:val="006C3756"/>
    <w:rsid w:val="006C395B"/>
    <w:rsid w:val="006C3DC9"/>
    <w:rsid w:val="006C3F77"/>
    <w:rsid w:val="006C40AB"/>
    <w:rsid w:val="006C40EE"/>
    <w:rsid w:val="006C44F8"/>
    <w:rsid w:val="006C461C"/>
    <w:rsid w:val="006C469D"/>
    <w:rsid w:val="006C4709"/>
    <w:rsid w:val="006C478D"/>
    <w:rsid w:val="006C48F9"/>
    <w:rsid w:val="006C4A6E"/>
    <w:rsid w:val="006C4B0E"/>
    <w:rsid w:val="006C4BE9"/>
    <w:rsid w:val="006C4BF8"/>
    <w:rsid w:val="006C4CD2"/>
    <w:rsid w:val="006C4E43"/>
    <w:rsid w:val="006C4E78"/>
    <w:rsid w:val="006C5318"/>
    <w:rsid w:val="006C570E"/>
    <w:rsid w:val="006C592C"/>
    <w:rsid w:val="006C5945"/>
    <w:rsid w:val="006C5DB2"/>
    <w:rsid w:val="006C5FF2"/>
    <w:rsid w:val="006C6224"/>
    <w:rsid w:val="006C64C0"/>
    <w:rsid w:val="006C6502"/>
    <w:rsid w:val="006C688C"/>
    <w:rsid w:val="006C6963"/>
    <w:rsid w:val="006C6AC6"/>
    <w:rsid w:val="006C6BD7"/>
    <w:rsid w:val="006C6E94"/>
    <w:rsid w:val="006C732E"/>
    <w:rsid w:val="006C75FC"/>
    <w:rsid w:val="006C763D"/>
    <w:rsid w:val="006C76AE"/>
    <w:rsid w:val="006C7AC8"/>
    <w:rsid w:val="006C7BF9"/>
    <w:rsid w:val="006D0055"/>
    <w:rsid w:val="006D007E"/>
    <w:rsid w:val="006D020A"/>
    <w:rsid w:val="006D023E"/>
    <w:rsid w:val="006D051F"/>
    <w:rsid w:val="006D0559"/>
    <w:rsid w:val="006D0688"/>
    <w:rsid w:val="006D07CB"/>
    <w:rsid w:val="006D0979"/>
    <w:rsid w:val="006D0B56"/>
    <w:rsid w:val="006D0C38"/>
    <w:rsid w:val="006D0DBF"/>
    <w:rsid w:val="006D1078"/>
    <w:rsid w:val="006D11B2"/>
    <w:rsid w:val="006D1354"/>
    <w:rsid w:val="006D1368"/>
    <w:rsid w:val="006D143F"/>
    <w:rsid w:val="006D14FA"/>
    <w:rsid w:val="006D15A7"/>
    <w:rsid w:val="006D16CF"/>
    <w:rsid w:val="006D19DC"/>
    <w:rsid w:val="006D1B86"/>
    <w:rsid w:val="006D1F77"/>
    <w:rsid w:val="006D2094"/>
    <w:rsid w:val="006D20BF"/>
    <w:rsid w:val="006D217B"/>
    <w:rsid w:val="006D237B"/>
    <w:rsid w:val="006D23FE"/>
    <w:rsid w:val="006D281E"/>
    <w:rsid w:val="006D2896"/>
    <w:rsid w:val="006D28E5"/>
    <w:rsid w:val="006D28E7"/>
    <w:rsid w:val="006D2A8F"/>
    <w:rsid w:val="006D2BB4"/>
    <w:rsid w:val="006D2DDA"/>
    <w:rsid w:val="006D2E47"/>
    <w:rsid w:val="006D2F49"/>
    <w:rsid w:val="006D30F8"/>
    <w:rsid w:val="006D331E"/>
    <w:rsid w:val="006D34A4"/>
    <w:rsid w:val="006D34DF"/>
    <w:rsid w:val="006D3B3B"/>
    <w:rsid w:val="006D3BFA"/>
    <w:rsid w:val="006D3D45"/>
    <w:rsid w:val="006D41D6"/>
    <w:rsid w:val="006D45BE"/>
    <w:rsid w:val="006D46E1"/>
    <w:rsid w:val="006D476E"/>
    <w:rsid w:val="006D478C"/>
    <w:rsid w:val="006D48DA"/>
    <w:rsid w:val="006D49E7"/>
    <w:rsid w:val="006D4A5F"/>
    <w:rsid w:val="006D4D3C"/>
    <w:rsid w:val="006D4DD4"/>
    <w:rsid w:val="006D4E3B"/>
    <w:rsid w:val="006D4F5D"/>
    <w:rsid w:val="006D5141"/>
    <w:rsid w:val="006D53CB"/>
    <w:rsid w:val="006D53FD"/>
    <w:rsid w:val="006D5467"/>
    <w:rsid w:val="006D5695"/>
    <w:rsid w:val="006D56BA"/>
    <w:rsid w:val="006D571B"/>
    <w:rsid w:val="006D5934"/>
    <w:rsid w:val="006D5B62"/>
    <w:rsid w:val="006D5E3A"/>
    <w:rsid w:val="006D5F68"/>
    <w:rsid w:val="006D62AE"/>
    <w:rsid w:val="006D64FB"/>
    <w:rsid w:val="006D652C"/>
    <w:rsid w:val="006D67DD"/>
    <w:rsid w:val="006D6842"/>
    <w:rsid w:val="006D6CB8"/>
    <w:rsid w:val="006D6D8D"/>
    <w:rsid w:val="006D6E18"/>
    <w:rsid w:val="006D73C1"/>
    <w:rsid w:val="006D7603"/>
    <w:rsid w:val="006D76B6"/>
    <w:rsid w:val="006D78F4"/>
    <w:rsid w:val="006D79A4"/>
    <w:rsid w:val="006D7A23"/>
    <w:rsid w:val="006D7B44"/>
    <w:rsid w:val="006D7E1A"/>
    <w:rsid w:val="006D7F56"/>
    <w:rsid w:val="006E0002"/>
    <w:rsid w:val="006E0065"/>
    <w:rsid w:val="006E01C3"/>
    <w:rsid w:val="006E02C5"/>
    <w:rsid w:val="006E02D3"/>
    <w:rsid w:val="006E0719"/>
    <w:rsid w:val="006E0A78"/>
    <w:rsid w:val="006E0BB6"/>
    <w:rsid w:val="006E0C0D"/>
    <w:rsid w:val="006E0C98"/>
    <w:rsid w:val="006E0E82"/>
    <w:rsid w:val="006E0FE7"/>
    <w:rsid w:val="006E16C6"/>
    <w:rsid w:val="006E1717"/>
    <w:rsid w:val="006E187B"/>
    <w:rsid w:val="006E18C5"/>
    <w:rsid w:val="006E19AF"/>
    <w:rsid w:val="006E1A97"/>
    <w:rsid w:val="006E1B0A"/>
    <w:rsid w:val="006E1C0B"/>
    <w:rsid w:val="006E1C17"/>
    <w:rsid w:val="006E1C6C"/>
    <w:rsid w:val="006E1CC1"/>
    <w:rsid w:val="006E1EDB"/>
    <w:rsid w:val="006E20CE"/>
    <w:rsid w:val="006E21E6"/>
    <w:rsid w:val="006E2225"/>
    <w:rsid w:val="006E26EB"/>
    <w:rsid w:val="006E2847"/>
    <w:rsid w:val="006E2966"/>
    <w:rsid w:val="006E2968"/>
    <w:rsid w:val="006E2B98"/>
    <w:rsid w:val="006E2C58"/>
    <w:rsid w:val="006E2C77"/>
    <w:rsid w:val="006E2D35"/>
    <w:rsid w:val="006E2FAF"/>
    <w:rsid w:val="006E3173"/>
    <w:rsid w:val="006E31BC"/>
    <w:rsid w:val="006E3265"/>
    <w:rsid w:val="006E33D7"/>
    <w:rsid w:val="006E3400"/>
    <w:rsid w:val="006E35E3"/>
    <w:rsid w:val="006E374C"/>
    <w:rsid w:val="006E3A26"/>
    <w:rsid w:val="006E3C0E"/>
    <w:rsid w:val="006E3EBD"/>
    <w:rsid w:val="006E4305"/>
    <w:rsid w:val="006E43A9"/>
    <w:rsid w:val="006E4451"/>
    <w:rsid w:val="006E45D4"/>
    <w:rsid w:val="006E460A"/>
    <w:rsid w:val="006E49F1"/>
    <w:rsid w:val="006E4A3A"/>
    <w:rsid w:val="006E4CDD"/>
    <w:rsid w:val="006E51F5"/>
    <w:rsid w:val="006E52EA"/>
    <w:rsid w:val="006E5648"/>
    <w:rsid w:val="006E57C7"/>
    <w:rsid w:val="006E5A78"/>
    <w:rsid w:val="006E5FD4"/>
    <w:rsid w:val="006E6009"/>
    <w:rsid w:val="006E60A6"/>
    <w:rsid w:val="006E6133"/>
    <w:rsid w:val="006E62F3"/>
    <w:rsid w:val="006E6440"/>
    <w:rsid w:val="006E6581"/>
    <w:rsid w:val="006E66D0"/>
    <w:rsid w:val="006E6833"/>
    <w:rsid w:val="006E68CA"/>
    <w:rsid w:val="006E6B1C"/>
    <w:rsid w:val="006E6B4C"/>
    <w:rsid w:val="006E6CA6"/>
    <w:rsid w:val="006E6F4E"/>
    <w:rsid w:val="006E6F52"/>
    <w:rsid w:val="006E706B"/>
    <w:rsid w:val="006E708A"/>
    <w:rsid w:val="006E7250"/>
    <w:rsid w:val="006E7258"/>
    <w:rsid w:val="006E7474"/>
    <w:rsid w:val="006E75AB"/>
    <w:rsid w:val="006E75B8"/>
    <w:rsid w:val="006E7694"/>
    <w:rsid w:val="006E7789"/>
    <w:rsid w:val="006E788D"/>
    <w:rsid w:val="006E7A69"/>
    <w:rsid w:val="006E7BEB"/>
    <w:rsid w:val="006E7CBB"/>
    <w:rsid w:val="006F04FE"/>
    <w:rsid w:val="006F07EA"/>
    <w:rsid w:val="006F0C05"/>
    <w:rsid w:val="006F0D75"/>
    <w:rsid w:val="006F0E10"/>
    <w:rsid w:val="006F114E"/>
    <w:rsid w:val="006F1178"/>
    <w:rsid w:val="006F1360"/>
    <w:rsid w:val="006F1362"/>
    <w:rsid w:val="006F16AC"/>
    <w:rsid w:val="006F1784"/>
    <w:rsid w:val="006F180D"/>
    <w:rsid w:val="006F189C"/>
    <w:rsid w:val="006F1B58"/>
    <w:rsid w:val="006F1B93"/>
    <w:rsid w:val="006F1B9D"/>
    <w:rsid w:val="006F1E51"/>
    <w:rsid w:val="006F1E8A"/>
    <w:rsid w:val="006F20E2"/>
    <w:rsid w:val="006F236A"/>
    <w:rsid w:val="006F2388"/>
    <w:rsid w:val="006F285C"/>
    <w:rsid w:val="006F2966"/>
    <w:rsid w:val="006F2C2F"/>
    <w:rsid w:val="006F2CB9"/>
    <w:rsid w:val="006F2E3B"/>
    <w:rsid w:val="006F30E5"/>
    <w:rsid w:val="006F319D"/>
    <w:rsid w:val="006F32EF"/>
    <w:rsid w:val="006F3341"/>
    <w:rsid w:val="006F346B"/>
    <w:rsid w:val="006F3895"/>
    <w:rsid w:val="006F38C0"/>
    <w:rsid w:val="006F3ADD"/>
    <w:rsid w:val="006F42CF"/>
    <w:rsid w:val="006F433D"/>
    <w:rsid w:val="006F469F"/>
    <w:rsid w:val="006F4922"/>
    <w:rsid w:val="006F4CB6"/>
    <w:rsid w:val="006F524F"/>
    <w:rsid w:val="006F53AC"/>
    <w:rsid w:val="006F546B"/>
    <w:rsid w:val="006F5907"/>
    <w:rsid w:val="006F5A85"/>
    <w:rsid w:val="006F5D49"/>
    <w:rsid w:val="006F5D55"/>
    <w:rsid w:val="006F5EAF"/>
    <w:rsid w:val="006F5F3D"/>
    <w:rsid w:val="006F5F71"/>
    <w:rsid w:val="006F64AE"/>
    <w:rsid w:val="006F684D"/>
    <w:rsid w:val="006F68A5"/>
    <w:rsid w:val="006F6A64"/>
    <w:rsid w:val="006F6B20"/>
    <w:rsid w:val="006F6B23"/>
    <w:rsid w:val="006F6E80"/>
    <w:rsid w:val="006F6ED6"/>
    <w:rsid w:val="006F6FAD"/>
    <w:rsid w:val="006F7218"/>
    <w:rsid w:val="006F7349"/>
    <w:rsid w:val="006F7472"/>
    <w:rsid w:val="006F75E9"/>
    <w:rsid w:val="006F7606"/>
    <w:rsid w:val="006F77D4"/>
    <w:rsid w:val="006F7ABA"/>
    <w:rsid w:val="006F7C05"/>
    <w:rsid w:val="006F7C85"/>
    <w:rsid w:val="006F7C92"/>
    <w:rsid w:val="007000A1"/>
    <w:rsid w:val="00700113"/>
    <w:rsid w:val="0070058C"/>
    <w:rsid w:val="00700947"/>
    <w:rsid w:val="00700C49"/>
    <w:rsid w:val="00700C69"/>
    <w:rsid w:val="00700DED"/>
    <w:rsid w:val="00700E44"/>
    <w:rsid w:val="00700F7D"/>
    <w:rsid w:val="00701212"/>
    <w:rsid w:val="00701464"/>
    <w:rsid w:val="007015D1"/>
    <w:rsid w:val="007017E0"/>
    <w:rsid w:val="00701809"/>
    <w:rsid w:val="00701D24"/>
    <w:rsid w:val="00701D30"/>
    <w:rsid w:val="00701FF1"/>
    <w:rsid w:val="00702128"/>
    <w:rsid w:val="00702266"/>
    <w:rsid w:val="00702397"/>
    <w:rsid w:val="007027F7"/>
    <w:rsid w:val="00702AEB"/>
    <w:rsid w:val="00702B73"/>
    <w:rsid w:val="00702C44"/>
    <w:rsid w:val="00702D68"/>
    <w:rsid w:val="00702DAB"/>
    <w:rsid w:val="00702DC7"/>
    <w:rsid w:val="00703132"/>
    <w:rsid w:val="00703202"/>
    <w:rsid w:val="007033B1"/>
    <w:rsid w:val="0070362A"/>
    <w:rsid w:val="007036D3"/>
    <w:rsid w:val="0070380A"/>
    <w:rsid w:val="007038AB"/>
    <w:rsid w:val="007039F9"/>
    <w:rsid w:val="00703B79"/>
    <w:rsid w:val="00703F55"/>
    <w:rsid w:val="00704329"/>
    <w:rsid w:val="00704484"/>
    <w:rsid w:val="0070478A"/>
    <w:rsid w:val="007048C6"/>
    <w:rsid w:val="00704922"/>
    <w:rsid w:val="00704975"/>
    <w:rsid w:val="00704BAA"/>
    <w:rsid w:val="00704BF7"/>
    <w:rsid w:val="00704DC5"/>
    <w:rsid w:val="00704FDC"/>
    <w:rsid w:val="007053FE"/>
    <w:rsid w:val="00705409"/>
    <w:rsid w:val="007055F1"/>
    <w:rsid w:val="00705601"/>
    <w:rsid w:val="0070565B"/>
    <w:rsid w:val="00705760"/>
    <w:rsid w:val="00705AAB"/>
    <w:rsid w:val="00705C7A"/>
    <w:rsid w:val="00706086"/>
    <w:rsid w:val="007060C3"/>
    <w:rsid w:val="0070618E"/>
    <w:rsid w:val="00706432"/>
    <w:rsid w:val="0070651E"/>
    <w:rsid w:val="00706BFC"/>
    <w:rsid w:val="00706DD2"/>
    <w:rsid w:val="007070F7"/>
    <w:rsid w:val="00707359"/>
    <w:rsid w:val="0070739F"/>
    <w:rsid w:val="00707520"/>
    <w:rsid w:val="00707703"/>
    <w:rsid w:val="0070776D"/>
    <w:rsid w:val="007078BE"/>
    <w:rsid w:val="007078DF"/>
    <w:rsid w:val="00707A3C"/>
    <w:rsid w:val="00707AE2"/>
    <w:rsid w:val="00707CEA"/>
    <w:rsid w:val="00707FCC"/>
    <w:rsid w:val="0071011C"/>
    <w:rsid w:val="0071011E"/>
    <w:rsid w:val="007101AA"/>
    <w:rsid w:val="007101D5"/>
    <w:rsid w:val="007101FE"/>
    <w:rsid w:val="00710568"/>
    <w:rsid w:val="0071072D"/>
    <w:rsid w:val="00710CBF"/>
    <w:rsid w:val="00710D2B"/>
    <w:rsid w:val="00710EE0"/>
    <w:rsid w:val="00710F9D"/>
    <w:rsid w:val="00711024"/>
    <w:rsid w:val="0071112F"/>
    <w:rsid w:val="0071123F"/>
    <w:rsid w:val="0071125A"/>
    <w:rsid w:val="00711296"/>
    <w:rsid w:val="007114F4"/>
    <w:rsid w:val="0071168A"/>
    <w:rsid w:val="007119DC"/>
    <w:rsid w:val="00711A9E"/>
    <w:rsid w:val="00711CAE"/>
    <w:rsid w:val="00711CD5"/>
    <w:rsid w:val="00711D40"/>
    <w:rsid w:val="00711D4C"/>
    <w:rsid w:val="00711D78"/>
    <w:rsid w:val="00711E5C"/>
    <w:rsid w:val="00711EEB"/>
    <w:rsid w:val="00711FE2"/>
    <w:rsid w:val="00711FEF"/>
    <w:rsid w:val="00712055"/>
    <w:rsid w:val="0071224C"/>
    <w:rsid w:val="0071237A"/>
    <w:rsid w:val="007123E3"/>
    <w:rsid w:val="00712462"/>
    <w:rsid w:val="0071283A"/>
    <w:rsid w:val="0071285E"/>
    <w:rsid w:val="00712AF1"/>
    <w:rsid w:val="00712CB3"/>
    <w:rsid w:val="00712DFA"/>
    <w:rsid w:val="00713154"/>
    <w:rsid w:val="0071335D"/>
    <w:rsid w:val="007138CA"/>
    <w:rsid w:val="00713BE0"/>
    <w:rsid w:val="00713BE2"/>
    <w:rsid w:val="00713C0B"/>
    <w:rsid w:val="00713CBD"/>
    <w:rsid w:val="00713DCB"/>
    <w:rsid w:val="00713E74"/>
    <w:rsid w:val="00713E83"/>
    <w:rsid w:val="00714069"/>
    <w:rsid w:val="00714357"/>
    <w:rsid w:val="00714420"/>
    <w:rsid w:val="00714674"/>
    <w:rsid w:val="007148EA"/>
    <w:rsid w:val="00714A75"/>
    <w:rsid w:val="00714A7C"/>
    <w:rsid w:val="00714A80"/>
    <w:rsid w:val="00714AD1"/>
    <w:rsid w:val="00714AF2"/>
    <w:rsid w:val="00714BB4"/>
    <w:rsid w:val="00714C51"/>
    <w:rsid w:val="00714E12"/>
    <w:rsid w:val="00714EFF"/>
    <w:rsid w:val="00714F72"/>
    <w:rsid w:val="007153D5"/>
    <w:rsid w:val="00715833"/>
    <w:rsid w:val="00715AE3"/>
    <w:rsid w:val="00715B98"/>
    <w:rsid w:val="00715BDB"/>
    <w:rsid w:val="00715C21"/>
    <w:rsid w:val="00715D97"/>
    <w:rsid w:val="00716272"/>
    <w:rsid w:val="007167EF"/>
    <w:rsid w:val="007168B4"/>
    <w:rsid w:val="00716922"/>
    <w:rsid w:val="007169E3"/>
    <w:rsid w:val="00716AAB"/>
    <w:rsid w:val="0071731B"/>
    <w:rsid w:val="007173FF"/>
    <w:rsid w:val="00717447"/>
    <w:rsid w:val="00717627"/>
    <w:rsid w:val="00717675"/>
    <w:rsid w:val="007176AF"/>
    <w:rsid w:val="00717929"/>
    <w:rsid w:val="0071795C"/>
    <w:rsid w:val="00717BBB"/>
    <w:rsid w:val="00717D20"/>
    <w:rsid w:val="00717D71"/>
    <w:rsid w:val="00720314"/>
    <w:rsid w:val="0072039E"/>
    <w:rsid w:val="0072044C"/>
    <w:rsid w:val="007204CB"/>
    <w:rsid w:val="0072070A"/>
    <w:rsid w:val="00720BB3"/>
    <w:rsid w:val="00720C3D"/>
    <w:rsid w:val="00720D37"/>
    <w:rsid w:val="00720DDF"/>
    <w:rsid w:val="00720FCF"/>
    <w:rsid w:val="00721201"/>
    <w:rsid w:val="00721339"/>
    <w:rsid w:val="0072144B"/>
    <w:rsid w:val="00721743"/>
    <w:rsid w:val="00721912"/>
    <w:rsid w:val="00721A4E"/>
    <w:rsid w:val="00721B2E"/>
    <w:rsid w:val="00721BCF"/>
    <w:rsid w:val="00721BFB"/>
    <w:rsid w:val="00721D47"/>
    <w:rsid w:val="00721D96"/>
    <w:rsid w:val="00721DDA"/>
    <w:rsid w:val="00721F9F"/>
    <w:rsid w:val="00722172"/>
    <w:rsid w:val="0072221E"/>
    <w:rsid w:val="0072231F"/>
    <w:rsid w:val="00722A85"/>
    <w:rsid w:val="00722B68"/>
    <w:rsid w:val="00722CA5"/>
    <w:rsid w:val="00722F1C"/>
    <w:rsid w:val="00722FD8"/>
    <w:rsid w:val="00723407"/>
    <w:rsid w:val="0072362B"/>
    <w:rsid w:val="0072373B"/>
    <w:rsid w:val="007237FC"/>
    <w:rsid w:val="00723844"/>
    <w:rsid w:val="00723D28"/>
    <w:rsid w:val="00723EE8"/>
    <w:rsid w:val="00723F81"/>
    <w:rsid w:val="007244E8"/>
    <w:rsid w:val="007247BE"/>
    <w:rsid w:val="007248DD"/>
    <w:rsid w:val="00724926"/>
    <w:rsid w:val="007249B7"/>
    <w:rsid w:val="00724AB3"/>
    <w:rsid w:val="00724B40"/>
    <w:rsid w:val="00724C9D"/>
    <w:rsid w:val="0072500D"/>
    <w:rsid w:val="00725038"/>
    <w:rsid w:val="0072519F"/>
    <w:rsid w:val="007252A3"/>
    <w:rsid w:val="007252E7"/>
    <w:rsid w:val="0072544F"/>
    <w:rsid w:val="0072554C"/>
    <w:rsid w:val="0072564E"/>
    <w:rsid w:val="00725806"/>
    <w:rsid w:val="00725BA3"/>
    <w:rsid w:val="00725D48"/>
    <w:rsid w:val="00725D65"/>
    <w:rsid w:val="00725EC7"/>
    <w:rsid w:val="007260A6"/>
    <w:rsid w:val="00726403"/>
    <w:rsid w:val="0072640C"/>
    <w:rsid w:val="007264AC"/>
    <w:rsid w:val="00726781"/>
    <w:rsid w:val="00726858"/>
    <w:rsid w:val="007268AB"/>
    <w:rsid w:val="007268D3"/>
    <w:rsid w:val="00726997"/>
    <w:rsid w:val="00726B8C"/>
    <w:rsid w:val="00726C2C"/>
    <w:rsid w:val="00726EB8"/>
    <w:rsid w:val="00726FBD"/>
    <w:rsid w:val="0072712D"/>
    <w:rsid w:val="0072725F"/>
    <w:rsid w:val="00727287"/>
    <w:rsid w:val="0072734F"/>
    <w:rsid w:val="0072746C"/>
    <w:rsid w:val="00727513"/>
    <w:rsid w:val="0072760B"/>
    <w:rsid w:val="0072789B"/>
    <w:rsid w:val="0072789D"/>
    <w:rsid w:val="007279EA"/>
    <w:rsid w:val="00727A08"/>
    <w:rsid w:val="00727A39"/>
    <w:rsid w:val="00727ADD"/>
    <w:rsid w:val="00727C6F"/>
    <w:rsid w:val="00727D67"/>
    <w:rsid w:val="00727F88"/>
    <w:rsid w:val="00727FC8"/>
    <w:rsid w:val="00730451"/>
    <w:rsid w:val="0073050C"/>
    <w:rsid w:val="007305F5"/>
    <w:rsid w:val="00730698"/>
    <w:rsid w:val="00730897"/>
    <w:rsid w:val="00730CC7"/>
    <w:rsid w:val="00730D55"/>
    <w:rsid w:val="00730F45"/>
    <w:rsid w:val="00730FBE"/>
    <w:rsid w:val="0073100F"/>
    <w:rsid w:val="00731136"/>
    <w:rsid w:val="007311A8"/>
    <w:rsid w:val="00731250"/>
    <w:rsid w:val="0073125F"/>
    <w:rsid w:val="0073132A"/>
    <w:rsid w:val="00731441"/>
    <w:rsid w:val="00731659"/>
    <w:rsid w:val="007316D7"/>
    <w:rsid w:val="0073178F"/>
    <w:rsid w:val="00731864"/>
    <w:rsid w:val="00731A90"/>
    <w:rsid w:val="00731B04"/>
    <w:rsid w:val="00731DFE"/>
    <w:rsid w:val="00731E2B"/>
    <w:rsid w:val="00731F16"/>
    <w:rsid w:val="00732245"/>
    <w:rsid w:val="007322BD"/>
    <w:rsid w:val="007328B9"/>
    <w:rsid w:val="00732E7E"/>
    <w:rsid w:val="00732ED0"/>
    <w:rsid w:val="00732F6C"/>
    <w:rsid w:val="00732FF9"/>
    <w:rsid w:val="00733119"/>
    <w:rsid w:val="00733185"/>
    <w:rsid w:val="007332CB"/>
    <w:rsid w:val="00733335"/>
    <w:rsid w:val="007333BE"/>
    <w:rsid w:val="007334A3"/>
    <w:rsid w:val="00733548"/>
    <w:rsid w:val="00733A48"/>
    <w:rsid w:val="00733A51"/>
    <w:rsid w:val="00733AC9"/>
    <w:rsid w:val="00733CB3"/>
    <w:rsid w:val="00733CF5"/>
    <w:rsid w:val="00733E7E"/>
    <w:rsid w:val="00733ECB"/>
    <w:rsid w:val="00734050"/>
    <w:rsid w:val="007342B3"/>
    <w:rsid w:val="007342DA"/>
    <w:rsid w:val="00734380"/>
    <w:rsid w:val="0073455B"/>
    <w:rsid w:val="007346F5"/>
    <w:rsid w:val="00734778"/>
    <w:rsid w:val="007347FF"/>
    <w:rsid w:val="007348D0"/>
    <w:rsid w:val="007349D8"/>
    <w:rsid w:val="00734A2D"/>
    <w:rsid w:val="00734AB2"/>
    <w:rsid w:val="00734B9A"/>
    <w:rsid w:val="00734E24"/>
    <w:rsid w:val="00734E5E"/>
    <w:rsid w:val="0073522E"/>
    <w:rsid w:val="00735321"/>
    <w:rsid w:val="00735326"/>
    <w:rsid w:val="00735380"/>
    <w:rsid w:val="007353F4"/>
    <w:rsid w:val="0073546A"/>
    <w:rsid w:val="0073556B"/>
    <w:rsid w:val="0073583C"/>
    <w:rsid w:val="00735903"/>
    <w:rsid w:val="00735967"/>
    <w:rsid w:val="00735E26"/>
    <w:rsid w:val="00735F0F"/>
    <w:rsid w:val="007360EC"/>
    <w:rsid w:val="00736365"/>
    <w:rsid w:val="00736371"/>
    <w:rsid w:val="007363B6"/>
    <w:rsid w:val="007363FC"/>
    <w:rsid w:val="0073656B"/>
    <w:rsid w:val="00736792"/>
    <w:rsid w:val="00736BF1"/>
    <w:rsid w:val="0073706B"/>
    <w:rsid w:val="00737214"/>
    <w:rsid w:val="00737221"/>
    <w:rsid w:val="0073748A"/>
    <w:rsid w:val="00737622"/>
    <w:rsid w:val="0073789D"/>
    <w:rsid w:val="00737A11"/>
    <w:rsid w:val="00737BBD"/>
    <w:rsid w:val="00737CA2"/>
    <w:rsid w:val="00737FC2"/>
    <w:rsid w:val="00740731"/>
    <w:rsid w:val="007407CE"/>
    <w:rsid w:val="007408FD"/>
    <w:rsid w:val="00740961"/>
    <w:rsid w:val="00740B1D"/>
    <w:rsid w:val="00740C75"/>
    <w:rsid w:val="00740E19"/>
    <w:rsid w:val="00740EB7"/>
    <w:rsid w:val="00740EC1"/>
    <w:rsid w:val="0074100C"/>
    <w:rsid w:val="0074103C"/>
    <w:rsid w:val="0074104E"/>
    <w:rsid w:val="007416F2"/>
    <w:rsid w:val="0074176D"/>
    <w:rsid w:val="007417F3"/>
    <w:rsid w:val="00741BDE"/>
    <w:rsid w:val="00742014"/>
    <w:rsid w:val="0074232E"/>
    <w:rsid w:val="007425A2"/>
    <w:rsid w:val="00742948"/>
    <w:rsid w:val="00742985"/>
    <w:rsid w:val="007429CD"/>
    <w:rsid w:val="00742C5E"/>
    <w:rsid w:val="00742DBC"/>
    <w:rsid w:val="00742DC5"/>
    <w:rsid w:val="00742DF3"/>
    <w:rsid w:val="00742E1B"/>
    <w:rsid w:val="007431C6"/>
    <w:rsid w:val="007432ED"/>
    <w:rsid w:val="00743363"/>
    <w:rsid w:val="007434BD"/>
    <w:rsid w:val="00743621"/>
    <w:rsid w:val="0074370F"/>
    <w:rsid w:val="00743A08"/>
    <w:rsid w:val="00743CD4"/>
    <w:rsid w:val="00743DDF"/>
    <w:rsid w:val="00743FB2"/>
    <w:rsid w:val="0074417B"/>
    <w:rsid w:val="0074420B"/>
    <w:rsid w:val="007446CA"/>
    <w:rsid w:val="0074472E"/>
    <w:rsid w:val="0074481F"/>
    <w:rsid w:val="007448CD"/>
    <w:rsid w:val="007449BB"/>
    <w:rsid w:val="00744AE7"/>
    <w:rsid w:val="00744B25"/>
    <w:rsid w:val="00744C39"/>
    <w:rsid w:val="00744C80"/>
    <w:rsid w:val="00744E5A"/>
    <w:rsid w:val="00744EC4"/>
    <w:rsid w:val="007450D5"/>
    <w:rsid w:val="007450D7"/>
    <w:rsid w:val="007450DE"/>
    <w:rsid w:val="0074512A"/>
    <w:rsid w:val="00745217"/>
    <w:rsid w:val="007455EC"/>
    <w:rsid w:val="00745916"/>
    <w:rsid w:val="0074596C"/>
    <w:rsid w:val="007459FC"/>
    <w:rsid w:val="00745B27"/>
    <w:rsid w:val="00745C8E"/>
    <w:rsid w:val="00745F9C"/>
    <w:rsid w:val="007462B6"/>
    <w:rsid w:val="00746329"/>
    <w:rsid w:val="00746429"/>
    <w:rsid w:val="007466A4"/>
    <w:rsid w:val="0074679C"/>
    <w:rsid w:val="007467F5"/>
    <w:rsid w:val="00746819"/>
    <w:rsid w:val="00746A0A"/>
    <w:rsid w:val="00746AF1"/>
    <w:rsid w:val="00746CC8"/>
    <w:rsid w:val="00746DC6"/>
    <w:rsid w:val="00746DF1"/>
    <w:rsid w:val="00747188"/>
    <w:rsid w:val="007471C0"/>
    <w:rsid w:val="0074740A"/>
    <w:rsid w:val="0074750A"/>
    <w:rsid w:val="007476B4"/>
    <w:rsid w:val="007479AD"/>
    <w:rsid w:val="007479B5"/>
    <w:rsid w:val="00747B61"/>
    <w:rsid w:val="00747D68"/>
    <w:rsid w:val="00747EDC"/>
    <w:rsid w:val="0075012F"/>
    <w:rsid w:val="00750425"/>
    <w:rsid w:val="007504E4"/>
    <w:rsid w:val="007505A6"/>
    <w:rsid w:val="007505A8"/>
    <w:rsid w:val="0075067F"/>
    <w:rsid w:val="00750777"/>
    <w:rsid w:val="007508B7"/>
    <w:rsid w:val="00750D7F"/>
    <w:rsid w:val="00751002"/>
    <w:rsid w:val="0075116E"/>
    <w:rsid w:val="0075153B"/>
    <w:rsid w:val="007517B1"/>
    <w:rsid w:val="007518B2"/>
    <w:rsid w:val="00751A84"/>
    <w:rsid w:val="00751B29"/>
    <w:rsid w:val="00751B74"/>
    <w:rsid w:val="00751D20"/>
    <w:rsid w:val="00751EDB"/>
    <w:rsid w:val="00751F00"/>
    <w:rsid w:val="00752092"/>
    <w:rsid w:val="007520F6"/>
    <w:rsid w:val="007521D7"/>
    <w:rsid w:val="00752654"/>
    <w:rsid w:val="00752678"/>
    <w:rsid w:val="00752A61"/>
    <w:rsid w:val="00752CA8"/>
    <w:rsid w:val="007530F7"/>
    <w:rsid w:val="0075311A"/>
    <w:rsid w:val="007532EB"/>
    <w:rsid w:val="007533C2"/>
    <w:rsid w:val="00753431"/>
    <w:rsid w:val="007534CB"/>
    <w:rsid w:val="00753667"/>
    <w:rsid w:val="00753A60"/>
    <w:rsid w:val="00753A7A"/>
    <w:rsid w:val="00753C40"/>
    <w:rsid w:val="00753CFA"/>
    <w:rsid w:val="00753DE1"/>
    <w:rsid w:val="0075400C"/>
    <w:rsid w:val="007540A0"/>
    <w:rsid w:val="0075412B"/>
    <w:rsid w:val="00754272"/>
    <w:rsid w:val="007542C7"/>
    <w:rsid w:val="00754382"/>
    <w:rsid w:val="007543FA"/>
    <w:rsid w:val="0075447E"/>
    <w:rsid w:val="007547FF"/>
    <w:rsid w:val="00754DF2"/>
    <w:rsid w:val="00754F39"/>
    <w:rsid w:val="00754F3F"/>
    <w:rsid w:val="0075513B"/>
    <w:rsid w:val="00755170"/>
    <w:rsid w:val="007551B8"/>
    <w:rsid w:val="00755548"/>
    <w:rsid w:val="007556BE"/>
    <w:rsid w:val="007558A2"/>
    <w:rsid w:val="00755927"/>
    <w:rsid w:val="007559F5"/>
    <w:rsid w:val="007559F9"/>
    <w:rsid w:val="00755B58"/>
    <w:rsid w:val="00755BAC"/>
    <w:rsid w:val="00755E0B"/>
    <w:rsid w:val="00755F5F"/>
    <w:rsid w:val="00755F7A"/>
    <w:rsid w:val="00756124"/>
    <w:rsid w:val="0075615B"/>
    <w:rsid w:val="007562BC"/>
    <w:rsid w:val="007563B1"/>
    <w:rsid w:val="007565D7"/>
    <w:rsid w:val="007565E1"/>
    <w:rsid w:val="00756624"/>
    <w:rsid w:val="007567AF"/>
    <w:rsid w:val="007569F5"/>
    <w:rsid w:val="00756A72"/>
    <w:rsid w:val="00756D21"/>
    <w:rsid w:val="00756D78"/>
    <w:rsid w:val="00756E18"/>
    <w:rsid w:val="00756F25"/>
    <w:rsid w:val="00756F53"/>
    <w:rsid w:val="00756F75"/>
    <w:rsid w:val="0075731B"/>
    <w:rsid w:val="00757492"/>
    <w:rsid w:val="007575D6"/>
    <w:rsid w:val="007576E7"/>
    <w:rsid w:val="007577DF"/>
    <w:rsid w:val="007577F8"/>
    <w:rsid w:val="00757802"/>
    <w:rsid w:val="007578A4"/>
    <w:rsid w:val="00757905"/>
    <w:rsid w:val="00757AE4"/>
    <w:rsid w:val="00757CE9"/>
    <w:rsid w:val="0076002D"/>
    <w:rsid w:val="00760626"/>
    <w:rsid w:val="0076081E"/>
    <w:rsid w:val="007608EC"/>
    <w:rsid w:val="00760A03"/>
    <w:rsid w:val="00760A11"/>
    <w:rsid w:val="00760DA8"/>
    <w:rsid w:val="00760E17"/>
    <w:rsid w:val="007611CE"/>
    <w:rsid w:val="00761344"/>
    <w:rsid w:val="007613E5"/>
    <w:rsid w:val="00761586"/>
    <w:rsid w:val="007615EF"/>
    <w:rsid w:val="0076160C"/>
    <w:rsid w:val="00761831"/>
    <w:rsid w:val="00761850"/>
    <w:rsid w:val="007619A9"/>
    <w:rsid w:val="00761BDA"/>
    <w:rsid w:val="00761C99"/>
    <w:rsid w:val="00761F6D"/>
    <w:rsid w:val="007621B1"/>
    <w:rsid w:val="007624A1"/>
    <w:rsid w:val="0076268D"/>
    <w:rsid w:val="00762884"/>
    <w:rsid w:val="00762992"/>
    <w:rsid w:val="00762B6E"/>
    <w:rsid w:val="00762EBC"/>
    <w:rsid w:val="00763113"/>
    <w:rsid w:val="007631A5"/>
    <w:rsid w:val="00763424"/>
    <w:rsid w:val="0076348F"/>
    <w:rsid w:val="007634B7"/>
    <w:rsid w:val="00763504"/>
    <w:rsid w:val="00763545"/>
    <w:rsid w:val="007637C5"/>
    <w:rsid w:val="007637DA"/>
    <w:rsid w:val="007638A9"/>
    <w:rsid w:val="007638CF"/>
    <w:rsid w:val="00763A06"/>
    <w:rsid w:val="00763AEF"/>
    <w:rsid w:val="00763B3C"/>
    <w:rsid w:val="007641B6"/>
    <w:rsid w:val="007642A9"/>
    <w:rsid w:val="00764346"/>
    <w:rsid w:val="00764352"/>
    <w:rsid w:val="0076479E"/>
    <w:rsid w:val="00764B72"/>
    <w:rsid w:val="00764C9D"/>
    <w:rsid w:val="00764F3C"/>
    <w:rsid w:val="00765160"/>
    <w:rsid w:val="00765480"/>
    <w:rsid w:val="007654DB"/>
    <w:rsid w:val="007654F2"/>
    <w:rsid w:val="0076553B"/>
    <w:rsid w:val="0076575A"/>
    <w:rsid w:val="0076578B"/>
    <w:rsid w:val="00765B49"/>
    <w:rsid w:val="00765C91"/>
    <w:rsid w:val="00765F35"/>
    <w:rsid w:val="00765FB9"/>
    <w:rsid w:val="00766015"/>
    <w:rsid w:val="0076608C"/>
    <w:rsid w:val="00766161"/>
    <w:rsid w:val="00766541"/>
    <w:rsid w:val="007667BB"/>
    <w:rsid w:val="0076681A"/>
    <w:rsid w:val="00766CE2"/>
    <w:rsid w:val="00766F04"/>
    <w:rsid w:val="00767086"/>
    <w:rsid w:val="007670B7"/>
    <w:rsid w:val="0076725C"/>
    <w:rsid w:val="007672CD"/>
    <w:rsid w:val="0076746C"/>
    <w:rsid w:val="007674BB"/>
    <w:rsid w:val="00767752"/>
    <w:rsid w:val="00767952"/>
    <w:rsid w:val="007679C5"/>
    <w:rsid w:val="00767A5B"/>
    <w:rsid w:val="00767BDF"/>
    <w:rsid w:val="00767C29"/>
    <w:rsid w:val="007700A3"/>
    <w:rsid w:val="00770140"/>
    <w:rsid w:val="007701FC"/>
    <w:rsid w:val="0077045F"/>
    <w:rsid w:val="007704BF"/>
    <w:rsid w:val="00770515"/>
    <w:rsid w:val="007707A2"/>
    <w:rsid w:val="007707E4"/>
    <w:rsid w:val="007709A4"/>
    <w:rsid w:val="00770BEE"/>
    <w:rsid w:val="00770DB1"/>
    <w:rsid w:val="00770DC3"/>
    <w:rsid w:val="00771242"/>
    <w:rsid w:val="007712BB"/>
    <w:rsid w:val="00771734"/>
    <w:rsid w:val="007717CB"/>
    <w:rsid w:val="0077199D"/>
    <w:rsid w:val="007719A0"/>
    <w:rsid w:val="00771B30"/>
    <w:rsid w:val="00771F56"/>
    <w:rsid w:val="00772272"/>
    <w:rsid w:val="00772300"/>
    <w:rsid w:val="007725F4"/>
    <w:rsid w:val="0077264E"/>
    <w:rsid w:val="00772659"/>
    <w:rsid w:val="0077265B"/>
    <w:rsid w:val="00772727"/>
    <w:rsid w:val="0077272D"/>
    <w:rsid w:val="0077294C"/>
    <w:rsid w:val="007729E0"/>
    <w:rsid w:val="00772C5E"/>
    <w:rsid w:val="00772EA5"/>
    <w:rsid w:val="00772EB1"/>
    <w:rsid w:val="00773145"/>
    <w:rsid w:val="00773335"/>
    <w:rsid w:val="007733F9"/>
    <w:rsid w:val="00773439"/>
    <w:rsid w:val="00773AB5"/>
    <w:rsid w:val="00773F91"/>
    <w:rsid w:val="00774029"/>
    <w:rsid w:val="00774456"/>
    <w:rsid w:val="00774524"/>
    <w:rsid w:val="007747B2"/>
    <w:rsid w:val="007749CA"/>
    <w:rsid w:val="00774B21"/>
    <w:rsid w:val="00774B7E"/>
    <w:rsid w:val="00774BB0"/>
    <w:rsid w:val="00774BE1"/>
    <w:rsid w:val="00774CBA"/>
    <w:rsid w:val="00774D55"/>
    <w:rsid w:val="00774EC1"/>
    <w:rsid w:val="007755BD"/>
    <w:rsid w:val="00775723"/>
    <w:rsid w:val="00775743"/>
    <w:rsid w:val="007757A5"/>
    <w:rsid w:val="007757AB"/>
    <w:rsid w:val="00775813"/>
    <w:rsid w:val="00775827"/>
    <w:rsid w:val="00775910"/>
    <w:rsid w:val="00775A7E"/>
    <w:rsid w:val="00775BFE"/>
    <w:rsid w:val="00775E16"/>
    <w:rsid w:val="00775F09"/>
    <w:rsid w:val="0077601E"/>
    <w:rsid w:val="0077604C"/>
    <w:rsid w:val="007760CA"/>
    <w:rsid w:val="00776121"/>
    <w:rsid w:val="0077665A"/>
    <w:rsid w:val="00776861"/>
    <w:rsid w:val="00776902"/>
    <w:rsid w:val="00776973"/>
    <w:rsid w:val="007769FE"/>
    <w:rsid w:val="00776B9C"/>
    <w:rsid w:val="00776D17"/>
    <w:rsid w:val="00776F92"/>
    <w:rsid w:val="00777225"/>
    <w:rsid w:val="00777346"/>
    <w:rsid w:val="007774D9"/>
    <w:rsid w:val="00777787"/>
    <w:rsid w:val="007777C4"/>
    <w:rsid w:val="0077782A"/>
    <w:rsid w:val="00777904"/>
    <w:rsid w:val="00777A04"/>
    <w:rsid w:val="00777A07"/>
    <w:rsid w:val="00777AFD"/>
    <w:rsid w:val="00777BB6"/>
    <w:rsid w:val="00777C11"/>
    <w:rsid w:val="00777D50"/>
    <w:rsid w:val="00777FB4"/>
    <w:rsid w:val="00780021"/>
    <w:rsid w:val="00780240"/>
    <w:rsid w:val="007802BC"/>
    <w:rsid w:val="00780302"/>
    <w:rsid w:val="00780462"/>
    <w:rsid w:val="007804BB"/>
    <w:rsid w:val="00780589"/>
    <w:rsid w:val="00780719"/>
    <w:rsid w:val="00780A62"/>
    <w:rsid w:val="00780B20"/>
    <w:rsid w:val="00780C84"/>
    <w:rsid w:val="0078103B"/>
    <w:rsid w:val="00781077"/>
    <w:rsid w:val="007810B7"/>
    <w:rsid w:val="007810D8"/>
    <w:rsid w:val="00781223"/>
    <w:rsid w:val="007813C1"/>
    <w:rsid w:val="00781427"/>
    <w:rsid w:val="00781441"/>
    <w:rsid w:val="007816A9"/>
    <w:rsid w:val="00781800"/>
    <w:rsid w:val="00781814"/>
    <w:rsid w:val="007818FD"/>
    <w:rsid w:val="00781B5C"/>
    <w:rsid w:val="00781ED6"/>
    <w:rsid w:val="007822E5"/>
    <w:rsid w:val="007823CF"/>
    <w:rsid w:val="007823F3"/>
    <w:rsid w:val="0078249C"/>
    <w:rsid w:val="0078255F"/>
    <w:rsid w:val="00782619"/>
    <w:rsid w:val="00782996"/>
    <w:rsid w:val="0078299D"/>
    <w:rsid w:val="00782ADD"/>
    <w:rsid w:val="00782B02"/>
    <w:rsid w:val="00782B6C"/>
    <w:rsid w:val="00782C98"/>
    <w:rsid w:val="00782E7B"/>
    <w:rsid w:val="00782FF6"/>
    <w:rsid w:val="00783028"/>
    <w:rsid w:val="00783332"/>
    <w:rsid w:val="0078337F"/>
    <w:rsid w:val="0078352C"/>
    <w:rsid w:val="00783607"/>
    <w:rsid w:val="0078378A"/>
    <w:rsid w:val="0078384B"/>
    <w:rsid w:val="007838D3"/>
    <w:rsid w:val="00783B08"/>
    <w:rsid w:val="00783FBB"/>
    <w:rsid w:val="00784120"/>
    <w:rsid w:val="00784191"/>
    <w:rsid w:val="00784274"/>
    <w:rsid w:val="007842D8"/>
    <w:rsid w:val="007842E9"/>
    <w:rsid w:val="0078438F"/>
    <w:rsid w:val="0078448B"/>
    <w:rsid w:val="00784861"/>
    <w:rsid w:val="007848CB"/>
    <w:rsid w:val="007849E1"/>
    <w:rsid w:val="00784ABC"/>
    <w:rsid w:val="00784B48"/>
    <w:rsid w:val="00784B91"/>
    <w:rsid w:val="00784BA9"/>
    <w:rsid w:val="00784C07"/>
    <w:rsid w:val="00784CB0"/>
    <w:rsid w:val="00784E54"/>
    <w:rsid w:val="007851C0"/>
    <w:rsid w:val="007851DA"/>
    <w:rsid w:val="007852C9"/>
    <w:rsid w:val="007853D2"/>
    <w:rsid w:val="0078558B"/>
    <w:rsid w:val="00785684"/>
    <w:rsid w:val="0078584B"/>
    <w:rsid w:val="007858A9"/>
    <w:rsid w:val="00785B43"/>
    <w:rsid w:val="00785C5E"/>
    <w:rsid w:val="00785C73"/>
    <w:rsid w:val="00786039"/>
    <w:rsid w:val="00786208"/>
    <w:rsid w:val="007862EB"/>
    <w:rsid w:val="007869CE"/>
    <w:rsid w:val="00786A0A"/>
    <w:rsid w:val="00786A66"/>
    <w:rsid w:val="00786BAB"/>
    <w:rsid w:val="00786DC8"/>
    <w:rsid w:val="00786F2C"/>
    <w:rsid w:val="00787116"/>
    <w:rsid w:val="0078711C"/>
    <w:rsid w:val="007873DC"/>
    <w:rsid w:val="007874CE"/>
    <w:rsid w:val="00787533"/>
    <w:rsid w:val="0078767D"/>
    <w:rsid w:val="007876CA"/>
    <w:rsid w:val="0078776F"/>
    <w:rsid w:val="00787946"/>
    <w:rsid w:val="00787B00"/>
    <w:rsid w:val="00787BA9"/>
    <w:rsid w:val="00787F0E"/>
    <w:rsid w:val="007904CE"/>
    <w:rsid w:val="0079055F"/>
    <w:rsid w:val="007909CC"/>
    <w:rsid w:val="00790AA5"/>
    <w:rsid w:val="00790C2C"/>
    <w:rsid w:val="00790EDC"/>
    <w:rsid w:val="0079100F"/>
    <w:rsid w:val="007911F3"/>
    <w:rsid w:val="0079120C"/>
    <w:rsid w:val="00791279"/>
    <w:rsid w:val="007912B8"/>
    <w:rsid w:val="007914F2"/>
    <w:rsid w:val="00791522"/>
    <w:rsid w:val="00791B15"/>
    <w:rsid w:val="00791C12"/>
    <w:rsid w:val="00791CBF"/>
    <w:rsid w:val="00791DCC"/>
    <w:rsid w:val="00792017"/>
    <w:rsid w:val="00792282"/>
    <w:rsid w:val="00792394"/>
    <w:rsid w:val="00792588"/>
    <w:rsid w:val="00792943"/>
    <w:rsid w:val="00792961"/>
    <w:rsid w:val="007929D6"/>
    <w:rsid w:val="00792A69"/>
    <w:rsid w:val="00792B2D"/>
    <w:rsid w:val="00792B6B"/>
    <w:rsid w:val="00792B8A"/>
    <w:rsid w:val="00792C57"/>
    <w:rsid w:val="00792C75"/>
    <w:rsid w:val="0079306F"/>
    <w:rsid w:val="007930FC"/>
    <w:rsid w:val="007931E8"/>
    <w:rsid w:val="00793297"/>
    <w:rsid w:val="007932FC"/>
    <w:rsid w:val="007934D0"/>
    <w:rsid w:val="0079378D"/>
    <w:rsid w:val="007937B7"/>
    <w:rsid w:val="00793869"/>
    <w:rsid w:val="007938C8"/>
    <w:rsid w:val="007939D4"/>
    <w:rsid w:val="007939ED"/>
    <w:rsid w:val="00793EA6"/>
    <w:rsid w:val="00794201"/>
    <w:rsid w:val="00794635"/>
    <w:rsid w:val="0079474E"/>
    <w:rsid w:val="007947B8"/>
    <w:rsid w:val="00794867"/>
    <w:rsid w:val="00794A75"/>
    <w:rsid w:val="00794CAA"/>
    <w:rsid w:val="00794CD6"/>
    <w:rsid w:val="00794D33"/>
    <w:rsid w:val="00795438"/>
    <w:rsid w:val="007957BB"/>
    <w:rsid w:val="007958DC"/>
    <w:rsid w:val="00795A53"/>
    <w:rsid w:val="00795B1F"/>
    <w:rsid w:val="00795CBB"/>
    <w:rsid w:val="00795D4E"/>
    <w:rsid w:val="0079617F"/>
    <w:rsid w:val="00796242"/>
    <w:rsid w:val="007963BA"/>
    <w:rsid w:val="00796481"/>
    <w:rsid w:val="007964C7"/>
    <w:rsid w:val="00796761"/>
    <w:rsid w:val="007967EF"/>
    <w:rsid w:val="007969BA"/>
    <w:rsid w:val="00796A8B"/>
    <w:rsid w:val="00796AD1"/>
    <w:rsid w:val="00796B2E"/>
    <w:rsid w:val="00796C53"/>
    <w:rsid w:val="00796D62"/>
    <w:rsid w:val="00797258"/>
    <w:rsid w:val="00797279"/>
    <w:rsid w:val="00797298"/>
    <w:rsid w:val="007972C1"/>
    <w:rsid w:val="007976B6"/>
    <w:rsid w:val="00797744"/>
    <w:rsid w:val="00797927"/>
    <w:rsid w:val="00797A29"/>
    <w:rsid w:val="00797ABE"/>
    <w:rsid w:val="00797C2A"/>
    <w:rsid w:val="00797CCF"/>
    <w:rsid w:val="00797DD9"/>
    <w:rsid w:val="00797F95"/>
    <w:rsid w:val="007A0189"/>
    <w:rsid w:val="007A0328"/>
    <w:rsid w:val="007A06A8"/>
    <w:rsid w:val="007A0736"/>
    <w:rsid w:val="007A0801"/>
    <w:rsid w:val="007A089B"/>
    <w:rsid w:val="007A0973"/>
    <w:rsid w:val="007A0A9A"/>
    <w:rsid w:val="007A0CDE"/>
    <w:rsid w:val="007A0E3B"/>
    <w:rsid w:val="007A0FD6"/>
    <w:rsid w:val="007A0FF5"/>
    <w:rsid w:val="007A1034"/>
    <w:rsid w:val="007A1185"/>
    <w:rsid w:val="007A1210"/>
    <w:rsid w:val="007A1284"/>
    <w:rsid w:val="007A12B7"/>
    <w:rsid w:val="007A1439"/>
    <w:rsid w:val="007A14C6"/>
    <w:rsid w:val="007A15A4"/>
    <w:rsid w:val="007A1B8C"/>
    <w:rsid w:val="007A1CCE"/>
    <w:rsid w:val="007A1D78"/>
    <w:rsid w:val="007A1F69"/>
    <w:rsid w:val="007A2379"/>
    <w:rsid w:val="007A2417"/>
    <w:rsid w:val="007A247F"/>
    <w:rsid w:val="007A24C9"/>
    <w:rsid w:val="007A252E"/>
    <w:rsid w:val="007A2776"/>
    <w:rsid w:val="007A2876"/>
    <w:rsid w:val="007A2A4C"/>
    <w:rsid w:val="007A2C4D"/>
    <w:rsid w:val="007A2F3A"/>
    <w:rsid w:val="007A313A"/>
    <w:rsid w:val="007A32A5"/>
    <w:rsid w:val="007A3622"/>
    <w:rsid w:val="007A36B2"/>
    <w:rsid w:val="007A3846"/>
    <w:rsid w:val="007A38B4"/>
    <w:rsid w:val="007A3D39"/>
    <w:rsid w:val="007A4102"/>
    <w:rsid w:val="007A4358"/>
    <w:rsid w:val="007A4407"/>
    <w:rsid w:val="007A46C0"/>
    <w:rsid w:val="007A4760"/>
    <w:rsid w:val="007A4876"/>
    <w:rsid w:val="007A4917"/>
    <w:rsid w:val="007A4D47"/>
    <w:rsid w:val="007A4DA3"/>
    <w:rsid w:val="007A511C"/>
    <w:rsid w:val="007A53DE"/>
    <w:rsid w:val="007A53EE"/>
    <w:rsid w:val="007A54AD"/>
    <w:rsid w:val="007A5522"/>
    <w:rsid w:val="007A55E6"/>
    <w:rsid w:val="007A56D8"/>
    <w:rsid w:val="007A574A"/>
    <w:rsid w:val="007A57D6"/>
    <w:rsid w:val="007A5CA6"/>
    <w:rsid w:val="007A5E59"/>
    <w:rsid w:val="007A6221"/>
    <w:rsid w:val="007A6236"/>
    <w:rsid w:val="007A626C"/>
    <w:rsid w:val="007A62D8"/>
    <w:rsid w:val="007A6387"/>
    <w:rsid w:val="007A6724"/>
    <w:rsid w:val="007A6755"/>
    <w:rsid w:val="007A6805"/>
    <w:rsid w:val="007A6832"/>
    <w:rsid w:val="007A6C2C"/>
    <w:rsid w:val="007A6CB2"/>
    <w:rsid w:val="007A6DEF"/>
    <w:rsid w:val="007A6E37"/>
    <w:rsid w:val="007A6F51"/>
    <w:rsid w:val="007A7102"/>
    <w:rsid w:val="007A7112"/>
    <w:rsid w:val="007A725C"/>
    <w:rsid w:val="007A72F3"/>
    <w:rsid w:val="007A73CD"/>
    <w:rsid w:val="007A7483"/>
    <w:rsid w:val="007A767D"/>
    <w:rsid w:val="007A7681"/>
    <w:rsid w:val="007A779D"/>
    <w:rsid w:val="007A7968"/>
    <w:rsid w:val="007A79B7"/>
    <w:rsid w:val="007A7B4B"/>
    <w:rsid w:val="007A7BC3"/>
    <w:rsid w:val="007A7C51"/>
    <w:rsid w:val="007A7C6A"/>
    <w:rsid w:val="007A7C89"/>
    <w:rsid w:val="007A7D89"/>
    <w:rsid w:val="007A7E82"/>
    <w:rsid w:val="007B00CF"/>
    <w:rsid w:val="007B00DC"/>
    <w:rsid w:val="007B02F2"/>
    <w:rsid w:val="007B0569"/>
    <w:rsid w:val="007B0855"/>
    <w:rsid w:val="007B0A6C"/>
    <w:rsid w:val="007B0AEB"/>
    <w:rsid w:val="007B0D5C"/>
    <w:rsid w:val="007B0DC6"/>
    <w:rsid w:val="007B0F48"/>
    <w:rsid w:val="007B10CF"/>
    <w:rsid w:val="007B10E5"/>
    <w:rsid w:val="007B1250"/>
    <w:rsid w:val="007B127F"/>
    <w:rsid w:val="007B1450"/>
    <w:rsid w:val="007B14B7"/>
    <w:rsid w:val="007B1730"/>
    <w:rsid w:val="007B17C8"/>
    <w:rsid w:val="007B19A6"/>
    <w:rsid w:val="007B1AA2"/>
    <w:rsid w:val="007B1AC0"/>
    <w:rsid w:val="007B1AD4"/>
    <w:rsid w:val="007B1DC9"/>
    <w:rsid w:val="007B1E6F"/>
    <w:rsid w:val="007B1FB5"/>
    <w:rsid w:val="007B1FBE"/>
    <w:rsid w:val="007B2003"/>
    <w:rsid w:val="007B20C3"/>
    <w:rsid w:val="007B21F5"/>
    <w:rsid w:val="007B260C"/>
    <w:rsid w:val="007B2638"/>
    <w:rsid w:val="007B26D1"/>
    <w:rsid w:val="007B2992"/>
    <w:rsid w:val="007B2AC1"/>
    <w:rsid w:val="007B2C62"/>
    <w:rsid w:val="007B302E"/>
    <w:rsid w:val="007B31AD"/>
    <w:rsid w:val="007B31C4"/>
    <w:rsid w:val="007B34FD"/>
    <w:rsid w:val="007B35F8"/>
    <w:rsid w:val="007B370C"/>
    <w:rsid w:val="007B37C7"/>
    <w:rsid w:val="007B381A"/>
    <w:rsid w:val="007B39CF"/>
    <w:rsid w:val="007B3B54"/>
    <w:rsid w:val="007B3B62"/>
    <w:rsid w:val="007B3BFE"/>
    <w:rsid w:val="007B400A"/>
    <w:rsid w:val="007B402C"/>
    <w:rsid w:val="007B4136"/>
    <w:rsid w:val="007B414F"/>
    <w:rsid w:val="007B4370"/>
    <w:rsid w:val="007B43C6"/>
    <w:rsid w:val="007B4567"/>
    <w:rsid w:val="007B460D"/>
    <w:rsid w:val="007B4758"/>
    <w:rsid w:val="007B4A65"/>
    <w:rsid w:val="007B4AC3"/>
    <w:rsid w:val="007B4AD7"/>
    <w:rsid w:val="007B4F94"/>
    <w:rsid w:val="007B5092"/>
    <w:rsid w:val="007B53E2"/>
    <w:rsid w:val="007B55AA"/>
    <w:rsid w:val="007B56AA"/>
    <w:rsid w:val="007B5804"/>
    <w:rsid w:val="007B58E0"/>
    <w:rsid w:val="007B6299"/>
    <w:rsid w:val="007B646B"/>
    <w:rsid w:val="007B6482"/>
    <w:rsid w:val="007B6667"/>
    <w:rsid w:val="007B670D"/>
    <w:rsid w:val="007B682B"/>
    <w:rsid w:val="007B686D"/>
    <w:rsid w:val="007B6A3A"/>
    <w:rsid w:val="007B6A9C"/>
    <w:rsid w:val="007B6B5E"/>
    <w:rsid w:val="007B6D31"/>
    <w:rsid w:val="007B6D70"/>
    <w:rsid w:val="007B6E5D"/>
    <w:rsid w:val="007B6E66"/>
    <w:rsid w:val="007B6EB3"/>
    <w:rsid w:val="007B70A3"/>
    <w:rsid w:val="007B72B2"/>
    <w:rsid w:val="007B7573"/>
    <w:rsid w:val="007B766B"/>
    <w:rsid w:val="007B77B9"/>
    <w:rsid w:val="007B77C6"/>
    <w:rsid w:val="007B7E85"/>
    <w:rsid w:val="007B7EA4"/>
    <w:rsid w:val="007B7FB7"/>
    <w:rsid w:val="007C0041"/>
    <w:rsid w:val="007C016A"/>
    <w:rsid w:val="007C01AC"/>
    <w:rsid w:val="007C0307"/>
    <w:rsid w:val="007C0360"/>
    <w:rsid w:val="007C0464"/>
    <w:rsid w:val="007C0497"/>
    <w:rsid w:val="007C0556"/>
    <w:rsid w:val="007C075D"/>
    <w:rsid w:val="007C0828"/>
    <w:rsid w:val="007C0A65"/>
    <w:rsid w:val="007C0BBF"/>
    <w:rsid w:val="007C0D28"/>
    <w:rsid w:val="007C0F61"/>
    <w:rsid w:val="007C0FDA"/>
    <w:rsid w:val="007C10D1"/>
    <w:rsid w:val="007C1245"/>
    <w:rsid w:val="007C13F2"/>
    <w:rsid w:val="007C140A"/>
    <w:rsid w:val="007C1423"/>
    <w:rsid w:val="007C157D"/>
    <w:rsid w:val="007C1BB5"/>
    <w:rsid w:val="007C1C4F"/>
    <w:rsid w:val="007C1CBD"/>
    <w:rsid w:val="007C1CBE"/>
    <w:rsid w:val="007C1D12"/>
    <w:rsid w:val="007C2189"/>
    <w:rsid w:val="007C22D4"/>
    <w:rsid w:val="007C2595"/>
    <w:rsid w:val="007C272C"/>
    <w:rsid w:val="007C281A"/>
    <w:rsid w:val="007C2831"/>
    <w:rsid w:val="007C2CC6"/>
    <w:rsid w:val="007C2D8F"/>
    <w:rsid w:val="007C2ED7"/>
    <w:rsid w:val="007C2FFF"/>
    <w:rsid w:val="007C31BB"/>
    <w:rsid w:val="007C323D"/>
    <w:rsid w:val="007C3251"/>
    <w:rsid w:val="007C32F5"/>
    <w:rsid w:val="007C3358"/>
    <w:rsid w:val="007C3A90"/>
    <w:rsid w:val="007C3DB3"/>
    <w:rsid w:val="007C3F2D"/>
    <w:rsid w:val="007C401D"/>
    <w:rsid w:val="007C41CC"/>
    <w:rsid w:val="007C4459"/>
    <w:rsid w:val="007C452F"/>
    <w:rsid w:val="007C46A8"/>
    <w:rsid w:val="007C46DE"/>
    <w:rsid w:val="007C4722"/>
    <w:rsid w:val="007C4BD2"/>
    <w:rsid w:val="007C4E61"/>
    <w:rsid w:val="007C5307"/>
    <w:rsid w:val="007C53C5"/>
    <w:rsid w:val="007C598A"/>
    <w:rsid w:val="007C5A5F"/>
    <w:rsid w:val="007C5B84"/>
    <w:rsid w:val="007C5EEC"/>
    <w:rsid w:val="007C5FB1"/>
    <w:rsid w:val="007C6160"/>
    <w:rsid w:val="007C6218"/>
    <w:rsid w:val="007C6236"/>
    <w:rsid w:val="007C63A3"/>
    <w:rsid w:val="007C65AA"/>
    <w:rsid w:val="007C66EE"/>
    <w:rsid w:val="007C6A60"/>
    <w:rsid w:val="007C6AD4"/>
    <w:rsid w:val="007C6B9E"/>
    <w:rsid w:val="007C6D57"/>
    <w:rsid w:val="007C6DD7"/>
    <w:rsid w:val="007C6E8C"/>
    <w:rsid w:val="007C7069"/>
    <w:rsid w:val="007C70DC"/>
    <w:rsid w:val="007C738E"/>
    <w:rsid w:val="007C73AA"/>
    <w:rsid w:val="007C7414"/>
    <w:rsid w:val="007C741C"/>
    <w:rsid w:val="007C7744"/>
    <w:rsid w:val="007C7765"/>
    <w:rsid w:val="007C7868"/>
    <w:rsid w:val="007C79D8"/>
    <w:rsid w:val="007C7B46"/>
    <w:rsid w:val="007C7C17"/>
    <w:rsid w:val="007C7C8D"/>
    <w:rsid w:val="007C7D56"/>
    <w:rsid w:val="007C7D97"/>
    <w:rsid w:val="007D0043"/>
    <w:rsid w:val="007D027F"/>
    <w:rsid w:val="007D0288"/>
    <w:rsid w:val="007D02B8"/>
    <w:rsid w:val="007D0309"/>
    <w:rsid w:val="007D03F4"/>
    <w:rsid w:val="007D052A"/>
    <w:rsid w:val="007D08AB"/>
    <w:rsid w:val="007D0CD9"/>
    <w:rsid w:val="007D0E08"/>
    <w:rsid w:val="007D1133"/>
    <w:rsid w:val="007D113D"/>
    <w:rsid w:val="007D12BD"/>
    <w:rsid w:val="007D148F"/>
    <w:rsid w:val="007D14AC"/>
    <w:rsid w:val="007D157D"/>
    <w:rsid w:val="007D1586"/>
    <w:rsid w:val="007D15EC"/>
    <w:rsid w:val="007D1858"/>
    <w:rsid w:val="007D19E7"/>
    <w:rsid w:val="007D1C28"/>
    <w:rsid w:val="007D1DDC"/>
    <w:rsid w:val="007D1FC9"/>
    <w:rsid w:val="007D277A"/>
    <w:rsid w:val="007D28B1"/>
    <w:rsid w:val="007D2923"/>
    <w:rsid w:val="007D2968"/>
    <w:rsid w:val="007D2AFB"/>
    <w:rsid w:val="007D2B53"/>
    <w:rsid w:val="007D2EC0"/>
    <w:rsid w:val="007D3015"/>
    <w:rsid w:val="007D31E5"/>
    <w:rsid w:val="007D340D"/>
    <w:rsid w:val="007D37A6"/>
    <w:rsid w:val="007D3C33"/>
    <w:rsid w:val="007D4873"/>
    <w:rsid w:val="007D48EB"/>
    <w:rsid w:val="007D4A84"/>
    <w:rsid w:val="007D4C25"/>
    <w:rsid w:val="007D4E0D"/>
    <w:rsid w:val="007D4F13"/>
    <w:rsid w:val="007D4F2D"/>
    <w:rsid w:val="007D4F61"/>
    <w:rsid w:val="007D526C"/>
    <w:rsid w:val="007D52B9"/>
    <w:rsid w:val="007D599F"/>
    <w:rsid w:val="007D59D2"/>
    <w:rsid w:val="007D5A41"/>
    <w:rsid w:val="007D5A8E"/>
    <w:rsid w:val="007D5DEB"/>
    <w:rsid w:val="007D5DED"/>
    <w:rsid w:val="007D5E42"/>
    <w:rsid w:val="007D63AE"/>
    <w:rsid w:val="007D6462"/>
    <w:rsid w:val="007D64D2"/>
    <w:rsid w:val="007D6580"/>
    <w:rsid w:val="007D665B"/>
    <w:rsid w:val="007D6689"/>
    <w:rsid w:val="007D69B9"/>
    <w:rsid w:val="007D6A9C"/>
    <w:rsid w:val="007D6ABD"/>
    <w:rsid w:val="007D6B53"/>
    <w:rsid w:val="007D6C1A"/>
    <w:rsid w:val="007D6CCD"/>
    <w:rsid w:val="007D6CD4"/>
    <w:rsid w:val="007D6D1F"/>
    <w:rsid w:val="007D6D2E"/>
    <w:rsid w:val="007D6D7A"/>
    <w:rsid w:val="007D6D81"/>
    <w:rsid w:val="007D6D89"/>
    <w:rsid w:val="007D702C"/>
    <w:rsid w:val="007D71D2"/>
    <w:rsid w:val="007D7268"/>
    <w:rsid w:val="007D736C"/>
    <w:rsid w:val="007D74E5"/>
    <w:rsid w:val="007D750F"/>
    <w:rsid w:val="007D7697"/>
    <w:rsid w:val="007D7B53"/>
    <w:rsid w:val="007D7CD4"/>
    <w:rsid w:val="007E0B2C"/>
    <w:rsid w:val="007E0B46"/>
    <w:rsid w:val="007E0D01"/>
    <w:rsid w:val="007E0DE3"/>
    <w:rsid w:val="007E0F87"/>
    <w:rsid w:val="007E1056"/>
    <w:rsid w:val="007E10D3"/>
    <w:rsid w:val="007E118E"/>
    <w:rsid w:val="007E12A2"/>
    <w:rsid w:val="007E1359"/>
    <w:rsid w:val="007E13F6"/>
    <w:rsid w:val="007E140C"/>
    <w:rsid w:val="007E140E"/>
    <w:rsid w:val="007E149F"/>
    <w:rsid w:val="007E1567"/>
    <w:rsid w:val="007E17DF"/>
    <w:rsid w:val="007E1F12"/>
    <w:rsid w:val="007E1FC2"/>
    <w:rsid w:val="007E21A3"/>
    <w:rsid w:val="007E221F"/>
    <w:rsid w:val="007E2312"/>
    <w:rsid w:val="007E26C4"/>
    <w:rsid w:val="007E2751"/>
    <w:rsid w:val="007E2953"/>
    <w:rsid w:val="007E2D1D"/>
    <w:rsid w:val="007E2D6F"/>
    <w:rsid w:val="007E2E28"/>
    <w:rsid w:val="007E2EB2"/>
    <w:rsid w:val="007E2F6D"/>
    <w:rsid w:val="007E310A"/>
    <w:rsid w:val="007E3281"/>
    <w:rsid w:val="007E3472"/>
    <w:rsid w:val="007E35B6"/>
    <w:rsid w:val="007E35BA"/>
    <w:rsid w:val="007E3600"/>
    <w:rsid w:val="007E36BF"/>
    <w:rsid w:val="007E3A4B"/>
    <w:rsid w:val="007E3AF0"/>
    <w:rsid w:val="007E3CB4"/>
    <w:rsid w:val="007E3F6A"/>
    <w:rsid w:val="007E3F6F"/>
    <w:rsid w:val="007E4022"/>
    <w:rsid w:val="007E41BD"/>
    <w:rsid w:val="007E41E2"/>
    <w:rsid w:val="007E47AC"/>
    <w:rsid w:val="007E48DF"/>
    <w:rsid w:val="007E49D1"/>
    <w:rsid w:val="007E50AA"/>
    <w:rsid w:val="007E5183"/>
    <w:rsid w:val="007E5221"/>
    <w:rsid w:val="007E53C6"/>
    <w:rsid w:val="007E53FD"/>
    <w:rsid w:val="007E5451"/>
    <w:rsid w:val="007E55BF"/>
    <w:rsid w:val="007E5711"/>
    <w:rsid w:val="007E57A6"/>
    <w:rsid w:val="007E57F1"/>
    <w:rsid w:val="007E5908"/>
    <w:rsid w:val="007E5B62"/>
    <w:rsid w:val="007E5B75"/>
    <w:rsid w:val="007E5CDD"/>
    <w:rsid w:val="007E5EE3"/>
    <w:rsid w:val="007E5F21"/>
    <w:rsid w:val="007E63E7"/>
    <w:rsid w:val="007E6647"/>
    <w:rsid w:val="007E695F"/>
    <w:rsid w:val="007E6A2D"/>
    <w:rsid w:val="007E6B83"/>
    <w:rsid w:val="007E6C83"/>
    <w:rsid w:val="007E6F0C"/>
    <w:rsid w:val="007E6FF5"/>
    <w:rsid w:val="007E7476"/>
    <w:rsid w:val="007E7491"/>
    <w:rsid w:val="007E7807"/>
    <w:rsid w:val="007E78A8"/>
    <w:rsid w:val="007E7BAF"/>
    <w:rsid w:val="007E7CD4"/>
    <w:rsid w:val="007F0142"/>
    <w:rsid w:val="007F02EC"/>
    <w:rsid w:val="007F04D0"/>
    <w:rsid w:val="007F085E"/>
    <w:rsid w:val="007F0866"/>
    <w:rsid w:val="007F0D94"/>
    <w:rsid w:val="007F10BB"/>
    <w:rsid w:val="007F132B"/>
    <w:rsid w:val="007F166D"/>
    <w:rsid w:val="007F18C2"/>
    <w:rsid w:val="007F194D"/>
    <w:rsid w:val="007F1A6D"/>
    <w:rsid w:val="007F1C0C"/>
    <w:rsid w:val="007F1D27"/>
    <w:rsid w:val="007F1D8B"/>
    <w:rsid w:val="007F1DE6"/>
    <w:rsid w:val="007F1E6C"/>
    <w:rsid w:val="007F223C"/>
    <w:rsid w:val="007F22B3"/>
    <w:rsid w:val="007F231E"/>
    <w:rsid w:val="007F2371"/>
    <w:rsid w:val="007F2375"/>
    <w:rsid w:val="007F23C3"/>
    <w:rsid w:val="007F2473"/>
    <w:rsid w:val="007F251D"/>
    <w:rsid w:val="007F260C"/>
    <w:rsid w:val="007F26FF"/>
    <w:rsid w:val="007F27DF"/>
    <w:rsid w:val="007F2807"/>
    <w:rsid w:val="007F2A18"/>
    <w:rsid w:val="007F2E7B"/>
    <w:rsid w:val="007F3041"/>
    <w:rsid w:val="007F30E2"/>
    <w:rsid w:val="007F3237"/>
    <w:rsid w:val="007F32E6"/>
    <w:rsid w:val="007F3406"/>
    <w:rsid w:val="007F355D"/>
    <w:rsid w:val="007F35B2"/>
    <w:rsid w:val="007F35D9"/>
    <w:rsid w:val="007F3697"/>
    <w:rsid w:val="007F36BF"/>
    <w:rsid w:val="007F3765"/>
    <w:rsid w:val="007F389D"/>
    <w:rsid w:val="007F38F6"/>
    <w:rsid w:val="007F3C48"/>
    <w:rsid w:val="007F43CD"/>
    <w:rsid w:val="007F47F9"/>
    <w:rsid w:val="007F48C9"/>
    <w:rsid w:val="007F49B4"/>
    <w:rsid w:val="007F4C23"/>
    <w:rsid w:val="007F4C37"/>
    <w:rsid w:val="007F4C80"/>
    <w:rsid w:val="007F4D2B"/>
    <w:rsid w:val="007F52B8"/>
    <w:rsid w:val="007F5329"/>
    <w:rsid w:val="007F5393"/>
    <w:rsid w:val="007F58EA"/>
    <w:rsid w:val="007F593F"/>
    <w:rsid w:val="007F59A4"/>
    <w:rsid w:val="007F5C00"/>
    <w:rsid w:val="007F5D02"/>
    <w:rsid w:val="007F5E3B"/>
    <w:rsid w:val="007F5E6B"/>
    <w:rsid w:val="007F604E"/>
    <w:rsid w:val="007F6067"/>
    <w:rsid w:val="007F64C8"/>
    <w:rsid w:val="007F6540"/>
    <w:rsid w:val="007F6727"/>
    <w:rsid w:val="007F6821"/>
    <w:rsid w:val="007F69B2"/>
    <w:rsid w:val="007F6ABF"/>
    <w:rsid w:val="007F6B6A"/>
    <w:rsid w:val="007F6BE7"/>
    <w:rsid w:val="007F6C52"/>
    <w:rsid w:val="007F6FFC"/>
    <w:rsid w:val="007F70AC"/>
    <w:rsid w:val="007F7192"/>
    <w:rsid w:val="007F7237"/>
    <w:rsid w:val="007F7261"/>
    <w:rsid w:val="007F72B1"/>
    <w:rsid w:val="007F7501"/>
    <w:rsid w:val="007F7573"/>
    <w:rsid w:val="007F759B"/>
    <w:rsid w:val="007F7779"/>
    <w:rsid w:val="007F779D"/>
    <w:rsid w:val="007F7949"/>
    <w:rsid w:val="007F7A01"/>
    <w:rsid w:val="007F7BEC"/>
    <w:rsid w:val="008001BB"/>
    <w:rsid w:val="00800398"/>
    <w:rsid w:val="0080044A"/>
    <w:rsid w:val="0080046B"/>
    <w:rsid w:val="00800B0A"/>
    <w:rsid w:val="00800CBA"/>
    <w:rsid w:val="00800CBC"/>
    <w:rsid w:val="00800EAA"/>
    <w:rsid w:val="00800F6F"/>
    <w:rsid w:val="0080107D"/>
    <w:rsid w:val="008010F3"/>
    <w:rsid w:val="008011D6"/>
    <w:rsid w:val="00801271"/>
    <w:rsid w:val="0080128B"/>
    <w:rsid w:val="008014F8"/>
    <w:rsid w:val="0080166B"/>
    <w:rsid w:val="00801763"/>
    <w:rsid w:val="008017AF"/>
    <w:rsid w:val="0080181E"/>
    <w:rsid w:val="00801843"/>
    <w:rsid w:val="00801B14"/>
    <w:rsid w:val="00801C44"/>
    <w:rsid w:val="00801C7B"/>
    <w:rsid w:val="00801CFB"/>
    <w:rsid w:val="00801E13"/>
    <w:rsid w:val="00802216"/>
    <w:rsid w:val="00802381"/>
    <w:rsid w:val="0080240C"/>
    <w:rsid w:val="008024BC"/>
    <w:rsid w:val="00802523"/>
    <w:rsid w:val="00802BFB"/>
    <w:rsid w:val="00802D70"/>
    <w:rsid w:val="00802E23"/>
    <w:rsid w:val="0080326C"/>
    <w:rsid w:val="00803275"/>
    <w:rsid w:val="008034A1"/>
    <w:rsid w:val="0080365A"/>
    <w:rsid w:val="0080367F"/>
    <w:rsid w:val="0080374F"/>
    <w:rsid w:val="008037F8"/>
    <w:rsid w:val="00803805"/>
    <w:rsid w:val="00803813"/>
    <w:rsid w:val="008039F3"/>
    <w:rsid w:val="00803AD9"/>
    <w:rsid w:val="00803BB0"/>
    <w:rsid w:val="00803BCD"/>
    <w:rsid w:val="00803EE9"/>
    <w:rsid w:val="00803F4D"/>
    <w:rsid w:val="00803F54"/>
    <w:rsid w:val="008042B9"/>
    <w:rsid w:val="00804384"/>
    <w:rsid w:val="00804575"/>
    <w:rsid w:val="008049F9"/>
    <w:rsid w:val="00804D5C"/>
    <w:rsid w:val="00804EEE"/>
    <w:rsid w:val="00804F3D"/>
    <w:rsid w:val="00804F97"/>
    <w:rsid w:val="00805091"/>
    <w:rsid w:val="008052AD"/>
    <w:rsid w:val="00805313"/>
    <w:rsid w:val="00805384"/>
    <w:rsid w:val="00805480"/>
    <w:rsid w:val="008055CE"/>
    <w:rsid w:val="00805767"/>
    <w:rsid w:val="00805877"/>
    <w:rsid w:val="00805951"/>
    <w:rsid w:val="00805975"/>
    <w:rsid w:val="00805A23"/>
    <w:rsid w:val="00805BA0"/>
    <w:rsid w:val="00805C9C"/>
    <w:rsid w:val="00805DA5"/>
    <w:rsid w:val="00805DE0"/>
    <w:rsid w:val="00805EC4"/>
    <w:rsid w:val="00805F0B"/>
    <w:rsid w:val="00806076"/>
    <w:rsid w:val="008061CC"/>
    <w:rsid w:val="00806299"/>
    <w:rsid w:val="008062A8"/>
    <w:rsid w:val="00806399"/>
    <w:rsid w:val="0080642C"/>
    <w:rsid w:val="0080645F"/>
    <w:rsid w:val="00806498"/>
    <w:rsid w:val="008065F5"/>
    <w:rsid w:val="00806693"/>
    <w:rsid w:val="008067EA"/>
    <w:rsid w:val="00806B3F"/>
    <w:rsid w:val="00806ED9"/>
    <w:rsid w:val="00806FB2"/>
    <w:rsid w:val="0080748A"/>
    <w:rsid w:val="0080774B"/>
    <w:rsid w:val="00807756"/>
    <w:rsid w:val="008079A5"/>
    <w:rsid w:val="00807B16"/>
    <w:rsid w:val="00807B76"/>
    <w:rsid w:val="00807B7C"/>
    <w:rsid w:val="00807C84"/>
    <w:rsid w:val="00807EAC"/>
    <w:rsid w:val="00807F73"/>
    <w:rsid w:val="00810051"/>
    <w:rsid w:val="00810195"/>
    <w:rsid w:val="008102A3"/>
    <w:rsid w:val="008104CD"/>
    <w:rsid w:val="00810687"/>
    <w:rsid w:val="008106A0"/>
    <w:rsid w:val="008106DB"/>
    <w:rsid w:val="008108BC"/>
    <w:rsid w:val="00810A2C"/>
    <w:rsid w:val="00810B12"/>
    <w:rsid w:val="00810B56"/>
    <w:rsid w:val="00810B85"/>
    <w:rsid w:val="00810B89"/>
    <w:rsid w:val="00810BB9"/>
    <w:rsid w:val="00810C4E"/>
    <w:rsid w:val="0081124A"/>
    <w:rsid w:val="0081129B"/>
    <w:rsid w:val="008114E0"/>
    <w:rsid w:val="008116BB"/>
    <w:rsid w:val="00811821"/>
    <w:rsid w:val="008119E1"/>
    <w:rsid w:val="00811C0E"/>
    <w:rsid w:val="00811F6E"/>
    <w:rsid w:val="00812169"/>
    <w:rsid w:val="0081251D"/>
    <w:rsid w:val="0081259C"/>
    <w:rsid w:val="008126FE"/>
    <w:rsid w:val="00812888"/>
    <w:rsid w:val="00812A77"/>
    <w:rsid w:val="00812C51"/>
    <w:rsid w:val="00812C61"/>
    <w:rsid w:val="00812DD1"/>
    <w:rsid w:val="00812DFE"/>
    <w:rsid w:val="00812F44"/>
    <w:rsid w:val="008130D1"/>
    <w:rsid w:val="008134BF"/>
    <w:rsid w:val="008134E9"/>
    <w:rsid w:val="00813617"/>
    <w:rsid w:val="00813720"/>
    <w:rsid w:val="00813A16"/>
    <w:rsid w:val="00813A1C"/>
    <w:rsid w:val="00813A57"/>
    <w:rsid w:val="00813A5A"/>
    <w:rsid w:val="00813B76"/>
    <w:rsid w:val="00813C2E"/>
    <w:rsid w:val="00813C8D"/>
    <w:rsid w:val="00813EE9"/>
    <w:rsid w:val="00813FEC"/>
    <w:rsid w:val="0081405B"/>
    <w:rsid w:val="0081409E"/>
    <w:rsid w:val="00814226"/>
    <w:rsid w:val="008142E1"/>
    <w:rsid w:val="00814384"/>
    <w:rsid w:val="00814587"/>
    <w:rsid w:val="00814702"/>
    <w:rsid w:val="0081476C"/>
    <w:rsid w:val="00814973"/>
    <w:rsid w:val="00814A11"/>
    <w:rsid w:val="00814E4B"/>
    <w:rsid w:val="00814F5F"/>
    <w:rsid w:val="008150CD"/>
    <w:rsid w:val="0081511B"/>
    <w:rsid w:val="0081531F"/>
    <w:rsid w:val="008154ED"/>
    <w:rsid w:val="008154F8"/>
    <w:rsid w:val="00815517"/>
    <w:rsid w:val="0081560E"/>
    <w:rsid w:val="0081582A"/>
    <w:rsid w:val="00815864"/>
    <w:rsid w:val="00815A29"/>
    <w:rsid w:val="00815C98"/>
    <w:rsid w:val="00816248"/>
    <w:rsid w:val="008162D1"/>
    <w:rsid w:val="00816372"/>
    <w:rsid w:val="008163CA"/>
    <w:rsid w:val="008164AD"/>
    <w:rsid w:val="0081653F"/>
    <w:rsid w:val="00816627"/>
    <w:rsid w:val="0081673A"/>
    <w:rsid w:val="008167A6"/>
    <w:rsid w:val="00816906"/>
    <w:rsid w:val="00816ACD"/>
    <w:rsid w:val="00816EB4"/>
    <w:rsid w:val="0081706F"/>
    <w:rsid w:val="008170D8"/>
    <w:rsid w:val="0081712C"/>
    <w:rsid w:val="008171EC"/>
    <w:rsid w:val="00817269"/>
    <w:rsid w:val="00817356"/>
    <w:rsid w:val="00817505"/>
    <w:rsid w:val="0081767E"/>
    <w:rsid w:val="0081770A"/>
    <w:rsid w:val="008177F8"/>
    <w:rsid w:val="008179EE"/>
    <w:rsid w:val="00817BFB"/>
    <w:rsid w:val="00817C20"/>
    <w:rsid w:val="00817DE5"/>
    <w:rsid w:val="00817FC3"/>
    <w:rsid w:val="0082004F"/>
    <w:rsid w:val="00820120"/>
    <w:rsid w:val="008202F0"/>
    <w:rsid w:val="00820375"/>
    <w:rsid w:val="00820456"/>
    <w:rsid w:val="008204A1"/>
    <w:rsid w:val="008204EB"/>
    <w:rsid w:val="0082057F"/>
    <w:rsid w:val="008205E6"/>
    <w:rsid w:val="00820A51"/>
    <w:rsid w:val="00820A5A"/>
    <w:rsid w:val="00820AED"/>
    <w:rsid w:val="00820BEC"/>
    <w:rsid w:val="00820D08"/>
    <w:rsid w:val="00820D36"/>
    <w:rsid w:val="00820EF9"/>
    <w:rsid w:val="0082113B"/>
    <w:rsid w:val="00821474"/>
    <w:rsid w:val="008217D8"/>
    <w:rsid w:val="00821819"/>
    <w:rsid w:val="00821846"/>
    <w:rsid w:val="00821896"/>
    <w:rsid w:val="00821AE6"/>
    <w:rsid w:val="00821BC8"/>
    <w:rsid w:val="00821C2A"/>
    <w:rsid w:val="00821F1B"/>
    <w:rsid w:val="00821FC5"/>
    <w:rsid w:val="00822077"/>
    <w:rsid w:val="0082234E"/>
    <w:rsid w:val="008224DA"/>
    <w:rsid w:val="0082257D"/>
    <w:rsid w:val="008225AD"/>
    <w:rsid w:val="00822694"/>
    <w:rsid w:val="008227AB"/>
    <w:rsid w:val="00822956"/>
    <w:rsid w:val="00822983"/>
    <w:rsid w:val="008229C4"/>
    <w:rsid w:val="00822A57"/>
    <w:rsid w:val="00822B39"/>
    <w:rsid w:val="00822B83"/>
    <w:rsid w:val="00822BE2"/>
    <w:rsid w:val="00822CB9"/>
    <w:rsid w:val="00822D5F"/>
    <w:rsid w:val="00822D63"/>
    <w:rsid w:val="00822D65"/>
    <w:rsid w:val="00822E24"/>
    <w:rsid w:val="00822F9C"/>
    <w:rsid w:val="008234A4"/>
    <w:rsid w:val="00823573"/>
    <w:rsid w:val="00823745"/>
    <w:rsid w:val="008237C4"/>
    <w:rsid w:val="00823B86"/>
    <w:rsid w:val="00823DC6"/>
    <w:rsid w:val="00823E92"/>
    <w:rsid w:val="008240A8"/>
    <w:rsid w:val="00824318"/>
    <w:rsid w:val="008243BF"/>
    <w:rsid w:val="00824463"/>
    <w:rsid w:val="008245EB"/>
    <w:rsid w:val="00824642"/>
    <w:rsid w:val="00824B3C"/>
    <w:rsid w:val="00824D3F"/>
    <w:rsid w:val="00824DAC"/>
    <w:rsid w:val="00824DAE"/>
    <w:rsid w:val="0082505D"/>
    <w:rsid w:val="008252B3"/>
    <w:rsid w:val="0082530F"/>
    <w:rsid w:val="008253E7"/>
    <w:rsid w:val="00825576"/>
    <w:rsid w:val="008256F2"/>
    <w:rsid w:val="008259B4"/>
    <w:rsid w:val="00825A16"/>
    <w:rsid w:val="00825A64"/>
    <w:rsid w:val="00825A8A"/>
    <w:rsid w:val="00825B2D"/>
    <w:rsid w:val="00825B6A"/>
    <w:rsid w:val="00825C48"/>
    <w:rsid w:val="00825CB9"/>
    <w:rsid w:val="00825CC1"/>
    <w:rsid w:val="00825E1A"/>
    <w:rsid w:val="00825F21"/>
    <w:rsid w:val="00825F79"/>
    <w:rsid w:val="00826476"/>
    <w:rsid w:val="008264E5"/>
    <w:rsid w:val="008265D0"/>
    <w:rsid w:val="00826688"/>
    <w:rsid w:val="00826706"/>
    <w:rsid w:val="0082674B"/>
    <w:rsid w:val="00826781"/>
    <w:rsid w:val="00826938"/>
    <w:rsid w:val="0082693B"/>
    <w:rsid w:val="00826AE7"/>
    <w:rsid w:val="0082714D"/>
    <w:rsid w:val="00827346"/>
    <w:rsid w:val="00827507"/>
    <w:rsid w:val="008275A5"/>
    <w:rsid w:val="008279A5"/>
    <w:rsid w:val="00827A5A"/>
    <w:rsid w:val="00827AEA"/>
    <w:rsid w:val="00827CEF"/>
    <w:rsid w:val="00827E05"/>
    <w:rsid w:val="00827E29"/>
    <w:rsid w:val="00827F08"/>
    <w:rsid w:val="00827F98"/>
    <w:rsid w:val="00830184"/>
    <w:rsid w:val="00830253"/>
    <w:rsid w:val="008302AC"/>
    <w:rsid w:val="00830460"/>
    <w:rsid w:val="00830570"/>
    <w:rsid w:val="00830A5A"/>
    <w:rsid w:val="00830AEB"/>
    <w:rsid w:val="00830DC7"/>
    <w:rsid w:val="00831018"/>
    <w:rsid w:val="00831097"/>
    <w:rsid w:val="00831103"/>
    <w:rsid w:val="0083124E"/>
    <w:rsid w:val="008313FE"/>
    <w:rsid w:val="008315E0"/>
    <w:rsid w:val="008317E2"/>
    <w:rsid w:val="00831896"/>
    <w:rsid w:val="00831992"/>
    <w:rsid w:val="008319DD"/>
    <w:rsid w:val="00831A35"/>
    <w:rsid w:val="00831B56"/>
    <w:rsid w:val="00831B83"/>
    <w:rsid w:val="00831D5C"/>
    <w:rsid w:val="008324E5"/>
    <w:rsid w:val="0083273E"/>
    <w:rsid w:val="0083279E"/>
    <w:rsid w:val="00832BD3"/>
    <w:rsid w:val="00832BD7"/>
    <w:rsid w:val="00832C13"/>
    <w:rsid w:val="00833005"/>
    <w:rsid w:val="008330FC"/>
    <w:rsid w:val="008331C9"/>
    <w:rsid w:val="008332D2"/>
    <w:rsid w:val="00833370"/>
    <w:rsid w:val="008338AE"/>
    <w:rsid w:val="008338C7"/>
    <w:rsid w:val="008339AC"/>
    <w:rsid w:val="00833C7D"/>
    <w:rsid w:val="00833D1E"/>
    <w:rsid w:val="00833EE0"/>
    <w:rsid w:val="008341E9"/>
    <w:rsid w:val="0083429E"/>
    <w:rsid w:val="00834332"/>
    <w:rsid w:val="00834520"/>
    <w:rsid w:val="008345E7"/>
    <w:rsid w:val="0083464B"/>
    <w:rsid w:val="0083473E"/>
    <w:rsid w:val="008349CC"/>
    <w:rsid w:val="008349D2"/>
    <w:rsid w:val="00834A0F"/>
    <w:rsid w:val="00834A4D"/>
    <w:rsid w:val="00834A57"/>
    <w:rsid w:val="00834A6A"/>
    <w:rsid w:val="00834D39"/>
    <w:rsid w:val="00834D4A"/>
    <w:rsid w:val="00834FC2"/>
    <w:rsid w:val="0083512F"/>
    <w:rsid w:val="00835148"/>
    <w:rsid w:val="008351AC"/>
    <w:rsid w:val="00835244"/>
    <w:rsid w:val="008353D6"/>
    <w:rsid w:val="008353F6"/>
    <w:rsid w:val="00835408"/>
    <w:rsid w:val="0083550B"/>
    <w:rsid w:val="0083564F"/>
    <w:rsid w:val="00835742"/>
    <w:rsid w:val="00835762"/>
    <w:rsid w:val="0083578B"/>
    <w:rsid w:val="00835A79"/>
    <w:rsid w:val="00835B43"/>
    <w:rsid w:val="00835BFD"/>
    <w:rsid w:val="00835C8A"/>
    <w:rsid w:val="00835ED1"/>
    <w:rsid w:val="00835F17"/>
    <w:rsid w:val="0083613F"/>
    <w:rsid w:val="00836407"/>
    <w:rsid w:val="00836659"/>
    <w:rsid w:val="00836B15"/>
    <w:rsid w:val="00836DF4"/>
    <w:rsid w:val="00836E02"/>
    <w:rsid w:val="00836E6D"/>
    <w:rsid w:val="00837011"/>
    <w:rsid w:val="00837137"/>
    <w:rsid w:val="0083768E"/>
    <w:rsid w:val="00837886"/>
    <w:rsid w:val="00837975"/>
    <w:rsid w:val="0083797C"/>
    <w:rsid w:val="00837C23"/>
    <w:rsid w:val="00837C3E"/>
    <w:rsid w:val="00837F9C"/>
    <w:rsid w:val="00840087"/>
    <w:rsid w:val="008401BD"/>
    <w:rsid w:val="008403A8"/>
    <w:rsid w:val="0084047A"/>
    <w:rsid w:val="0084087D"/>
    <w:rsid w:val="008408B1"/>
    <w:rsid w:val="008408B3"/>
    <w:rsid w:val="00840C81"/>
    <w:rsid w:val="00840E23"/>
    <w:rsid w:val="0084122E"/>
    <w:rsid w:val="00841588"/>
    <w:rsid w:val="0084177B"/>
    <w:rsid w:val="00841827"/>
    <w:rsid w:val="008418C0"/>
    <w:rsid w:val="0084192C"/>
    <w:rsid w:val="00841ACC"/>
    <w:rsid w:val="00842090"/>
    <w:rsid w:val="008420AD"/>
    <w:rsid w:val="00842383"/>
    <w:rsid w:val="008424B8"/>
    <w:rsid w:val="0084263E"/>
    <w:rsid w:val="00842733"/>
    <w:rsid w:val="00842ACB"/>
    <w:rsid w:val="00842CD0"/>
    <w:rsid w:val="00842DFC"/>
    <w:rsid w:val="00842E70"/>
    <w:rsid w:val="00843039"/>
    <w:rsid w:val="00843048"/>
    <w:rsid w:val="0084309F"/>
    <w:rsid w:val="0084325C"/>
    <w:rsid w:val="008432C5"/>
    <w:rsid w:val="0084347F"/>
    <w:rsid w:val="00843626"/>
    <w:rsid w:val="008437F0"/>
    <w:rsid w:val="00843811"/>
    <w:rsid w:val="0084384A"/>
    <w:rsid w:val="008438B9"/>
    <w:rsid w:val="00843AAD"/>
    <w:rsid w:val="00843CB4"/>
    <w:rsid w:val="00843E4E"/>
    <w:rsid w:val="008442DB"/>
    <w:rsid w:val="0084432E"/>
    <w:rsid w:val="0084455E"/>
    <w:rsid w:val="0084481E"/>
    <w:rsid w:val="0084498C"/>
    <w:rsid w:val="00844C15"/>
    <w:rsid w:val="00844E13"/>
    <w:rsid w:val="008450BF"/>
    <w:rsid w:val="00845510"/>
    <w:rsid w:val="00845588"/>
    <w:rsid w:val="00845F2C"/>
    <w:rsid w:val="008460DB"/>
    <w:rsid w:val="00846304"/>
    <w:rsid w:val="00846306"/>
    <w:rsid w:val="00846330"/>
    <w:rsid w:val="00846332"/>
    <w:rsid w:val="0084634D"/>
    <w:rsid w:val="0084657B"/>
    <w:rsid w:val="008465E9"/>
    <w:rsid w:val="00846885"/>
    <w:rsid w:val="00846A9B"/>
    <w:rsid w:val="00846AF0"/>
    <w:rsid w:val="00846C94"/>
    <w:rsid w:val="00846E0B"/>
    <w:rsid w:val="00846E62"/>
    <w:rsid w:val="00847207"/>
    <w:rsid w:val="0084723B"/>
    <w:rsid w:val="0084755B"/>
    <w:rsid w:val="008476A9"/>
    <w:rsid w:val="008479B5"/>
    <w:rsid w:val="008479E1"/>
    <w:rsid w:val="00847BD5"/>
    <w:rsid w:val="00847E0C"/>
    <w:rsid w:val="00847F9B"/>
    <w:rsid w:val="00850010"/>
    <w:rsid w:val="008500D8"/>
    <w:rsid w:val="008500F4"/>
    <w:rsid w:val="00850110"/>
    <w:rsid w:val="0085018B"/>
    <w:rsid w:val="008501FD"/>
    <w:rsid w:val="00850293"/>
    <w:rsid w:val="00850561"/>
    <w:rsid w:val="008505E8"/>
    <w:rsid w:val="00850660"/>
    <w:rsid w:val="008506E4"/>
    <w:rsid w:val="00850727"/>
    <w:rsid w:val="0085073F"/>
    <w:rsid w:val="008507AC"/>
    <w:rsid w:val="008507F5"/>
    <w:rsid w:val="008508D7"/>
    <w:rsid w:val="008509D8"/>
    <w:rsid w:val="00850CC8"/>
    <w:rsid w:val="00850E21"/>
    <w:rsid w:val="00850EEC"/>
    <w:rsid w:val="00850F29"/>
    <w:rsid w:val="00850F6B"/>
    <w:rsid w:val="00851111"/>
    <w:rsid w:val="00851205"/>
    <w:rsid w:val="00851271"/>
    <w:rsid w:val="0085141C"/>
    <w:rsid w:val="00851495"/>
    <w:rsid w:val="00851593"/>
    <w:rsid w:val="008515D3"/>
    <w:rsid w:val="00851788"/>
    <w:rsid w:val="00851857"/>
    <w:rsid w:val="008519D6"/>
    <w:rsid w:val="00851B08"/>
    <w:rsid w:val="0085228D"/>
    <w:rsid w:val="008522EC"/>
    <w:rsid w:val="0085279E"/>
    <w:rsid w:val="008528D7"/>
    <w:rsid w:val="008529E5"/>
    <w:rsid w:val="00852A0C"/>
    <w:rsid w:val="00852ACF"/>
    <w:rsid w:val="00852BBD"/>
    <w:rsid w:val="00852C37"/>
    <w:rsid w:val="00852E20"/>
    <w:rsid w:val="00853227"/>
    <w:rsid w:val="0085346F"/>
    <w:rsid w:val="008537D1"/>
    <w:rsid w:val="0085381A"/>
    <w:rsid w:val="0085382A"/>
    <w:rsid w:val="00853A65"/>
    <w:rsid w:val="00854080"/>
    <w:rsid w:val="008540F9"/>
    <w:rsid w:val="0085437D"/>
    <w:rsid w:val="00854579"/>
    <w:rsid w:val="00854947"/>
    <w:rsid w:val="00854975"/>
    <w:rsid w:val="00854B07"/>
    <w:rsid w:val="00854E46"/>
    <w:rsid w:val="00854F0B"/>
    <w:rsid w:val="00855044"/>
    <w:rsid w:val="0085512C"/>
    <w:rsid w:val="008551DF"/>
    <w:rsid w:val="0085528C"/>
    <w:rsid w:val="00855307"/>
    <w:rsid w:val="00855524"/>
    <w:rsid w:val="00855B52"/>
    <w:rsid w:val="00855C4A"/>
    <w:rsid w:val="00855DC2"/>
    <w:rsid w:val="00856035"/>
    <w:rsid w:val="008562EE"/>
    <w:rsid w:val="00856393"/>
    <w:rsid w:val="00856425"/>
    <w:rsid w:val="00856553"/>
    <w:rsid w:val="00856561"/>
    <w:rsid w:val="00856724"/>
    <w:rsid w:val="00856B54"/>
    <w:rsid w:val="00856BF8"/>
    <w:rsid w:val="00856D77"/>
    <w:rsid w:val="00856E39"/>
    <w:rsid w:val="00857329"/>
    <w:rsid w:val="008573E5"/>
    <w:rsid w:val="0085745B"/>
    <w:rsid w:val="0085765C"/>
    <w:rsid w:val="008578A4"/>
    <w:rsid w:val="00857962"/>
    <w:rsid w:val="00857985"/>
    <w:rsid w:val="008579B9"/>
    <w:rsid w:val="00857A4C"/>
    <w:rsid w:val="00857ABF"/>
    <w:rsid w:val="00857BA6"/>
    <w:rsid w:val="00857BF0"/>
    <w:rsid w:val="00857C77"/>
    <w:rsid w:val="00857CED"/>
    <w:rsid w:val="008602EA"/>
    <w:rsid w:val="00860398"/>
    <w:rsid w:val="00860679"/>
    <w:rsid w:val="0086081F"/>
    <w:rsid w:val="00860920"/>
    <w:rsid w:val="00860A51"/>
    <w:rsid w:val="00860CA5"/>
    <w:rsid w:val="0086120E"/>
    <w:rsid w:val="008612B6"/>
    <w:rsid w:val="0086137E"/>
    <w:rsid w:val="00861410"/>
    <w:rsid w:val="0086170E"/>
    <w:rsid w:val="00861854"/>
    <w:rsid w:val="00861BEF"/>
    <w:rsid w:val="00861CB7"/>
    <w:rsid w:val="00861D8C"/>
    <w:rsid w:val="00861E30"/>
    <w:rsid w:val="00861FA6"/>
    <w:rsid w:val="00861FD9"/>
    <w:rsid w:val="00862004"/>
    <w:rsid w:val="0086215A"/>
    <w:rsid w:val="008622F8"/>
    <w:rsid w:val="00862375"/>
    <w:rsid w:val="00862515"/>
    <w:rsid w:val="00862623"/>
    <w:rsid w:val="008626B3"/>
    <w:rsid w:val="008627C4"/>
    <w:rsid w:val="00862821"/>
    <w:rsid w:val="008628AE"/>
    <w:rsid w:val="008629A0"/>
    <w:rsid w:val="00862C96"/>
    <w:rsid w:val="00862D32"/>
    <w:rsid w:val="00862D85"/>
    <w:rsid w:val="00862DD6"/>
    <w:rsid w:val="00862FE7"/>
    <w:rsid w:val="00863126"/>
    <w:rsid w:val="008632DE"/>
    <w:rsid w:val="00863433"/>
    <w:rsid w:val="008635B8"/>
    <w:rsid w:val="0086364C"/>
    <w:rsid w:val="00863696"/>
    <w:rsid w:val="00863ED2"/>
    <w:rsid w:val="0086405B"/>
    <w:rsid w:val="00864481"/>
    <w:rsid w:val="00864520"/>
    <w:rsid w:val="00864626"/>
    <w:rsid w:val="00864859"/>
    <w:rsid w:val="0086485E"/>
    <w:rsid w:val="00864984"/>
    <w:rsid w:val="008649EC"/>
    <w:rsid w:val="00864A33"/>
    <w:rsid w:val="00864A58"/>
    <w:rsid w:val="00864ABD"/>
    <w:rsid w:val="00864CE8"/>
    <w:rsid w:val="00864DC6"/>
    <w:rsid w:val="00864DCC"/>
    <w:rsid w:val="00864E63"/>
    <w:rsid w:val="00864EFB"/>
    <w:rsid w:val="00864F56"/>
    <w:rsid w:val="008651B3"/>
    <w:rsid w:val="008652DF"/>
    <w:rsid w:val="008653A1"/>
    <w:rsid w:val="0086545C"/>
    <w:rsid w:val="008655EF"/>
    <w:rsid w:val="008656D3"/>
    <w:rsid w:val="008658BB"/>
    <w:rsid w:val="00865C17"/>
    <w:rsid w:val="00865C23"/>
    <w:rsid w:val="00865E64"/>
    <w:rsid w:val="00866068"/>
    <w:rsid w:val="008660F8"/>
    <w:rsid w:val="00866191"/>
    <w:rsid w:val="008661AB"/>
    <w:rsid w:val="008664DB"/>
    <w:rsid w:val="00866626"/>
    <w:rsid w:val="00866850"/>
    <w:rsid w:val="008668B7"/>
    <w:rsid w:val="0086698A"/>
    <w:rsid w:val="00866B07"/>
    <w:rsid w:val="00866D85"/>
    <w:rsid w:val="0086738A"/>
    <w:rsid w:val="008676FA"/>
    <w:rsid w:val="00867888"/>
    <w:rsid w:val="00867AF5"/>
    <w:rsid w:val="00867C5A"/>
    <w:rsid w:val="00867C77"/>
    <w:rsid w:val="00867D49"/>
    <w:rsid w:val="00867E99"/>
    <w:rsid w:val="0087001E"/>
    <w:rsid w:val="00870128"/>
    <w:rsid w:val="00870335"/>
    <w:rsid w:val="0087038E"/>
    <w:rsid w:val="0087046A"/>
    <w:rsid w:val="00870B74"/>
    <w:rsid w:val="00870B7C"/>
    <w:rsid w:val="00870E55"/>
    <w:rsid w:val="00871081"/>
    <w:rsid w:val="008710DC"/>
    <w:rsid w:val="0087134E"/>
    <w:rsid w:val="00871408"/>
    <w:rsid w:val="0087142E"/>
    <w:rsid w:val="0087173E"/>
    <w:rsid w:val="008718B1"/>
    <w:rsid w:val="0087193B"/>
    <w:rsid w:val="008719E3"/>
    <w:rsid w:val="00871A09"/>
    <w:rsid w:val="00871D4D"/>
    <w:rsid w:val="0087207B"/>
    <w:rsid w:val="008721DA"/>
    <w:rsid w:val="008722AA"/>
    <w:rsid w:val="008722C0"/>
    <w:rsid w:val="0087249A"/>
    <w:rsid w:val="008724DC"/>
    <w:rsid w:val="008725AA"/>
    <w:rsid w:val="00872644"/>
    <w:rsid w:val="008727EF"/>
    <w:rsid w:val="00872839"/>
    <w:rsid w:val="00872887"/>
    <w:rsid w:val="00872DE9"/>
    <w:rsid w:val="008730EC"/>
    <w:rsid w:val="0087333E"/>
    <w:rsid w:val="008733F6"/>
    <w:rsid w:val="0087369F"/>
    <w:rsid w:val="00873AE6"/>
    <w:rsid w:val="00873AF2"/>
    <w:rsid w:val="00873C79"/>
    <w:rsid w:val="00873CF2"/>
    <w:rsid w:val="00873F1A"/>
    <w:rsid w:val="0087402B"/>
    <w:rsid w:val="0087417D"/>
    <w:rsid w:val="00874361"/>
    <w:rsid w:val="008743EE"/>
    <w:rsid w:val="008743F0"/>
    <w:rsid w:val="008744C4"/>
    <w:rsid w:val="00874607"/>
    <w:rsid w:val="008748B9"/>
    <w:rsid w:val="008749EB"/>
    <w:rsid w:val="00874BAA"/>
    <w:rsid w:val="00874D5A"/>
    <w:rsid w:val="0087588E"/>
    <w:rsid w:val="00875967"/>
    <w:rsid w:val="0087597B"/>
    <w:rsid w:val="00875A8F"/>
    <w:rsid w:val="00875C1E"/>
    <w:rsid w:val="00875E84"/>
    <w:rsid w:val="00875F32"/>
    <w:rsid w:val="00875F34"/>
    <w:rsid w:val="00875F54"/>
    <w:rsid w:val="00876316"/>
    <w:rsid w:val="00876D71"/>
    <w:rsid w:val="00876E0E"/>
    <w:rsid w:val="008772AD"/>
    <w:rsid w:val="008772D5"/>
    <w:rsid w:val="008772EA"/>
    <w:rsid w:val="008773F9"/>
    <w:rsid w:val="008775EF"/>
    <w:rsid w:val="008777BB"/>
    <w:rsid w:val="00877817"/>
    <w:rsid w:val="0087787E"/>
    <w:rsid w:val="0087789F"/>
    <w:rsid w:val="008779B0"/>
    <w:rsid w:val="00877A90"/>
    <w:rsid w:val="00880050"/>
    <w:rsid w:val="00880204"/>
    <w:rsid w:val="0088027A"/>
    <w:rsid w:val="0088029D"/>
    <w:rsid w:val="008802F1"/>
    <w:rsid w:val="008803FD"/>
    <w:rsid w:val="0088050D"/>
    <w:rsid w:val="008809D7"/>
    <w:rsid w:val="00880A1C"/>
    <w:rsid w:val="00880A4D"/>
    <w:rsid w:val="00880A73"/>
    <w:rsid w:val="00880AEC"/>
    <w:rsid w:val="00880D8C"/>
    <w:rsid w:val="00880E95"/>
    <w:rsid w:val="00880E9B"/>
    <w:rsid w:val="00880F38"/>
    <w:rsid w:val="00880FB0"/>
    <w:rsid w:val="00881051"/>
    <w:rsid w:val="00881096"/>
    <w:rsid w:val="00881383"/>
    <w:rsid w:val="00881B0F"/>
    <w:rsid w:val="00881CEB"/>
    <w:rsid w:val="00881DF2"/>
    <w:rsid w:val="00882066"/>
    <w:rsid w:val="0088209D"/>
    <w:rsid w:val="00882445"/>
    <w:rsid w:val="0088264E"/>
    <w:rsid w:val="008826F1"/>
    <w:rsid w:val="00882909"/>
    <w:rsid w:val="008829B6"/>
    <w:rsid w:val="00882A00"/>
    <w:rsid w:val="00882CCB"/>
    <w:rsid w:val="0088311E"/>
    <w:rsid w:val="008833E1"/>
    <w:rsid w:val="0088349F"/>
    <w:rsid w:val="008838FD"/>
    <w:rsid w:val="00883B34"/>
    <w:rsid w:val="00883B73"/>
    <w:rsid w:val="00883BBE"/>
    <w:rsid w:val="00883BDE"/>
    <w:rsid w:val="00883E95"/>
    <w:rsid w:val="00884153"/>
    <w:rsid w:val="00884353"/>
    <w:rsid w:val="008845D8"/>
    <w:rsid w:val="008849BD"/>
    <w:rsid w:val="00884A84"/>
    <w:rsid w:val="00884C9C"/>
    <w:rsid w:val="00884D16"/>
    <w:rsid w:val="00884F58"/>
    <w:rsid w:val="008852D1"/>
    <w:rsid w:val="008855CF"/>
    <w:rsid w:val="00885613"/>
    <w:rsid w:val="008858DF"/>
    <w:rsid w:val="00885CD3"/>
    <w:rsid w:val="00886172"/>
    <w:rsid w:val="0088622F"/>
    <w:rsid w:val="008862B2"/>
    <w:rsid w:val="008863A9"/>
    <w:rsid w:val="008866A0"/>
    <w:rsid w:val="0088672F"/>
    <w:rsid w:val="008869AE"/>
    <w:rsid w:val="008869E1"/>
    <w:rsid w:val="00886B0E"/>
    <w:rsid w:val="00886BCB"/>
    <w:rsid w:val="00886E8E"/>
    <w:rsid w:val="0088708E"/>
    <w:rsid w:val="00887295"/>
    <w:rsid w:val="0088769D"/>
    <w:rsid w:val="008878F3"/>
    <w:rsid w:val="00887BAC"/>
    <w:rsid w:val="00887CAF"/>
    <w:rsid w:val="00887D53"/>
    <w:rsid w:val="00887DD0"/>
    <w:rsid w:val="00887FC5"/>
    <w:rsid w:val="0089002A"/>
    <w:rsid w:val="008902FA"/>
    <w:rsid w:val="00890477"/>
    <w:rsid w:val="00890618"/>
    <w:rsid w:val="008907AA"/>
    <w:rsid w:val="0089094A"/>
    <w:rsid w:val="00890A6D"/>
    <w:rsid w:val="00890AC6"/>
    <w:rsid w:val="00890B6F"/>
    <w:rsid w:val="00890ED1"/>
    <w:rsid w:val="008910EE"/>
    <w:rsid w:val="0089142F"/>
    <w:rsid w:val="00891742"/>
    <w:rsid w:val="0089186B"/>
    <w:rsid w:val="008919EB"/>
    <w:rsid w:val="00891A7A"/>
    <w:rsid w:val="00891C65"/>
    <w:rsid w:val="00891D7C"/>
    <w:rsid w:val="00891DBD"/>
    <w:rsid w:val="00891ED2"/>
    <w:rsid w:val="00891EF4"/>
    <w:rsid w:val="00892112"/>
    <w:rsid w:val="008921AD"/>
    <w:rsid w:val="00892401"/>
    <w:rsid w:val="00892440"/>
    <w:rsid w:val="00892671"/>
    <w:rsid w:val="008927D7"/>
    <w:rsid w:val="0089289C"/>
    <w:rsid w:val="0089296A"/>
    <w:rsid w:val="00892AE5"/>
    <w:rsid w:val="00892BC5"/>
    <w:rsid w:val="00892C86"/>
    <w:rsid w:val="008930B1"/>
    <w:rsid w:val="00893195"/>
    <w:rsid w:val="00893536"/>
    <w:rsid w:val="008937D0"/>
    <w:rsid w:val="00893866"/>
    <w:rsid w:val="00893B57"/>
    <w:rsid w:val="00893BD0"/>
    <w:rsid w:val="00893CAB"/>
    <w:rsid w:val="00893DAE"/>
    <w:rsid w:val="00893E27"/>
    <w:rsid w:val="00893E44"/>
    <w:rsid w:val="00893E8F"/>
    <w:rsid w:val="00893F25"/>
    <w:rsid w:val="00893FFD"/>
    <w:rsid w:val="0089428A"/>
    <w:rsid w:val="0089438A"/>
    <w:rsid w:val="00894414"/>
    <w:rsid w:val="00894429"/>
    <w:rsid w:val="008944BC"/>
    <w:rsid w:val="008946AD"/>
    <w:rsid w:val="0089478D"/>
    <w:rsid w:val="00894C33"/>
    <w:rsid w:val="00894D7C"/>
    <w:rsid w:val="00894EF5"/>
    <w:rsid w:val="00894FE1"/>
    <w:rsid w:val="0089501A"/>
    <w:rsid w:val="0089510E"/>
    <w:rsid w:val="008951C6"/>
    <w:rsid w:val="0089549F"/>
    <w:rsid w:val="00895599"/>
    <w:rsid w:val="00895639"/>
    <w:rsid w:val="008956DE"/>
    <w:rsid w:val="00895764"/>
    <w:rsid w:val="008957E1"/>
    <w:rsid w:val="00895C08"/>
    <w:rsid w:val="00895CDB"/>
    <w:rsid w:val="00895E2E"/>
    <w:rsid w:val="00895E32"/>
    <w:rsid w:val="008960E8"/>
    <w:rsid w:val="008961AB"/>
    <w:rsid w:val="008961EE"/>
    <w:rsid w:val="008962CB"/>
    <w:rsid w:val="008962D1"/>
    <w:rsid w:val="00896548"/>
    <w:rsid w:val="00896A87"/>
    <w:rsid w:val="00896A8D"/>
    <w:rsid w:val="00896D84"/>
    <w:rsid w:val="00896D99"/>
    <w:rsid w:val="00896DF9"/>
    <w:rsid w:val="0089709C"/>
    <w:rsid w:val="008970E8"/>
    <w:rsid w:val="00897169"/>
    <w:rsid w:val="008977F3"/>
    <w:rsid w:val="00897937"/>
    <w:rsid w:val="00897D46"/>
    <w:rsid w:val="00897E39"/>
    <w:rsid w:val="00897F04"/>
    <w:rsid w:val="00897FCA"/>
    <w:rsid w:val="008A00F0"/>
    <w:rsid w:val="008A0476"/>
    <w:rsid w:val="008A0995"/>
    <w:rsid w:val="008A0C7B"/>
    <w:rsid w:val="008A0FA6"/>
    <w:rsid w:val="008A1036"/>
    <w:rsid w:val="008A1170"/>
    <w:rsid w:val="008A1186"/>
    <w:rsid w:val="008A11E0"/>
    <w:rsid w:val="008A1214"/>
    <w:rsid w:val="008A12A5"/>
    <w:rsid w:val="008A148D"/>
    <w:rsid w:val="008A149B"/>
    <w:rsid w:val="008A18BB"/>
    <w:rsid w:val="008A19F9"/>
    <w:rsid w:val="008A19FC"/>
    <w:rsid w:val="008A1A64"/>
    <w:rsid w:val="008A1EC3"/>
    <w:rsid w:val="008A1F16"/>
    <w:rsid w:val="008A1F96"/>
    <w:rsid w:val="008A20E8"/>
    <w:rsid w:val="008A218B"/>
    <w:rsid w:val="008A228A"/>
    <w:rsid w:val="008A2665"/>
    <w:rsid w:val="008A26AB"/>
    <w:rsid w:val="008A273B"/>
    <w:rsid w:val="008A296C"/>
    <w:rsid w:val="008A29C0"/>
    <w:rsid w:val="008A2A2D"/>
    <w:rsid w:val="008A313A"/>
    <w:rsid w:val="008A34C4"/>
    <w:rsid w:val="008A3683"/>
    <w:rsid w:val="008A3684"/>
    <w:rsid w:val="008A369C"/>
    <w:rsid w:val="008A36DA"/>
    <w:rsid w:val="008A3EBA"/>
    <w:rsid w:val="008A4266"/>
    <w:rsid w:val="008A42EF"/>
    <w:rsid w:val="008A433D"/>
    <w:rsid w:val="008A4483"/>
    <w:rsid w:val="008A4522"/>
    <w:rsid w:val="008A4536"/>
    <w:rsid w:val="008A45C9"/>
    <w:rsid w:val="008A4763"/>
    <w:rsid w:val="008A4859"/>
    <w:rsid w:val="008A4953"/>
    <w:rsid w:val="008A4956"/>
    <w:rsid w:val="008A499E"/>
    <w:rsid w:val="008A4AC9"/>
    <w:rsid w:val="008A4BFE"/>
    <w:rsid w:val="008A4C41"/>
    <w:rsid w:val="008A4EF2"/>
    <w:rsid w:val="008A4F61"/>
    <w:rsid w:val="008A501C"/>
    <w:rsid w:val="008A50EA"/>
    <w:rsid w:val="008A52E8"/>
    <w:rsid w:val="008A5348"/>
    <w:rsid w:val="008A550A"/>
    <w:rsid w:val="008A5521"/>
    <w:rsid w:val="008A56FC"/>
    <w:rsid w:val="008A5813"/>
    <w:rsid w:val="008A5A64"/>
    <w:rsid w:val="008A5B39"/>
    <w:rsid w:val="008A5CCE"/>
    <w:rsid w:val="008A5D3B"/>
    <w:rsid w:val="008A5D6C"/>
    <w:rsid w:val="008A5E0C"/>
    <w:rsid w:val="008A5E17"/>
    <w:rsid w:val="008A603D"/>
    <w:rsid w:val="008A6615"/>
    <w:rsid w:val="008A69C8"/>
    <w:rsid w:val="008A6B2A"/>
    <w:rsid w:val="008A6B78"/>
    <w:rsid w:val="008A6C5C"/>
    <w:rsid w:val="008A6C5E"/>
    <w:rsid w:val="008A6DA2"/>
    <w:rsid w:val="008A6E0E"/>
    <w:rsid w:val="008A6E2F"/>
    <w:rsid w:val="008A702B"/>
    <w:rsid w:val="008A7206"/>
    <w:rsid w:val="008A7232"/>
    <w:rsid w:val="008A7567"/>
    <w:rsid w:val="008A75BD"/>
    <w:rsid w:val="008A7623"/>
    <w:rsid w:val="008A78A2"/>
    <w:rsid w:val="008A7A2B"/>
    <w:rsid w:val="008A7AD8"/>
    <w:rsid w:val="008A7BA8"/>
    <w:rsid w:val="008A7DE8"/>
    <w:rsid w:val="008B008E"/>
    <w:rsid w:val="008B025A"/>
    <w:rsid w:val="008B04E1"/>
    <w:rsid w:val="008B073A"/>
    <w:rsid w:val="008B076B"/>
    <w:rsid w:val="008B07CB"/>
    <w:rsid w:val="008B08AE"/>
    <w:rsid w:val="008B0A36"/>
    <w:rsid w:val="008B0C4C"/>
    <w:rsid w:val="008B0CF3"/>
    <w:rsid w:val="008B0EBC"/>
    <w:rsid w:val="008B1135"/>
    <w:rsid w:val="008B1664"/>
    <w:rsid w:val="008B18A0"/>
    <w:rsid w:val="008B18BF"/>
    <w:rsid w:val="008B192B"/>
    <w:rsid w:val="008B19CB"/>
    <w:rsid w:val="008B19F6"/>
    <w:rsid w:val="008B1C10"/>
    <w:rsid w:val="008B1C16"/>
    <w:rsid w:val="008B1CD0"/>
    <w:rsid w:val="008B20D9"/>
    <w:rsid w:val="008B20EF"/>
    <w:rsid w:val="008B215F"/>
    <w:rsid w:val="008B2562"/>
    <w:rsid w:val="008B264D"/>
    <w:rsid w:val="008B26A2"/>
    <w:rsid w:val="008B2755"/>
    <w:rsid w:val="008B2B41"/>
    <w:rsid w:val="008B2B98"/>
    <w:rsid w:val="008B2C34"/>
    <w:rsid w:val="008B2EB7"/>
    <w:rsid w:val="008B32B2"/>
    <w:rsid w:val="008B32B7"/>
    <w:rsid w:val="008B337D"/>
    <w:rsid w:val="008B344A"/>
    <w:rsid w:val="008B35BC"/>
    <w:rsid w:val="008B37DE"/>
    <w:rsid w:val="008B3937"/>
    <w:rsid w:val="008B4062"/>
    <w:rsid w:val="008B40CF"/>
    <w:rsid w:val="008B415C"/>
    <w:rsid w:val="008B43C4"/>
    <w:rsid w:val="008B4429"/>
    <w:rsid w:val="008B46C1"/>
    <w:rsid w:val="008B4929"/>
    <w:rsid w:val="008B4A1E"/>
    <w:rsid w:val="008B4AC7"/>
    <w:rsid w:val="008B4B68"/>
    <w:rsid w:val="008B4BC1"/>
    <w:rsid w:val="008B5139"/>
    <w:rsid w:val="008B518A"/>
    <w:rsid w:val="008B535C"/>
    <w:rsid w:val="008B542E"/>
    <w:rsid w:val="008B54E6"/>
    <w:rsid w:val="008B573B"/>
    <w:rsid w:val="008B57F9"/>
    <w:rsid w:val="008B59BD"/>
    <w:rsid w:val="008B59F0"/>
    <w:rsid w:val="008B5B0D"/>
    <w:rsid w:val="008B5B52"/>
    <w:rsid w:val="008B5BCF"/>
    <w:rsid w:val="008B5C31"/>
    <w:rsid w:val="008B5C4B"/>
    <w:rsid w:val="008B5CBB"/>
    <w:rsid w:val="008B5CF5"/>
    <w:rsid w:val="008B5E33"/>
    <w:rsid w:val="008B5F09"/>
    <w:rsid w:val="008B6069"/>
    <w:rsid w:val="008B616E"/>
    <w:rsid w:val="008B6460"/>
    <w:rsid w:val="008B6688"/>
    <w:rsid w:val="008B6F55"/>
    <w:rsid w:val="008B70DC"/>
    <w:rsid w:val="008B70E4"/>
    <w:rsid w:val="008B72F1"/>
    <w:rsid w:val="008B7537"/>
    <w:rsid w:val="008B7652"/>
    <w:rsid w:val="008B765E"/>
    <w:rsid w:val="008B793A"/>
    <w:rsid w:val="008B79C7"/>
    <w:rsid w:val="008B7B15"/>
    <w:rsid w:val="008B7BDD"/>
    <w:rsid w:val="008B7C25"/>
    <w:rsid w:val="008B7C39"/>
    <w:rsid w:val="008B7CA8"/>
    <w:rsid w:val="008C001A"/>
    <w:rsid w:val="008C010D"/>
    <w:rsid w:val="008C01FE"/>
    <w:rsid w:val="008C022F"/>
    <w:rsid w:val="008C0373"/>
    <w:rsid w:val="008C0456"/>
    <w:rsid w:val="008C057B"/>
    <w:rsid w:val="008C065E"/>
    <w:rsid w:val="008C0C14"/>
    <w:rsid w:val="008C0E1A"/>
    <w:rsid w:val="008C0F19"/>
    <w:rsid w:val="008C11F7"/>
    <w:rsid w:val="008C188F"/>
    <w:rsid w:val="008C1ADE"/>
    <w:rsid w:val="008C1D5C"/>
    <w:rsid w:val="008C1EA5"/>
    <w:rsid w:val="008C20CB"/>
    <w:rsid w:val="008C2286"/>
    <w:rsid w:val="008C2309"/>
    <w:rsid w:val="008C236B"/>
    <w:rsid w:val="008C24A0"/>
    <w:rsid w:val="008C274F"/>
    <w:rsid w:val="008C2882"/>
    <w:rsid w:val="008C2A75"/>
    <w:rsid w:val="008C2AF0"/>
    <w:rsid w:val="008C2B83"/>
    <w:rsid w:val="008C2D06"/>
    <w:rsid w:val="008C2D59"/>
    <w:rsid w:val="008C3062"/>
    <w:rsid w:val="008C30DE"/>
    <w:rsid w:val="008C3297"/>
    <w:rsid w:val="008C33B3"/>
    <w:rsid w:val="008C36B6"/>
    <w:rsid w:val="008C384A"/>
    <w:rsid w:val="008C389F"/>
    <w:rsid w:val="008C3977"/>
    <w:rsid w:val="008C3B65"/>
    <w:rsid w:val="008C3BFE"/>
    <w:rsid w:val="008C3D49"/>
    <w:rsid w:val="008C3DA5"/>
    <w:rsid w:val="008C3DCA"/>
    <w:rsid w:val="008C4001"/>
    <w:rsid w:val="008C4020"/>
    <w:rsid w:val="008C4195"/>
    <w:rsid w:val="008C4211"/>
    <w:rsid w:val="008C4217"/>
    <w:rsid w:val="008C4665"/>
    <w:rsid w:val="008C467A"/>
    <w:rsid w:val="008C4884"/>
    <w:rsid w:val="008C48C0"/>
    <w:rsid w:val="008C495A"/>
    <w:rsid w:val="008C4BF6"/>
    <w:rsid w:val="008C4C28"/>
    <w:rsid w:val="008C4CAC"/>
    <w:rsid w:val="008C4F0C"/>
    <w:rsid w:val="008C5006"/>
    <w:rsid w:val="008C5207"/>
    <w:rsid w:val="008C520B"/>
    <w:rsid w:val="008C52A2"/>
    <w:rsid w:val="008C52FC"/>
    <w:rsid w:val="008C5739"/>
    <w:rsid w:val="008C5761"/>
    <w:rsid w:val="008C5A01"/>
    <w:rsid w:val="008C5B97"/>
    <w:rsid w:val="008C5C65"/>
    <w:rsid w:val="008C5D77"/>
    <w:rsid w:val="008C5E5E"/>
    <w:rsid w:val="008C606D"/>
    <w:rsid w:val="008C62EB"/>
    <w:rsid w:val="008C653A"/>
    <w:rsid w:val="008C65C3"/>
    <w:rsid w:val="008C67F5"/>
    <w:rsid w:val="008C695E"/>
    <w:rsid w:val="008C6FD4"/>
    <w:rsid w:val="008C72CA"/>
    <w:rsid w:val="008C76A4"/>
    <w:rsid w:val="008C7CBC"/>
    <w:rsid w:val="008C7D08"/>
    <w:rsid w:val="008C7DA3"/>
    <w:rsid w:val="008C7F33"/>
    <w:rsid w:val="008D01D1"/>
    <w:rsid w:val="008D0229"/>
    <w:rsid w:val="008D0266"/>
    <w:rsid w:val="008D03C4"/>
    <w:rsid w:val="008D0440"/>
    <w:rsid w:val="008D06DA"/>
    <w:rsid w:val="008D0BB5"/>
    <w:rsid w:val="008D0D15"/>
    <w:rsid w:val="008D113A"/>
    <w:rsid w:val="008D14B1"/>
    <w:rsid w:val="008D15A4"/>
    <w:rsid w:val="008D169E"/>
    <w:rsid w:val="008D18E9"/>
    <w:rsid w:val="008D1920"/>
    <w:rsid w:val="008D19FD"/>
    <w:rsid w:val="008D1A29"/>
    <w:rsid w:val="008D1B62"/>
    <w:rsid w:val="008D1B85"/>
    <w:rsid w:val="008D1DD8"/>
    <w:rsid w:val="008D1E59"/>
    <w:rsid w:val="008D1F83"/>
    <w:rsid w:val="008D2106"/>
    <w:rsid w:val="008D212A"/>
    <w:rsid w:val="008D21CF"/>
    <w:rsid w:val="008D2221"/>
    <w:rsid w:val="008D2241"/>
    <w:rsid w:val="008D22B5"/>
    <w:rsid w:val="008D25F7"/>
    <w:rsid w:val="008D2673"/>
    <w:rsid w:val="008D28C9"/>
    <w:rsid w:val="008D291D"/>
    <w:rsid w:val="008D2A3F"/>
    <w:rsid w:val="008D2AE8"/>
    <w:rsid w:val="008D2E71"/>
    <w:rsid w:val="008D2EBE"/>
    <w:rsid w:val="008D2F66"/>
    <w:rsid w:val="008D30BB"/>
    <w:rsid w:val="008D31B6"/>
    <w:rsid w:val="008D31D6"/>
    <w:rsid w:val="008D379B"/>
    <w:rsid w:val="008D38DA"/>
    <w:rsid w:val="008D3A3F"/>
    <w:rsid w:val="008D40C8"/>
    <w:rsid w:val="008D47C5"/>
    <w:rsid w:val="008D4863"/>
    <w:rsid w:val="008D4879"/>
    <w:rsid w:val="008D48D0"/>
    <w:rsid w:val="008D491D"/>
    <w:rsid w:val="008D4B3A"/>
    <w:rsid w:val="008D4D10"/>
    <w:rsid w:val="008D4F06"/>
    <w:rsid w:val="008D4FA2"/>
    <w:rsid w:val="008D5020"/>
    <w:rsid w:val="008D54C2"/>
    <w:rsid w:val="008D5552"/>
    <w:rsid w:val="008D5711"/>
    <w:rsid w:val="008D5E58"/>
    <w:rsid w:val="008D65E8"/>
    <w:rsid w:val="008D6616"/>
    <w:rsid w:val="008D6979"/>
    <w:rsid w:val="008D6AD0"/>
    <w:rsid w:val="008D6D43"/>
    <w:rsid w:val="008D6DED"/>
    <w:rsid w:val="008D70C3"/>
    <w:rsid w:val="008D7174"/>
    <w:rsid w:val="008D72CA"/>
    <w:rsid w:val="008D757B"/>
    <w:rsid w:val="008D7945"/>
    <w:rsid w:val="008D79D7"/>
    <w:rsid w:val="008D7ACB"/>
    <w:rsid w:val="008D7B9C"/>
    <w:rsid w:val="008D7C98"/>
    <w:rsid w:val="008E0148"/>
    <w:rsid w:val="008E01C0"/>
    <w:rsid w:val="008E01FC"/>
    <w:rsid w:val="008E0228"/>
    <w:rsid w:val="008E0233"/>
    <w:rsid w:val="008E02B8"/>
    <w:rsid w:val="008E0736"/>
    <w:rsid w:val="008E07E4"/>
    <w:rsid w:val="008E07EC"/>
    <w:rsid w:val="008E0824"/>
    <w:rsid w:val="008E0A95"/>
    <w:rsid w:val="008E0C21"/>
    <w:rsid w:val="008E0D0E"/>
    <w:rsid w:val="008E0D2C"/>
    <w:rsid w:val="008E0D50"/>
    <w:rsid w:val="008E0EAC"/>
    <w:rsid w:val="008E11BB"/>
    <w:rsid w:val="008E13B5"/>
    <w:rsid w:val="008E170A"/>
    <w:rsid w:val="008E192F"/>
    <w:rsid w:val="008E1D96"/>
    <w:rsid w:val="008E1E53"/>
    <w:rsid w:val="008E1E55"/>
    <w:rsid w:val="008E1E5D"/>
    <w:rsid w:val="008E1FDC"/>
    <w:rsid w:val="008E2253"/>
    <w:rsid w:val="008E22E0"/>
    <w:rsid w:val="008E2312"/>
    <w:rsid w:val="008E260B"/>
    <w:rsid w:val="008E28A0"/>
    <w:rsid w:val="008E28BD"/>
    <w:rsid w:val="008E28C3"/>
    <w:rsid w:val="008E2939"/>
    <w:rsid w:val="008E2A05"/>
    <w:rsid w:val="008E2A59"/>
    <w:rsid w:val="008E2B3A"/>
    <w:rsid w:val="008E2BD4"/>
    <w:rsid w:val="008E2D0B"/>
    <w:rsid w:val="008E2E1D"/>
    <w:rsid w:val="008E2E5D"/>
    <w:rsid w:val="008E3495"/>
    <w:rsid w:val="008E36C1"/>
    <w:rsid w:val="008E36F4"/>
    <w:rsid w:val="008E3784"/>
    <w:rsid w:val="008E37EA"/>
    <w:rsid w:val="008E389E"/>
    <w:rsid w:val="008E38F2"/>
    <w:rsid w:val="008E399D"/>
    <w:rsid w:val="008E3C43"/>
    <w:rsid w:val="008E3CBE"/>
    <w:rsid w:val="008E3E8F"/>
    <w:rsid w:val="008E40D2"/>
    <w:rsid w:val="008E44CC"/>
    <w:rsid w:val="008E4579"/>
    <w:rsid w:val="008E4584"/>
    <w:rsid w:val="008E45B0"/>
    <w:rsid w:val="008E4A86"/>
    <w:rsid w:val="008E4B57"/>
    <w:rsid w:val="008E4BE3"/>
    <w:rsid w:val="008E4C97"/>
    <w:rsid w:val="008E4D29"/>
    <w:rsid w:val="008E50DB"/>
    <w:rsid w:val="008E5129"/>
    <w:rsid w:val="008E54E6"/>
    <w:rsid w:val="008E5583"/>
    <w:rsid w:val="008E5592"/>
    <w:rsid w:val="008E5C0B"/>
    <w:rsid w:val="008E5EB7"/>
    <w:rsid w:val="008E5F82"/>
    <w:rsid w:val="008E6054"/>
    <w:rsid w:val="008E611A"/>
    <w:rsid w:val="008E6158"/>
    <w:rsid w:val="008E6172"/>
    <w:rsid w:val="008E6218"/>
    <w:rsid w:val="008E62EF"/>
    <w:rsid w:val="008E64EF"/>
    <w:rsid w:val="008E65DD"/>
    <w:rsid w:val="008E66BB"/>
    <w:rsid w:val="008E6793"/>
    <w:rsid w:val="008E6C8F"/>
    <w:rsid w:val="008E6CC5"/>
    <w:rsid w:val="008E6E93"/>
    <w:rsid w:val="008E6F21"/>
    <w:rsid w:val="008E73A9"/>
    <w:rsid w:val="008E745B"/>
    <w:rsid w:val="008E74F5"/>
    <w:rsid w:val="008E776E"/>
    <w:rsid w:val="008E789D"/>
    <w:rsid w:val="008E7A22"/>
    <w:rsid w:val="008E7D5B"/>
    <w:rsid w:val="008E7ECE"/>
    <w:rsid w:val="008E7F53"/>
    <w:rsid w:val="008F0009"/>
    <w:rsid w:val="008F01F2"/>
    <w:rsid w:val="008F046A"/>
    <w:rsid w:val="008F04F9"/>
    <w:rsid w:val="008F0638"/>
    <w:rsid w:val="008F0AAE"/>
    <w:rsid w:val="008F0B7C"/>
    <w:rsid w:val="008F11AC"/>
    <w:rsid w:val="008F11E3"/>
    <w:rsid w:val="008F13C2"/>
    <w:rsid w:val="008F1897"/>
    <w:rsid w:val="008F1F15"/>
    <w:rsid w:val="008F1F1A"/>
    <w:rsid w:val="008F1FFD"/>
    <w:rsid w:val="008F2037"/>
    <w:rsid w:val="008F20D7"/>
    <w:rsid w:val="008F2246"/>
    <w:rsid w:val="008F2324"/>
    <w:rsid w:val="008F2453"/>
    <w:rsid w:val="008F24AF"/>
    <w:rsid w:val="008F24C9"/>
    <w:rsid w:val="008F25EF"/>
    <w:rsid w:val="008F27F0"/>
    <w:rsid w:val="008F2813"/>
    <w:rsid w:val="008F2A77"/>
    <w:rsid w:val="008F2E4E"/>
    <w:rsid w:val="008F2FA2"/>
    <w:rsid w:val="008F31D0"/>
    <w:rsid w:val="008F3281"/>
    <w:rsid w:val="008F343F"/>
    <w:rsid w:val="008F3505"/>
    <w:rsid w:val="008F3539"/>
    <w:rsid w:val="008F368B"/>
    <w:rsid w:val="008F3B69"/>
    <w:rsid w:val="008F3CD8"/>
    <w:rsid w:val="008F3CD9"/>
    <w:rsid w:val="008F3E05"/>
    <w:rsid w:val="008F3FD2"/>
    <w:rsid w:val="008F405F"/>
    <w:rsid w:val="008F410A"/>
    <w:rsid w:val="008F41B5"/>
    <w:rsid w:val="008F437C"/>
    <w:rsid w:val="008F444B"/>
    <w:rsid w:val="008F45A1"/>
    <w:rsid w:val="008F47AA"/>
    <w:rsid w:val="008F4843"/>
    <w:rsid w:val="008F4866"/>
    <w:rsid w:val="008F4B40"/>
    <w:rsid w:val="008F4BCA"/>
    <w:rsid w:val="008F4C4C"/>
    <w:rsid w:val="008F4E0B"/>
    <w:rsid w:val="008F4EC2"/>
    <w:rsid w:val="008F506F"/>
    <w:rsid w:val="008F53AA"/>
    <w:rsid w:val="008F53FB"/>
    <w:rsid w:val="008F5420"/>
    <w:rsid w:val="008F552F"/>
    <w:rsid w:val="008F5649"/>
    <w:rsid w:val="008F580E"/>
    <w:rsid w:val="008F58A4"/>
    <w:rsid w:val="008F5AC6"/>
    <w:rsid w:val="008F5FE5"/>
    <w:rsid w:val="008F5FF0"/>
    <w:rsid w:val="008F60F0"/>
    <w:rsid w:val="008F60F5"/>
    <w:rsid w:val="008F6101"/>
    <w:rsid w:val="008F61ED"/>
    <w:rsid w:val="008F6245"/>
    <w:rsid w:val="008F6642"/>
    <w:rsid w:val="008F66F9"/>
    <w:rsid w:val="008F6810"/>
    <w:rsid w:val="008F686D"/>
    <w:rsid w:val="008F69D3"/>
    <w:rsid w:val="008F6C72"/>
    <w:rsid w:val="008F6C76"/>
    <w:rsid w:val="008F6D70"/>
    <w:rsid w:val="008F6F0D"/>
    <w:rsid w:val="008F6FBF"/>
    <w:rsid w:val="008F70C2"/>
    <w:rsid w:val="008F71F7"/>
    <w:rsid w:val="008F7416"/>
    <w:rsid w:val="008F7486"/>
    <w:rsid w:val="008F7A3E"/>
    <w:rsid w:val="008F7B15"/>
    <w:rsid w:val="008F7CFB"/>
    <w:rsid w:val="008F7D47"/>
    <w:rsid w:val="008F7DE9"/>
    <w:rsid w:val="009000C9"/>
    <w:rsid w:val="009001B8"/>
    <w:rsid w:val="009004E0"/>
    <w:rsid w:val="0090056B"/>
    <w:rsid w:val="009005C1"/>
    <w:rsid w:val="00900740"/>
    <w:rsid w:val="00900973"/>
    <w:rsid w:val="00900A36"/>
    <w:rsid w:val="00900D82"/>
    <w:rsid w:val="00900F6A"/>
    <w:rsid w:val="00901061"/>
    <w:rsid w:val="00901298"/>
    <w:rsid w:val="0090187A"/>
    <w:rsid w:val="009018E8"/>
    <w:rsid w:val="00901A04"/>
    <w:rsid w:val="00901CD8"/>
    <w:rsid w:val="00901D02"/>
    <w:rsid w:val="00901DDD"/>
    <w:rsid w:val="00901EAB"/>
    <w:rsid w:val="00901FE5"/>
    <w:rsid w:val="00902070"/>
    <w:rsid w:val="0090209F"/>
    <w:rsid w:val="00902346"/>
    <w:rsid w:val="009026B1"/>
    <w:rsid w:val="009028F9"/>
    <w:rsid w:val="00902B16"/>
    <w:rsid w:val="00902C23"/>
    <w:rsid w:val="00902C88"/>
    <w:rsid w:val="00902DFF"/>
    <w:rsid w:val="00902ED5"/>
    <w:rsid w:val="00902FBD"/>
    <w:rsid w:val="0090304B"/>
    <w:rsid w:val="00903128"/>
    <w:rsid w:val="00903131"/>
    <w:rsid w:val="0090314B"/>
    <w:rsid w:val="00903303"/>
    <w:rsid w:val="0090361F"/>
    <w:rsid w:val="0090366F"/>
    <w:rsid w:val="009036B0"/>
    <w:rsid w:val="009036EE"/>
    <w:rsid w:val="00903796"/>
    <w:rsid w:val="0090388F"/>
    <w:rsid w:val="009039D7"/>
    <w:rsid w:val="00903B5D"/>
    <w:rsid w:val="00903DD0"/>
    <w:rsid w:val="00903EC0"/>
    <w:rsid w:val="00903ECA"/>
    <w:rsid w:val="00904012"/>
    <w:rsid w:val="009040CA"/>
    <w:rsid w:val="00904119"/>
    <w:rsid w:val="00904201"/>
    <w:rsid w:val="0090425B"/>
    <w:rsid w:val="0090432C"/>
    <w:rsid w:val="00904566"/>
    <w:rsid w:val="0090458A"/>
    <w:rsid w:val="00904A5D"/>
    <w:rsid w:val="00904D88"/>
    <w:rsid w:val="00904F4A"/>
    <w:rsid w:val="009050F7"/>
    <w:rsid w:val="009050FB"/>
    <w:rsid w:val="0090516A"/>
    <w:rsid w:val="009053F8"/>
    <w:rsid w:val="00905510"/>
    <w:rsid w:val="009056E4"/>
    <w:rsid w:val="009057CC"/>
    <w:rsid w:val="00905A32"/>
    <w:rsid w:val="00905C33"/>
    <w:rsid w:val="00905C63"/>
    <w:rsid w:val="00905CCE"/>
    <w:rsid w:val="00905E25"/>
    <w:rsid w:val="00905E57"/>
    <w:rsid w:val="00905E65"/>
    <w:rsid w:val="00905F50"/>
    <w:rsid w:val="00905FE7"/>
    <w:rsid w:val="00906077"/>
    <w:rsid w:val="009060C4"/>
    <w:rsid w:val="00906570"/>
    <w:rsid w:val="0090662B"/>
    <w:rsid w:val="00906653"/>
    <w:rsid w:val="0090673E"/>
    <w:rsid w:val="009067B6"/>
    <w:rsid w:val="0090692F"/>
    <w:rsid w:val="00906A65"/>
    <w:rsid w:val="00906A67"/>
    <w:rsid w:val="00906AA0"/>
    <w:rsid w:val="00906AD8"/>
    <w:rsid w:val="00906ADF"/>
    <w:rsid w:val="00906AF8"/>
    <w:rsid w:val="00906BF6"/>
    <w:rsid w:val="00906C72"/>
    <w:rsid w:val="00906C78"/>
    <w:rsid w:val="00906D5E"/>
    <w:rsid w:val="00906FAA"/>
    <w:rsid w:val="0090709E"/>
    <w:rsid w:val="00907170"/>
    <w:rsid w:val="009072A1"/>
    <w:rsid w:val="00907420"/>
    <w:rsid w:val="009074E9"/>
    <w:rsid w:val="009075B1"/>
    <w:rsid w:val="00907793"/>
    <w:rsid w:val="0090786F"/>
    <w:rsid w:val="00907EED"/>
    <w:rsid w:val="00907F39"/>
    <w:rsid w:val="0091013F"/>
    <w:rsid w:val="00910176"/>
    <w:rsid w:val="00910644"/>
    <w:rsid w:val="0091069B"/>
    <w:rsid w:val="009106CF"/>
    <w:rsid w:val="00910745"/>
    <w:rsid w:val="00910B93"/>
    <w:rsid w:val="00910BCD"/>
    <w:rsid w:val="00910BD6"/>
    <w:rsid w:val="00910DFA"/>
    <w:rsid w:val="00910ED2"/>
    <w:rsid w:val="00910FD0"/>
    <w:rsid w:val="009110A3"/>
    <w:rsid w:val="009111DB"/>
    <w:rsid w:val="0091121F"/>
    <w:rsid w:val="00911256"/>
    <w:rsid w:val="0091129C"/>
    <w:rsid w:val="009112B7"/>
    <w:rsid w:val="009114A5"/>
    <w:rsid w:val="009114B3"/>
    <w:rsid w:val="0091150B"/>
    <w:rsid w:val="00911640"/>
    <w:rsid w:val="009116DB"/>
    <w:rsid w:val="0091172B"/>
    <w:rsid w:val="00911807"/>
    <w:rsid w:val="00911A3C"/>
    <w:rsid w:val="00911E1F"/>
    <w:rsid w:val="00911EAB"/>
    <w:rsid w:val="00911F4A"/>
    <w:rsid w:val="009121E2"/>
    <w:rsid w:val="009121FE"/>
    <w:rsid w:val="00912465"/>
    <w:rsid w:val="00912514"/>
    <w:rsid w:val="00912686"/>
    <w:rsid w:val="009126FF"/>
    <w:rsid w:val="0091286F"/>
    <w:rsid w:val="00912A5E"/>
    <w:rsid w:val="00912CEF"/>
    <w:rsid w:val="009131EC"/>
    <w:rsid w:val="00913284"/>
    <w:rsid w:val="009133DE"/>
    <w:rsid w:val="00913475"/>
    <w:rsid w:val="00913785"/>
    <w:rsid w:val="009139AC"/>
    <w:rsid w:val="00913A36"/>
    <w:rsid w:val="00913D93"/>
    <w:rsid w:val="00913E6B"/>
    <w:rsid w:val="00914015"/>
    <w:rsid w:val="009141B5"/>
    <w:rsid w:val="0091427F"/>
    <w:rsid w:val="0091448F"/>
    <w:rsid w:val="00914620"/>
    <w:rsid w:val="009146B8"/>
    <w:rsid w:val="00914702"/>
    <w:rsid w:val="00914798"/>
    <w:rsid w:val="0091485F"/>
    <w:rsid w:val="00914960"/>
    <w:rsid w:val="00914A8B"/>
    <w:rsid w:val="00914CBB"/>
    <w:rsid w:val="00914F58"/>
    <w:rsid w:val="00914FB7"/>
    <w:rsid w:val="00914FD6"/>
    <w:rsid w:val="009152F7"/>
    <w:rsid w:val="00915328"/>
    <w:rsid w:val="00915396"/>
    <w:rsid w:val="00915C80"/>
    <w:rsid w:val="00915E3C"/>
    <w:rsid w:val="00915F2C"/>
    <w:rsid w:val="00915F66"/>
    <w:rsid w:val="00915F6C"/>
    <w:rsid w:val="00916150"/>
    <w:rsid w:val="0091658D"/>
    <w:rsid w:val="0091664D"/>
    <w:rsid w:val="009166C1"/>
    <w:rsid w:val="00916709"/>
    <w:rsid w:val="00916757"/>
    <w:rsid w:val="00916882"/>
    <w:rsid w:val="009168DE"/>
    <w:rsid w:val="00916B06"/>
    <w:rsid w:val="00916BF6"/>
    <w:rsid w:val="00916D15"/>
    <w:rsid w:val="00916F49"/>
    <w:rsid w:val="00917042"/>
    <w:rsid w:val="00917328"/>
    <w:rsid w:val="009174F5"/>
    <w:rsid w:val="009176C5"/>
    <w:rsid w:val="00917775"/>
    <w:rsid w:val="00917841"/>
    <w:rsid w:val="009178D9"/>
    <w:rsid w:val="00917C7E"/>
    <w:rsid w:val="00917D15"/>
    <w:rsid w:val="00917D9F"/>
    <w:rsid w:val="00917F67"/>
    <w:rsid w:val="009200AE"/>
    <w:rsid w:val="00920191"/>
    <w:rsid w:val="009202E1"/>
    <w:rsid w:val="009203FA"/>
    <w:rsid w:val="009204B9"/>
    <w:rsid w:val="009206A7"/>
    <w:rsid w:val="0092073C"/>
    <w:rsid w:val="00920805"/>
    <w:rsid w:val="009208A3"/>
    <w:rsid w:val="009209EB"/>
    <w:rsid w:val="00920A46"/>
    <w:rsid w:val="00920A49"/>
    <w:rsid w:val="00920AD9"/>
    <w:rsid w:val="00920B6F"/>
    <w:rsid w:val="00920C78"/>
    <w:rsid w:val="00920F46"/>
    <w:rsid w:val="0092108C"/>
    <w:rsid w:val="00921150"/>
    <w:rsid w:val="00921285"/>
    <w:rsid w:val="009213C4"/>
    <w:rsid w:val="009213E1"/>
    <w:rsid w:val="00921570"/>
    <w:rsid w:val="00921712"/>
    <w:rsid w:val="00921909"/>
    <w:rsid w:val="00921930"/>
    <w:rsid w:val="00921932"/>
    <w:rsid w:val="00921A54"/>
    <w:rsid w:val="00921A61"/>
    <w:rsid w:val="00921A9C"/>
    <w:rsid w:val="00921CA8"/>
    <w:rsid w:val="00921D11"/>
    <w:rsid w:val="00921D54"/>
    <w:rsid w:val="00921D5D"/>
    <w:rsid w:val="00921D8B"/>
    <w:rsid w:val="00922025"/>
    <w:rsid w:val="009220C8"/>
    <w:rsid w:val="00922205"/>
    <w:rsid w:val="00922382"/>
    <w:rsid w:val="00922396"/>
    <w:rsid w:val="009223A2"/>
    <w:rsid w:val="009226B2"/>
    <w:rsid w:val="00922ABB"/>
    <w:rsid w:val="00922ACC"/>
    <w:rsid w:val="00922C86"/>
    <w:rsid w:val="00922E8E"/>
    <w:rsid w:val="00922FB3"/>
    <w:rsid w:val="00922FE3"/>
    <w:rsid w:val="00923256"/>
    <w:rsid w:val="0092328C"/>
    <w:rsid w:val="009233C8"/>
    <w:rsid w:val="00923609"/>
    <w:rsid w:val="0092382D"/>
    <w:rsid w:val="00923A90"/>
    <w:rsid w:val="00923AF1"/>
    <w:rsid w:val="00923C91"/>
    <w:rsid w:val="0092418C"/>
    <w:rsid w:val="009241D7"/>
    <w:rsid w:val="009241E4"/>
    <w:rsid w:val="0092444A"/>
    <w:rsid w:val="00924521"/>
    <w:rsid w:val="009246A9"/>
    <w:rsid w:val="0092470B"/>
    <w:rsid w:val="00924729"/>
    <w:rsid w:val="0092473F"/>
    <w:rsid w:val="0092479B"/>
    <w:rsid w:val="0092486A"/>
    <w:rsid w:val="00924908"/>
    <w:rsid w:val="00924A72"/>
    <w:rsid w:val="00924AF6"/>
    <w:rsid w:val="00924B1E"/>
    <w:rsid w:val="00925045"/>
    <w:rsid w:val="009257EA"/>
    <w:rsid w:val="009258DA"/>
    <w:rsid w:val="00925A7C"/>
    <w:rsid w:val="00925AF8"/>
    <w:rsid w:val="00925B3C"/>
    <w:rsid w:val="00925BC2"/>
    <w:rsid w:val="00925D7D"/>
    <w:rsid w:val="00925DC5"/>
    <w:rsid w:val="00925EFC"/>
    <w:rsid w:val="00925F91"/>
    <w:rsid w:val="009262E3"/>
    <w:rsid w:val="00926375"/>
    <w:rsid w:val="0092642C"/>
    <w:rsid w:val="00926615"/>
    <w:rsid w:val="00926745"/>
    <w:rsid w:val="009268A8"/>
    <w:rsid w:val="009268DC"/>
    <w:rsid w:val="009269C1"/>
    <w:rsid w:val="00926A5D"/>
    <w:rsid w:val="00926B42"/>
    <w:rsid w:val="00926B92"/>
    <w:rsid w:val="009271BB"/>
    <w:rsid w:val="00927207"/>
    <w:rsid w:val="009272C9"/>
    <w:rsid w:val="009273EE"/>
    <w:rsid w:val="00927416"/>
    <w:rsid w:val="009275C1"/>
    <w:rsid w:val="009275FF"/>
    <w:rsid w:val="00927642"/>
    <w:rsid w:val="009277F1"/>
    <w:rsid w:val="00927829"/>
    <w:rsid w:val="009278BF"/>
    <w:rsid w:val="009278FF"/>
    <w:rsid w:val="00927A65"/>
    <w:rsid w:val="00927B90"/>
    <w:rsid w:val="00927C37"/>
    <w:rsid w:val="00927E5D"/>
    <w:rsid w:val="009300F2"/>
    <w:rsid w:val="0093012A"/>
    <w:rsid w:val="009302BE"/>
    <w:rsid w:val="00930362"/>
    <w:rsid w:val="00930486"/>
    <w:rsid w:val="0093072F"/>
    <w:rsid w:val="009308F3"/>
    <w:rsid w:val="00930C14"/>
    <w:rsid w:val="00930C9D"/>
    <w:rsid w:val="00930EC1"/>
    <w:rsid w:val="00930F15"/>
    <w:rsid w:val="00931027"/>
    <w:rsid w:val="00931160"/>
    <w:rsid w:val="009311D8"/>
    <w:rsid w:val="009312D9"/>
    <w:rsid w:val="00931669"/>
    <w:rsid w:val="009316B6"/>
    <w:rsid w:val="009316C0"/>
    <w:rsid w:val="009318F3"/>
    <w:rsid w:val="00931B3E"/>
    <w:rsid w:val="0093209F"/>
    <w:rsid w:val="0093227A"/>
    <w:rsid w:val="009322B6"/>
    <w:rsid w:val="009325D4"/>
    <w:rsid w:val="00932628"/>
    <w:rsid w:val="00932637"/>
    <w:rsid w:val="0093292D"/>
    <w:rsid w:val="00932A26"/>
    <w:rsid w:val="00932B9A"/>
    <w:rsid w:val="00932C14"/>
    <w:rsid w:val="00932C77"/>
    <w:rsid w:val="00932F48"/>
    <w:rsid w:val="00932F6B"/>
    <w:rsid w:val="00932FD2"/>
    <w:rsid w:val="009330C1"/>
    <w:rsid w:val="0093312D"/>
    <w:rsid w:val="00933444"/>
    <w:rsid w:val="00933452"/>
    <w:rsid w:val="00933716"/>
    <w:rsid w:val="00933999"/>
    <w:rsid w:val="009339CE"/>
    <w:rsid w:val="00933CDC"/>
    <w:rsid w:val="00933EC1"/>
    <w:rsid w:val="0093442F"/>
    <w:rsid w:val="00934898"/>
    <w:rsid w:val="00934976"/>
    <w:rsid w:val="00934EFB"/>
    <w:rsid w:val="00935035"/>
    <w:rsid w:val="009354AD"/>
    <w:rsid w:val="00935571"/>
    <w:rsid w:val="009356DE"/>
    <w:rsid w:val="009356E4"/>
    <w:rsid w:val="00935769"/>
    <w:rsid w:val="00935974"/>
    <w:rsid w:val="009359A1"/>
    <w:rsid w:val="00935A72"/>
    <w:rsid w:val="00935D6B"/>
    <w:rsid w:val="00935FCB"/>
    <w:rsid w:val="00935FFF"/>
    <w:rsid w:val="009361CA"/>
    <w:rsid w:val="00936B30"/>
    <w:rsid w:val="00936BDC"/>
    <w:rsid w:val="00936D42"/>
    <w:rsid w:val="00936FC3"/>
    <w:rsid w:val="0093723A"/>
    <w:rsid w:val="009374C2"/>
    <w:rsid w:val="009374F8"/>
    <w:rsid w:val="0093757E"/>
    <w:rsid w:val="00937839"/>
    <w:rsid w:val="0093784C"/>
    <w:rsid w:val="00937AB2"/>
    <w:rsid w:val="00937C8B"/>
    <w:rsid w:val="00937CA2"/>
    <w:rsid w:val="00937F36"/>
    <w:rsid w:val="00940009"/>
    <w:rsid w:val="00940025"/>
    <w:rsid w:val="00940284"/>
    <w:rsid w:val="009402D7"/>
    <w:rsid w:val="00940396"/>
    <w:rsid w:val="00940611"/>
    <w:rsid w:val="0094080A"/>
    <w:rsid w:val="009409A3"/>
    <w:rsid w:val="00940A7D"/>
    <w:rsid w:val="00940B29"/>
    <w:rsid w:val="00940D0B"/>
    <w:rsid w:val="00940D70"/>
    <w:rsid w:val="00940EEA"/>
    <w:rsid w:val="00941010"/>
    <w:rsid w:val="00941021"/>
    <w:rsid w:val="009410E8"/>
    <w:rsid w:val="0094119E"/>
    <w:rsid w:val="00941293"/>
    <w:rsid w:val="009412DA"/>
    <w:rsid w:val="0094149B"/>
    <w:rsid w:val="009414C7"/>
    <w:rsid w:val="009415E2"/>
    <w:rsid w:val="009416CC"/>
    <w:rsid w:val="0094190F"/>
    <w:rsid w:val="00941983"/>
    <w:rsid w:val="00941ACC"/>
    <w:rsid w:val="00941AD1"/>
    <w:rsid w:val="00941B1D"/>
    <w:rsid w:val="00941C51"/>
    <w:rsid w:val="00941D40"/>
    <w:rsid w:val="00941EA1"/>
    <w:rsid w:val="00941F36"/>
    <w:rsid w:val="0094213F"/>
    <w:rsid w:val="00942379"/>
    <w:rsid w:val="009425D3"/>
    <w:rsid w:val="0094260D"/>
    <w:rsid w:val="00942668"/>
    <w:rsid w:val="0094286C"/>
    <w:rsid w:val="00942898"/>
    <w:rsid w:val="009428AA"/>
    <w:rsid w:val="009428D1"/>
    <w:rsid w:val="00942C8E"/>
    <w:rsid w:val="00942D83"/>
    <w:rsid w:val="00942DB3"/>
    <w:rsid w:val="00942E7A"/>
    <w:rsid w:val="009430E1"/>
    <w:rsid w:val="0094354D"/>
    <w:rsid w:val="009437AC"/>
    <w:rsid w:val="009438BD"/>
    <w:rsid w:val="00943941"/>
    <w:rsid w:val="00943A28"/>
    <w:rsid w:val="00943A93"/>
    <w:rsid w:val="00943BA5"/>
    <w:rsid w:val="00943C54"/>
    <w:rsid w:val="00943C9B"/>
    <w:rsid w:val="00943D61"/>
    <w:rsid w:val="00943DF2"/>
    <w:rsid w:val="00944052"/>
    <w:rsid w:val="00944171"/>
    <w:rsid w:val="00944238"/>
    <w:rsid w:val="00944258"/>
    <w:rsid w:val="00944276"/>
    <w:rsid w:val="0094429B"/>
    <w:rsid w:val="00944326"/>
    <w:rsid w:val="0094446D"/>
    <w:rsid w:val="009444E0"/>
    <w:rsid w:val="0094476D"/>
    <w:rsid w:val="00944897"/>
    <w:rsid w:val="00944910"/>
    <w:rsid w:val="00944A2A"/>
    <w:rsid w:val="00944D34"/>
    <w:rsid w:val="00944E5D"/>
    <w:rsid w:val="00945051"/>
    <w:rsid w:val="009454AF"/>
    <w:rsid w:val="009454F1"/>
    <w:rsid w:val="0094579E"/>
    <w:rsid w:val="009457A3"/>
    <w:rsid w:val="00945849"/>
    <w:rsid w:val="00945A7C"/>
    <w:rsid w:val="00945A9D"/>
    <w:rsid w:val="00945BB7"/>
    <w:rsid w:val="00945CB9"/>
    <w:rsid w:val="00945D56"/>
    <w:rsid w:val="0094635D"/>
    <w:rsid w:val="00946413"/>
    <w:rsid w:val="009468D2"/>
    <w:rsid w:val="009468EA"/>
    <w:rsid w:val="00946947"/>
    <w:rsid w:val="00946D50"/>
    <w:rsid w:val="00946EAC"/>
    <w:rsid w:val="00946EBD"/>
    <w:rsid w:val="00947211"/>
    <w:rsid w:val="00947277"/>
    <w:rsid w:val="009472FA"/>
    <w:rsid w:val="009475D4"/>
    <w:rsid w:val="00947887"/>
    <w:rsid w:val="0094799F"/>
    <w:rsid w:val="00947A86"/>
    <w:rsid w:val="00947C3C"/>
    <w:rsid w:val="00947CF9"/>
    <w:rsid w:val="00947E08"/>
    <w:rsid w:val="00947EF9"/>
    <w:rsid w:val="009501C1"/>
    <w:rsid w:val="00950374"/>
    <w:rsid w:val="009504A0"/>
    <w:rsid w:val="009505D2"/>
    <w:rsid w:val="00950763"/>
    <w:rsid w:val="00950A8B"/>
    <w:rsid w:val="00950E4D"/>
    <w:rsid w:val="00950E8E"/>
    <w:rsid w:val="00950F5A"/>
    <w:rsid w:val="009510FB"/>
    <w:rsid w:val="009512A6"/>
    <w:rsid w:val="0095145A"/>
    <w:rsid w:val="009514AC"/>
    <w:rsid w:val="009514CA"/>
    <w:rsid w:val="009516DC"/>
    <w:rsid w:val="00951A00"/>
    <w:rsid w:val="00951ABE"/>
    <w:rsid w:val="00951F05"/>
    <w:rsid w:val="00952213"/>
    <w:rsid w:val="009522D8"/>
    <w:rsid w:val="0095234D"/>
    <w:rsid w:val="00952488"/>
    <w:rsid w:val="00952906"/>
    <w:rsid w:val="00952A7B"/>
    <w:rsid w:val="00952F4B"/>
    <w:rsid w:val="00952F75"/>
    <w:rsid w:val="0095304E"/>
    <w:rsid w:val="00953128"/>
    <w:rsid w:val="0095319A"/>
    <w:rsid w:val="00953328"/>
    <w:rsid w:val="00953451"/>
    <w:rsid w:val="0095362A"/>
    <w:rsid w:val="009536A1"/>
    <w:rsid w:val="009536B4"/>
    <w:rsid w:val="00953702"/>
    <w:rsid w:val="00953757"/>
    <w:rsid w:val="0095376F"/>
    <w:rsid w:val="009537C8"/>
    <w:rsid w:val="00953A39"/>
    <w:rsid w:val="00953C3A"/>
    <w:rsid w:val="00953F4B"/>
    <w:rsid w:val="0095422C"/>
    <w:rsid w:val="00954246"/>
    <w:rsid w:val="00954249"/>
    <w:rsid w:val="009542B9"/>
    <w:rsid w:val="00954419"/>
    <w:rsid w:val="009545EE"/>
    <w:rsid w:val="009546D8"/>
    <w:rsid w:val="00954749"/>
    <w:rsid w:val="00954867"/>
    <w:rsid w:val="009548D0"/>
    <w:rsid w:val="009548E3"/>
    <w:rsid w:val="009548FD"/>
    <w:rsid w:val="009549C4"/>
    <w:rsid w:val="00954C10"/>
    <w:rsid w:val="00954E07"/>
    <w:rsid w:val="00954F36"/>
    <w:rsid w:val="0095508B"/>
    <w:rsid w:val="00955171"/>
    <w:rsid w:val="00955430"/>
    <w:rsid w:val="0095585D"/>
    <w:rsid w:val="00955C77"/>
    <w:rsid w:val="00955D19"/>
    <w:rsid w:val="00955DE4"/>
    <w:rsid w:val="00955E34"/>
    <w:rsid w:val="00955E58"/>
    <w:rsid w:val="00955E93"/>
    <w:rsid w:val="0095609B"/>
    <w:rsid w:val="00956228"/>
    <w:rsid w:val="0095667A"/>
    <w:rsid w:val="0095676E"/>
    <w:rsid w:val="00956A9A"/>
    <w:rsid w:val="00956ACD"/>
    <w:rsid w:val="00956E68"/>
    <w:rsid w:val="009570EB"/>
    <w:rsid w:val="00957144"/>
    <w:rsid w:val="009572B8"/>
    <w:rsid w:val="00957545"/>
    <w:rsid w:val="009576BB"/>
    <w:rsid w:val="009578AD"/>
    <w:rsid w:val="00957A4E"/>
    <w:rsid w:val="00957E36"/>
    <w:rsid w:val="00957E54"/>
    <w:rsid w:val="009600E0"/>
    <w:rsid w:val="009602E4"/>
    <w:rsid w:val="009605B5"/>
    <w:rsid w:val="009607F3"/>
    <w:rsid w:val="009609FC"/>
    <w:rsid w:val="00960A7B"/>
    <w:rsid w:val="00960AA5"/>
    <w:rsid w:val="00960B04"/>
    <w:rsid w:val="00960D2B"/>
    <w:rsid w:val="00960EE8"/>
    <w:rsid w:val="00961144"/>
    <w:rsid w:val="009611B6"/>
    <w:rsid w:val="009611E0"/>
    <w:rsid w:val="00961281"/>
    <w:rsid w:val="009612A1"/>
    <w:rsid w:val="00961651"/>
    <w:rsid w:val="00961756"/>
    <w:rsid w:val="009617E8"/>
    <w:rsid w:val="00961A0F"/>
    <w:rsid w:val="00961BA2"/>
    <w:rsid w:val="00961DE4"/>
    <w:rsid w:val="00961E4E"/>
    <w:rsid w:val="00961FA8"/>
    <w:rsid w:val="009620E4"/>
    <w:rsid w:val="0096229A"/>
    <w:rsid w:val="00962405"/>
    <w:rsid w:val="00962462"/>
    <w:rsid w:val="0096271C"/>
    <w:rsid w:val="00962726"/>
    <w:rsid w:val="00962745"/>
    <w:rsid w:val="0096280E"/>
    <w:rsid w:val="00962811"/>
    <w:rsid w:val="0096286D"/>
    <w:rsid w:val="00962A8E"/>
    <w:rsid w:val="00962B7E"/>
    <w:rsid w:val="00962BE7"/>
    <w:rsid w:val="00962D6D"/>
    <w:rsid w:val="00962E8A"/>
    <w:rsid w:val="009630D8"/>
    <w:rsid w:val="0096316F"/>
    <w:rsid w:val="00963207"/>
    <w:rsid w:val="009633E6"/>
    <w:rsid w:val="009634C8"/>
    <w:rsid w:val="00963525"/>
    <w:rsid w:val="009635C3"/>
    <w:rsid w:val="00963723"/>
    <w:rsid w:val="00963B7B"/>
    <w:rsid w:val="00963D45"/>
    <w:rsid w:val="00963F2A"/>
    <w:rsid w:val="009643C0"/>
    <w:rsid w:val="009644D8"/>
    <w:rsid w:val="00964509"/>
    <w:rsid w:val="00964A51"/>
    <w:rsid w:val="00964AA3"/>
    <w:rsid w:val="00964B06"/>
    <w:rsid w:val="00964BA0"/>
    <w:rsid w:val="00964CF5"/>
    <w:rsid w:val="00964F1F"/>
    <w:rsid w:val="0096524A"/>
    <w:rsid w:val="00965261"/>
    <w:rsid w:val="009653CA"/>
    <w:rsid w:val="009657B6"/>
    <w:rsid w:val="00965914"/>
    <w:rsid w:val="00965B74"/>
    <w:rsid w:val="00965FF4"/>
    <w:rsid w:val="0096636B"/>
    <w:rsid w:val="009663B5"/>
    <w:rsid w:val="00966451"/>
    <w:rsid w:val="009666C5"/>
    <w:rsid w:val="00966751"/>
    <w:rsid w:val="009669AE"/>
    <w:rsid w:val="00966AF7"/>
    <w:rsid w:val="00966B47"/>
    <w:rsid w:val="00966BE0"/>
    <w:rsid w:val="00966D00"/>
    <w:rsid w:val="00966D11"/>
    <w:rsid w:val="00966F02"/>
    <w:rsid w:val="00967066"/>
    <w:rsid w:val="009670C8"/>
    <w:rsid w:val="00967176"/>
    <w:rsid w:val="00967C27"/>
    <w:rsid w:val="00967D5F"/>
    <w:rsid w:val="00967F45"/>
    <w:rsid w:val="00970164"/>
    <w:rsid w:val="009702D6"/>
    <w:rsid w:val="00970334"/>
    <w:rsid w:val="00970362"/>
    <w:rsid w:val="00970416"/>
    <w:rsid w:val="00970495"/>
    <w:rsid w:val="00970528"/>
    <w:rsid w:val="009705A6"/>
    <w:rsid w:val="00970679"/>
    <w:rsid w:val="00970AED"/>
    <w:rsid w:val="00970AF1"/>
    <w:rsid w:val="00970B55"/>
    <w:rsid w:val="00970BF1"/>
    <w:rsid w:val="00970D28"/>
    <w:rsid w:val="00970D44"/>
    <w:rsid w:val="00970D61"/>
    <w:rsid w:val="00970EDD"/>
    <w:rsid w:val="00970EFD"/>
    <w:rsid w:val="00970F49"/>
    <w:rsid w:val="00971112"/>
    <w:rsid w:val="0097111F"/>
    <w:rsid w:val="00971565"/>
    <w:rsid w:val="0097167A"/>
    <w:rsid w:val="0097178F"/>
    <w:rsid w:val="009717B5"/>
    <w:rsid w:val="00971B29"/>
    <w:rsid w:val="00971D6B"/>
    <w:rsid w:val="00971EEA"/>
    <w:rsid w:val="009720F3"/>
    <w:rsid w:val="009721CA"/>
    <w:rsid w:val="00972250"/>
    <w:rsid w:val="009722CD"/>
    <w:rsid w:val="009725C9"/>
    <w:rsid w:val="00972766"/>
    <w:rsid w:val="00972807"/>
    <w:rsid w:val="00972897"/>
    <w:rsid w:val="009728B8"/>
    <w:rsid w:val="00972983"/>
    <w:rsid w:val="009729E2"/>
    <w:rsid w:val="00972A98"/>
    <w:rsid w:val="00972AD4"/>
    <w:rsid w:val="00972B9F"/>
    <w:rsid w:val="00972DEE"/>
    <w:rsid w:val="00972FF7"/>
    <w:rsid w:val="0097328A"/>
    <w:rsid w:val="0097346A"/>
    <w:rsid w:val="00973666"/>
    <w:rsid w:val="0097368E"/>
    <w:rsid w:val="00973877"/>
    <w:rsid w:val="00973A88"/>
    <w:rsid w:val="00973B18"/>
    <w:rsid w:val="00973B53"/>
    <w:rsid w:val="00973D9F"/>
    <w:rsid w:val="00973DC8"/>
    <w:rsid w:val="00973ECC"/>
    <w:rsid w:val="00973EF2"/>
    <w:rsid w:val="00973FD8"/>
    <w:rsid w:val="00973FFB"/>
    <w:rsid w:val="0097405A"/>
    <w:rsid w:val="0097431B"/>
    <w:rsid w:val="00974324"/>
    <w:rsid w:val="00974354"/>
    <w:rsid w:val="00974444"/>
    <w:rsid w:val="0097451B"/>
    <w:rsid w:val="00974610"/>
    <w:rsid w:val="00974715"/>
    <w:rsid w:val="009747F2"/>
    <w:rsid w:val="009748E7"/>
    <w:rsid w:val="00974C52"/>
    <w:rsid w:val="00974D7D"/>
    <w:rsid w:val="00975167"/>
    <w:rsid w:val="009751E4"/>
    <w:rsid w:val="009752A2"/>
    <w:rsid w:val="009757E2"/>
    <w:rsid w:val="009758D2"/>
    <w:rsid w:val="00975A5F"/>
    <w:rsid w:val="00975B29"/>
    <w:rsid w:val="00975D2D"/>
    <w:rsid w:val="00975F71"/>
    <w:rsid w:val="00976021"/>
    <w:rsid w:val="00976061"/>
    <w:rsid w:val="009763C5"/>
    <w:rsid w:val="0097646A"/>
    <w:rsid w:val="0097646F"/>
    <w:rsid w:val="0097668A"/>
    <w:rsid w:val="0097689D"/>
    <w:rsid w:val="009768A6"/>
    <w:rsid w:val="00976969"/>
    <w:rsid w:val="009769EE"/>
    <w:rsid w:val="00976AAB"/>
    <w:rsid w:val="00976F9B"/>
    <w:rsid w:val="00977208"/>
    <w:rsid w:val="0097724A"/>
    <w:rsid w:val="009773DC"/>
    <w:rsid w:val="009775B3"/>
    <w:rsid w:val="00977932"/>
    <w:rsid w:val="00977AD0"/>
    <w:rsid w:val="00977D29"/>
    <w:rsid w:val="00977DB8"/>
    <w:rsid w:val="00977F21"/>
    <w:rsid w:val="0098055F"/>
    <w:rsid w:val="00980904"/>
    <w:rsid w:val="00980A1D"/>
    <w:rsid w:val="00980ABE"/>
    <w:rsid w:val="00980F67"/>
    <w:rsid w:val="009811E5"/>
    <w:rsid w:val="00981376"/>
    <w:rsid w:val="00981414"/>
    <w:rsid w:val="00981646"/>
    <w:rsid w:val="009817B7"/>
    <w:rsid w:val="009817CF"/>
    <w:rsid w:val="00982108"/>
    <w:rsid w:val="009822BC"/>
    <w:rsid w:val="0098254B"/>
    <w:rsid w:val="009825E3"/>
    <w:rsid w:val="00982774"/>
    <w:rsid w:val="00982935"/>
    <w:rsid w:val="00982A76"/>
    <w:rsid w:val="00982AC0"/>
    <w:rsid w:val="00982C4A"/>
    <w:rsid w:val="00982F07"/>
    <w:rsid w:val="00982FDA"/>
    <w:rsid w:val="0098312C"/>
    <w:rsid w:val="00983414"/>
    <w:rsid w:val="00983456"/>
    <w:rsid w:val="009836D2"/>
    <w:rsid w:val="00983804"/>
    <w:rsid w:val="00983807"/>
    <w:rsid w:val="00983824"/>
    <w:rsid w:val="009838F9"/>
    <w:rsid w:val="00983900"/>
    <w:rsid w:val="00983CBB"/>
    <w:rsid w:val="00983DF3"/>
    <w:rsid w:val="009840C3"/>
    <w:rsid w:val="00984224"/>
    <w:rsid w:val="00984516"/>
    <w:rsid w:val="0098453B"/>
    <w:rsid w:val="0098454A"/>
    <w:rsid w:val="00984575"/>
    <w:rsid w:val="0098465D"/>
    <w:rsid w:val="00984768"/>
    <w:rsid w:val="0098496E"/>
    <w:rsid w:val="00984982"/>
    <w:rsid w:val="009849F9"/>
    <w:rsid w:val="00984CB6"/>
    <w:rsid w:val="00984EB1"/>
    <w:rsid w:val="0098502C"/>
    <w:rsid w:val="00985297"/>
    <w:rsid w:val="0098567F"/>
    <w:rsid w:val="009856BD"/>
    <w:rsid w:val="009857C2"/>
    <w:rsid w:val="009857F7"/>
    <w:rsid w:val="00985928"/>
    <w:rsid w:val="00986046"/>
    <w:rsid w:val="009860FD"/>
    <w:rsid w:val="00986366"/>
    <w:rsid w:val="009863D4"/>
    <w:rsid w:val="009864DD"/>
    <w:rsid w:val="009866A7"/>
    <w:rsid w:val="00986755"/>
    <w:rsid w:val="00986AF3"/>
    <w:rsid w:val="00986C47"/>
    <w:rsid w:val="00986F10"/>
    <w:rsid w:val="00986F94"/>
    <w:rsid w:val="00986FA0"/>
    <w:rsid w:val="00986FED"/>
    <w:rsid w:val="0098708F"/>
    <w:rsid w:val="00987198"/>
    <w:rsid w:val="00987400"/>
    <w:rsid w:val="0098744D"/>
    <w:rsid w:val="00987629"/>
    <w:rsid w:val="00987E30"/>
    <w:rsid w:val="00987EAC"/>
    <w:rsid w:val="00987F22"/>
    <w:rsid w:val="00990049"/>
    <w:rsid w:val="00990055"/>
    <w:rsid w:val="009900DF"/>
    <w:rsid w:val="0099017E"/>
    <w:rsid w:val="00990354"/>
    <w:rsid w:val="00990422"/>
    <w:rsid w:val="0099062C"/>
    <w:rsid w:val="00990645"/>
    <w:rsid w:val="009907CB"/>
    <w:rsid w:val="009908F3"/>
    <w:rsid w:val="00990949"/>
    <w:rsid w:val="009909DF"/>
    <w:rsid w:val="00990A6B"/>
    <w:rsid w:val="00990B30"/>
    <w:rsid w:val="00990C59"/>
    <w:rsid w:val="00990D3D"/>
    <w:rsid w:val="00990D6D"/>
    <w:rsid w:val="00990E21"/>
    <w:rsid w:val="00990EC4"/>
    <w:rsid w:val="00990F10"/>
    <w:rsid w:val="0099131A"/>
    <w:rsid w:val="0099153B"/>
    <w:rsid w:val="009915D7"/>
    <w:rsid w:val="00991881"/>
    <w:rsid w:val="009919D4"/>
    <w:rsid w:val="00991B13"/>
    <w:rsid w:val="00991CD1"/>
    <w:rsid w:val="00991FCC"/>
    <w:rsid w:val="00992339"/>
    <w:rsid w:val="00992353"/>
    <w:rsid w:val="00992375"/>
    <w:rsid w:val="0099269B"/>
    <w:rsid w:val="00992768"/>
    <w:rsid w:val="009927D9"/>
    <w:rsid w:val="009928AF"/>
    <w:rsid w:val="00992A5D"/>
    <w:rsid w:val="00992AF4"/>
    <w:rsid w:val="00992B03"/>
    <w:rsid w:val="00992D69"/>
    <w:rsid w:val="00992E12"/>
    <w:rsid w:val="009933B5"/>
    <w:rsid w:val="009933DD"/>
    <w:rsid w:val="009935A8"/>
    <w:rsid w:val="00993935"/>
    <w:rsid w:val="00993B83"/>
    <w:rsid w:val="00993F5F"/>
    <w:rsid w:val="00994104"/>
    <w:rsid w:val="00994363"/>
    <w:rsid w:val="0099466F"/>
    <w:rsid w:val="00994791"/>
    <w:rsid w:val="00994899"/>
    <w:rsid w:val="009949E8"/>
    <w:rsid w:val="00994A6C"/>
    <w:rsid w:val="00994B3B"/>
    <w:rsid w:val="00994C13"/>
    <w:rsid w:val="00994D47"/>
    <w:rsid w:val="00994FA7"/>
    <w:rsid w:val="009951C6"/>
    <w:rsid w:val="00995579"/>
    <w:rsid w:val="009955BB"/>
    <w:rsid w:val="0099580E"/>
    <w:rsid w:val="00995836"/>
    <w:rsid w:val="00995945"/>
    <w:rsid w:val="009959E7"/>
    <w:rsid w:val="00995A53"/>
    <w:rsid w:val="00995B63"/>
    <w:rsid w:val="00995B97"/>
    <w:rsid w:val="00995C3F"/>
    <w:rsid w:val="0099605F"/>
    <w:rsid w:val="009960E5"/>
    <w:rsid w:val="009961AF"/>
    <w:rsid w:val="009961D7"/>
    <w:rsid w:val="0099632F"/>
    <w:rsid w:val="00996365"/>
    <w:rsid w:val="009965DE"/>
    <w:rsid w:val="0099676A"/>
    <w:rsid w:val="00996FB1"/>
    <w:rsid w:val="009971D2"/>
    <w:rsid w:val="0099744F"/>
    <w:rsid w:val="009974CB"/>
    <w:rsid w:val="0099760B"/>
    <w:rsid w:val="009976E5"/>
    <w:rsid w:val="009977C5"/>
    <w:rsid w:val="009979CC"/>
    <w:rsid w:val="00997B10"/>
    <w:rsid w:val="00997B53"/>
    <w:rsid w:val="00997BDA"/>
    <w:rsid w:val="00997DB2"/>
    <w:rsid w:val="00997F0B"/>
    <w:rsid w:val="009A0372"/>
    <w:rsid w:val="009A03DB"/>
    <w:rsid w:val="009A0447"/>
    <w:rsid w:val="009A04A5"/>
    <w:rsid w:val="009A07B1"/>
    <w:rsid w:val="009A08EC"/>
    <w:rsid w:val="009A0931"/>
    <w:rsid w:val="009A0A54"/>
    <w:rsid w:val="009A0DDD"/>
    <w:rsid w:val="009A0E10"/>
    <w:rsid w:val="009A0E56"/>
    <w:rsid w:val="009A0F32"/>
    <w:rsid w:val="009A114D"/>
    <w:rsid w:val="009A131B"/>
    <w:rsid w:val="009A19E4"/>
    <w:rsid w:val="009A1BE3"/>
    <w:rsid w:val="009A2137"/>
    <w:rsid w:val="009A214E"/>
    <w:rsid w:val="009A2480"/>
    <w:rsid w:val="009A257F"/>
    <w:rsid w:val="009A274C"/>
    <w:rsid w:val="009A2A24"/>
    <w:rsid w:val="009A2D34"/>
    <w:rsid w:val="009A2D8A"/>
    <w:rsid w:val="009A2DEA"/>
    <w:rsid w:val="009A2E59"/>
    <w:rsid w:val="009A32C3"/>
    <w:rsid w:val="009A35C3"/>
    <w:rsid w:val="009A3915"/>
    <w:rsid w:val="009A3A81"/>
    <w:rsid w:val="009A3C4F"/>
    <w:rsid w:val="009A3CC9"/>
    <w:rsid w:val="009A3D01"/>
    <w:rsid w:val="009A3FAD"/>
    <w:rsid w:val="009A40AA"/>
    <w:rsid w:val="009A40BE"/>
    <w:rsid w:val="009A45E5"/>
    <w:rsid w:val="009A4B4B"/>
    <w:rsid w:val="009A4C0F"/>
    <w:rsid w:val="009A50C4"/>
    <w:rsid w:val="009A539A"/>
    <w:rsid w:val="009A567A"/>
    <w:rsid w:val="009A5B2E"/>
    <w:rsid w:val="009A5FBC"/>
    <w:rsid w:val="009A61E6"/>
    <w:rsid w:val="009A624F"/>
    <w:rsid w:val="009A62C2"/>
    <w:rsid w:val="009A630E"/>
    <w:rsid w:val="009A6530"/>
    <w:rsid w:val="009A67DB"/>
    <w:rsid w:val="009A6831"/>
    <w:rsid w:val="009A6871"/>
    <w:rsid w:val="009A69F8"/>
    <w:rsid w:val="009A6BBA"/>
    <w:rsid w:val="009A6BF9"/>
    <w:rsid w:val="009A6C56"/>
    <w:rsid w:val="009A6DC0"/>
    <w:rsid w:val="009A6E35"/>
    <w:rsid w:val="009A6F7A"/>
    <w:rsid w:val="009A6FAA"/>
    <w:rsid w:val="009A703C"/>
    <w:rsid w:val="009A7113"/>
    <w:rsid w:val="009A71A6"/>
    <w:rsid w:val="009A7389"/>
    <w:rsid w:val="009A73BD"/>
    <w:rsid w:val="009A73C5"/>
    <w:rsid w:val="009A7593"/>
    <w:rsid w:val="009A759B"/>
    <w:rsid w:val="009A7683"/>
    <w:rsid w:val="009A76E3"/>
    <w:rsid w:val="009A7760"/>
    <w:rsid w:val="009A7791"/>
    <w:rsid w:val="009A780A"/>
    <w:rsid w:val="009A7A0E"/>
    <w:rsid w:val="009A7AA8"/>
    <w:rsid w:val="009A7AE1"/>
    <w:rsid w:val="009A7AFE"/>
    <w:rsid w:val="009A7D23"/>
    <w:rsid w:val="009A7D35"/>
    <w:rsid w:val="009A7DDB"/>
    <w:rsid w:val="009A7FD7"/>
    <w:rsid w:val="009B000A"/>
    <w:rsid w:val="009B010B"/>
    <w:rsid w:val="009B0222"/>
    <w:rsid w:val="009B0301"/>
    <w:rsid w:val="009B033E"/>
    <w:rsid w:val="009B0379"/>
    <w:rsid w:val="009B058B"/>
    <w:rsid w:val="009B05CE"/>
    <w:rsid w:val="009B0870"/>
    <w:rsid w:val="009B0B4C"/>
    <w:rsid w:val="009B0B76"/>
    <w:rsid w:val="009B0C60"/>
    <w:rsid w:val="009B0CE2"/>
    <w:rsid w:val="009B0F7E"/>
    <w:rsid w:val="009B0FAB"/>
    <w:rsid w:val="009B11F7"/>
    <w:rsid w:val="009B1353"/>
    <w:rsid w:val="009B148D"/>
    <w:rsid w:val="009B1493"/>
    <w:rsid w:val="009B14F1"/>
    <w:rsid w:val="009B182E"/>
    <w:rsid w:val="009B1997"/>
    <w:rsid w:val="009B1F7D"/>
    <w:rsid w:val="009B2006"/>
    <w:rsid w:val="009B218A"/>
    <w:rsid w:val="009B2432"/>
    <w:rsid w:val="009B243F"/>
    <w:rsid w:val="009B25ED"/>
    <w:rsid w:val="009B269B"/>
    <w:rsid w:val="009B269E"/>
    <w:rsid w:val="009B277B"/>
    <w:rsid w:val="009B2AE8"/>
    <w:rsid w:val="009B2B88"/>
    <w:rsid w:val="009B2BA2"/>
    <w:rsid w:val="009B2C79"/>
    <w:rsid w:val="009B2F2D"/>
    <w:rsid w:val="009B308F"/>
    <w:rsid w:val="009B30C0"/>
    <w:rsid w:val="009B3197"/>
    <w:rsid w:val="009B338D"/>
    <w:rsid w:val="009B364E"/>
    <w:rsid w:val="009B3BDD"/>
    <w:rsid w:val="009B3C0E"/>
    <w:rsid w:val="009B3C9F"/>
    <w:rsid w:val="009B3F5B"/>
    <w:rsid w:val="009B43A2"/>
    <w:rsid w:val="009B453F"/>
    <w:rsid w:val="009B45CA"/>
    <w:rsid w:val="009B490F"/>
    <w:rsid w:val="009B495A"/>
    <w:rsid w:val="009B4A4D"/>
    <w:rsid w:val="009B52A6"/>
    <w:rsid w:val="009B53B5"/>
    <w:rsid w:val="009B549A"/>
    <w:rsid w:val="009B55E3"/>
    <w:rsid w:val="009B568C"/>
    <w:rsid w:val="009B57D4"/>
    <w:rsid w:val="009B58A5"/>
    <w:rsid w:val="009B5994"/>
    <w:rsid w:val="009B5BB2"/>
    <w:rsid w:val="009B5CF6"/>
    <w:rsid w:val="009B5EBE"/>
    <w:rsid w:val="009B5F90"/>
    <w:rsid w:val="009B6246"/>
    <w:rsid w:val="009B6281"/>
    <w:rsid w:val="009B62CC"/>
    <w:rsid w:val="009B62E3"/>
    <w:rsid w:val="009B6316"/>
    <w:rsid w:val="009B6384"/>
    <w:rsid w:val="009B65B4"/>
    <w:rsid w:val="009B675D"/>
    <w:rsid w:val="009B67D6"/>
    <w:rsid w:val="009B690D"/>
    <w:rsid w:val="009B697E"/>
    <w:rsid w:val="009B6BC6"/>
    <w:rsid w:val="009B712D"/>
    <w:rsid w:val="009B7184"/>
    <w:rsid w:val="009B7288"/>
    <w:rsid w:val="009B7428"/>
    <w:rsid w:val="009B7464"/>
    <w:rsid w:val="009B7741"/>
    <w:rsid w:val="009B79D3"/>
    <w:rsid w:val="009B7A73"/>
    <w:rsid w:val="009B7CD2"/>
    <w:rsid w:val="009B7DDE"/>
    <w:rsid w:val="009B7EAC"/>
    <w:rsid w:val="009C028B"/>
    <w:rsid w:val="009C04CB"/>
    <w:rsid w:val="009C0508"/>
    <w:rsid w:val="009C056B"/>
    <w:rsid w:val="009C05A4"/>
    <w:rsid w:val="009C06BB"/>
    <w:rsid w:val="009C0B24"/>
    <w:rsid w:val="009C0BD2"/>
    <w:rsid w:val="009C0CAD"/>
    <w:rsid w:val="009C0E03"/>
    <w:rsid w:val="009C0E67"/>
    <w:rsid w:val="009C0F0F"/>
    <w:rsid w:val="009C103D"/>
    <w:rsid w:val="009C107E"/>
    <w:rsid w:val="009C1253"/>
    <w:rsid w:val="009C1316"/>
    <w:rsid w:val="009C141E"/>
    <w:rsid w:val="009C1714"/>
    <w:rsid w:val="009C18E8"/>
    <w:rsid w:val="009C1986"/>
    <w:rsid w:val="009C1CDD"/>
    <w:rsid w:val="009C1D62"/>
    <w:rsid w:val="009C207E"/>
    <w:rsid w:val="009C2178"/>
    <w:rsid w:val="009C2452"/>
    <w:rsid w:val="009C2764"/>
    <w:rsid w:val="009C2807"/>
    <w:rsid w:val="009C2879"/>
    <w:rsid w:val="009C28D4"/>
    <w:rsid w:val="009C2946"/>
    <w:rsid w:val="009C295B"/>
    <w:rsid w:val="009C295F"/>
    <w:rsid w:val="009C29CD"/>
    <w:rsid w:val="009C2B20"/>
    <w:rsid w:val="009C2B30"/>
    <w:rsid w:val="009C2C53"/>
    <w:rsid w:val="009C3018"/>
    <w:rsid w:val="009C3450"/>
    <w:rsid w:val="009C354D"/>
    <w:rsid w:val="009C37D1"/>
    <w:rsid w:val="009C3895"/>
    <w:rsid w:val="009C39B2"/>
    <w:rsid w:val="009C3C14"/>
    <w:rsid w:val="009C3DDB"/>
    <w:rsid w:val="009C3E08"/>
    <w:rsid w:val="009C3ED6"/>
    <w:rsid w:val="009C3FEE"/>
    <w:rsid w:val="009C4105"/>
    <w:rsid w:val="009C425B"/>
    <w:rsid w:val="009C442E"/>
    <w:rsid w:val="009C44D9"/>
    <w:rsid w:val="009C47BE"/>
    <w:rsid w:val="009C48DC"/>
    <w:rsid w:val="009C4A5C"/>
    <w:rsid w:val="009C4C78"/>
    <w:rsid w:val="009C4D03"/>
    <w:rsid w:val="009C4DCC"/>
    <w:rsid w:val="009C51F6"/>
    <w:rsid w:val="009C555E"/>
    <w:rsid w:val="009C557D"/>
    <w:rsid w:val="009C5598"/>
    <w:rsid w:val="009C57DF"/>
    <w:rsid w:val="009C58BC"/>
    <w:rsid w:val="009C5BEA"/>
    <w:rsid w:val="009C5D3B"/>
    <w:rsid w:val="009C5E8B"/>
    <w:rsid w:val="009C6076"/>
    <w:rsid w:val="009C62A9"/>
    <w:rsid w:val="009C6370"/>
    <w:rsid w:val="009C6481"/>
    <w:rsid w:val="009C6547"/>
    <w:rsid w:val="009C6802"/>
    <w:rsid w:val="009C6905"/>
    <w:rsid w:val="009C6BA2"/>
    <w:rsid w:val="009C6BB5"/>
    <w:rsid w:val="009C6BE2"/>
    <w:rsid w:val="009C728C"/>
    <w:rsid w:val="009C72BE"/>
    <w:rsid w:val="009C72DC"/>
    <w:rsid w:val="009C7563"/>
    <w:rsid w:val="009C75E4"/>
    <w:rsid w:val="009C75F0"/>
    <w:rsid w:val="009C76A4"/>
    <w:rsid w:val="009C7772"/>
    <w:rsid w:val="009C7BD9"/>
    <w:rsid w:val="009C7C34"/>
    <w:rsid w:val="009C7CCA"/>
    <w:rsid w:val="009C7D91"/>
    <w:rsid w:val="009C7F0E"/>
    <w:rsid w:val="009C7FDE"/>
    <w:rsid w:val="009D0191"/>
    <w:rsid w:val="009D01F6"/>
    <w:rsid w:val="009D0208"/>
    <w:rsid w:val="009D07E2"/>
    <w:rsid w:val="009D09D8"/>
    <w:rsid w:val="009D0A3D"/>
    <w:rsid w:val="009D0AB2"/>
    <w:rsid w:val="009D0E57"/>
    <w:rsid w:val="009D0F19"/>
    <w:rsid w:val="009D10E7"/>
    <w:rsid w:val="009D1221"/>
    <w:rsid w:val="009D145C"/>
    <w:rsid w:val="009D16C8"/>
    <w:rsid w:val="009D176C"/>
    <w:rsid w:val="009D1C49"/>
    <w:rsid w:val="009D1CC5"/>
    <w:rsid w:val="009D1CE4"/>
    <w:rsid w:val="009D1D0A"/>
    <w:rsid w:val="009D1D24"/>
    <w:rsid w:val="009D1FE6"/>
    <w:rsid w:val="009D215A"/>
    <w:rsid w:val="009D22A2"/>
    <w:rsid w:val="009D231C"/>
    <w:rsid w:val="009D2412"/>
    <w:rsid w:val="009D28E9"/>
    <w:rsid w:val="009D2BBB"/>
    <w:rsid w:val="009D2BD9"/>
    <w:rsid w:val="009D2C55"/>
    <w:rsid w:val="009D2D92"/>
    <w:rsid w:val="009D2E83"/>
    <w:rsid w:val="009D2E85"/>
    <w:rsid w:val="009D2E91"/>
    <w:rsid w:val="009D2EA2"/>
    <w:rsid w:val="009D3166"/>
    <w:rsid w:val="009D32CB"/>
    <w:rsid w:val="009D3660"/>
    <w:rsid w:val="009D37D0"/>
    <w:rsid w:val="009D380D"/>
    <w:rsid w:val="009D3A5A"/>
    <w:rsid w:val="009D3E74"/>
    <w:rsid w:val="009D402E"/>
    <w:rsid w:val="009D40FF"/>
    <w:rsid w:val="009D4216"/>
    <w:rsid w:val="009D4258"/>
    <w:rsid w:val="009D48F8"/>
    <w:rsid w:val="009D4BD4"/>
    <w:rsid w:val="009D4BD9"/>
    <w:rsid w:val="009D4C2D"/>
    <w:rsid w:val="009D4D79"/>
    <w:rsid w:val="009D4E66"/>
    <w:rsid w:val="009D512B"/>
    <w:rsid w:val="009D524B"/>
    <w:rsid w:val="009D52A7"/>
    <w:rsid w:val="009D549D"/>
    <w:rsid w:val="009D550B"/>
    <w:rsid w:val="009D5584"/>
    <w:rsid w:val="009D577D"/>
    <w:rsid w:val="009D57BB"/>
    <w:rsid w:val="009D5816"/>
    <w:rsid w:val="009D5956"/>
    <w:rsid w:val="009D5996"/>
    <w:rsid w:val="009D5BA2"/>
    <w:rsid w:val="009D5F95"/>
    <w:rsid w:val="009D603F"/>
    <w:rsid w:val="009D6074"/>
    <w:rsid w:val="009D60F3"/>
    <w:rsid w:val="009D610C"/>
    <w:rsid w:val="009D636D"/>
    <w:rsid w:val="009D645F"/>
    <w:rsid w:val="009D66BC"/>
    <w:rsid w:val="009D68C8"/>
    <w:rsid w:val="009D68D6"/>
    <w:rsid w:val="009D6930"/>
    <w:rsid w:val="009D6A39"/>
    <w:rsid w:val="009D6AC7"/>
    <w:rsid w:val="009D6BA7"/>
    <w:rsid w:val="009D6CBC"/>
    <w:rsid w:val="009D6E35"/>
    <w:rsid w:val="009D6F26"/>
    <w:rsid w:val="009D6F49"/>
    <w:rsid w:val="009D7324"/>
    <w:rsid w:val="009D750D"/>
    <w:rsid w:val="009D7773"/>
    <w:rsid w:val="009D7839"/>
    <w:rsid w:val="009D789A"/>
    <w:rsid w:val="009D7945"/>
    <w:rsid w:val="009D7998"/>
    <w:rsid w:val="009D7C69"/>
    <w:rsid w:val="009E0202"/>
    <w:rsid w:val="009E059F"/>
    <w:rsid w:val="009E07F3"/>
    <w:rsid w:val="009E0893"/>
    <w:rsid w:val="009E08A0"/>
    <w:rsid w:val="009E08D8"/>
    <w:rsid w:val="009E0C54"/>
    <w:rsid w:val="009E0D17"/>
    <w:rsid w:val="009E0E3F"/>
    <w:rsid w:val="009E0E5C"/>
    <w:rsid w:val="009E0EE0"/>
    <w:rsid w:val="009E0EE9"/>
    <w:rsid w:val="009E110E"/>
    <w:rsid w:val="009E1125"/>
    <w:rsid w:val="009E1ABE"/>
    <w:rsid w:val="009E1CB3"/>
    <w:rsid w:val="009E1D6D"/>
    <w:rsid w:val="009E1E32"/>
    <w:rsid w:val="009E1E61"/>
    <w:rsid w:val="009E1FDD"/>
    <w:rsid w:val="009E1FF5"/>
    <w:rsid w:val="009E2070"/>
    <w:rsid w:val="009E2096"/>
    <w:rsid w:val="009E20D8"/>
    <w:rsid w:val="009E2146"/>
    <w:rsid w:val="009E23F3"/>
    <w:rsid w:val="009E24F8"/>
    <w:rsid w:val="009E297B"/>
    <w:rsid w:val="009E2A8A"/>
    <w:rsid w:val="009E2A93"/>
    <w:rsid w:val="009E2ABA"/>
    <w:rsid w:val="009E2E59"/>
    <w:rsid w:val="009E302E"/>
    <w:rsid w:val="009E31F3"/>
    <w:rsid w:val="009E3251"/>
    <w:rsid w:val="009E32DC"/>
    <w:rsid w:val="009E32E6"/>
    <w:rsid w:val="009E331A"/>
    <w:rsid w:val="009E33AE"/>
    <w:rsid w:val="009E3746"/>
    <w:rsid w:val="009E3854"/>
    <w:rsid w:val="009E3A15"/>
    <w:rsid w:val="009E3B3D"/>
    <w:rsid w:val="009E3BD3"/>
    <w:rsid w:val="009E3CA8"/>
    <w:rsid w:val="009E3D66"/>
    <w:rsid w:val="009E3DCB"/>
    <w:rsid w:val="009E3DDA"/>
    <w:rsid w:val="009E495B"/>
    <w:rsid w:val="009E49E6"/>
    <w:rsid w:val="009E4A24"/>
    <w:rsid w:val="009E4B37"/>
    <w:rsid w:val="009E4B98"/>
    <w:rsid w:val="009E4D98"/>
    <w:rsid w:val="009E4D9A"/>
    <w:rsid w:val="009E4F36"/>
    <w:rsid w:val="009E4F40"/>
    <w:rsid w:val="009E5227"/>
    <w:rsid w:val="009E5869"/>
    <w:rsid w:val="009E5DF1"/>
    <w:rsid w:val="009E5E72"/>
    <w:rsid w:val="009E5ED7"/>
    <w:rsid w:val="009E5F58"/>
    <w:rsid w:val="009E669E"/>
    <w:rsid w:val="009E66FC"/>
    <w:rsid w:val="009E6C35"/>
    <w:rsid w:val="009E6E88"/>
    <w:rsid w:val="009E6F6C"/>
    <w:rsid w:val="009E6FBF"/>
    <w:rsid w:val="009E70C9"/>
    <w:rsid w:val="009E71F4"/>
    <w:rsid w:val="009E726D"/>
    <w:rsid w:val="009E73F4"/>
    <w:rsid w:val="009E7529"/>
    <w:rsid w:val="009E7616"/>
    <w:rsid w:val="009E774E"/>
    <w:rsid w:val="009E79B6"/>
    <w:rsid w:val="009E7AE5"/>
    <w:rsid w:val="009E7AF1"/>
    <w:rsid w:val="009E7B0C"/>
    <w:rsid w:val="009E7B79"/>
    <w:rsid w:val="009E7D02"/>
    <w:rsid w:val="009E7FE5"/>
    <w:rsid w:val="009F0058"/>
    <w:rsid w:val="009F08FC"/>
    <w:rsid w:val="009F0BB3"/>
    <w:rsid w:val="009F0E09"/>
    <w:rsid w:val="009F1081"/>
    <w:rsid w:val="009F1213"/>
    <w:rsid w:val="009F1377"/>
    <w:rsid w:val="009F14A3"/>
    <w:rsid w:val="009F14EA"/>
    <w:rsid w:val="009F1598"/>
    <w:rsid w:val="009F170E"/>
    <w:rsid w:val="009F1AA0"/>
    <w:rsid w:val="009F1D00"/>
    <w:rsid w:val="009F1D7D"/>
    <w:rsid w:val="009F1FAB"/>
    <w:rsid w:val="009F202D"/>
    <w:rsid w:val="009F2093"/>
    <w:rsid w:val="009F2195"/>
    <w:rsid w:val="009F2313"/>
    <w:rsid w:val="009F26DE"/>
    <w:rsid w:val="009F2A07"/>
    <w:rsid w:val="009F2A13"/>
    <w:rsid w:val="009F2AF8"/>
    <w:rsid w:val="009F2B82"/>
    <w:rsid w:val="009F2C6B"/>
    <w:rsid w:val="009F2C80"/>
    <w:rsid w:val="009F2CAB"/>
    <w:rsid w:val="009F2CB0"/>
    <w:rsid w:val="009F2D04"/>
    <w:rsid w:val="009F2DEB"/>
    <w:rsid w:val="009F30C6"/>
    <w:rsid w:val="009F311D"/>
    <w:rsid w:val="009F32DF"/>
    <w:rsid w:val="009F36D9"/>
    <w:rsid w:val="009F38AE"/>
    <w:rsid w:val="009F3904"/>
    <w:rsid w:val="009F3EF3"/>
    <w:rsid w:val="009F3F55"/>
    <w:rsid w:val="009F4022"/>
    <w:rsid w:val="009F43EF"/>
    <w:rsid w:val="009F4812"/>
    <w:rsid w:val="009F4851"/>
    <w:rsid w:val="009F48A6"/>
    <w:rsid w:val="009F4905"/>
    <w:rsid w:val="009F4A38"/>
    <w:rsid w:val="009F4BA8"/>
    <w:rsid w:val="009F4BAA"/>
    <w:rsid w:val="009F4CB9"/>
    <w:rsid w:val="009F4DCB"/>
    <w:rsid w:val="009F4F40"/>
    <w:rsid w:val="009F5435"/>
    <w:rsid w:val="009F557E"/>
    <w:rsid w:val="009F585D"/>
    <w:rsid w:val="009F5C24"/>
    <w:rsid w:val="009F5C7D"/>
    <w:rsid w:val="009F6172"/>
    <w:rsid w:val="009F6205"/>
    <w:rsid w:val="009F6495"/>
    <w:rsid w:val="009F6652"/>
    <w:rsid w:val="009F674C"/>
    <w:rsid w:val="009F68F2"/>
    <w:rsid w:val="009F696C"/>
    <w:rsid w:val="009F6A73"/>
    <w:rsid w:val="009F6C5C"/>
    <w:rsid w:val="009F6C71"/>
    <w:rsid w:val="009F70E2"/>
    <w:rsid w:val="009F712B"/>
    <w:rsid w:val="009F7398"/>
    <w:rsid w:val="009F73CD"/>
    <w:rsid w:val="009F7420"/>
    <w:rsid w:val="009F78F9"/>
    <w:rsid w:val="009F79D2"/>
    <w:rsid w:val="009F7B20"/>
    <w:rsid w:val="009F7C56"/>
    <w:rsid w:val="009F7D57"/>
    <w:rsid w:val="009F7DD7"/>
    <w:rsid w:val="009F7DEF"/>
    <w:rsid w:val="00A00168"/>
    <w:rsid w:val="00A00249"/>
    <w:rsid w:val="00A00539"/>
    <w:rsid w:val="00A0060E"/>
    <w:rsid w:val="00A00773"/>
    <w:rsid w:val="00A007BC"/>
    <w:rsid w:val="00A007F1"/>
    <w:rsid w:val="00A00833"/>
    <w:rsid w:val="00A00B69"/>
    <w:rsid w:val="00A00B90"/>
    <w:rsid w:val="00A00D13"/>
    <w:rsid w:val="00A00D66"/>
    <w:rsid w:val="00A00DB2"/>
    <w:rsid w:val="00A00DFE"/>
    <w:rsid w:val="00A010AA"/>
    <w:rsid w:val="00A012ED"/>
    <w:rsid w:val="00A016AA"/>
    <w:rsid w:val="00A01928"/>
    <w:rsid w:val="00A01AF3"/>
    <w:rsid w:val="00A01B3D"/>
    <w:rsid w:val="00A01D90"/>
    <w:rsid w:val="00A02332"/>
    <w:rsid w:val="00A0253D"/>
    <w:rsid w:val="00A02597"/>
    <w:rsid w:val="00A02912"/>
    <w:rsid w:val="00A029D2"/>
    <w:rsid w:val="00A02B18"/>
    <w:rsid w:val="00A02D78"/>
    <w:rsid w:val="00A02E09"/>
    <w:rsid w:val="00A0320E"/>
    <w:rsid w:val="00A03297"/>
    <w:rsid w:val="00A03495"/>
    <w:rsid w:val="00A037A8"/>
    <w:rsid w:val="00A038C1"/>
    <w:rsid w:val="00A03B86"/>
    <w:rsid w:val="00A03BC9"/>
    <w:rsid w:val="00A03C26"/>
    <w:rsid w:val="00A040A3"/>
    <w:rsid w:val="00A04206"/>
    <w:rsid w:val="00A0436B"/>
    <w:rsid w:val="00A043E2"/>
    <w:rsid w:val="00A04884"/>
    <w:rsid w:val="00A048B8"/>
    <w:rsid w:val="00A04A49"/>
    <w:rsid w:val="00A04C65"/>
    <w:rsid w:val="00A04C7B"/>
    <w:rsid w:val="00A04D3F"/>
    <w:rsid w:val="00A04FC7"/>
    <w:rsid w:val="00A05226"/>
    <w:rsid w:val="00A05394"/>
    <w:rsid w:val="00A053A2"/>
    <w:rsid w:val="00A055ED"/>
    <w:rsid w:val="00A058C4"/>
    <w:rsid w:val="00A059BC"/>
    <w:rsid w:val="00A05AFE"/>
    <w:rsid w:val="00A05C7E"/>
    <w:rsid w:val="00A05CF8"/>
    <w:rsid w:val="00A06210"/>
    <w:rsid w:val="00A06266"/>
    <w:rsid w:val="00A06326"/>
    <w:rsid w:val="00A06490"/>
    <w:rsid w:val="00A067E7"/>
    <w:rsid w:val="00A0688D"/>
    <w:rsid w:val="00A06BC8"/>
    <w:rsid w:val="00A06C5F"/>
    <w:rsid w:val="00A06D41"/>
    <w:rsid w:val="00A07121"/>
    <w:rsid w:val="00A0714C"/>
    <w:rsid w:val="00A0716F"/>
    <w:rsid w:val="00A0738E"/>
    <w:rsid w:val="00A07464"/>
    <w:rsid w:val="00A07584"/>
    <w:rsid w:val="00A07722"/>
    <w:rsid w:val="00A07837"/>
    <w:rsid w:val="00A0795C"/>
    <w:rsid w:val="00A07A4B"/>
    <w:rsid w:val="00A07B95"/>
    <w:rsid w:val="00A07BB9"/>
    <w:rsid w:val="00A07CA3"/>
    <w:rsid w:val="00A07DC9"/>
    <w:rsid w:val="00A07E26"/>
    <w:rsid w:val="00A07F50"/>
    <w:rsid w:val="00A07F8F"/>
    <w:rsid w:val="00A1016A"/>
    <w:rsid w:val="00A1028A"/>
    <w:rsid w:val="00A103E1"/>
    <w:rsid w:val="00A10532"/>
    <w:rsid w:val="00A107B1"/>
    <w:rsid w:val="00A10A72"/>
    <w:rsid w:val="00A10BAC"/>
    <w:rsid w:val="00A10DCD"/>
    <w:rsid w:val="00A10E73"/>
    <w:rsid w:val="00A11121"/>
    <w:rsid w:val="00A112BC"/>
    <w:rsid w:val="00A11354"/>
    <w:rsid w:val="00A113A2"/>
    <w:rsid w:val="00A1140C"/>
    <w:rsid w:val="00A114FF"/>
    <w:rsid w:val="00A116E5"/>
    <w:rsid w:val="00A117FD"/>
    <w:rsid w:val="00A119C8"/>
    <w:rsid w:val="00A11A1D"/>
    <w:rsid w:val="00A11B8F"/>
    <w:rsid w:val="00A11C4A"/>
    <w:rsid w:val="00A11D30"/>
    <w:rsid w:val="00A11EED"/>
    <w:rsid w:val="00A11FBF"/>
    <w:rsid w:val="00A12090"/>
    <w:rsid w:val="00A120CB"/>
    <w:rsid w:val="00A12A35"/>
    <w:rsid w:val="00A12BA8"/>
    <w:rsid w:val="00A12BB6"/>
    <w:rsid w:val="00A12DD9"/>
    <w:rsid w:val="00A12E95"/>
    <w:rsid w:val="00A1322F"/>
    <w:rsid w:val="00A13259"/>
    <w:rsid w:val="00A1331A"/>
    <w:rsid w:val="00A133CD"/>
    <w:rsid w:val="00A135A6"/>
    <w:rsid w:val="00A1360D"/>
    <w:rsid w:val="00A13801"/>
    <w:rsid w:val="00A13803"/>
    <w:rsid w:val="00A13941"/>
    <w:rsid w:val="00A13975"/>
    <w:rsid w:val="00A13B48"/>
    <w:rsid w:val="00A13B6A"/>
    <w:rsid w:val="00A13CC1"/>
    <w:rsid w:val="00A13E75"/>
    <w:rsid w:val="00A13F31"/>
    <w:rsid w:val="00A13F9A"/>
    <w:rsid w:val="00A142AA"/>
    <w:rsid w:val="00A144C4"/>
    <w:rsid w:val="00A145DF"/>
    <w:rsid w:val="00A14611"/>
    <w:rsid w:val="00A14654"/>
    <w:rsid w:val="00A1469D"/>
    <w:rsid w:val="00A14812"/>
    <w:rsid w:val="00A149D4"/>
    <w:rsid w:val="00A14C74"/>
    <w:rsid w:val="00A14E1F"/>
    <w:rsid w:val="00A14FEB"/>
    <w:rsid w:val="00A15254"/>
    <w:rsid w:val="00A1532B"/>
    <w:rsid w:val="00A15362"/>
    <w:rsid w:val="00A1539E"/>
    <w:rsid w:val="00A15729"/>
    <w:rsid w:val="00A15A21"/>
    <w:rsid w:val="00A15C41"/>
    <w:rsid w:val="00A15E35"/>
    <w:rsid w:val="00A15F44"/>
    <w:rsid w:val="00A15FB8"/>
    <w:rsid w:val="00A15FD7"/>
    <w:rsid w:val="00A1621D"/>
    <w:rsid w:val="00A162A0"/>
    <w:rsid w:val="00A1631A"/>
    <w:rsid w:val="00A16358"/>
    <w:rsid w:val="00A165A0"/>
    <w:rsid w:val="00A165A3"/>
    <w:rsid w:val="00A16756"/>
    <w:rsid w:val="00A16BA8"/>
    <w:rsid w:val="00A16C43"/>
    <w:rsid w:val="00A16CE7"/>
    <w:rsid w:val="00A16D87"/>
    <w:rsid w:val="00A16F84"/>
    <w:rsid w:val="00A170E1"/>
    <w:rsid w:val="00A1713E"/>
    <w:rsid w:val="00A17764"/>
    <w:rsid w:val="00A17AB5"/>
    <w:rsid w:val="00A20104"/>
    <w:rsid w:val="00A20549"/>
    <w:rsid w:val="00A20577"/>
    <w:rsid w:val="00A2068C"/>
    <w:rsid w:val="00A208EC"/>
    <w:rsid w:val="00A20A5F"/>
    <w:rsid w:val="00A20AD6"/>
    <w:rsid w:val="00A20D5E"/>
    <w:rsid w:val="00A20D93"/>
    <w:rsid w:val="00A20E3D"/>
    <w:rsid w:val="00A20F15"/>
    <w:rsid w:val="00A2101D"/>
    <w:rsid w:val="00A211EC"/>
    <w:rsid w:val="00A212BB"/>
    <w:rsid w:val="00A212C1"/>
    <w:rsid w:val="00A2131D"/>
    <w:rsid w:val="00A213DE"/>
    <w:rsid w:val="00A2152F"/>
    <w:rsid w:val="00A21BE7"/>
    <w:rsid w:val="00A2203D"/>
    <w:rsid w:val="00A22141"/>
    <w:rsid w:val="00A223F0"/>
    <w:rsid w:val="00A22CEC"/>
    <w:rsid w:val="00A22E2F"/>
    <w:rsid w:val="00A22F89"/>
    <w:rsid w:val="00A2311E"/>
    <w:rsid w:val="00A23512"/>
    <w:rsid w:val="00A236D4"/>
    <w:rsid w:val="00A23873"/>
    <w:rsid w:val="00A23967"/>
    <w:rsid w:val="00A239A4"/>
    <w:rsid w:val="00A23ACD"/>
    <w:rsid w:val="00A23B16"/>
    <w:rsid w:val="00A23BBC"/>
    <w:rsid w:val="00A23BEB"/>
    <w:rsid w:val="00A23E91"/>
    <w:rsid w:val="00A24090"/>
    <w:rsid w:val="00A240CA"/>
    <w:rsid w:val="00A24153"/>
    <w:rsid w:val="00A241F0"/>
    <w:rsid w:val="00A24336"/>
    <w:rsid w:val="00A2449A"/>
    <w:rsid w:val="00A2450E"/>
    <w:rsid w:val="00A2454A"/>
    <w:rsid w:val="00A24630"/>
    <w:rsid w:val="00A24709"/>
    <w:rsid w:val="00A24763"/>
    <w:rsid w:val="00A247EA"/>
    <w:rsid w:val="00A248EF"/>
    <w:rsid w:val="00A24ABC"/>
    <w:rsid w:val="00A24ACC"/>
    <w:rsid w:val="00A24CF7"/>
    <w:rsid w:val="00A24D0C"/>
    <w:rsid w:val="00A24E28"/>
    <w:rsid w:val="00A24EFA"/>
    <w:rsid w:val="00A24F2A"/>
    <w:rsid w:val="00A25D4B"/>
    <w:rsid w:val="00A25E75"/>
    <w:rsid w:val="00A25F86"/>
    <w:rsid w:val="00A26314"/>
    <w:rsid w:val="00A263B7"/>
    <w:rsid w:val="00A2645F"/>
    <w:rsid w:val="00A2683D"/>
    <w:rsid w:val="00A2687D"/>
    <w:rsid w:val="00A26956"/>
    <w:rsid w:val="00A26B34"/>
    <w:rsid w:val="00A26B90"/>
    <w:rsid w:val="00A26C21"/>
    <w:rsid w:val="00A270DD"/>
    <w:rsid w:val="00A27185"/>
    <w:rsid w:val="00A272C4"/>
    <w:rsid w:val="00A276C8"/>
    <w:rsid w:val="00A278B1"/>
    <w:rsid w:val="00A278B4"/>
    <w:rsid w:val="00A279CC"/>
    <w:rsid w:val="00A279F9"/>
    <w:rsid w:val="00A27A3C"/>
    <w:rsid w:val="00A27AA9"/>
    <w:rsid w:val="00A27F45"/>
    <w:rsid w:val="00A27F49"/>
    <w:rsid w:val="00A27FA9"/>
    <w:rsid w:val="00A30010"/>
    <w:rsid w:val="00A30081"/>
    <w:rsid w:val="00A30289"/>
    <w:rsid w:val="00A30292"/>
    <w:rsid w:val="00A303CD"/>
    <w:rsid w:val="00A3061B"/>
    <w:rsid w:val="00A3075E"/>
    <w:rsid w:val="00A307BE"/>
    <w:rsid w:val="00A30999"/>
    <w:rsid w:val="00A30A07"/>
    <w:rsid w:val="00A30A0A"/>
    <w:rsid w:val="00A30BD1"/>
    <w:rsid w:val="00A30C58"/>
    <w:rsid w:val="00A30D31"/>
    <w:rsid w:val="00A30EAD"/>
    <w:rsid w:val="00A31032"/>
    <w:rsid w:val="00A3119B"/>
    <w:rsid w:val="00A312AD"/>
    <w:rsid w:val="00A31635"/>
    <w:rsid w:val="00A31770"/>
    <w:rsid w:val="00A3177A"/>
    <w:rsid w:val="00A31E19"/>
    <w:rsid w:val="00A31E7E"/>
    <w:rsid w:val="00A31F7A"/>
    <w:rsid w:val="00A31FE1"/>
    <w:rsid w:val="00A3211F"/>
    <w:rsid w:val="00A3238B"/>
    <w:rsid w:val="00A323E1"/>
    <w:rsid w:val="00A32459"/>
    <w:rsid w:val="00A324CE"/>
    <w:rsid w:val="00A324E5"/>
    <w:rsid w:val="00A32555"/>
    <w:rsid w:val="00A32634"/>
    <w:rsid w:val="00A327C8"/>
    <w:rsid w:val="00A328BD"/>
    <w:rsid w:val="00A3290F"/>
    <w:rsid w:val="00A3295F"/>
    <w:rsid w:val="00A32A05"/>
    <w:rsid w:val="00A32A8B"/>
    <w:rsid w:val="00A32B42"/>
    <w:rsid w:val="00A32E31"/>
    <w:rsid w:val="00A3303F"/>
    <w:rsid w:val="00A33221"/>
    <w:rsid w:val="00A33238"/>
    <w:rsid w:val="00A33357"/>
    <w:rsid w:val="00A336CA"/>
    <w:rsid w:val="00A3372E"/>
    <w:rsid w:val="00A3392A"/>
    <w:rsid w:val="00A33C19"/>
    <w:rsid w:val="00A33E9B"/>
    <w:rsid w:val="00A33F2E"/>
    <w:rsid w:val="00A34044"/>
    <w:rsid w:val="00A341EF"/>
    <w:rsid w:val="00A34352"/>
    <w:rsid w:val="00A343F9"/>
    <w:rsid w:val="00A3454C"/>
    <w:rsid w:val="00A34604"/>
    <w:rsid w:val="00A34631"/>
    <w:rsid w:val="00A346B9"/>
    <w:rsid w:val="00A347F9"/>
    <w:rsid w:val="00A3480C"/>
    <w:rsid w:val="00A34A61"/>
    <w:rsid w:val="00A34AE4"/>
    <w:rsid w:val="00A34C6E"/>
    <w:rsid w:val="00A34F63"/>
    <w:rsid w:val="00A35065"/>
    <w:rsid w:val="00A350DC"/>
    <w:rsid w:val="00A353BE"/>
    <w:rsid w:val="00A353E7"/>
    <w:rsid w:val="00A35486"/>
    <w:rsid w:val="00A35758"/>
    <w:rsid w:val="00A358C2"/>
    <w:rsid w:val="00A359EB"/>
    <w:rsid w:val="00A35BDC"/>
    <w:rsid w:val="00A35DFC"/>
    <w:rsid w:val="00A35E83"/>
    <w:rsid w:val="00A35E8E"/>
    <w:rsid w:val="00A35F78"/>
    <w:rsid w:val="00A3600B"/>
    <w:rsid w:val="00A36113"/>
    <w:rsid w:val="00A3638C"/>
    <w:rsid w:val="00A3643A"/>
    <w:rsid w:val="00A365CB"/>
    <w:rsid w:val="00A366DF"/>
    <w:rsid w:val="00A36D44"/>
    <w:rsid w:val="00A36FA0"/>
    <w:rsid w:val="00A3700A"/>
    <w:rsid w:val="00A3708A"/>
    <w:rsid w:val="00A374AD"/>
    <w:rsid w:val="00A374B4"/>
    <w:rsid w:val="00A375BF"/>
    <w:rsid w:val="00A377DA"/>
    <w:rsid w:val="00A378BC"/>
    <w:rsid w:val="00A37B9A"/>
    <w:rsid w:val="00A37C20"/>
    <w:rsid w:val="00A37F73"/>
    <w:rsid w:val="00A37F8B"/>
    <w:rsid w:val="00A40430"/>
    <w:rsid w:val="00A40463"/>
    <w:rsid w:val="00A40648"/>
    <w:rsid w:val="00A40BA8"/>
    <w:rsid w:val="00A40D8D"/>
    <w:rsid w:val="00A40E13"/>
    <w:rsid w:val="00A40EB7"/>
    <w:rsid w:val="00A40F87"/>
    <w:rsid w:val="00A41046"/>
    <w:rsid w:val="00A414B4"/>
    <w:rsid w:val="00A41678"/>
    <w:rsid w:val="00A418FC"/>
    <w:rsid w:val="00A4194A"/>
    <w:rsid w:val="00A41D04"/>
    <w:rsid w:val="00A41E3A"/>
    <w:rsid w:val="00A41E59"/>
    <w:rsid w:val="00A41F87"/>
    <w:rsid w:val="00A41FD7"/>
    <w:rsid w:val="00A4205B"/>
    <w:rsid w:val="00A4209F"/>
    <w:rsid w:val="00A42358"/>
    <w:rsid w:val="00A426CE"/>
    <w:rsid w:val="00A42781"/>
    <w:rsid w:val="00A4298D"/>
    <w:rsid w:val="00A42992"/>
    <w:rsid w:val="00A42B61"/>
    <w:rsid w:val="00A42DEC"/>
    <w:rsid w:val="00A42E06"/>
    <w:rsid w:val="00A42ED1"/>
    <w:rsid w:val="00A42F86"/>
    <w:rsid w:val="00A4318F"/>
    <w:rsid w:val="00A43316"/>
    <w:rsid w:val="00A4335A"/>
    <w:rsid w:val="00A4342A"/>
    <w:rsid w:val="00A4346D"/>
    <w:rsid w:val="00A434AC"/>
    <w:rsid w:val="00A43675"/>
    <w:rsid w:val="00A43B5B"/>
    <w:rsid w:val="00A43C2D"/>
    <w:rsid w:val="00A43D28"/>
    <w:rsid w:val="00A43ED5"/>
    <w:rsid w:val="00A43FEC"/>
    <w:rsid w:val="00A4417F"/>
    <w:rsid w:val="00A4456A"/>
    <w:rsid w:val="00A4456D"/>
    <w:rsid w:val="00A44679"/>
    <w:rsid w:val="00A44719"/>
    <w:rsid w:val="00A44810"/>
    <w:rsid w:val="00A44964"/>
    <w:rsid w:val="00A44968"/>
    <w:rsid w:val="00A44B42"/>
    <w:rsid w:val="00A44F36"/>
    <w:rsid w:val="00A4509B"/>
    <w:rsid w:val="00A450FC"/>
    <w:rsid w:val="00A4522B"/>
    <w:rsid w:val="00A45295"/>
    <w:rsid w:val="00A4544F"/>
    <w:rsid w:val="00A455F9"/>
    <w:rsid w:val="00A4573C"/>
    <w:rsid w:val="00A4585A"/>
    <w:rsid w:val="00A45870"/>
    <w:rsid w:val="00A4593D"/>
    <w:rsid w:val="00A45946"/>
    <w:rsid w:val="00A4594F"/>
    <w:rsid w:val="00A45BAF"/>
    <w:rsid w:val="00A45D0B"/>
    <w:rsid w:val="00A45EFC"/>
    <w:rsid w:val="00A46002"/>
    <w:rsid w:val="00A4603A"/>
    <w:rsid w:val="00A46249"/>
    <w:rsid w:val="00A463E9"/>
    <w:rsid w:val="00A46416"/>
    <w:rsid w:val="00A46592"/>
    <w:rsid w:val="00A4693D"/>
    <w:rsid w:val="00A46959"/>
    <w:rsid w:val="00A469C6"/>
    <w:rsid w:val="00A46E0C"/>
    <w:rsid w:val="00A470D8"/>
    <w:rsid w:val="00A47590"/>
    <w:rsid w:val="00A4760B"/>
    <w:rsid w:val="00A476D3"/>
    <w:rsid w:val="00A476D6"/>
    <w:rsid w:val="00A4781E"/>
    <w:rsid w:val="00A4790C"/>
    <w:rsid w:val="00A47B20"/>
    <w:rsid w:val="00A47B21"/>
    <w:rsid w:val="00A47BE7"/>
    <w:rsid w:val="00A47EC1"/>
    <w:rsid w:val="00A5066C"/>
    <w:rsid w:val="00A50B93"/>
    <w:rsid w:val="00A50C90"/>
    <w:rsid w:val="00A50DA9"/>
    <w:rsid w:val="00A50E18"/>
    <w:rsid w:val="00A50E60"/>
    <w:rsid w:val="00A50E83"/>
    <w:rsid w:val="00A50FF1"/>
    <w:rsid w:val="00A5133A"/>
    <w:rsid w:val="00A51531"/>
    <w:rsid w:val="00A5170E"/>
    <w:rsid w:val="00A518AD"/>
    <w:rsid w:val="00A518EC"/>
    <w:rsid w:val="00A51997"/>
    <w:rsid w:val="00A51A18"/>
    <w:rsid w:val="00A51A90"/>
    <w:rsid w:val="00A51B00"/>
    <w:rsid w:val="00A51D52"/>
    <w:rsid w:val="00A5209E"/>
    <w:rsid w:val="00A520EF"/>
    <w:rsid w:val="00A52162"/>
    <w:rsid w:val="00A5228F"/>
    <w:rsid w:val="00A5229A"/>
    <w:rsid w:val="00A522C7"/>
    <w:rsid w:val="00A523D7"/>
    <w:rsid w:val="00A523FF"/>
    <w:rsid w:val="00A5260B"/>
    <w:rsid w:val="00A52793"/>
    <w:rsid w:val="00A5280E"/>
    <w:rsid w:val="00A52847"/>
    <w:rsid w:val="00A52941"/>
    <w:rsid w:val="00A52BB4"/>
    <w:rsid w:val="00A52BBB"/>
    <w:rsid w:val="00A52E59"/>
    <w:rsid w:val="00A53011"/>
    <w:rsid w:val="00A5301E"/>
    <w:rsid w:val="00A53178"/>
    <w:rsid w:val="00A5326E"/>
    <w:rsid w:val="00A532C0"/>
    <w:rsid w:val="00A53583"/>
    <w:rsid w:val="00A538C9"/>
    <w:rsid w:val="00A53BFD"/>
    <w:rsid w:val="00A53EC0"/>
    <w:rsid w:val="00A544EA"/>
    <w:rsid w:val="00A547BA"/>
    <w:rsid w:val="00A549A3"/>
    <w:rsid w:val="00A549FE"/>
    <w:rsid w:val="00A54BD4"/>
    <w:rsid w:val="00A54C69"/>
    <w:rsid w:val="00A54CF6"/>
    <w:rsid w:val="00A54D87"/>
    <w:rsid w:val="00A54DC2"/>
    <w:rsid w:val="00A54F17"/>
    <w:rsid w:val="00A54FC8"/>
    <w:rsid w:val="00A5502B"/>
    <w:rsid w:val="00A55374"/>
    <w:rsid w:val="00A5563B"/>
    <w:rsid w:val="00A5587B"/>
    <w:rsid w:val="00A55ACB"/>
    <w:rsid w:val="00A55B02"/>
    <w:rsid w:val="00A55BA1"/>
    <w:rsid w:val="00A56067"/>
    <w:rsid w:val="00A563CE"/>
    <w:rsid w:val="00A565C3"/>
    <w:rsid w:val="00A5675A"/>
    <w:rsid w:val="00A56788"/>
    <w:rsid w:val="00A5679C"/>
    <w:rsid w:val="00A5685F"/>
    <w:rsid w:val="00A56989"/>
    <w:rsid w:val="00A56A39"/>
    <w:rsid w:val="00A56BE4"/>
    <w:rsid w:val="00A56D75"/>
    <w:rsid w:val="00A56EE5"/>
    <w:rsid w:val="00A56FE0"/>
    <w:rsid w:val="00A5700A"/>
    <w:rsid w:val="00A5714F"/>
    <w:rsid w:val="00A57441"/>
    <w:rsid w:val="00A57AD6"/>
    <w:rsid w:val="00A600F2"/>
    <w:rsid w:val="00A60174"/>
    <w:rsid w:val="00A60181"/>
    <w:rsid w:val="00A605F1"/>
    <w:rsid w:val="00A6066A"/>
    <w:rsid w:val="00A60B15"/>
    <w:rsid w:val="00A60CB6"/>
    <w:rsid w:val="00A60CC9"/>
    <w:rsid w:val="00A61118"/>
    <w:rsid w:val="00A613CD"/>
    <w:rsid w:val="00A61472"/>
    <w:rsid w:val="00A6155C"/>
    <w:rsid w:val="00A6179A"/>
    <w:rsid w:val="00A6195E"/>
    <w:rsid w:val="00A61BC2"/>
    <w:rsid w:val="00A61C0A"/>
    <w:rsid w:val="00A61D72"/>
    <w:rsid w:val="00A61E65"/>
    <w:rsid w:val="00A624C6"/>
    <w:rsid w:val="00A62600"/>
    <w:rsid w:val="00A6270A"/>
    <w:rsid w:val="00A62B7A"/>
    <w:rsid w:val="00A62F92"/>
    <w:rsid w:val="00A62FA2"/>
    <w:rsid w:val="00A63629"/>
    <w:rsid w:val="00A63934"/>
    <w:rsid w:val="00A63A97"/>
    <w:rsid w:val="00A63CC5"/>
    <w:rsid w:val="00A63EFC"/>
    <w:rsid w:val="00A63FAF"/>
    <w:rsid w:val="00A640E6"/>
    <w:rsid w:val="00A6416D"/>
    <w:rsid w:val="00A64346"/>
    <w:rsid w:val="00A643EE"/>
    <w:rsid w:val="00A64499"/>
    <w:rsid w:val="00A6467E"/>
    <w:rsid w:val="00A646E0"/>
    <w:rsid w:val="00A6478E"/>
    <w:rsid w:val="00A6498A"/>
    <w:rsid w:val="00A64A0F"/>
    <w:rsid w:val="00A64B75"/>
    <w:rsid w:val="00A64C7B"/>
    <w:rsid w:val="00A64D8E"/>
    <w:rsid w:val="00A64F77"/>
    <w:rsid w:val="00A65610"/>
    <w:rsid w:val="00A656B9"/>
    <w:rsid w:val="00A657FE"/>
    <w:rsid w:val="00A658C9"/>
    <w:rsid w:val="00A659D3"/>
    <w:rsid w:val="00A659DE"/>
    <w:rsid w:val="00A65B1C"/>
    <w:rsid w:val="00A65CB1"/>
    <w:rsid w:val="00A65CF1"/>
    <w:rsid w:val="00A65DFF"/>
    <w:rsid w:val="00A65EA9"/>
    <w:rsid w:val="00A65ECF"/>
    <w:rsid w:val="00A66097"/>
    <w:rsid w:val="00A6609E"/>
    <w:rsid w:val="00A6633A"/>
    <w:rsid w:val="00A66363"/>
    <w:rsid w:val="00A66589"/>
    <w:rsid w:val="00A665EE"/>
    <w:rsid w:val="00A665F6"/>
    <w:rsid w:val="00A666A0"/>
    <w:rsid w:val="00A6689B"/>
    <w:rsid w:val="00A66B57"/>
    <w:rsid w:val="00A66E62"/>
    <w:rsid w:val="00A66F01"/>
    <w:rsid w:val="00A66FE1"/>
    <w:rsid w:val="00A67145"/>
    <w:rsid w:val="00A6719A"/>
    <w:rsid w:val="00A673CF"/>
    <w:rsid w:val="00A67526"/>
    <w:rsid w:val="00A675B3"/>
    <w:rsid w:val="00A6774C"/>
    <w:rsid w:val="00A678EA"/>
    <w:rsid w:val="00A678EE"/>
    <w:rsid w:val="00A67938"/>
    <w:rsid w:val="00A67AA0"/>
    <w:rsid w:val="00A67C78"/>
    <w:rsid w:val="00A67D1B"/>
    <w:rsid w:val="00A67D1E"/>
    <w:rsid w:val="00A67D70"/>
    <w:rsid w:val="00A67F87"/>
    <w:rsid w:val="00A700C6"/>
    <w:rsid w:val="00A700DC"/>
    <w:rsid w:val="00A7013C"/>
    <w:rsid w:val="00A70279"/>
    <w:rsid w:val="00A7057E"/>
    <w:rsid w:val="00A707AF"/>
    <w:rsid w:val="00A707C7"/>
    <w:rsid w:val="00A7083B"/>
    <w:rsid w:val="00A709E7"/>
    <w:rsid w:val="00A70A00"/>
    <w:rsid w:val="00A70A44"/>
    <w:rsid w:val="00A70AE2"/>
    <w:rsid w:val="00A70BFE"/>
    <w:rsid w:val="00A70CC2"/>
    <w:rsid w:val="00A70D25"/>
    <w:rsid w:val="00A70DB8"/>
    <w:rsid w:val="00A70DF9"/>
    <w:rsid w:val="00A70ED0"/>
    <w:rsid w:val="00A711C9"/>
    <w:rsid w:val="00A7120F"/>
    <w:rsid w:val="00A7131C"/>
    <w:rsid w:val="00A71371"/>
    <w:rsid w:val="00A71507"/>
    <w:rsid w:val="00A71B90"/>
    <w:rsid w:val="00A723AD"/>
    <w:rsid w:val="00A72442"/>
    <w:rsid w:val="00A72709"/>
    <w:rsid w:val="00A728A9"/>
    <w:rsid w:val="00A72CEA"/>
    <w:rsid w:val="00A72DA9"/>
    <w:rsid w:val="00A73054"/>
    <w:rsid w:val="00A73303"/>
    <w:rsid w:val="00A735FE"/>
    <w:rsid w:val="00A73673"/>
    <w:rsid w:val="00A7368B"/>
    <w:rsid w:val="00A73B95"/>
    <w:rsid w:val="00A73C26"/>
    <w:rsid w:val="00A73CEE"/>
    <w:rsid w:val="00A73FAA"/>
    <w:rsid w:val="00A74059"/>
    <w:rsid w:val="00A74271"/>
    <w:rsid w:val="00A74281"/>
    <w:rsid w:val="00A74309"/>
    <w:rsid w:val="00A74526"/>
    <w:rsid w:val="00A74562"/>
    <w:rsid w:val="00A74611"/>
    <w:rsid w:val="00A7474B"/>
    <w:rsid w:val="00A74A39"/>
    <w:rsid w:val="00A74B82"/>
    <w:rsid w:val="00A751BB"/>
    <w:rsid w:val="00A75235"/>
    <w:rsid w:val="00A754A7"/>
    <w:rsid w:val="00A75592"/>
    <w:rsid w:val="00A757C2"/>
    <w:rsid w:val="00A758E8"/>
    <w:rsid w:val="00A759C2"/>
    <w:rsid w:val="00A75B59"/>
    <w:rsid w:val="00A75CB7"/>
    <w:rsid w:val="00A75EA4"/>
    <w:rsid w:val="00A7608E"/>
    <w:rsid w:val="00A76586"/>
    <w:rsid w:val="00A767D6"/>
    <w:rsid w:val="00A76AB5"/>
    <w:rsid w:val="00A76D5D"/>
    <w:rsid w:val="00A76D99"/>
    <w:rsid w:val="00A7733F"/>
    <w:rsid w:val="00A77422"/>
    <w:rsid w:val="00A7751E"/>
    <w:rsid w:val="00A77585"/>
    <w:rsid w:val="00A7776C"/>
    <w:rsid w:val="00A77D69"/>
    <w:rsid w:val="00A77D6B"/>
    <w:rsid w:val="00A77F0A"/>
    <w:rsid w:val="00A77F63"/>
    <w:rsid w:val="00A80042"/>
    <w:rsid w:val="00A80561"/>
    <w:rsid w:val="00A806A1"/>
    <w:rsid w:val="00A80B5A"/>
    <w:rsid w:val="00A80BD5"/>
    <w:rsid w:val="00A80DD5"/>
    <w:rsid w:val="00A80EB4"/>
    <w:rsid w:val="00A80EEB"/>
    <w:rsid w:val="00A81012"/>
    <w:rsid w:val="00A812A9"/>
    <w:rsid w:val="00A81397"/>
    <w:rsid w:val="00A817BE"/>
    <w:rsid w:val="00A81968"/>
    <w:rsid w:val="00A81B15"/>
    <w:rsid w:val="00A81B67"/>
    <w:rsid w:val="00A81EF8"/>
    <w:rsid w:val="00A821C8"/>
    <w:rsid w:val="00A82220"/>
    <w:rsid w:val="00A82495"/>
    <w:rsid w:val="00A8256B"/>
    <w:rsid w:val="00A8288B"/>
    <w:rsid w:val="00A82AAE"/>
    <w:rsid w:val="00A82D3E"/>
    <w:rsid w:val="00A82DA1"/>
    <w:rsid w:val="00A82F15"/>
    <w:rsid w:val="00A8310F"/>
    <w:rsid w:val="00A83432"/>
    <w:rsid w:val="00A837AA"/>
    <w:rsid w:val="00A83831"/>
    <w:rsid w:val="00A83A86"/>
    <w:rsid w:val="00A83B22"/>
    <w:rsid w:val="00A83B38"/>
    <w:rsid w:val="00A83C71"/>
    <w:rsid w:val="00A83FB4"/>
    <w:rsid w:val="00A8424B"/>
    <w:rsid w:val="00A84462"/>
    <w:rsid w:val="00A84512"/>
    <w:rsid w:val="00A848FA"/>
    <w:rsid w:val="00A84956"/>
    <w:rsid w:val="00A849B7"/>
    <w:rsid w:val="00A84CD8"/>
    <w:rsid w:val="00A850B9"/>
    <w:rsid w:val="00A8525D"/>
    <w:rsid w:val="00A852C1"/>
    <w:rsid w:val="00A85501"/>
    <w:rsid w:val="00A8553A"/>
    <w:rsid w:val="00A856E7"/>
    <w:rsid w:val="00A85778"/>
    <w:rsid w:val="00A859DB"/>
    <w:rsid w:val="00A85C6D"/>
    <w:rsid w:val="00A85DE0"/>
    <w:rsid w:val="00A85FCF"/>
    <w:rsid w:val="00A86410"/>
    <w:rsid w:val="00A86467"/>
    <w:rsid w:val="00A8646E"/>
    <w:rsid w:val="00A865E6"/>
    <w:rsid w:val="00A8697F"/>
    <w:rsid w:val="00A869FE"/>
    <w:rsid w:val="00A86B44"/>
    <w:rsid w:val="00A86B4C"/>
    <w:rsid w:val="00A86D6C"/>
    <w:rsid w:val="00A86EA2"/>
    <w:rsid w:val="00A86EB3"/>
    <w:rsid w:val="00A86FB9"/>
    <w:rsid w:val="00A86FDA"/>
    <w:rsid w:val="00A86FFB"/>
    <w:rsid w:val="00A870AE"/>
    <w:rsid w:val="00A871AB"/>
    <w:rsid w:val="00A876DE"/>
    <w:rsid w:val="00A87767"/>
    <w:rsid w:val="00A8780D"/>
    <w:rsid w:val="00A87B19"/>
    <w:rsid w:val="00A87B35"/>
    <w:rsid w:val="00A87BAE"/>
    <w:rsid w:val="00A87D59"/>
    <w:rsid w:val="00A87F84"/>
    <w:rsid w:val="00A90000"/>
    <w:rsid w:val="00A9040A"/>
    <w:rsid w:val="00A9055C"/>
    <w:rsid w:val="00A9078D"/>
    <w:rsid w:val="00A9088C"/>
    <w:rsid w:val="00A908F5"/>
    <w:rsid w:val="00A909EC"/>
    <w:rsid w:val="00A90B07"/>
    <w:rsid w:val="00A90B97"/>
    <w:rsid w:val="00A90C68"/>
    <w:rsid w:val="00A90CDF"/>
    <w:rsid w:val="00A90D64"/>
    <w:rsid w:val="00A90DE5"/>
    <w:rsid w:val="00A90E2B"/>
    <w:rsid w:val="00A90F43"/>
    <w:rsid w:val="00A90FB4"/>
    <w:rsid w:val="00A91262"/>
    <w:rsid w:val="00A91321"/>
    <w:rsid w:val="00A9147F"/>
    <w:rsid w:val="00A915BB"/>
    <w:rsid w:val="00A9164F"/>
    <w:rsid w:val="00A91C8B"/>
    <w:rsid w:val="00A91DDD"/>
    <w:rsid w:val="00A91F33"/>
    <w:rsid w:val="00A920EE"/>
    <w:rsid w:val="00A92299"/>
    <w:rsid w:val="00A9238E"/>
    <w:rsid w:val="00A92685"/>
    <w:rsid w:val="00A9269B"/>
    <w:rsid w:val="00A926A3"/>
    <w:rsid w:val="00A92937"/>
    <w:rsid w:val="00A92CC7"/>
    <w:rsid w:val="00A92D3B"/>
    <w:rsid w:val="00A92DB3"/>
    <w:rsid w:val="00A92E34"/>
    <w:rsid w:val="00A92FC9"/>
    <w:rsid w:val="00A930A3"/>
    <w:rsid w:val="00A9318D"/>
    <w:rsid w:val="00A93297"/>
    <w:rsid w:val="00A93355"/>
    <w:rsid w:val="00A93357"/>
    <w:rsid w:val="00A9349B"/>
    <w:rsid w:val="00A93554"/>
    <w:rsid w:val="00A93696"/>
    <w:rsid w:val="00A9369F"/>
    <w:rsid w:val="00A93704"/>
    <w:rsid w:val="00A93811"/>
    <w:rsid w:val="00A938D0"/>
    <w:rsid w:val="00A938D7"/>
    <w:rsid w:val="00A93A79"/>
    <w:rsid w:val="00A93AA3"/>
    <w:rsid w:val="00A93C50"/>
    <w:rsid w:val="00A93C72"/>
    <w:rsid w:val="00A93DB9"/>
    <w:rsid w:val="00A93ED7"/>
    <w:rsid w:val="00A93F63"/>
    <w:rsid w:val="00A93F9A"/>
    <w:rsid w:val="00A942B2"/>
    <w:rsid w:val="00A94350"/>
    <w:rsid w:val="00A944DD"/>
    <w:rsid w:val="00A944F7"/>
    <w:rsid w:val="00A94714"/>
    <w:rsid w:val="00A9487B"/>
    <w:rsid w:val="00A94AAA"/>
    <w:rsid w:val="00A94C48"/>
    <w:rsid w:val="00A94D0A"/>
    <w:rsid w:val="00A95291"/>
    <w:rsid w:val="00A954B4"/>
    <w:rsid w:val="00A954EF"/>
    <w:rsid w:val="00A9564A"/>
    <w:rsid w:val="00A95707"/>
    <w:rsid w:val="00A9580A"/>
    <w:rsid w:val="00A95A4C"/>
    <w:rsid w:val="00A95ED0"/>
    <w:rsid w:val="00A95EDA"/>
    <w:rsid w:val="00A95EED"/>
    <w:rsid w:val="00A95F41"/>
    <w:rsid w:val="00A96183"/>
    <w:rsid w:val="00A96317"/>
    <w:rsid w:val="00A96719"/>
    <w:rsid w:val="00A9678D"/>
    <w:rsid w:val="00A967A8"/>
    <w:rsid w:val="00A967C7"/>
    <w:rsid w:val="00A96858"/>
    <w:rsid w:val="00A96938"/>
    <w:rsid w:val="00A96989"/>
    <w:rsid w:val="00A96BD8"/>
    <w:rsid w:val="00A96C1F"/>
    <w:rsid w:val="00A96DFD"/>
    <w:rsid w:val="00A96EA8"/>
    <w:rsid w:val="00A97123"/>
    <w:rsid w:val="00A971FE"/>
    <w:rsid w:val="00A97B7C"/>
    <w:rsid w:val="00A97BF1"/>
    <w:rsid w:val="00A97C1E"/>
    <w:rsid w:val="00A97D24"/>
    <w:rsid w:val="00A97DBC"/>
    <w:rsid w:val="00A97ED6"/>
    <w:rsid w:val="00A97F65"/>
    <w:rsid w:val="00AA0101"/>
    <w:rsid w:val="00AA013F"/>
    <w:rsid w:val="00AA01D6"/>
    <w:rsid w:val="00AA030D"/>
    <w:rsid w:val="00AA0328"/>
    <w:rsid w:val="00AA065F"/>
    <w:rsid w:val="00AA1049"/>
    <w:rsid w:val="00AA1083"/>
    <w:rsid w:val="00AA1312"/>
    <w:rsid w:val="00AA1528"/>
    <w:rsid w:val="00AA1718"/>
    <w:rsid w:val="00AA17C1"/>
    <w:rsid w:val="00AA189F"/>
    <w:rsid w:val="00AA18B5"/>
    <w:rsid w:val="00AA198A"/>
    <w:rsid w:val="00AA1A42"/>
    <w:rsid w:val="00AA1BFD"/>
    <w:rsid w:val="00AA1C74"/>
    <w:rsid w:val="00AA1D67"/>
    <w:rsid w:val="00AA1EF3"/>
    <w:rsid w:val="00AA1F9B"/>
    <w:rsid w:val="00AA20FE"/>
    <w:rsid w:val="00AA21B0"/>
    <w:rsid w:val="00AA21C0"/>
    <w:rsid w:val="00AA2274"/>
    <w:rsid w:val="00AA22FB"/>
    <w:rsid w:val="00AA24F2"/>
    <w:rsid w:val="00AA26AE"/>
    <w:rsid w:val="00AA2807"/>
    <w:rsid w:val="00AA2964"/>
    <w:rsid w:val="00AA2A2F"/>
    <w:rsid w:val="00AA2CCE"/>
    <w:rsid w:val="00AA3106"/>
    <w:rsid w:val="00AA347B"/>
    <w:rsid w:val="00AA34CF"/>
    <w:rsid w:val="00AA36D5"/>
    <w:rsid w:val="00AA375A"/>
    <w:rsid w:val="00AA38D2"/>
    <w:rsid w:val="00AA3AC7"/>
    <w:rsid w:val="00AA3B0E"/>
    <w:rsid w:val="00AA3CC4"/>
    <w:rsid w:val="00AA403D"/>
    <w:rsid w:val="00AA4281"/>
    <w:rsid w:val="00AA4290"/>
    <w:rsid w:val="00AA440D"/>
    <w:rsid w:val="00AA45C6"/>
    <w:rsid w:val="00AA4A79"/>
    <w:rsid w:val="00AA4D20"/>
    <w:rsid w:val="00AA4DFF"/>
    <w:rsid w:val="00AA4E04"/>
    <w:rsid w:val="00AA4E0D"/>
    <w:rsid w:val="00AA4EDE"/>
    <w:rsid w:val="00AA4F1F"/>
    <w:rsid w:val="00AA4FFB"/>
    <w:rsid w:val="00AA515E"/>
    <w:rsid w:val="00AA51BC"/>
    <w:rsid w:val="00AA5220"/>
    <w:rsid w:val="00AA54E3"/>
    <w:rsid w:val="00AA58D2"/>
    <w:rsid w:val="00AA59EF"/>
    <w:rsid w:val="00AA5B17"/>
    <w:rsid w:val="00AA5C01"/>
    <w:rsid w:val="00AA5C1C"/>
    <w:rsid w:val="00AA6066"/>
    <w:rsid w:val="00AA6212"/>
    <w:rsid w:val="00AA636E"/>
    <w:rsid w:val="00AA6381"/>
    <w:rsid w:val="00AA6546"/>
    <w:rsid w:val="00AA6678"/>
    <w:rsid w:val="00AA6686"/>
    <w:rsid w:val="00AA66CC"/>
    <w:rsid w:val="00AA66E1"/>
    <w:rsid w:val="00AA68BC"/>
    <w:rsid w:val="00AA6A75"/>
    <w:rsid w:val="00AA6E3A"/>
    <w:rsid w:val="00AA6E83"/>
    <w:rsid w:val="00AA7373"/>
    <w:rsid w:val="00AA740F"/>
    <w:rsid w:val="00AA7417"/>
    <w:rsid w:val="00AA78CA"/>
    <w:rsid w:val="00AA7DA9"/>
    <w:rsid w:val="00AA7E06"/>
    <w:rsid w:val="00AA7E13"/>
    <w:rsid w:val="00AA7E97"/>
    <w:rsid w:val="00AA7F76"/>
    <w:rsid w:val="00AB01C7"/>
    <w:rsid w:val="00AB0253"/>
    <w:rsid w:val="00AB028B"/>
    <w:rsid w:val="00AB036F"/>
    <w:rsid w:val="00AB0514"/>
    <w:rsid w:val="00AB065B"/>
    <w:rsid w:val="00AB0813"/>
    <w:rsid w:val="00AB0CCB"/>
    <w:rsid w:val="00AB0D18"/>
    <w:rsid w:val="00AB0E5E"/>
    <w:rsid w:val="00AB0FE3"/>
    <w:rsid w:val="00AB1409"/>
    <w:rsid w:val="00AB1534"/>
    <w:rsid w:val="00AB18D3"/>
    <w:rsid w:val="00AB1ABD"/>
    <w:rsid w:val="00AB1B37"/>
    <w:rsid w:val="00AB1E96"/>
    <w:rsid w:val="00AB1F65"/>
    <w:rsid w:val="00AB1FD8"/>
    <w:rsid w:val="00AB248B"/>
    <w:rsid w:val="00AB2717"/>
    <w:rsid w:val="00AB2852"/>
    <w:rsid w:val="00AB28EF"/>
    <w:rsid w:val="00AB290E"/>
    <w:rsid w:val="00AB2951"/>
    <w:rsid w:val="00AB29F3"/>
    <w:rsid w:val="00AB2AD0"/>
    <w:rsid w:val="00AB2B86"/>
    <w:rsid w:val="00AB2B8B"/>
    <w:rsid w:val="00AB2D25"/>
    <w:rsid w:val="00AB2DD1"/>
    <w:rsid w:val="00AB2E3E"/>
    <w:rsid w:val="00AB2F5C"/>
    <w:rsid w:val="00AB3063"/>
    <w:rsid w:val="00AB314D"/>
    <w:rsid w:val="00AB3153"/>
    <w:rsid w:val="00AB3489"/>
    <w:rsid w:val="00AB34FA"/>
    <w:rsid w:val="00AB3507"/>
    <w:rsid w:val="00AB356A"/>
    <w:rsid w:val="00AB361D"/>
    <w:rsid w:val="00AB3666"/>
    <w:rsid w:val="00AB3845"/>
    <w:rsid w:val="00AB3E07"/>
    <w:rsid w:val="00AB3E5E"/>
    <w:rsid w:val="00AB40EF"/>
    <w:rsid w:val="00AB4291"/>
    <w:rsid w:val="00AB4506"/>
    <w:rsid w:val="00AB453B"/>
    <w:rsid w:val="00AB4552"/>
    <w:rsid w:val="00AB47CF"/>
    <w:rsid w:val="00AB4858"/>
    <w:rsid w:val="00AB4D6B"/>
    <w:rsid w:val="00AB4EE7"/>
    <w:rsid w:val="00AB4FF8"/>
    <w:rsid w:val="00AB54AD"/>
    <w:rsid w:val="00AB5649"/>
    <w:rsid w:val="00AB565E"/>
    <w:rsid w:val="00AB5702"/>
    <w:rsid w:val="00AB5BF9"/>
    <w:rsid w:val="00AB5C86"/>
    <w:rsid w:val="00AB5C8D"/>
    <w:rsid w:val="00AB5CBA"/>
    <w:rsid w:val="00AB5E65"/>
    <w:rsid w:val="00AB5E93"/>
    <w:rsid w:val="00AB5EAC"/>
    <w:rsid w:val="00AB5F28"/>
    <w:rsid w:val="00AB5FDD"/>
    <w:rsid w:val="00AB6007"/>
    <w:rsid w:val="00AB609D"/>
    <w:rsid w:val="00AB63F8"/>
    <w:rsid w:val="00AB651B"/>
    <w:rsid w:val="00AB6651"/>
    <w:rsid w:val="00AB6671"/>
    <w:rsid w:val="00AB694F"/>
    <w:rsid w:val="00AB69B1"/>
    <w:rsid w:val="00AB6DA2"/>
    <w:rsid w:val="00AB6EBB"/>
    <w:rsid w:val="00AB6F91"/>
    <w:rsid w:val="00AB740B"/>
    <w:rsid w:val="00AB75FE"/>
    <w:rsid w:val="00AB7620"/>
    <w:rsid w:val="00AB77D0"/>
    <w:rsid w:val="00AB7846"/>
    <w:rsid w:val="00AB78DD"/>
    <w:rsid w:val="00AB7AFB"/>
    <w:rsid w:val="00AB7E85"/>
    <w:rsid w:val="00AB7FC9"/>
    <w:rsid w:val="00AC00A3"/>
    <w:rsid w:val="00AC014A"/>
    <w:rsid w:val="00AC055E"/>
    <w:rsid w:val="00AC075F"/>
    <w:rsid w:val="00AC0893"/>
    <w:rsid w:val="00AC09D2"/>
    <w:rsid w:val="00AC0D18"/>
    <w:rsid w:val="00AC0F0B"/>
    <w:rsid w:val="00AC0FB5"/>
    <w:rsid w:val="00AC168F"/>
    <w:rsid w:val="00AC1DF8"/>
    <w:rsid w:val="00AC1E26"/>
    <w:rsid w:val="00AC20F3"/>
    <w:rsid w:val="00AC235F"/>
    <w:rsid w:val="00AC2480"/>
    <w:rsid w:val="00AC2938"/>
    <w:rsid w:val="00AC296D"/>
    <w:rsid w:val="00AC29F8"/>
    <w:rsid w:val="00AC2A69"/>
    <w:rsid w:val="00AC2BC7"/>
    <w:rsid w:val="00AC2D0E"/>
    <w:rsid w:val="00AC315C"/>
    <w:rsid w:val="00AC3493"/>
    <w:rsid w:val="00AC35A3"/>
    <w:rsid w:val="00AC3791"/>
    <w:rsid w:val="00AC38EE"/>
    <w:rsid w:val="00AC3926"/>
    <w:rsid w:val="00AC3977"/>
    <w:rsid w:val="00AC39C1"/>
    <w:rsid w:val="00AC3A5F"/>
    <w:rsid w:val="00AC3AAD"/>
    <w:rsid w:val="00AC3B0A"/>
    <w:rsid w:val="00AC3D01"/>
    <w:rsid w:val="00AC3ECD"/>
    <w:rsid w:val="00AC409F"/>
    <w:rsid w:val="00AC40F0"/>
    <w:rsid w:val="00AC42CC"/>
    <w:rsid w:val="00AC4338"/>
    <w:rsid w:val="00AC4359"/>
    <w:rsid w:val="00AC4E02"/>
    <w:rsid w:val="00AC4FC8"/>
    <w:rsid w:val="00AC4FCF"/>
    <w:rsid w:val="00AC524A"/>
    <w:rsid w:val="00AC524E"/>
    <w:rsid w:val="00AC52DF"/>
    <w:rsid w:val="00AC54A3"/>
    <w:rsid w:val="00AC54B5"/>
    <w:rsid w:val="00AC5532"/>
    <w:rsid w:val="00AC55E8"/>
    <w:rsid w:val="00AC5672"/>
    <w:rsid w:val="00AC5718"/>
    <w:rsid w:val="00AC5800"/>
    <w:rsid w:val="00AC588E"/>
    <w:rsid w:val="00AC58B0"/>
    <w:rsid w:val="00AC58BB"/>
    <w:rsid w:val="00AC5942"/>
    <w:rsid w:val="00AC5B56"/>
    <w:rsid w:val="00AC5B5D"/>
    <w:rsid w:val="00AC5BB5"/>
    <w:rsid w:val="00AC652B"/>
    <w:rsid w:val="00AC660A"/>
    <w:rsid w:val="00AC6650"/>
    <w:rsid w:val="00AC6684"/>
    <w:rsid w:val="00AC6A90"/>
    <w:rsid w:val="00AC6ABD"/>
    <w:rsid w:val="00AC6B8E"/>
    <w:rsid w:val="00AC6D84"/>
    <w:rsid w:val="00AC6ECA"/>
    <w:rsid w:val="00AC70AF"/>
    <w:rsid w:val="00AC720B"/>
    <w:rsid w:val="00AC7234"/>
    <w:rsid w:val="00AC727F"/>
    <w:rsid w:val="00AC7461"/>
    <w:rsid w:val="00AC7469"/>
    <w:rsid w:val="00AC746E"/>
    <w:rsid w:val="00AC755F"/>
    <w:rsid w:val="00AC75F7"/>
    <w:rsid w:val="00AC7612"/>
    <w:rsid w:val="00AC7850"/>
    <w:rsid w:val="00AC7A73"/>
    <w:rsid w:val="00AC7AA2"/>
    <w:rsid w:val="00AC7D8C"/>
    <w:rsid w:val="00AD0071"/>
    <w:rsid w:val="00AD018F"/>
    <w:rsid w:val="00AD021F"/>
    <w:rsid w:val="00AD0248"/>
    <w:rsid w:val="00AD0287"/>
    <w:rsid w:val="00AD043F"/>
    <w:rsid w:val="00AD063F"/>
    <w:rsid w:val="00AD0881"/>
    <w:rsid w:val="00AD0B6D"/>
    <w:rsid w:val="00AD0C2C"/>
    <w:rsid w:val="00AD0C9B"/>
    <w:rsid w:val="00AD0CEE"/>
    <w:rsid w:val="00AD0D82"/>
    <w:rsid w:val="00AD0F2D"/>
    <w:rsid w:val="00AD12AB"/>
    <w:rsid w:val="00AD145A"/>
    <w:rsid w:val="00AD1726"/>
    <w:rsid w:val="00AD1B74"/>
    <w:rsid w:val="00AD1C74"/>
    <w:rsid w:val="00AD1EDB"/>
    <w:rsid w:val="00AD1F47"/>
    <w:rsid w:val="00AD1F54"/>
    <w:rsid w:val="00AD1FAE"/>
    <w:rsid w:val="00AD2434"/>
    <w:rsid w:val="00AD2537"/>
    <w:rsid w:val="00AD27A0"/>
    <w:rsid w:val="00AD2805"/>
    <w:rsid w:val="00AD2A75"/>
    <w:rsid w:val="00AD2D76"/>
    <w:rsid w:val="00AD2F46"/>
    <w:rsid w:val="00AD3009"/>
    <w:rsid w:val="00AD3134"/>
    <w:rsid w:val="00AD3372"/>
    <w:rsid w:val="00AD337B"/>
    <w:rsid w:val="00AD33C0"/>
    <w:rsid w:val="00AD33FD"/>
    <w:rsid w:val="00AD3491"/>
    <w:rsid w:val="00AD34EA"/>
    <w:rsid w:val="00AD3507"/>
    <w:rsid w:val="00AD364A"/>
    <w:rsid w:val="00AD368E"/>
    <w:rsid w:val="00AD3716"/>
    <w:rsid w:val="00AD37A2"/>
    <w:rsid w:val="00AD37AA"/>
    <w:rsid w:val="00AD38E3"/>
    <w:rsid w:val="00AD3A1A"/>
    <w:rsid w:val="00AD3C88"/>
    <w:rsid w:val="00AD3CA1"/>
    <w:rsid w:val="00AD3DE0"/>
    <w:rsid w:val="00AD4045"/>
    <w:rsid w:val="00AD4112"/>
    <w:rsid w:val="00AD42A6"/>
    <w:rsid w:val="00AD431A"/>
    <w:rsid w:val="00AD44F9"/>
    <w:rsid w:val="00AD4540"/>
    <w:rsid w:val="00AD46D2"/>
    <w:rsid w:val="00AD4AB7"/>
    <w:rsid w:val="00AD4AD7"/>
    <w:rsid w:val="00AD4C42"/>
    <w:rsid w:val="00AD4E9A"/>
    <w:rsid w:val="00AD5543"/>
    <w:rsid w:val="00AD559E"/>
    <w:rsid w:val="00AD55CD"/>
    <w:rsid w:val="00AD58AC"/>
    <w:rsid w:val="00AD5928"/>
    <w:rsid w:val="00AD5958"/>
    <w:rsid w:val="00AD5B08"/>
    <w:rsid w:val="00AD5BA1"/>
    <w:rsid w:val="00AD5CD5"/>
    <w:rsid w:val="00AD5E97"/>
    <w:rsid w:val="00AD6003"/>
    <w:rsid w:val="00AD6120"/>
    <w:rsid w:val="00AD6278"/>
    <w:rsid w:val="00AD65DC"/>
    <w:rsid w:val="00AD66F3"/>
    <w:rsid w:val="00AD69D6"/>
    <w:rsid w:val="00AD6A43"/>
    <w:rsid w:val="00AD6D2B"/>
    <w:rsid w:val="00AD6DBC"/>
    <w:rsid w:val="00AD6FAD"/>
    <w:rsid w:val="00AD7221"/>
    <w:rsid w:val="00AD7455"/>
    <w:rsid w:val="00AD74DF"/>
    <w:rsid w:val="00AD759F"/>
    <w:rsid w:val="00AD7673"/>
    <w:rsid w:val="00AD7811"/>
    <w:rsid w:val="00AD7A7C"/>
    <w:rsid w:val="00AD7AEB"/>
    <w:rsid w:val="00AD7B57"/>
    <w:rsid w:val="00AD7C00"/>
    <w:rsid w:val="00AD7F9A"/>
    <w:rsid w:val="00AE002B"/>
    <w:rsid w:val="00AE00F6"/>
    <w:rsid w:val="00AE01F3"/>
    <w:rsid w:val="00AE034C"/>
    <w:rsid w:val="00AE0390"/>
    <w:rsid w:val="00AE0592"/>
    <w:rsid w:val="00AE069D"/>
    <w:rsid w:val="00AE06CE"/>
    <w:rsid w:val="00AE0746"/>
    <w:rsid w:val="00AE0A36"/>
    <w:rsid w:val="00AE0A3C"/>
    <w:rsid w:val="00AE0ADE"/>
    <w:rsid w:val="00AE0BD3"/>
    <w:rsid w:val="00AE0D97"/>
    <w:rsid w:val="00AE0DFF"/>
    <w:rsid w:val="00AE0E18"/>
    <w:rsid w:val="00AE0E56"/>
    <w:rsid w:val="00AE0F51"/>
    <w:rsid w:val="00AE0F61"/>
    <w:rsid w:val="00AE10BF"/>
    <w:rsid w:val="00AE10FE"/>
    <w:rsid w:val="00AE1150"/>
    <w:rsid w:val="00AE1246"/>
    <w:rsid w:val="00AE131C"/>
    <w:rsid w:val="00AE15E0"/>
    <w:rsid w:val="00AE15E9"/>
    <w:rsid w:val="00AE18CA"/>
    <w:rsid w:val="00AE1CA1"/>
    <w:rsid w:val="00AE1CB7"/>
    <w:rsid w:val="00AE1CCF"/>
    <w:rsid w:val="00AE1E5A"/>
    <w:rsid w:val="00AE1F4E"/>
    <w:rsid w:val="00AE22B2"/>
    <w:rsid w:val="00AE280B"/>
    <w:rsid w:val="00AE2C1F"/>
    <w:rsid w:val="00AE2D20"/>
    <w:rsid w:val="00AE2F5F"/>
    <w:rsid w:val="00AE301D"/>
    <w:rsid w:val="00AE3136"/>
    <w:rsid w:val="00AE3471"/>
    <w:rsid w:val="00AE363F"/>
    <w:rsid w:val="00AE37F0"/>
    <w:rsid w:val="00AE3F17"/>
    <w:rsid w:val="00AE400D"/>
    <w:rsid w:val="00AE40B3"/>
    <w:rsid w:val="00AE4152"/>
    <w:rsid w:val="00AE4262"/>
    <w:rsid w:val="00AE493A"/>
    <w:rsid w:val="00AE4AA7"/>
    <w:rsid w:val="00AE4E90"/>
    <w:rsid w:val="00AE5012"/>
    <w:rsid w:val="00AE526F"/>
    <w:rsid w:val="00AE52D3"/>
    <w:rsid w:val="00AE53B1"/>
    <w:rsid w:val="00AE53C3"/>
    <w:rsid w:val="00AE5640"/>
    <w:rsid w:val="00AE5798"/>
    <w:rsid w:val="00AE5AFD"/>
    <w:rsid w:val="00AE5D78"/>
    <w:rsid w:val="00AE5DCC"/>
    <w:rsid w:val="00AE5EC1"/>
    <w:rsid w:val="00AE602C"/>
    <w:rsid w:val="00AE6146"/>
    <w:rsid w:val="00AE615F"/>
    <w:rsid w:val="00AE61ED"/>
    <w:rsid w:val="00AE64EC"/>
    <w:rsid w:val="00AE6581"/>
    <w:rsid w:val="00AE6712"/>
    <w:rsid w:val="00AE687E"/>
    <w:rsid w:val="00AE68BA"/>
    <w:rsid w:val="00AE692D"/>
    <w:rsid w:val="00AE69CA"/>
    <w:rsid w:val="00AE6AE0"/>
    <w:rsid w:val="00AE6C52"/>
    <w:rsid w:val="00AE7480"/>
    <w:rsid w:val="00AE753B"/>
    <w:rsid w:val="00AE7617"/>
    <w:rsid w:val="00AE783E"/>
    <w:rsid w:val="00AE7964"/>
    <w:rsid w:val="00AE7AA4"/>
    <w:rsid w:val="00AF016D"/>
    <w:rsid w:val="00AF0565"/>
    <w:rsid w:val="00AF066F"/>
    <w:rsid w:val="00AF06DA"/>
    <w:rsid w:val="00AF0826"/>
    <w:rsid w:val="00AF09D3"/>
    <w:rsid w:val="00AF0AF6"/>
    <w:rsid w:val="00AF0B23"/>
    <w:rsid w:val="00AF0BE5"/>
    <w:rsid w:val="00AF0F32"/>
    <w:rsid w:val="00AF101A"/>
    <w:rsid w:val="00AF1356"/>
    <w:rsid w:val="00AF1460"/>
    <w:rsid w:val="00AF14FE"/>
    <w:rsid w:val="00AF1697"/>
    <w:rsid w:val="00AF1B96"/>
    <w:rsid w:val="00AF1D47"/>
    <w:rsid w:val="00AF1DD2"/>
    <w:rsid w:val="00AF1E1F"/>
    <w:rsid w:val="00AF2254"/>
    <w:rsid w:val="00AF246C"/>
    <w:rsid w:val="00AF266F"/>
    <w:rsid w:val="00AF29A4"/>
    <w:rsid w:val="00AF2BB7"/>
    <w:rsid w:val="00AF2BDC"/>
    <w:rsid w:val="00AF2DF1"/>
    <w:rsid w:val="00AF30C7"/>
    <w:rsid w:val="00AF3259"/>
    <w:rsid w:val="00AF35BB"/>
    <w:rsid w:val="00AF3822"/>
    <w:rsid w:val="00AF3840"/>
    <w:rsid w:val="00AF392F"/>
    <w:rsid w:val="00AF3ABB"/>
    <w:rsid w:val="00AF3BEC"/>
    <w:rsid w:val="00AF3F29"/>
    <w:rsid w:val="00AF41BB"/>
    <w:rsid w:val="00AF423E"/>
    <w:rsid w:val="00AF4284"/>
    <w:rsid w:val="00AF433E"/>
    <w:rsid w:val="00AF4493"/>
    <w:rsid w:val="00AF4567"/>
    <w:rsid w:val="00AF4761"/>
    <w:rsid w:val="00AF478E"/>
    <w:rsid w:val="00AF49A6"/>
    <w:rsid w:val="00AF49B0"/>
    <w:rsid w:val="00AF4A4B"/>
    <w:rsid w:val="00AF4AEA"/>
    <w:rsid w:val="00AF4C56"/>
    <w:rsid w:val="00AF4C7E"/>
    <w:rsid w:val="00AF4E78"/>
    <w:rsid w:val="00AF4ED4"/>
    <w:rsid w:val="00AF53FE"/>
    <w:rsid w:val="00AF58DD"/>
    <w:rsid w:val="00AF5F45"/>
    <w:rsid w:val="00AF624E"/>
    <w:rsid w:val="00AF63E1"/>
    <w:rsid w:val="00AF63EA"/>
    <w:rsid w:val="00AF64EF"/>
    <w:rsid w:val="00AF655A"/>
    <w:rsid w:val="00AF65B6"/>
    <w:rsid w:val="00AF6608"/>
    <w:rsid w:val="00AF6828"/>
    <w:rsid w:val="00AF6887"/>
    <w:rsid w:val="00AF6B61"/>
    <w:rsid w:val="00AF7032"/>
    <w:rsid w:val="00AF70B7"/>
    <w:rsid w:val="00AF7279"/>
    <w:rsid w:val="00AF7322"/>
    <w:rsid w:val="00AF7336"/>
    <w:rsid w:val="00AF73B0"/>
    <w:rsid w:val="00AF7496"/>
    <w:rsid w:val="00AF7700"/>
    <w:rsid w:val="00AF78AB"/>
    <w:rsid w:val="00AF7BAB"/>
    <w:rsid w:val="00AF7C50"/>
    <w:rsid w:val="00AF7EE3"/>
    <w:rsid w:val="00AF7F95"/>
    <w:rsid w:val="00B00030"/>
    <w:rsid w:val="00B0041D"/>
    <w:rsid w:val="00B00B38"/>
    <w:rsid w:val="00B00C2A"/>
    <w:rsid w:val="00B00CEA"/>
    <w:rsid w:val="00B00DA2"/>
    <w:rsid w:val="00B00E35"/>
    <w:rsid w:val="00B00FC9"/>
    <w:rsid w:val="00B01280"/>
    <w:rsid w:val="00B014FA"/>
    <w:rsid w:val="00B01575"/>
    <w:rsid w:val="00B015C4"/>
    <w:rsid w:val="00B0168D"/>
    <w:rsid w:val="00B0179A"/>
    <w:rsid w:val="00B018E4"/>
    <w:rsid w:val="00B019F1"/>
    <w:rsid w:val="00B01A46"/>
    <w:rsid w:val="00B01A72"/>
    <w:rsid w:val="00B01B3A"/>
    <w:rsid w:val="00B01C1B"/>
    <w:rsid w:val="00B01E5D"/>
    <w:rsid w:val="00B01E88"/>
    <w:rsid w:val="00B02005"/>
    <w:rsid w:val="00B023B3"/>
    <w:rsid w:val="00B025B6"/>
    <w:rsid w:val="00B027F2"/>
    <w:rsid w:val="00B02875"/>
    <w:rsid w:val="00B02D2B"/>
    <w:rsid w:val="00B02D66"/>
    <w:rsid w:val="00B02E23"/>
    <w:rsid w:val="00B02EEF"/>
    <w:rsid w:val="00B02F3F"/>
    <w:rsid w:val="00B02F48"/>
    <w:rsid w:val="00B02F79"/>
    <w:rsid w:val="00B03114"/>
    <w:rsid w:val="00B0317B"/>
    <w:rsid w:val="00B03700"/>
    <w:rsid w:val="00B039E6"/>
    <w:rsid w:val="00B03B11"/>
    <w:rsid w:val="00B03CA5"/>
    <w:rsid w:val="00B03CDA"/>
    <w:rsid w:val="00B03D5C"/>
    <w:rsid w:val="00B03E56"/>
    <w:rsid w:val="00B03FB4"/>
    <w:rsid w:val="00B04045"/>
    <w:rsid w:val="00B041A3"/>
    <w:rsid w:val="00B04299"/>
    <w:rsid w:val="00B04433"/>
    <w:rsid w:val="00B045F3"/>
    <w:rsid w:val="00B0486B"/>
    <w:rsid w:val="00B049E8"/>
    <w:rsid w:val="00B04BBA"/>
    <w:rsid w:val="00B04BC9"/>
    <w:rsid w:val="00B04CDB"/>
    <w:rsid w:val="00B04FC7"/>
    <w:rsid w:val="00B05143"/>
    <w:rsid w:val="00B05242"/>
    <w:rsid w:val="00B0528C"/>
    <w:rsid w:val="00B05599"/>
    <w:rsid w:val="00B05699"/>
    <w:rsid w:val="00B058AE"/>
    <w:rsid w:val="00B059DD"/>
    <w:rsid w:val="00B05B26"/>
    <w:rsid w:val="00B05C47"/>
    <w:rsid w:val="00B05C95"/>
    <w:rsid w:val="00B05D1F"/>
    <w:rsid w:val="00B05E47"/>
    <w:rsid w:val="00B05E9F"/>
    <w:rsid w:val="00B060C2"/>
    <w:rsid w:val="00B061E4"/>
    <w:rsid w:val="00B062FE"/>
    <w:rsid w:val="00B065C9"/>
    <w:rsid w:val="00B06C9B"/>
    <w:rsid w:val="00B06CA8"/>
    <w:rsid w:val="00B06DEF"/>
    <w:rsid w:val="00B06F99"/>
    <w:rsid w:val="00B07432"/>
    <w:rsid w:val="00B0745D"/>
    <w:rsid w:val="00B07686"/>
    <w:rsid w:val="00B079A2"/>
    <w:rsid w:val="00B07A3E"/>
    <w:rsid w:val="00B07D9D"/>
    <w:rsid w:val="00B07E3D"/>
    <w:rsid w:val="00B1002F"/>
    <w:rsid w:val="00B1016D"/>
    <w:rsid w:val="00B102BE"/>
    <w:rsid w:val="00B103AA"/>
    <w:rsid w:val="00B103DE"/>
    <w:rsid w:val="00B104C7"/>
    <w:rsid w:val="00B10630"/>
    <w:rsid w:val="00B10670"/>
    <w:rsid w:val="00B10709"/>
    <w:rsid w:val="00B10872"/>
    <w:rsid w:val="00B10886"/>
    <w:rsid w:val="00B10AF6"/>
    <w:rsid w:val="00B10C01"/>
    <w:rsid w:val="00B10CEC"/>
    <w:rsid w:val="00B10D95"/>
    <w:rsid w:val="00B110E0"/>
    <w:rsid w:val="00B110E2"/>
    <w:rsid w:val="00B11142"/>
    <w:rsid w:val="00B1152A"/>
    <w:rsid w:val="00B1177E"/>
    <w:rsid w:val="00B11A3B"/>
    <w:rsid w:val="00B11A95"/>
    <w:rsid w:val="00B11FAA"/>
    <w:rsid w:val="00B1203F"/>
    <w:rsid w:val="00B12339"/>
    <w:rsid w:val="00B125B7"/>
    <w:rsid w:val="00B12800"/>
    <w:rsid w:val="00B129D2"/>
    <w:rsid w:val="00B12A49"/>
    <w:rsid w:val="00B12B1D"/>
    <w:rsid w:val="00B12B6B"/>
    <w:rsid w:val="00B12B74"/>
    <w:rsid w:val="00B12DBE"/>
    <w:rsid w:val="00B12E35"/>
    <w:rsid w:val="00B12F26"/>
    <w:rsid w:val="00B12F8E"/>
    <w:rsid w:val="00B13013"/>
    <w:rsid w:val="00B13072"/>
    <w:rsid w:val="00B130C7"/>
    <w:rsid w:val="00B13156"/>
    <w:rsid w:val="00B135CA"/>
    <w:rsid w:val="00B135F7"/>
    <w:rsid w:val="00B136F7"/>
    <w:rsid w:val="00B13A55"/>
    <w:rsid w:val="00B13C77"/>
    <w:rsid w:val="00B13CE8"/>
    <w:rsid w:val="00B13D3D"/>
    <w:rsid w:val="00B13D74"/>
    <w:rsid w:val="00B13DB7"/>
    <w:rsid w:val="00B14362"/>
    <w:rsid w:val="00B147AC"/>
    <w:rsid w:val="00B15474"/>
    <w:rsid w:val="00B154D0"/>
    <w:rsid w:val="00B15A27"/>
    <w:rsid w:val="00B15D21"/>
    <w:rsid w:val="00B15FB9"/>
    <w:rsid w:val="00B16311"/>
    <w:rsid w:val="00B16496"/>
    <w:rsid w:val="00B167C5"/>
    <w:rsid w:val="00B16A90"/>
    <w:rsid w:val="00B16B02"/>
    <w:rsid w:val="00B16C6D"/>
    <w:rsid w:val="00B16C9A"/>
    <w:rsid w:val="00B16CA9"/>
    <w:rsid w:val="00B16DCF"/>
    <w:rsid w:val="00B16E73"/>
    <w:rsid w:val="00B16EA8"/>
    <w:rsid w:val="00B16FB0"/>
    <w:rsid w:val="00B1702E"/>
    <w:rsid w:val="00B17352"/>
    <w:rsid w:val="00B174D6"/>
    <w:rsid w:val="00B1763D"/>
    <w:rsid w:val="00B1763E"/>
    <w:rsid w:val="00B17892"/>
    <w:rsid w:val="00B17A18"/>
    <w:rsid w:val="00B17B23"/>
    <w:rsid w:val="00B17C32"/>
    <w:rsid w:val="00B17D7D"/>
    <w:rsid w:val="00B17FBE"/>
    <w:rsid w:val="00B20098"/>
    <w:rsid w:val="00B2023E"/>
    <w:rsid w:val="00B20351"/>
    <w:rsid w:val="00B204E7"/>
    <w:rsid w:val="00B204EC"/>
    <w:rsid w:val="00B20815"/>
    <w:rsid w:val="00B20FED"/>
    <w:rsid w:val="00B21192"/>
    <w:rsid w:val="00B214F3"/>
    <w:rsid w:val="00B216CC"/>
    <w:rsid w:val="00B21766"/>
    <w:rsid w:val="00B2194B"/>
    <w:rsid w:val="00B21B89"/>
    <w:rsid w:val="00B21BE5"/>
    <w:rsid w:val="00B21D5C"/>
    <w:rsid w:val="00B21DE5"/>
    <w:rsid w:val="00B21E37"/>
    <w:rsid w:val="00B22046"/>
    <w:rsid w:val="00B222BE"/>
    <w:rsid w:val="00B2235D"/>
    <w:rsid w:val="00B224B2"/>
    <w:rsid w:val="00B22641"/>
    <w:rsid w:val="00B22C35"/>
    <w:rsid w:val="00B22EBF"/>
    <w:rsid w:val="00B23073"/>
    <w:rsid w:val="00B2338A"/>
    <w:rsid w:val="00B239D5"/>
    <w:rsid w:val="00B23AB7"/>
    <w:rsid w:val="00B23AD5"/>
    <w:rsid w:val="00B23ADA"/>
    <w:rsid w:val="00B23AF1"/>
    <w:rsid w:val="00B23B2E"/>
    <w:rsid w:val="00B23C88"/>
    <w:rsid w:val="00B23CB3"/>
    <w:rsid w:val="00B2406A"/>
    <w:rsid w:val="00B240B8"/>
    <w:rsid w:val="00B2435E"/>
    <w:rsid w:val="00B24404"/>
    <w:rsid w:val="00B2493D"/>
    <w:rsid w:val="00B24AEE"/>
    <w:rsid w:val="00B24B0F"/>
    <w:rsid w:val="00B24C32"/>
    <w:rsid w:val="00B24F15"/>
    <w:rsid w:val="00B24F40"/>
    <w:rsid w:val="00B25158"/>
    <w:rsid w:val="00B251A4"/>
    <w:rsid w:val="00B252C3"/>
    <w:rsid w:val="00B25363"/>
    <w:rsid w:val="00B2541E"/>
    <w:rsid w:val="00B25786"/>
    <w:rsid w:val="00B25900"/>
    <w:rsid w:val="00B25945"/>
    <w:rsid w:val="00B25A32"/>
    <w:rsid w:val="00B25C50"/>
    <w:rsid w:val="00B25CEA"/>
    <w:rsid w:val="00B25D7D"/>
    <w:rsid w:val="00B260BF"/>
    <w:rsid w:val="00B26153"/>
    <w:rsid w:val="00B26341"/>
    <w:rsid w:val="00B263A7"/>
    <w:rsid w:val="00B26A76"/>
    <w:rsid w:val="00B26AF7"/>
    <w:rsid w:val="00B26BC3"/>
    <w:rsid w:val="00B26C33"/>
    <w:rsid w:val="00B26DC4"/>
    <w:rsid w:val="00B26F83"/>
    <w:rsid w:val="00B27077"/>
    <w:rsid w:val="00B2719A"/>
    <w:rsid w:val="00B272C9"/>
    <w:rsid w:val="00B2747A"/>
    <w:rsid w:val="00B2751C"/>
    <w:rsid w:val="00B277A3"/>
    <w:rsid w:val="00B277EC"/>
    <w:rsid w:val="00B27831"/>
    <w:rsid w:val="00B27867"/>
    <w:rsid w:val="00B27A2B"/>
    <w:rsid w:val="00B27ACA"/>
    <w:rsid w:val="00B27C00"/>
    <w:rsid w:val="00B27CAE"/>
    <w:rsid w:val="00B27D76"/>
    <w:rsid w:val="00B27D84"/>
    <w:rsid w:val="00B27F16"/>
    <w:rsid w:val="00B300A2"/>
    <w:rsid w:val="00B30138"/>
    <w:rsid w:val="00B303FB"/>
    <w:rsid w:val="00B305E8"/>
    <w:rsid w:val="00B306F6"/>
    <w:rsid w:val="00B30879"/>
    <w:rsid w:val="00B30910"/>
    <w:rsid w:val="00B30A69"/>
    <w:rsid w:val="00B30CB6"/>
    <w:rsid w:val="00B30FFA"/>
    <w:rsid w:val="00B310B4"/>
    <w:rsid w:val="00B31104"/>
    <w:rsid w:val="00B31195"/>
    <w:rsid w:val="00B31266"/>
    <w:rsid w:val="00B31312"/>
    <w:rsid w:val="00B315B4"/>
    <w:rsid w:val="00B316F3"/>
    <w:rsid w:val="00B3183B"/>
    <w:rsid w:val="00B31F1C"/>
    <w:rsid w:val="00B31FE7"/>
    <w:rsid w:val="00B32101"/>
    <w:rsid w:val="00B3211A"/>
    <w:rsid w:val="00B322C8"/>
    <w:rsid w:val="00B3246B"/>
    <w:rsid w:val="00B325F4"/>
    <w:rsid w:val="00B3287D"/>
    <w:rsid w:val="00B328B2"/>
    <w:rsid w:val="00B32D97"/>
    <w:rsid w:val="00B32E02"/>
    <w:rsid w:val="00B32EC2"/>
    <w:rsid w:val="00B32FB3"/>
    <w:rsid w:val="00B330EC"/>
    <w:rsid w:val="00B33815"/>
    <w:rsid w:val="00B33944"/>
    <w:rsid w:val="00B33A6B"/>
    <w:rsid w:val="00B33C27"/>
    <w:rsid w:val="00B33CEE"/>
    <w:rsid w:val="00B33DB8"/>
    <w:rsid w:val="00B33F18"/>
    <w:rsid w:val="00B34015"/>
    <w:rsid w:val="00B34075"/>
    <w:rsid w:val="00B34094"/>
    <w:rsid w:val="00B34107"/>
    <w:rsid w:val="00B34697"/>
    <w:rsid w:val="00B347F0"/>
    <w:rsid w:val="00B34830"/>
    <w:rsid w:val="00B348DC"/>
    <w:rsid w:val="00B34A07"/>
    <w:rsid w:val="00B34B3A"/>
    <w:rsid w:val="00B34B41"/>
    <w:rsid w:val="00B34C38"/>
    <w:rsid w:val="00B34E3F"/>
    <w:rsid w:val="00B34E6E"/>
    <w:rsid w:val="00B35253"/>
    <w:rsid w:val="00B35392"/>
    <w:rsid w:val="00B3571B"/>
    <w:rsid w:val="00B357D9"/>
    <w:rsid w:val="00B35870"/>
    <w:rsid w:val="00B35935"/>
    <w:rsid w:val="00B35957"/>
    <w:rsid w:val="00B35EC8"/>
    <w:rsid w:val="00B3630C"/>
    <w:rsid w:val="00B36349"/>
    <w:rsid w:val="00B363C2"/>
    <w:rsid w:val="00B3651E"/>
    <w:rsid w:val="00B3659D"/>
    <w:rsid w:val="00B365BF"/>
    <w:rsid w:val="00B366FB"/>
    <w:rsid w:val="00B3685D"/>
    <w:rsid w:val="00B36A84"/>
    <w:rsid w:val="00B36BB6"/>
    <w:rsid w:val="00B376F8"/>
    <w:rsid w:val="00B377BE"/>
    <w:rsid w:val="00B37A31"/>
    <w:rsid w:val="00B37AA3"/>
    <w:rsid w:val="00B37C3D"/>
    <w:rsid w:val="00B402C5"/>
    <w:rsid w:val="00B403C8"/>
    <w:rsid w:val="00B404EE"/>
    <w:rsid w:val="00B4057A"/>
    <w:rsid w:val="00B406B0"/>
    <w:rsid w:val="00B40970"/>
    <w:rsid w:val="00B40A96"/>
    <w:rsid w:val="00B40C41"/>
    <w:rsid w:val="00B40DF7"/>
    <w:rsid w:val="00B40E4E"/>
    <w:rsid w:val="00B41023"/>
    <w:rsid w:val="00B411A2"/>
    <w:rsid w:val="00B412FD"/>
    <w:rsid w:val="00B41303"/>
    <w:rsid w:val="00B41377"/>
    <w:rsid w:val="00B4145A"/>
    <w:rsid w:val="00B41463"/>
    <w:rsid w:val="00B416EC"/>
    <w:rsid w:val="00B417AB"/>
    <w:rsid w:val="00B417EC"/>
    <w:rsid w:val="00B41871"/>
    <w:rsid w:val="00B41A73"/>
    <w:rsid w:val="00B41BF7"/>
    <w:rsid w:val="00B41CB8"/>
    <w:rsid w:val="00B41D49"/>
    <w:rsid w:val="00B41F5F"/>
    <w:rsid w:val="00B4217D"/>
    <w:rsid w:val="00B42387"/>
    <w:rsid w:val="00B4256F"/>
    <w:rsid w:val="00B4282B"/>
    <w:rsid w:val="00B42AEA"/>
    <w:rsid w:val="00B42B57"/>
    <w:rsid w:val="00B42BFD"/>
    <w:rsid w:val="00B42CAB"/>
    <w:rsid w:val="00B42D8E"/>
    <w:rsid w:val="00B42FA8"/>
    <w:rsid w:val="00B4324E"/>
    <w:rsid w:val="00B43380"/>
    <w:rsid w:val="00B434DF"/>
    <w:rsid w:val="00B43585"/>
    <w:rsid w:val="00B4373A"/>
    <w:rsid w:val="00B43768"/>
    <w:rsid w:val="00B438E4"/>
    <w:rsid w:val="00B43913"/>
    <w:rsid w:val="00B43DDF"/>
    <w:rsid w:val="00B43ED8"/>
    <w:rsid w:val="00B43F06"/>
    <w:rsid w:val="00B43FBA"/>
    <w:rsid w:val="00B43FCE"/>
    <w:rsid w:val="00B440CF"/>
    <w:rsid w:val="00B44153"/>
    <w:rsid w:val="00B442B9"/>
    <w:rsid w:val="00B44626"/>
    <w:rsid w:val="00B446AD"/>
    <w:rsid w:val="00B447E0"/>
    <w:rsid w:val="00B44966"/>
    <w:rsid w:val="00B44CAF"/>
    <w:rsid w:val="00B44CD4"/>
    <w:rsid w:val="00B44E02"/>
    <w:rsid w:val="00B44F41"/>
    <w:rsid w:val="00B450AC"/>
    <w:rsid w:val="00B451AF"/>
    <w:rsid w:val="00B456A2"/>
    <w:rsid w:val="00B4584A"/>
    <w:rsid w:val="00B45927"/>
    <w:rsid w:val="00B45CD9"/>
    <w:rsid w:val="00B45D2C"/>
    <w:rsid w:val="00B45DDB"/>
    <w:rsid w:val="00B45E23"/>
    <w:rsid w:val="00B45F05"/>
    <w:rsid w:val="00B461F1"/>
    <w:rsid w:val="00B46292"/>
    <w:rsid w:val="00B462ED"/>
    <w:rsid w:val="00B4632A"/>
    <w:rsid w:val="00B46342"/>
    <w:rsid w:val="00B46507"/>
    <w:rsid w:val="00B4661C"/>
    <w:rsid w:val="00B46795"/>
    <w:rsid w:val="00B46806"/>
    <w:rsid w:val="00B46886"/>
    <w:rsid w:val="00B46C54"/>
    <w:rsid w:val="00B46C67"/>
    <w:rsid w:val="00B46E5F"/>
    <w:rsid w:val="00B46F47"/>
    <w:rsid w:val="00B470D0"/>
    <w:rsid w:val="00B4710B"/>
    <w:rsid w:val="00B4716E"/>
    <w:rsid w:val="00B472F7"/>
    <w:rsid w:val="00B477A7"/>
    <w:rsid w:val="00B47C7A"/>
    <w:rsid w:val="00B47CF7"/>
    <w:rsid w:val="00B47F9E"/>
    <w:rsid w:val="00B47FD2"/>
    <w:rsid w:val="00B50015"/>
    <w:rsid w:val="00B5018C"/>
    <w:rsid w:val="00B50223"/>
    <w:rsid w:val="00B50331"/>
    <w:rsid w:val="00B5041B"/>
    <w:rsid w:val="00B50500"/>
    <w:rsid w:val="00B50826"/>
    <w:rsid w:val="00B509FD"/>
    <w:rsid w:val="00B50AE8"/>
    <w:rsid w:val="00B50B09"/>
    <w:rsid w:val="00B50D81"/>
    <w:rsid w:val="00B50E41"/>
    <w:rsid w:val="00B5101F"/>
    <w:rsid w:val="00B5116D"/>
    <w:rsid w:val="00B51310"/>
    <w:rsid w:val="00B51463"/>
    <w:rsid w:val="00B517D3"/>
    <w:rsid w:val="00B518A2"/>
    <w:rsid w:val="00B518B0"/>
    <w:rsid w:val="00B51A1B"/>
    <w:rsid w:val="00B51A1F"/>
    <w:rsid w:val="00B51A28"/>
    <w:rsid w:val="00B51BE2"/>
    <w:rsid w:val="00B51C8C"/>
    <w:rsid w:val="00B51DB7"/>
    <w:rsid w:val="00B51DC7"/>
    <w:rsid w:val="00B51FC7"/>
    <w:rsid w:val="00B52135"/>
    <w:rsid w:val="00B5240E"/>
    <w:rsid w:val="00B52486"/>
    <w:rsid w:val="00B529D7"/>
    <w:rsid w:val="00B52B46"/>
    <w:rsid w:val="00B52B53"/>
    <w:rsid w:val="00B52B5E"/>
    <w:rsid w:val="00B52B6A"/>
    <w:rsid w:val="00B52D96"/>
    <w:rsid w:val="00B52DE5"/>
    <w:rsid w:val="00B52DF4"/>
    <w:rsid w:val="00B5317B"/>
    <w:rsid w:val="00B53194"/>
    <w:rsid w:val="00B53295"/>
    <w:rsid w:val="00B53343"/>
    <w:rsid w:val="00B53613"/>
    <w:rsid w:val="00B53637"/>
    <w:rsid w:val="00B536A2"/>
    <w:rsid w:val="00B53735"/>
    <w:rsid w:val="00B53861"/>
    <w:rsid w:val="00B5398C"/>
    <w:rsid w:val="00B53A82"/>
    <w:rsid w:val="00B53B23"/>
    <w:rsid w:val="00B53D48"/>
    <w:rsid w:val="00B53E1F"/>
    <w:rsid w:val="00B53F49"/>
    <w:rsid w:val="00B53F5E"/>
    <w:rsid w:val="00B540A3"/>
    <w:rsid w:val="00B54162"/>
    <w:rsid w:val="00B54287"/>
    <w:rsid w:val="00B543A1"/>
    <w:rsid w:val="00B5471A"/>
    <w:rsid w:val="00B54A13"/>
    <w:rsid w:val="00B54CCF"/>
    <w:rsid w:val="00B54DCD"/>
    <w:rsid w:val="00B54E52"/>
    <w:rsid w:val="00B54F18"/>
    <w:rsid w:val="00B54F82"/>
    <w:rsid w:val="00B55049"/>
    <w:rsid w:val="00B5515E"/>
    <w:rsid w:val="00B5521B"/>
    <w:rsid w:val="00B55450"/>
    <w:rsid w:val="00B55733"/>
    <w:rsid w:val="00B55B85"/>
    <w:rsid w:val="00B55B86"/>
    <w:rsid w:val="00B55D8B"/>
    <w:rsid w:val="00B55F6B"/>
    <w:rsid w:val="00B55FB0"/>
    <w:rsid w:val="00B563A6"/>
    <w:rsid w:val="00B564A1"/>
    <w:rsid w:val="00B56590"/>
    <w:rsid w:val="00B56B5B"/>
    <w:rsid w:val="00B56BB3"/>
    <w:rsid w:val="00B56BED"/>
    <w:rsid w:val="00B56D02"/>
    <w:rsid w:val="00B56E77"/>
    <w:rsid w:val="00B570D2"/>
    <w:rsid w:val="00B57303"/>
    <w:rsid w:val="00B573EB"/>
    <w:rsid w:val="00B57410"/>
    <w:rsid w:val="00B574AA"/>
    <w:rsid w:val="00B57628"/>
    <w:rsid w:val="00B5793E"/>
    <w:rsid w:val="00B57A26"/>
    <w:rsid w:val="00B57AE2"/>
    <w:rsid w:val="00B57B44"/>
    <w:rsid w:val="00B57C87"/>
    <w:rsid w:val="00B57DDB"/>
    <w:rsid w:val="00B57EB2"/>
    <w:rsid w:val="00B60052"/>
    <w:rsid w:val="00B607D0"/>
    <w:rsid w:val="00B60870"/>
    <w:rsid w:val="00B610D0"/>
    <w:rsid w:val="00B6115B"/>
    <w:rsid w:val="00B61288"/>
    <w:rsid w:val="00B613B7"/>
    <w:rsid w:val="00B6143C"/>
    <w:rsid w:val="00B61536"/>
    <w:rsid w:val="00B615CE"/>
    <w:rsid w:val="00B61794"/>
    <w:rsid w:val="00B617F0"/>
    <w:rsid w:val="00B6190E"/>
    <w:rsid w:val="00B61A32"/>
    <w:rsid w:val="00B61D83"/>
    <w:rsid w:val="00B61FA4"/>
    <w:rsid w:val="00B6209B"/>
    <w:rsid w:val="00B625E3"/>
    <w:rsid w:val="00B62686"/>
    <w:rsid w:val="00B626B4"/>
    <w:rsid w:val="00B627EA"/>
    <w:rsid w:val="00B62827"/>
    <w:rsid w:val="00B62846"/>
    <w:rsid w:val="00B628EC"/>
    <w:rsid w:val="00B62915"/>
    <w:rsid w:val="00B62955"/>
    <w:rsid w:val="00B62A2A"/>
    <w:rsid w:val="00B62E1A"/>
    <w:rsid w:val="00B62E7D"/>
    <w:rsid w:val="00B62EDB"/>
    <w:rsid w:val="00B62FCD"/>
    <w:rsid w:val="00B6305C"/>
    <w:rsid w:val="00B630A9"/>
    <w:rsid w:val="00B6325A"/>
    <w:rsid w:val="00B6327B"/>
    <w:rsid w:val="00B6328D"/>
    <w:rsid w:val="00B632AB"/>
    <w:rsid w:val="00B633B8"/>
    <w:rsid w:val="00B633CB"/>
    <w:rsid w:val="00B63581"/>
    <w:rsid w:val="00B635E2"/>
    <w:rsid w:val="00B635EC"/>
    <w:rsid w:val="00B6382C"/>
    <w:rsid w:val="00B63B1A"/>
    <w:rsid w:val="00B63B8D"/>
    <w:rsid w:val="00B63DA1"/>
    <w:rsid w:val="00B63ED2"/>
    <w:rsid w:val="00B63F90"/>
    <w:rsid w:val="00B63FC8"/>
    <w:rsid w:val="00B6405A"/>
    <w:rsid w:val="00B642C1"/>
    <w:rsid w:val="00B64319"/>
    <w:rsid w:val="00B649CC"/>
    <w:rsid w:val="00B64A7D"/>
    <w:rsid w:val="00B64BF5"/>
    <w:rsid w:val="00B64D14"/>
    <w:rsid w:val="00B65101"/>
    <w:rsid w:val="00B654BF"/>
    <w:rsid w:val="00B6581C"/>
    <w:rsid w:val="00B65C02"/>
    <w:rsid w:val="00B65C0C"/>
    <w:rsid w:val="00B65CFC"/>
    <w:rsid w:val="00B65D14"/>
    <w:rsid w:val="00B66077"/>
    <w:rsid w:val="00B6621E"/>
    <w:rsid w:val="00B66337"/>
    <w:rsid w:val="00B66544"/>
    <w:rsid w:val="00B66789"/>
    <w:rsid w:val="00B6679D"/>
    <w:rsid w:val="00B66CBE"/>
    <w:rsid w:val="00B66ECB"/>
    <w:rsid w:val="00B66F0F"/>
    <w:rsid w:val="00B67045"/>
    <w:rsid w:val="00B670C5"/>
    <w:rsid w:val="00B672DB"/>
    <w:rsid w:val="00B673A5"/>
    <w:rsid w:val="00B67487"/>
    <w:rsid w:val="00B6773F"/>
    <w:rsid w:val="00B678A3"/>
    <w:rsid w:val="00B678BD"/>
    <w:rsid w:val="00B67B52"/>
    <w:rsid w:val="00B67CB1"/>
    <w:rsid w:val="00B67FB0"/>
    <w:rsid w:val="00B70116"/>
    <w:rsid w:val="00B7028D"/>
    <w:rsid w:val="00B702D5"/>
    <w:rsid w:val="00B703D1"/>
    <w:rsid w:val="00B70766"/>
    <w:rsid w:val="00B707EC"/>
    <w:rsid w:val="00B70865"/>
    <w:rsid w:val="00B70883"/>
    <w:rsid w:val="00B70B75"/>
    <w:rsid w:val="00B7144A"/>
    <w:rsid w:val="00B71701"/>
    <w:rsid w:val="00B7188B"/>
    <w:rsid w:val="00B71A9B"/>
    <w:rsid w:val="00B71B27"/>
    <w:rsid w:val="00B71C28"/>
    <w:rsid w:val="00B71CCC"/>
    <w:rsid w:val="00B71DCB"/>
    <w:rsid w:val="00B72201"/>
    <w:rsid w:val="00B7221B"/>
    <w:rsid w:val="00B72528"/>
    <w:rsid w:val="00B72535"/>
    <w:rsid w:val="00B727BE"/>
    <w:rsid w:val="00B727C9"/>
    <w:rsid w:val="00B729B8"/>
    <w:rsid w:val="00B72B4D"/>
    <w:rsid w:val="00B72B9D"/>
    <w:rsid w:val="00B72E84"/>
    <w:rsid w:val="00B72EC1"/>
    <w:rsid w:val="00B72F96"/>
    <w:rsid w:val="00B73315"/>
    <w:rsid w:val="00B73846"/>
    <w:rsid w:val="00B7395C"/>
    <w:rsid w:val="00B73E7E"/>
    <w:rsid w:val="00B73E8B"/>
    <w:rsid w:val="00B73EE1"/>
    <w:rsid w:val="00B73EFB"/>
    <w:rsid w:val="00B74086"/>
    <w:rsid w:val="00B740AF"/>
    <w:rsid w:val="00B74292"/>
    <w:rsid w:val="00B742DB"/>
    <w:rsid w:val="00B7436E"/>
    <w:rsid w:val="00B74445"/>
    <w:rsid w:val="00B7457B"/>
    <w:rsid w:val="00B748D3"/>
    <w:rsid w:val="00B74939"/>
    <w:rsid w:val="00B749A5"/>
    <w:rsid w:val="00B74B33"/>
    <w:rsid w:val="00B74C2E"/>
    <w:rsid w:val="00B74F5D"/>
    <w:rsid w:val="00B74F91"/>
    <w:rsid w:val="00B75010"/>
    <w:rsid w:val="00B75111"/>
    <w:rsid w:val="00B751CC"/>
    <w:rsid w:val="00B75336"/>
    <w:rsid w:val="00B753CA"/>
    <w:rsid w:val="00B753D9"/>
    <w:rsid w:val="00B75729"/>
    <w:rsid w:val="00B75977"/>
    <w:rsid w:val="00B759D4"/>
    <w:rsid w:val="00B75A1A"/>
    <w:rsid w:val="00B75B2B"/>
    <w:rsid w:val="00B75C93"/>
    <w:rsid w:val="00B75CAE"/>
    <w:rsid w:val="00B75D40"/>
    <w:rsid w:val="00B75E10"/>
    <w:rsid w:val="00B75E29"/>
    <w:rsid w:val="00B75F55"/>
    <w:rsid w:val="00B75FC2"/>
    <w:rsid w:val="00B76054"/>
    <w:rsid w:val="00B761B4"/>
    <w:rsid w:val="00B7620D"/>
    <w:rsid w:val="00B762A9"/>
    <w:rsid w:val="00B76338"/>
    <w:rsid w:val="00B7641F"/>
    <w:rsid w:val="00B765B0"/>
    <w:rsid w:val="00B76B72"/>
    <w:rsid w:val="00B76CC5"/>
    <w:rsid w:val="00B76E9B"/>
    <w:rsid w:val="00B76F68"/>
    <w:rsid w:val="00B77121"/>
    <w:rsid w:val="00B771DA"/>
    <w:rsid w:val="00B77336"/>
    <w:rsid w:val="00B7734A"/>
    <w:rsid w:val="00B773A7"/>
    <w:rsid w:val="00B774FC"/>
    <w:rsid w:val="00B77576"/>
    <w:rsid w:val="00B775A9"/>
    <w:rsid w:val="00B775FE"/>
    <w:rsid w:val="00B776B6"/>
    <w:rsid w:val="00B777E6"/>
    <w:rsid w:val="00B77AB8"/>
    <w:rsid w:val="00B801AC"/>
    <w:rsid w:val="00B8024B"/>
    <w:rsid w:val="00B80265"/>
    <w:rsid w:val="00B80304"/>
    <w:rsid w:val="00B80335"/>
    <w:rsid w:val="00B804D7"/>
    <w:rsid w:val="00B8052E"/>
    <w:rsid w:val="00B80600"/>
    <w:rsid w:val="00B80614"/>
    <w:rsid w:val="00B8072A"/>
    <w:rsid w:val="00B8086F"/>
    <w:rsid w:val="00B808A6"/>
    <w:rsid w:val="00B808C1"/>
    <w:rsid w:val="00B8097E"/>
    <w:rsid w:val="00B809DF"/>
    <w:rsid w:val="00B80D93"/>
    <w:rsid w:val="00B80DBF"/>
    <w:rsid w:val="00B80ECD"/>
    <w:rsid w:val="00B80FD4"/>
    <w:rsid w:val="00B815CD"/>
    <w:rsid w:val="00B81BED"/>
    <w:rsid w:val="00B81C7E"/>
    <w:rsid w:val="00B82303"/>
    <w:rsid w:val="00B824DB"/>
    <w:rsid w:val="00B82567"/>
    <w:rsid w:val="00B8277E"/>
    <w:rsid w:val="00B82856"/>
    <w:rsid w:val="00B82ADB"/>
    <w:rsid w:val="00B82C05"/>
    <w:rsid w:val="00B82FAD"/>
    <w:rsid w:val="00B830B3"/>
    <w:rsid w:val="00B8317B"/>
    <w:rsid w:val="00B83C67"/>
    <w:rsid w:val="00B83CBA"/>
    <w:rsid w:val="00B83EF2"/>
    <w:rsid w:val="00B83F53"/>
    <w:rsid w:val="00B84109"/>
    <w:rsid w:val="00B8415C"/>
    <w:rsid w:val="00B843C2"/>
    <w:rsid w:val="00B84453"/>
    <w:rsid w:val="00B845A8"/>
    <w:rsid w:val="00B84607"/>
    <w:rsid w:val="00B8460E"/>
    <w:rsid w:val="00B8461C"/>
    <w:rsid w:val="00B8464F"/>
    <w:rsid w:val="00B846D6"/>
    <w:rsid w:val="00B847F4"/>
    <w:rsid w:val="00B8496C"/>
    <w:rsid w:val="00B84A18"/>
    <w:rsid w:val="00B84EEB"/>
    <w:rsid w:val="00B8516E"/>
    <w:rsid w:val="00B85182"/>
    <w:rsid w:val="00B8523E"/>
    <w:rsid w:val="00B85390"/>
    <w:rsid w:val="00B855E2"/>
    <w:rsid w:val="00B85707"/>
    <w:rsid w:val="00B85A1E"/>
    <w:rsid w:val="00B85B8D"/>
    <w:rsid w:val="00B85BB4"/>
    <w:rsid w:val="00B85BFB"/>
    <w:rsid w:val="00B85C0E"/>
    <w:rsid w:val="00B85FA6"/>
    <w:rsid w:val="00B860B2"/>
    <w:rsid w:val="00B86171"/>
    <w:rsid w:val="00B864A9"/>
    <w:rsid w:val="00B86707"/>
    <w:rsid w:val="00B867EA"/>
    <w:rsid w:val="00B8684E"/>
    <w:rsid w:val="00B868C5"/>
    <w:rsid w:val="00B86AE3"/>
    <w:rsid w:val="00B86BC7"/>
    <w:rsid w:val="00B86C8B"/>
    <w:rsid w:val="00B86CE4"/>
    <w:rsid w:val="00B86E7E"/>
    <w:rsid w:val="00B86EF9"/>
    <w:rsid w:val="00B870DF"/>
    <w:rsid w:val="00B87486"/>
    <w:rsid w:val="00B8755E"/>
    <w:rsid w:val="00B876A4"/>
    <w:rsid w:val="00B87776"/>
    <w:rsid w:val="00B87AAB"/>
    <w:rsid w:val="00B87C8B"/>
    <w:rsid w:val="00B87F76"/>
    <w:rsid w:val="00B90155"/>
    <w:rsid w:val="00B903B5"/>
    <w:rsid w:val="00B903E8"/>
    <w:rsid w:val="00B9064A"/>
    <w:rsid w:val="00B90651"/>
    <w:rsid w:val="00B908E2"/>
    <w:rsid w:val="00B90AB6"/>
    <w:rsid w:val="00B90B60"/>
    <w:rsid w:val="00B90B8F"/>
    <w:rsid w:val="00B90EB8"/>
    <w:rsid w:val="00B91224"/>
    <w:rsid w:val="00B913A2"/>
    <w:rsid w:val="00B915D7"/>
    <w:rsid w:val="00B916AA"/>
    <w:rsid w:val="00B91926"/>
    <w:rsid w:val="00B91A14"/>
    <w:rsid w:val="00B91D4A"/>
    <w:rsid w:val="00B91E6B"/>
    <w:rsid w:val="00B91EA6"/>
    <w:rsid w:val="00B91FB7"/>
    <w:rsid w:val="00B921DE"/>
    <w:rsid w:val="00B92364"/>
    <w:rsid w:val="00B925CA"/>
    <w:rsid w:val="00B92639"/>
    <w:rsid w:val="00B9264A"/>
    <w:rsid w:val="00B92656"/>
    <w:rsid w:val="00B926F4"/>
    <w:rsid w:val="00B929AD"/>
    <w:rsid w:val="00B92CF1"/>
    <w:rsid w:val="00B92D07"/>
    <w:rsid w:val="00B92D15"/>
    <w:rsid w:val="00B92D61"/>
    <w:rsid w:val="00B92F4B"/>
    <w:rsid w:val="00B93075"/>
    <w:rsid w:val="00B93176"/>
    <w:rsid w:val="00B931FC"/>
    <w:rsid w:val="00B93415"/>
    <w:rsid w:val="00B93489"/>
    <w:rsid w:val="00B93710"/>
    <w:rsid w:val="00B9375B"/>
    <w:rsid w:val="00B93B4C"/>
    <w:rsid w:val="00B93E70"/>
    <w:rsid w:val="00B93EDE"/>
    <w:rsid w:val="00B940E6"/>
    <w:rsid w:val="00B9418E"/>
    <w:rsid w:val="00B94276"/>
    <w:rsid w:val="00B943F5"/>
    <w:rsid w:val="00B94554"/>
    <w:rsid w:val="00B9466C"/>
    <w:rsid w:val="00B94699"/>
    <w:rsid w:val="00B947CE"/>
    <w:rsid w:val="00B94839"/>
    <w:rsid w:val="00B9495B"/>
    <w:rsid w:val="00B949FD"/>
    <w:rsid w:val="00B94ACC"/>
    <w:rsid w:val="00B94B11"/>
    <w:rsid w:val="00B94BA3"/>
    <w:rsid w:val="00B94C39"/>
    <w:rsid w:val="00B94F2B"/>
    <w:rsid w:val="00B94F3A"/>
    <w:rsid w:val="00B95119"/>
    <w:rsid w:val="00B95126"/>
    <w:rsid w:val="00B95141"/>
    <w:rsid w:val="00B95173"/>
    <w:rsid w:val="00B95432"/>
    <w:rsid w:val="00B9562C"/>
    <w:rsid w:val="00B9572D"/>
    <w:rsid w:val="00B957A9"/>
    <w:rsid w:val="00B958B1"/>
    <w:rsid w:val="00B959C6"/>
    <w:rsid w:val="00B95A33"/>
    <w:rsid w:val="00B95AB1"/>
    <w:rsid w:val="00B95AF1"/>
    <w:rsid w:val="00B95F2D"/>
    <w:rsid w:val="00B961A4"/>
    <w:rsid w:val="00B962D2"/>
    <w:rsid w:val="00B9647B"/>
    <w:rsid w:val="00B96605"/>
    <w:rsid w:val="00B967BC"/>
    <w:rsid w:val="00B9681C"/>
    <w:rsid w:val="00B96C4D"/>
    <w:rsid w:val="00B96CAA"/>
    <w:rsid w:val="00B96D77"/>
    <w:rsid w:val="00B96F15"/>
    <w:rsid w:val="00B96F75"/>
    <w:rsid w:val="00B971BD"/>
    <w:rsid w:val="00B9732C"/>
    <w:rsid w:val="00B974A4"/>
    <w:rsid w:val="00B97B31"/>
    <w:rsid w:val="00B97D5A"/>
    <w:rsid w:val="00BA00F9"/>
    <w:rsid w:val="00BA010B"/>
    <w:rsid w:val="00BA01AE"/>
    <w:rsid w:val="00BA036D"/>
    <w:rsid w:val="00BA0541"/>
    <w:rsid w:val="00BA0566"/>
    <w:rsid w:val="00BA069C"/>
    <w:rsid w:val="00BA078D"/>
    <w:rsid w:val="00BA0815"/>
    <w:rsid w:val="00BA089B"/>
    <w:rsid w:val="00BA0AA3"/>
    <w:rsid w:val="00BA0D62"/>
    <w:rsid w:val="00BA0E21"/>
    <w:rsid w:val="00BA0EF7"/>
    <w:rsid w:val="00BA12B5"/>
    <w:rsid w:val="00BA145B"/>
    <w:rsid w:val="00BA16B6"/>
    <w:rsid w:val="00BA16E1"/>
    <w:rsid w:val="00BA17CE"/>
    <w:rsid w:val="00BA1819"/>
    <w:rsid w:val="00BA1909"/>
    <w:rsid w:val="00BA1A0B"/>
    <w:rsid w:val="00BA1F2C"/>
    <w:rsid w:val="00BA1F6D"/>
    <w:rsid w:val="00BA20D2"/>
    <w:rsid w:val="00BA22D3"/>
    <w:rsid w:val="00BA237C"/>
    <w:rsid w:val="00BA24F3"/>
    <w:rsid w:val="00BA2502"/>
    <w:rsid w:val="00BA2605"/>
    <w:rsid w:val="00BA2B86"/>
    <w:rsid w:val="00BA2D68"/>
    <w:rsid w:val="00BA3034"/>
    <w:rsid w:val="00BA311E"/>
    <w:rsid w:val="00BA3239"/>
    <w:rsid w:val="00BA3269"/>
    <w:rsid w:val="00BA36F3"/>
    <w:rsid w:val="00BA38F3"/>
    <w:rsid w:val="00BA39A1"/>
    <w:rsid w:val="00BA39B1"/>
    <w:rsid w:val="00BA3A5E"/>
    <w:rsid w:val="00BA3D59"/>
    <w:rsid w:val="00BA3D70"/>
    <w:rsid w:val="00BA3DBD"/>
    <w:rsid w:val="00BA3FFA"/>
    <w:rsid w:val="00BA4144"/>
    <w:rsid w:val="00BA4220"/>
    <w:rsid w:val="00BA453D"/>
    <w:rsid w:val="00BA461F"/>
    <w:rsid w:val="00BA4765"/>
    <w:rsid w:val="00BA4799"/>
    <w:rsid w:val="00BA485C"/>
    <w:rsid w:val="00BA4913"/>
    <w:rsid w:val="00BA4A7F"/>
    <w:rsid w:val="00BA4ACD"/>
    <w:rsid w:val="00BA4B00"/>
    <w:rsid w:val="00BA4B7B"/>
    <w:rsid w:val="00BA4DD5"/>
    <w:rsid w:val="00BA4E56"/>
    <w:rsid w:val="00BA5015"/>
    <w:rsid w:val="00BA5052"/>
    <w:rsid w:val="00BA523C"/>
    <w:rsid w:val="00BA54B6"/>
    <w:rsid w:val="00BA557F"/>
    <w:rsid w:val="00BA5605"/>
    <w:rsid w:val="00BA5609"/>
    <w:rsid w:val="00BA5652"/>
    <w:rsid w:val="00BA588A"/>
    <w:rsid w:val="00BA58C0"/>
    <w:rsid w:val="00BA5981"/>
    <w:rsid w:val="00BA5A0A"/>
    <w:rsid w:val="00BA5D8D"/>
    <w:rsid w:val="00BA5E92"/>
    <w:rsid w:val="00BA5E9F"/>
    <w:rsid w:val="00BA5F8B"/>
    <w:rsid w:val="00BA621D"/>
    <w:rsid w:val="00BA62B8"/>
    <w:rsid w:val="00BA63D4"/>
    <w:rsid w:val="00BA64FA"/>
    <w:rsid w:val="00BA6655"/>
    <w:rsid w:val="00BA6730"/>
    <w:rsid w:val="00BA6919"/>
    <w:rsid w:val="00BA6995"/>
    <w:rsid w:val="00BA699D"/>
    <w:rsid w:val="00BA6AB4"/>
    <w:rsid w:val="00BA6C00"/>
    <w:rsid w:val="00BA7139"/>
    <w:rsid w:val="00BA722A"/>
    <w:rsid w:val="00BA7380"/>
    <w:rsid w:val="00BA768A"/>
    <w:rsid w:val="00BA778D"/>
    <w:rsid w:val="00BA7848"/>
    <w:rsid w:val="00BA7983"/>
    <w:rsid w:val="00BA79BB"/>
    <w:rsid w:val="00BA7CAA"/>
    <w:rsid w:val="00BA7F10"/>
    <w:rsid w:val="00BB0139"/>
    <w:rsid w:val="00BB017D"/>
    <w:rsid w:val="00BB0458"/>
    <w:rsid w:val="00BB04A0"/>
    <w:rsid w:val="00BB04B9"/>
    <w:rsid w:val="00BB066E"/>
    <w:rsid w:val="00BB0860"/>
    <w:rsid w:val="00BB09D0"/>
    <w:rsid w:val="00BB0D8D"/>
    <w:rsid w:val="00BB188E"/>
    <w:rsid w:val="00BB19DD"/>
    <w:rsid w:val="00BB1A2C"/>
    <w:rsid w:val="00BB1BFF"/>
    <w:rsid w:val="00BB1C6D"/>
    <w:rsid w:val="00BB21D2"/>
    <w:rsid w:val="00BB2264"/>
    <w:rsid w:val="00BB22AB"/>
    <w:rsid w:val="00BB23E3"/>
    <w:rsid w:val="00BB247A"/>
    <w:rsid w:val="00BB24D7"/>
    <w:rsid w:val="00BB25B5"/>
    <w:rsid w:val="00BB279E"/>
    <w:rsid w:val="00BB28F7"/>
    <w:rsid w:val="00BB29FF"/>
    <w:rsid w:val="00BB2AB4"/>
    <w:rsid w:val="00BB2B6C"/>
    <w:rsid w:val="00BB2F00"/>
    <w:rsid w:val="00BB2FA9"/>
    <w:rsid w:val="00BB3035"/>
    <w:rsid w:val="00BB3155"/>
    <w:rsid w:val="00BB3283"/>
    <w:rsid w:val="00BB37CF"/>
    <w:rsid w:val="00BB3B8D"/>
    <w:rsid w:val="00BB3BB5"/>
    <w:rsid w:val="00BB3F55"/>
    <w:rsid w:val="00BB3FAE"/>
    <w:rsid w:val="00BB4086"/>
    <w:rsid w:val="00BB418B"/>
    <w:rsid w:val="00BB4349"/>
    <w:rsid w:val="00BB4355"/>
    <w:rsid w:val="00BB43BE"/>
    <w:rsid w:val="00BB4584"/>
    <w:rsid w:val="00BB4884"/>
    <w:rsid w:val="00BB4B70"/>
    <w:rsid w:val="00BB4C21"/>
    <w:rsid w:val="00BB5017"/>
    <w:rsid w:val="00BB50E1"/>
    <w:rsid w:val="00BB50EC"/>
    <w:rsid w:val="00BB537A"/>
    <w:rsid w:val="00BB53FF"/>
    <w:rsid w:val="00BB55D8"/>
    <w:rsid w:val="00BB5614"/>
    <w:rsid w:val="00BB5717"/>
    <w:rsid w:val="00BB57DA"/>
    <w:rsid w:val="00BB5818"/>
    <w:rsid w:val="00BB58E3"/>
    <w:rsid w:val="00BB590E"/>
    <w:rsid w:val="00BB5A17"/>
    <w:rsid w:val="00BB5B29"/>
    <w:rsid w:val="00BB5BA3"/>
    <w:rsid w:val="00BB5BB3"/>
    <w:rsid w:val="00BB5BC8"/>
    <w:rsid w:val="00BB5D5A"/>
    <w:rsid w:val="00BB5EF0"/>
    <w:rsid w:val="00BB5FFB"/>
    <w:rsid w:val="00BB602C"/>
    <w:rsid w:val="00BB6037"/>
    <w:rsid w:val="00BB609F"/>
    <w:rsid w:val="00BB60D5"/>
    <w:rsid w:val="00BB6121"/>
    <w:rsid w:val="00BB6207"/>
    <w:rsid w:val="00BB6487"/>
    <w:rsid w:val="00BB67ED"/>
    <w:rsid w:val="00BB6827"/>
    <w:rsid w:val="00BB6913"/>
    <w:rsid w:val="00BB69A4"/>
    <w:rsid w:val="00BB6A7A"/>
    <w:rsid w:val="00BB6C2C"/>
    <w:rsid w:val="00BB6D79"/>
    <w:rsid w:val="00BB6EE4"/>
    <w:rsid w:val="00BB6F77"/>
    <w:rsid w:val="00BB74A3"/>
    <w:rsid w:val="00BB74E9"/>
    <w:rsid w:val="00BB7B2F"/>
    <w:rsid w:val="00BB7BBA"/>
    <w:rsid w:val="00BB7E3D"/>
    <w:rsid w:val="00BC000C"/>
    <w:rsid w:val="00BC01ED"/>
    <w:rsid w:val="00BC0295"/>
    <w:rsid w:val="00BC03C3"/>
    <w:rsid w:val="00BC0547"/>
    <w:rsid w:val="00BC0672"/>
    <w:rsid w:val="00BC08E5"/>
    <w:rsid w:val="00BC0DF6"/>
    <w:rsid w:val="00BC0EDC"/>
    <w:rsid w:val="00BC1232"/>
    <w:rsid w:val="00BC134F"/>
    <w:rsid w:val="00BC16A6"/>
    <w:rsid w:val="00BC1729"/>
    <w:rsid w:val="00BC1856"/>
    <w:rsid w:val="00BC1AB4"/>
    <w:rsid w:val="00BC1AF2"/>
    <w:rsid w:val="00BC1B03"/>
    <w:rsid w:val="00BC1D7B"/>
    <w:rsid w:val="00BC1EB0"/>
    <w:rsid w:val="00BC209C"/>
    <w:rsid w:val="00BC2406"/>
    <w:rsid w:val="00BC24EC"/>
    <w:rsid w:val="00BC25AE"/>
    <w:rsid w:val="00BC2656"/>
    <w:rsid w:val="00BC280A"/>
    <w:rsid w:val="00BC2A44"/>
    <w:rsid w:val="00BC2B76"/>
    <w:rsid w:val="00BC2CB4"/>
    <w:rsid w:val="00BC2E4C"/>
    <w:rsid w:val="00BC2EB4"/>
    <w:rsid w:val="00BC2F9A"/>
    <w:rsid w:val="00BC3472"/>
    <w:rsid w:val="00BC349B"/>
    <w:rsid w:val="00BC373B"/>
    <w:rsid w:val="00BC375A"/>
    <w:rsid w:val="00BC38A6"/>
    <w:rsid w:val="00BC390A"/>
    <w:rsid w:val="00BC3952"/>
    <w:rsid w:val="00BC3AE7"/>
    <w:rsid w:val="00BC3B28"/>
    <w:rsid w:val="00BC3BD1"/>
    <w:rsid w:val="00BC3D0D"/>
    <w:rsid w:val="00BC3D4B"/>
    <w:rsid w:val="00BC4351"/>
    <w:rsid w:val="00BC458E"/>
    <w:rsid w:val="00BC4925"/>
    <w:rsid w:val="00BC4CD2"/>
    <w:rsid w:val="00BC4FC4"/>
    <w:rsid w:val="00BC502C"/>
    <w:rsid w:val="00BC50D2"/>
    <w:rsid w:val="00BC52FA"/>
    <w:rsid w:val="00BC540A"/>
    <w:rsid w:val="00BC54C8"/>
    <w:rsid w:val="00BC553D"/>
    <w:rsid w:val="00BC5627"/>
    <w:rsid w:val="00BC5828"/>
    <w:rsid w:val="00BC5865"/>
    <w:rsid w:val="00BC58EE"/>
    <w:rsid w:val="00BC593A"/>
    <w:rsid w:val="00BC5A19"/>
    <w:rsid w:val="00BC5DAA"/>
    <w:rsid w:val="00BC5E66"/>
    <w:rsid w:val="00BC5EBF"/>
    <w:rsid w:val="00BC5FBC"/>
    <w:rsid w:val="00BC6220"/>
    <w:rsid w:val="00BC629F"/>
    <w:rsid w:val="00BC6324"/>
    <w:rsid w:val="00BC64BB"/>
    <w:rsid w:val="00BC6585"/>
    <w:rsid w:val="00BC669F"/>
    <w:rsid w:val="00BC6888"/>
    <w:rsid w:val="00BC697C"/>
    <w:rsid w:val="00BC6B27"/>
    <w:rsid w:val="00BC6B98"/>
    <w:rsid w:val="00BC6EA9"/>
    <w:rsid w:val="00BC6FF4"/>
    <w:rsid w:val="00BC7017"/>
    <w:rsid w:val="00BC71DF"/>
    <w:rsid w:val="00BC74B2"/>
    <w:rsid w:val="00BC74F3"/>
    <w:rsid w:val="00BC76E0"/>
    <w:rsid w:val="00BC76F9"/>
    <w:rsid w:val="00BC7A5F"/>
    <w:rsid w:val="00BC7A87"/>
    <w:rsid w:val="00BC7BF0"/>
    <w:rsid w:val="00BC7E27"/>
    <w:rsid w:val="00BD005D"/>
    <w:rsid w:val="00BD0080"/>
    <w:rsid w:val="00BD00D8"/>
    <w:rsid w:val="00BD0787"/>
    <w:rsid w:val="00BD07D5"/>
    <w:rsid w:val="00BD0825"/>
    <w:rsid w:val="00BD086B"/>
    <w:rsid w:val="00BD0B23"/>
    <w:rsid w:val="00BD0BFD"/>
    <w:rsid w:val="00BD0C67"/>
    <w:rsid w:val="00BD0CF8"/>
    <w:rsid w:val="00BD0D1B"/>
    <w:rsid w:val="00BD0D70"/>
    <w:rsid w:val="00BD1000"/>
    <w:rsid w:val="00BD1056"/>
    <w:rsid w:val="00BD10C2"/>
    <w:rsid w:val="00BD11E4"/>
    <w:rsid w:val="00BD1267"/>
    <w:rsid w:val="00BD12CC"/>
    <w:rsid w:val="00BD13DC"/>
    <w:rsid w:val="00BD152C"/>
    <w:rsid w:val="00BD1583"/>
    <w:rsid w:val="00BD17F7"/>
    <w:rsid w:val="00BD195F"/>
    <w:rsid w:val="00BD196B"/>
    <w:rsid w:val="00BD198C"/>
    <w:rsid w:val="00BD19C8"/>
    <w:rsid w:val="00BD1AA0"/>
    <w:rsid w:val="00BD2062"/>
    <w:rsid w:val="00BD2090"/>
    <w:rsid w:val="00BD2116"/>
    <w:rsid w:val="00BD234B"/>
    <w:rsid w:val="00BD2750"/>
    <w:rsid w:val="00BD29FE"/>
    <w:rsid w:val="00BD2A35"/>
    <w:rsid w:val="00BD2BAB"/>
    <w:rsid w:val="00BD2BCF"/>
    <w:rsid w:val="00BD2CE1"/>
    <w:rsid w:val="00BD30A5"/>
    <w:rsid w:val="00BD314D"/>
    <w:rsid w:val="00BD34C0"/>
    <w:rsid w:val="00BD3542"/>
    <w:rsid w:val="00BD36BD"/>
    <w:rsid w:val="00BD36E0"/>
    <w:rsid w:val="00BD3762"/>
    <w:rsid w:val="00BD3812"/>
    <w:rsid w:val="00BD3921"/>
    <w:rsid w:val="00BD397C"/>
    <w:rsid w:val="00BD39AA"/>
    <w:rsid w:val="00BD3BC5"/>
    <w:rsid w:val="00BD3C85"/>
    <w:rsid w:val="00BD3FDC"/>
    <w:rsid w:val="00BD41ED"/>
    <w:rsid w:val="00BD4510"/>
    <w:rsid w:val="00BD46AB"/>
    <w:rsid w:val="00BD4705"/>
    <w:rsid w:val="00BD4797"/>
    <w:rsid w:val="00BD483C"/>
    <w:rsid w:val="00BD48C9"/>
    <w:rsid w:val="00BD490A"/>
    <w:rsid w:val="00BD4917"/>
    <w:rsid w:val="00BD4D04"/>
    <w:rsid w:val="00BD4D3A"/>
    <w:rsid w:val="00BD4D6E"/>
    <w:rsid w:val="00BD4FA4"/>
    <w:rsid w:val="00BD58C7"/>
    <w:rsid w:val="00BD59B1"/>
    <w:rsid w:val="00BD5AB4"/>
    <w:rsid w:val="00BD5B6D"/>
    <w:rsid w:val="00BD5D5D"/>
    <w:rsid w:val="00BD5FF3"/>
    <w:rsid w:val="00BD617F"/>
    <w:rsid w:val="00BD65B4"/>
    <w:rsid w:val="00BD67CF"/>
    <w:rsid w:val="00BD69FC"/>
    <w:rsid w:val="00BD6A16"/>
    <w:rsid w:val="00BD6CE0"/>
    <w:rsid w:val="00BD6F20"/>
    <w:rsid w:val="00BD70B4"/>
    <w:rsid w:val="00BD7192"/>
    <w:rsid w:val="00BD725D"/>
    <w:rsid w:val="00BD735D"/>
    <w:rsid w:val="00BD750D"/>
    <w:rsid w:val="00BD7850"/>
    <w:rsid w:val="00BD7851"/>
    <w:rsid w:val="00BD798F"/>
    <w:rsid w:val="00BD7A31"/>
    <w:rsid w:val="00BD7CFD"/>
    <w:rsid w:val="00BD7EF0"/>
    <w:rsid w:val="00BE03BA"/>
    <w:rsid w:val="00BE057C"/>
    <w:rsid w:val="00BE0691"/>
    <w:rsid w:val="00BE081A"/>
    <w:rsid w:val="00BE0A31"/>
    <w:rsid w:val="00BE0B02"/>
    <w:rsid w:val="00BE0C98"/>
    <w:rsid w:val="00BE0E61"/>
    <w:rsid w:val="00BE1089"/>
    <w:rsid w:val="00BE11F4"/>
    <w:rsid w:val="00BE129C"/>
    <w:rsid w:val="00BE12C8"/>
    <w:rsid w:val="00BE148A"/>
    <w:rsid w:val="00BE160B"/>
    <w:rsid w:val="00BE1808"/>
    <w:rsid w:val="00BE19EE"/>
    <w:rsid w:val="00BE1E95"/>
    <w:rsid w:val="00BE1F0C"/>
    <w:rsid w:val="00BE2298"/>
    <w:rsid w:val="00BE2486"/>
    <w:rsid w:val="00BE2779"/>
    <w:rsid w:val="00BE27DB"/>
    <w:rsid w:val="00BE29D3"/>
    <w:rsid w:val="00BE29FA"/>
    <w:rsid w:val="00BE2DB9"/>
    <w:rsid w:val="00BE2DE2"/>
    <w:rsid w:val="00BE2E8C"/>
    <w:rsid w:val="00BE2EE8"/>
    <w:rsid w:val="00BE392E"/>
    <w:rsid w:val="00BE39E4"/>
    <w:rsid w:val="00BE3ACC"/>
    <w:rsid w:val="00BE420A"/>
    <w:rsid w:val="00BE4377"/>
    <w:rsid w:val="00BE43FF"/>
    <w:rsid w:val="00BE4752"/>
    <w:rsid w:val="00BE4DD7"/>
    <w:rsid w:val="00BE50B4"/>
    <w:rsid w:val="00BE5236"/>
    <w:rsid w:val="00BE5247"/>
    <w:rsid w:val="00BE5354"/>
    <w:rsid w:val="00BE53D7"/>
    <w:rsid w:val="00BE5524"/>
    <w:rsid w:val="00BE562A"/>
    <w:rsid w:val="00BE58D3"/>
    <w:rsid w:val="00BE5A90"/>
    <w:rsid w:val="00BE5B51"/>
    <w:rsid w:val="00BE608A"/>
    <w:rsid w:val="00BE63DD"/>
    <w:rsid w:val="00BE6722"/>
    <w:rsid w:val="00BE6967"/>
    <w:rsid w:val="00BE6A66"/>
    <w:rsid w:val="00BE6AD1"/>
    <w:rsid w:val="00BE6E59"/>
    <w:rsid w:val="00BE6F88"/>
    <w:rsid w:val="00BE704F"/>
    <w:rsid w:val="00BE71D7"/>
    <w:rsid w:val="00BE7224"/>
    <w:rsid w:val="00BE7297"/>
    <w:rsid w:val="00BE7517"/>
    <w:rsid w:val="00BE7A30"/>
    <w:rsid w:val="00BE7A65"/>
    <w:rsid w:val="00BE7BDC"/>
    <w:rsid w:val="00BE7DCE"/>
    <w:rsid w:val="00BE7E0F"/>
    <w:rsid w:val="00BE7F5E"/>
    <w:rsid w:val="00BF0031"/>
    <w:rsid w:val="00BF00CD"/>
    <w:rsid w:val="00BF0196"/>
    <w:rsid w:val="00BF021C"/>
    <w:rsid w:val="00BF02F3"/>
    <w:rsid w:val="00BF039D"/>
    <w:rsid w:val="00BF0495"/>
    <w:rsid w:val="00BF0583"/>
    <w:rsid w:val="00BF06F0"/>
    <w:rsid w:val="00BF0743"/>
    <w:rsid w:val="00BF0818"/>
    <w:rsid w:val="00BF0C42"/>
    <w:rsid w:val="00BF11BB"/>
    <w:rsid w:val="00BF12EA"/>
    <w:rsid w:val="00BF18BE"/>
    <w:rsid w:val="00BF18D8"/>
    <w:rsid w:val="00BF1A01"/>
    <w:rsid w:val="00BF1C95"/>
    <w:rsid w:val="00BF1DC6"/>
    <w:rsid w:val="00BF1F45"/>
    <w:rsid w:val="00BF2235"/>
    <w:rsid w:val="00BF23C6"/>
    <w:rsid w:val="00BF24C9"/>
    <w:rsid w:val="00BF25D9"/>
    <w:rsid w:val="00BF26E2"/>
    <w:rsid w:val="00BF27C0"/>
    <w:rsid w:val="00BF29E1"/>
    <w:rsid w:val="00BF2B86"/>
    <w:rsid w:val="00BF2BA7"/>
    <w:rsid w:val="00BF2C64"/>
    <w:rsid w:val="00BF2F15"/>
    <w:rsid w:val="00BF300E"/>
    <w:rsid w:val="00BF3057"/>
    <w:rsid w:val="00BF30FE"/>
    <w:rsid w:val="00BF315B"/>
    <w:rsid w:val="00BF32B2"/>
    <w:rsid w:val="00BF33F6"/>
    <w:rsid w:val="00BF342A"/>
    <w:rsid w:val="00BF3587"/>
    <w:rsid w:val="00BF38BF"/>
    <w:rsid w:val="00BF3B4C"/>
    <w:rsid w:val="00BF3B60"/>
    <w:rsid w:val="00BF3CF2"/>
    <w:rsid w:val="00BF3D05"/>
    <w:rsid w:val="00BF3ED3"/>
    <w:rsid w:val="00BF3F4F"/>
    <w:rsid w:val="00BF3F60"/>
    <w:rsid w:val="00BF4249"/>
    <w:rsid w:val="00BF431A"/>
    <w:rsid w:val="00BF44C4"/>
    <w:rsid w:val="00BF46A8"/>
    <w:rsid w:val="00BF48A7"/>
    <w:rsid w:val="00BF48C1"/>
    <w:rsid w:val="00BF48DB"/>
    <w:rsid w:val="00BF4D47"/>
    <w:rsid w:val="00BF5265"/>
    <w:rsid w:val="00BF5312"/>
    <w:rsid w:val="00BF59EE"/>
    <w:rsid w:val="00BF5A89"/>
    <w:rsid w:val="00BF5B4A"/>
    <w:rsid w:val="00BF5B88"/>
    <w:rsid w:val="00BF5C59"/>
    <w:rsid w:val="00BF5CAF"/>
    <w:rsid w:val="00BF5D21"/>
    <w:rsid w:val="00BF5DDC"/>
    <w:rsid w:val="00BF610D"/>
    <w:rsid w:val="00BF6530"/>
    <w:rsid w:val="00BF673C"/>
    <w:rsid w:val="00BF693F"/>
    <w:rsid w:val="00BF6A0B"/>
    <w:rsid w:val="00BF6F79"/>
    <w:rsid w:val="00BF7104"/>
    <w:rsid w:val="00BF73E0"/>
    <w:rsid w:val="00BF7631"/>
    <w:rsid w:val="00BF794F"/>
    <w:rsid w:val="00BF79D8"/>
    <w:rsid w:val="00BF7A13"/>
    <w:rsid w:val="00BF7A88"/>
    <w:rsid w:val="00BF7ACA"/>
    <w:rsid w:val="00BF7C45"/>
    <w:rsid w:val="00BF7CCB"/>
    <w:rsid w:val="00C001B5"/>
    <w:rsid w:val="00C001D2"/>
    <w:rsid w:val="00C002D2"/>
    <w:rsid w:val="00C002F5"/>
    <w:rsid w:val="00C0083B"/>
    <w:rsid w:val="00C00854"/>
    <w:rsid w:val="00C008B4"/>
    <w:rsid w:val="00C0095E"/>
    <w:rsid w:val="00C0097E"/>
    <w:rsid w:val="00C00B58"/>
    <w:rsid w:val="00C00C3C"/>
    <w:rsid w:val="00C00DD3"/>
    <w:rsid w:val="00C00E37"/>
    <w:rsid w:val="00C00E64"/>
    <w:rsid w:val="00C0102F"/>
    <w:rsid w:val="00C01193"/>
    <w:rsid w:val="00C0126C"/>
    <w:rsid w:val="00C018D1"/>
    <w:rsid w:val="00C018F2"/>
    <w:rsid w:val="00C019C6"/>
    <w:rsid w:val="00C019D3"/>
    <w:rsid w:val="00C01AF8"/>
    <w:rsid w:val="00C01B49"/>
    <w:rsid w:val="00C01B4D"/>
    <w:rsid w:val="00C01D10"/>
    <w:rsid w:val="00C02078"/>
    <w:rsid w:val="00C0216C"/>
    <w:rsid w:val="00C022C5"/>
    <w:rsid w:val="00C0239D"/>
    <w:rsid w:val="00C025A4"/>
    <w:rsid w:val="00C02690"/>
    <w:rsid w:val="00C029A8"/>
    <w:rsid w:val="00C02B51"/>
    <w:rsid w:val="00C02DF8"/>
    <w:rsid w:val="00C02FA4"/>
    <w:rsid w:val="00C0311D"/>
    <w:rsid w:val="00C032FC"/>
    <w:rsid w:val="00C032FF"/>
    <w:rsid w:val="00C03481"/>
    <w:rsid w:val="00C0349E"/>
    <w:rsid w:val="00C034E8"/>
    <w:rsid w:val="00C0352A"/>
    <w:rsid w:val="00C036FD"/>
    <w:rsid w:val="00C03735"/>
    <w:rsid w:val="00C03849"/>
    <w:rsid w:val="00C03915"/>
    <w:rsid w:val="00C03C4B"/>
    <w:rsid w:val="00C03CB2"/>
    <w:rsid w:val="00C03D25"/>
    <w:rsid w:val="00C03DD8"/>
    <w:rsid w:val="00C03EA4"/>
    <w:rsid w:val="00C04068"/>
    <w:rsid w:val="00C04454"/>
    <w:rsid w:val="00C0458A"/>
    <w:rsid w:val="00C045F5"/>
    <w:rsid w:val="00C04668"/>
    <w:rsid w:val="00C0471E"/>
    <w:rsid w:val="00C048E0"/>
    <w:rsid w:val="00C04BD5"/>
    <w:rsid w:val="00C04E7C"/>
    <w:rsid w:val="00C04F59"/>
    <w:rsid w:val="00C050FC"/>
    <w:rsid w:val="00C051AC"/>
    <w:rsid w:val="00C05362"/>
    <w:rsid w:val="00C053B9"/>
    <w:rsid w:val="00C05672"/>
    <w:rsid w:val="00C05738"/>
    <w:rsid w:val="00C058CD"/>
    <w:rsid w:val="00C05B3A"/>
    <w:rsid w:val="00C05F3F"/>
    <w:rsid w:val="00C061CB"/>
    <w:rsid w:val="00C06527"/>
    <w:rsid w:val="00C065B1"/>
    <w:rsid w:val="00C065BA"/>
    <w:rsid w:val="00C0669E"/>
    <w:rsid w:val="00C066D0"/>
    <w:rsid w:val="00C06742"/>
    <w:rsid w:val="00C06A72"/>
    <w:rsid w:val="00C06ABF"/>
    <w:rsid w:val="00C06BE1"/>
    <w:rsid w:val="00C06C6E"/>
    <w:rsid w:val="00C06C78"/>
    <w:rsid w:val="00C06E85"/>
    <w:rsid w:val="00C07665"/>
    <w:rsid w:val="00C07B67"/>
    <w:rsid w:val="00C07B9A"/>
    <w:rsid w:val="00C07FD3"/>
    <w:rsid w:val="00C07FE1"/>
    <w:rsid w:val="00C101DC"/>
    <w:rsid w:val="00C10441"/>
    <w:rsid w:val="00C104C1"/>
    <w:rsid w:val="00C10645"/>
    <w:rsid w:val="00C107C6"/>
    <w:rsid w:val="00C108D8"/>
    <w:rsid w:val="00C10BEF"/>
    <w:rsid w:val="00C10C3F"/>
    <w:rsid w:val="00C10CDE"/>
    <w:rsid w:val="00C10EA3"/>
    <w:rsid w:val="00C10FA8"/>
    <w:rsid w:val="00C110E3"/>
    <w:rsid w:val="00C111B8"/>
    <w:rsid w:val="00C113CF"/>
    <w:rsid w:val="00C11595"/>
    <w:rsid w:val="00C1175B"/>
    <w:rsid w:val="00C1176C"/>
    <w:rsid w:val="00C117DF"/>
    <w:rsid w:val="00C11BC3"/>
    <w:rsid w:val="00C11C60"/>
    <w:rsid w:val="00C11EEA"/>
    <w:rsid w:val="00C120C0"/>
    <w:rsid w:val="00C121AD"/>
    <w:rsid w:val="00C12263"/>
    <w:rsid w:val="00C125AC"/>
    <w:rsid w:val="00C126A5"/>
    <w:rsid w:val="00C1278B"/>
    <w:rsid w:val="00C128ED"/>
    <w:rsid w:val="00C12A56"/>
    <w:rsid w:val="00C12BE3"/>
    <w:rsid w:val="00C12D2A"/>
    <w:rsid w:val="00C12D9D"/>
    <w:rsid w:val="00C12EB8"/>
    <w:rsid w:val="00C12F58"/>
    <w:rsid w:val="00C12FE6"/>
    <w:rsid w:val="00C13049"/>
    <w:rsid w:val="00C130A4"/>
    <w:rsid w:val="00C131BE"/>
    <w:rsid w:val="00C13343"/>
    <w:rsid w:val="00C1335C"/>
    <w:rsid w:val="00C1348C"/>
    <w:rsid w:val="00C1356E"/>
    <w:rsid w:val="00C136C6"/>
    <w:rsid w:val="00C13C6A"/>
    <w:rsid w:val="00C13E0E"/>
    <w:rsid w:val="00C13E53"/>
    <w:rsid w:val="00C140C7"/>
    <w:rsid w:val="00C144CA"/>
    <w:rsid w:val="00C14514"/>
    <w:rsid w:val="00C1455D"/>
    <w:rsid w:val="00C1457F"/>
    <w:rsid w:val="00C14638"/>
    <w:rsid w:val="00C1472F"/>
    <w:rsid w:val="00C149FC"/>
    <w:rsid w:val="00C14A22"/>
    <w:rsid w:val="00C14C59"/>
    <w:rsid w:val="00C15045"/>
    <w:rsid w:val="00C154F6"/>
    <w:rsid w:val="00C156B6"/>
    <w:rsid w:val="00C15773"/>
    <w:rsid w:val="00C1580A"/>
    <w:rsid w:val="00C15B51"/>
    <w:rsid w:val="00C15D35"/>
    <w:rsid w:val="00C15F49"/>
    <w:rsid w:val="00C16291"/>
    <w:rsid w:val="00C162E9"/>
    <w:rsid w:val="00C164EB"/>
    <w:rsid w:val="00C16738"/>
    <w:rsid w:val="00C16810"/>
    <w:rsid w:val="00C16AD6"/>
    <w:rsid w:val="00C16B96"/>
    <w:rsid w:val="00C16D39"/>
    <w:rsid w:val="00C16E05"/>
    <w:rsid w:val="00C16FF3"/>
    <w:rsid w:val="00C172B5"/>
    <w:rsid w:val="00C17311"/>
    <w:rsid w:val="00C174D6"/>
    <w:rsid w:val="00C17573"/>
    <w:rsid w:val="00C17580"/>
    <w:rsid w:val="00C175AD"/>
    <w:rsid w:val="00C176BF"/>
    <w:rsid w:val="00C176DD"/>
    <w:rsid w:val="00C177F4"/>
    <w:rsid w:val="00C17A39"/>
    <w:rsid w:val="00C17B6E"/>
    <w:rsid w:val="00C17B7E"/>
    <w:rsid w:val="00C17C64"/>
    <w:rsid w:val="00C17E74"/>
    <w:rsid w:val="00C17E90"/>
    <w:rsid w:val="00C20037"/>
    <w:rsid w:val="00C20088"/>
    <w:rsid w:val="00C20099"/>
    <w:rsid w:val="00C20168"/>
    <w:rsid w:val="00C201CE"/>
    <w:rsid w:val="00C20297"/>
    <w:rsid w:val="00C2033C"/>
    <w:rsid w:val="00C205FD"/>
    <w:rsid w:val="00C207A1"/>
    <w:rsid w:val="00C20C1E"/>
    <w:rsid w:val="00C20C8E"/>
    <w:rsid w:val="00C210DB"/>
    <w:rsid w:val="00C21471"/>
    <w:rsid w:val="00C214D6"/>
    <w:rsid w:val="00C21650"/>
    <w:rsid w:val="00C217F0"/>
    <w:rsid w:val="00C2183B"/>
    <w:rsid w:val="00C21940"/>
    <w:rsid w:val="00C21ABC"/>
    <w:rsid w:val="00C21D10"/>
    <w:rsid w:val="00C21D34"/>
    <w:rsid w:val="00C21DAF"/>
    <w:rsid w:val="00C21DF8"/>
    <w:rsid w:val="00C22060"/>
    <w:rsid w:val="00C220D5"/>
    <w:rsid w:val="00C220F8"/>
    <w:rsid w:val="00C22191"/>
    <w:rsid w:val="00C226CF"/>
    <w:rsid w:val="00C22750"/>
    <w:rsid w:val="00C22781"/>
    <w:rsid w:val="00C22900"/>
    <w:rsid w:val="00C22979"/>
    <w:rsid w:val="00C22B4A"/>
    <w:rsid w:val="00C22B74"/>
    <w:rsid w:val="00C22D95"/>
    <w:rsid w:val="00C22DE1"/>
    <w:rsid w:val="00C22F3C"/>
    <w:rsid w:val="00C2345E"/>
    <w:rsid w:val="00C236B7"/>
    <w:rsid w:val="00C2371E"/>
    <w:rsid w:val="00C238A9"/>
    <w:rsid w:val="00C23A70"/>
    <w:rsid w:val="00C23CE0"/>
    <w:rsid w:val="00C23D10"/>
    <w:rsid w:val="00C23D16"/>
    <w:rsid w:val="00C23DC8"/>
    <w:rsid w:val="00C23F4B"/>
    <w:rsid w:val="00C2400B"/>
    <w:rsid w:val="00C24200"/>
    <w:rsid w:val="00C24254"/>
    <w:rsid w:val="00C24320"/>
    <w:rsid w:val="00C243D6"/>
    <w:rsid w:val="00C24423"/>
    <w:rsid w:val="00C2496F"/>
    <w:rsid w:val="00C24A6C"/>
    <w:rsid w:val="00C24A8A"/>
    <w:rsid w:val="00C24B4B"/>
    <w:rsid w:val="00C24B53"/>
    <w:rsid w:val="00C24BD8"/>
    <w:rsid w:val="00C24CA1"/>
    <w:rsid w:val="00C24D13"/>
    <w:rsid w:val="00C24F00"/>
    <w:rsid w:val="00C257A8"/>
    <w:rsid w:val="00C25D31"/>
    <w:rsid w:val="00C25E13"/>
    <w:rsid w:val="00C25F40"/>
    <w:rsid w:val="00C2607C"/>
    <w:rsid w:val="00C260B4"/>
    <w:rsid w:val="00C261AA"/>
    <w:rsid w:val="00C262CA"/>
    <w:rsid w:val="00C26424"/>
    <w:rsid w:val="00C2649D"/>
    <w:rsid w:val="00C26597"/>
    <w:rsid w:val="00C266C2"/>
    <w:rsid w:val="00C26867"/>
    <w:rsid w:val="00C26B3E"/>
    <w:rsid w:val="00C26D57"/>
    <w:rsid w:val="00C26DCF"/>
    <w:rsid w:val="00C26F21"/>
    <w:rsid w:val="00C26F68"/>
    <w:rsid w:val="00C26FB8"/>
    <w:rsid w:val="00C27230"/>
    <w:rsid w:val="00C27302"/>
    <w:rsid w:val="00C27415"/>
    <w:rsid w:val="00C27419"/>
    <w:rsid w:val="00C27466"/>
    <w:rsid w:val="00C2747B"/>
    <w:rsid w:val="00C27496"/>
    <w:rsid w:val="00C276D6"/>
    <w:rsid w:val="00C276D8"/>
    <w:rsid w:val="00C2784A"/>
    <w:rsid w:val="00C279B1"/>
    <w:rsid w:val="00C27B4F"/>
    <w:rsid w:val="00C27C99"/>
    <w:rsid w:val="00C27CDF"/>
    <w:rsid w:val="00C27F42"/>
    <w:rsid w:val="00C3005D"/>
    <w:rsid w:val="00C301BB"/>
    <w:rsid w:val="00C301FA"/>
    <w:rsid w:val="00C30475"/>
    <w:rsid w:val="00C30538"/>
    <w:rsid w:val="00C30608"/>
    <w:rsid w:val="00C30835"/>
    <w:rsid w:val="00C309AB"/>
    <w:rsid w:val="00C30B45"/>
    <w:rsid w:val="00C30BC7"/>
    <w:rsid w:val="00C30CA8"/>
    <w:rsid w:val="00C30D19"/>
    <w:rsid w:val="00C30F61"/>
    <w:rsid w:val="00C30FDB"/>
    <w:rsid w:val="00C30FE3"/>
    <w:rsid w:val="00C31976"/>
    <w:rsid w:val="00C31CFB"/>
    <w:rsid w:val="00C31E22"/>
    <w:rsid w:val="00C31F17"/>
    <w:rsid w:val="00C3257C"/>
    <w:rsid w:val="00C32772"/>
    <w:rsid w:val="00C32833"/>
    <w:rsid w:val="00C32DA4"/>
    <w:rsid w:val="00C32F46"/>
    <w:rsid w:val="00C33082"/>
    <w:rsid w:val="00C331A7"/>
    <w:rsid w:val="00C33295"/>
    <w:rsid w:val="00C3370F"/>
    <w:rsid w:val="00C3372B"/>
    <w:rsid w:val="00C33774"/>
    <w:rsid w:val="00C3389C"/>
    <w:rsid w:val="00C338E1"/>
    <w:rsid w:val="00C33A81"/>
    <w:rsid w:val="00C33ABA"/>
    <w:rsid w:val="00C33CBF"/>
    <w:rsid w:val="00C340A5"/>
    <w:rsid w:val="00C341CA"/>
    <w:rsid w:val="00C343DE"/>
    <w:rsid w:val="00C34416"/>
    <w:rsid w:val="00C34670"/>
    <w:rsid w:val="00C349DE"/>
    <w:rsid w:val="00C34BEB"/>
    <w:rsid w:val="00C34CAA"/>
    <w:rsid w:val="00C34E2E"/>
    <w:rsid w:val="00C352F2"/>
    <w:rsid w:val="00C35339"/>
    <w:rsid w:val="00C3535E"/>
    <w:rsid w:val="00C353AF"/>
    <w:rsid w:val="00C353D7"/>
    <w:rsid w:val="00C3549D"/>
    <w:rsid w:val="00C354F3"/>
    <w:rsid w:val="00C3562B"/>
    <w:rsid w:val="00C3599E"/>
    <w:rsid w:val="00C359E7"/>
    <w:rsid w:val="00C35A79"/>
    <w:rsid w:val="00C35C23"/>
    <w:rsid w:val="00C35ED1"/>
    <w:rsid w:val="00C35F88"/>
    <w:rsid w:val="00C36073"/>
    <w:rsid w:val="00C3622A"/>
    <w:rsid w:val="00C36270"/>
    <w:rsid w:val="00C36439"/>
    <w:rsid w:val="00C3644D"/>
    <w:rsid w:val="00C36568"/>
    <w:rsid w:val="00C365DB"/>
    <w:rsid w:val="00C36608"/>
    <w:rsid w:val="00C36876"/>
    <w:rsid w:val="00C36A22"/>
    <w:rsid w:val="00C36BDB"/>
    <w:rsid w:val="00C36BEB"/>
    <w:rsid w:val="00C36CAC"/>
    <w:rsid w:val="00C36D5A"/>
    <w:rsid w:val="00C36E8F"/>
    <w:rsid w:val="00C3704C"/>
    <w:rsid w:val="00C37131"/>
    <w:rsid w:val="00C372D3"/>
    <w:rsid w:val="00C374BF"/>
    <w:rsid w:val="00C37602"/>
    <w:rsid w:val="00C3785F"/>
    <w:rsid w:val="00C37910"/>
    <w:rsid w:val="00C37A46"/>
    <w:rsid w:val="00C37B6B"/>
    <w:rsid w:val="00C37C42"/>
    <w:rsid w:val="00C37C97"/>
    <w:rsid w:val="00C4000E"/>
    <w:rsid w:val="00C400A0"/>
    <w:rsid w:val="00C40137"/>
    <w:rsid w:val="00C40364"/>
    <w:rsid w:val="00C403F0"/>
    <w:rsid w:val="00C404BD"/>
    <w:rsid w:val="00C4053B"/>
    <w:rsid w:val="00C405F0"/>
    <w:rsid w:val="00C406ED"/>
    <w:rsid w:val="00C40744"/>
    <w:rsid w:val="00C40D15"/>
    <w:rsid w:val="00C4105F"/>
    <w:rsid w:val="00C410D3"/>
    <w:rsid w:val="00C41310"/>
    <w:rsid w:val="00C413C9"/>
    <w:rsid w:val="00C41491"/>
    <w:rsid w:val="00C4156F"/>
    <w:rsid w:val="00C4160A"/>
    <w:rsid w:val="00C4185C"/>
    <w:rsid w:val="00C4196E"/>
    <w:rsid w:val="00C41A4E"/>
    <w:rsid w:val="00C41C28"/>
    <w:rsid w:val="00C41E38"/>
    <w:rsid w:val="00C41FEE"/>
    <w:rsid w:val="00C42217"/>
    <w:rsid w:val="00C42230"/>
    <w:rsid w:val="00C4240C"/>
    <w:rsid w:val="00C427D6"/>
    <w:rsid w:val="00C4299F"/>
    <w:rsid w:val="00C42A6D"/>
    <w:rsid w:val="00C42B3E"/>
    <w:rsid w:val="00C43014"/>
    <w:rsid w:val="00C43032"/>
    <w:rsid w:val="00C430CA"/>
    <w:rsid w:val="00C433EE"/>
    <w:rsid w:val="00C434C5"/>
    <w:rsid w:val="00C43634"/>
    <w:rsid w:val="00C4375A"/>
    <w:rsid w:val="00C438BB"/>
    <w:rsid w:val="00C4393B"/>
    <w:rsid w:val="00C43952"/>
    <w:rsid w:val="00C43E1C"/>
    <w:rsid w:val="00C43E4B"/>
    <w:rsid w:val="00C43F20"/>
    <w:rsid w:val="00C4400A"/>
    <w:rsid w:val="00C44102"/>
    <w:rsid w:val="00C4450A"/>
    <w:rsid w:val="00C4455C"/>
    <w:rsid w:val="00C445BA"/>
    <w:rsid w:val="00C446D3"/>
    <w:rsid w:val="00C44A58"/>
    <w:rsid w:val="00C44C64"/>
    <w:rsid w:val="00C44CF2"/>
    <w:rsid w:val="00C44D8F"/>
    <w:rsid w:val="00C44E88"/>
    <w:rsid w:val="00C44F55"/>
    <w:rsid w:val="00C452EB"/>
    <w:rsid w:val="00C45790"/>
    <w:rsid w:val="00C45826"/>
    <w:rsid w:val="00C45C99"/>
    <w:rsid w:val="00C45D6D"/>
    <w:rsid w:val="00C46164"/>
    <w:rsid w:val="00C4616B"/>
    <w:rsid w:val="00C4621D"/>
    <w:rsid w:val="00C467B9"/>
    <w:rsid w:val="00C46871"/>
    <w:rsid w:val="00C468AB"/>
    <w:rsid w:val="00C46A01"/>
    <w:rsid w:val="00C46A0F"/>
    <w:rsid w:val="00C46A4F"/>
    <w:rsid w:val="00C46A6B"/>
    <w:rsid w:val="00C46A78"/>
    <w:rsid w:val="00C47507"/>
    <w:rsid w:val="00C475BB"/>
    <w:rsid w:val="00C47915"/>
    <w:rsid w:val="00C47A28"/>
    <w:rsid w:val="00C47A9E"/>
    <w:rsid w:val="00C50102"/>
    <w:rsid w:val="00C5047F"/>
    <w:rsid w:val="00C506A2"/>
    <w:rsid w:val="00C506D9"/>
    <w:rsid w:val="00C509F4"/>
    <w:rsid w:val="00C50A35"/>
    <w:rsid w:val="00C50C44"/>
    <w:rsid w:val="00C50CB2"/>
    <w:rsid w:val="00C50E6F"/>
    <w:rsid w:val="00C512D8"/>
    <w:rsid w:val="00C5139B"/>
    <w:rsid w:val="00C51938"/>
    <w:rsid w:val="00C5197C"/>
    <w:rsid w:val="00C51AD1"/>
    <w:rsid w:val="00C51AD5"/>
    <w:rsid w:val="00C51B91"/>
    <w:rsid w:val="00C51BBB"/>
    <w:rsid w:val="00C51BED"/>
    <w:rsid w:val="00C51C26"/>
    <w:rsid w:val="00C51D8F"/>
    <w:rsid w:val="00C51F23"/>
    <w:rsid w:val="00C5235A"/>
    <w:rsid w:val="00C523A6"/>
    <w:rsid w:val="00C52402"/>
    <w:rsid w:val="00C524F7"/>
    <w:rsid w:val="00C52521"/>
    <w:rsid w:val="00C52744"/>
    <w:rsid w:val="00C528D4"/>
    <w:rsid w:val="00C52B56"/>
    <w:rsid w:val="00C52DE8"/>
    <w:rsid w:val="00C52DFD"/>
    <w:rsid w:val="00C52E10"/>
    <w:rsid w:val="00C52E72"/>
    <w:rsid w:val="00C53019"/>
    <w:rsid w:val="00C5306D"/>
    <w:rsid w:val="00C531EB"/>
    <w:rsid w:val="00C5331F"/>
    <w:rsid w:val="00C5336B"/>
    <w:rsid w:val="00C533D1"/>
    <w:rsid w:val="00C534A9"/>
    <w:rsid w:val="00C536CE"/>
    <w:rsid w:val="00C5380A"/>
    <w:rsid w:val="00C53C55"/>
    <w:rsid w:val="00C53C6F"/>
    <w:rsid w:val="00C53D92"/>
    <w:rsid w:val="00C53FF7"/>
    <w:rsid w:val="00C542E9"/>
    <w:rsid w:val="00C547EB"/>
    <w:rsid w:val="00C54831"/>
    <w:rsid w:val="00C548B0"/>
    <w:rsid w:val="00C54942"/>
    <w:rsid w:val="00C54E67"/>
    <w:rsid w:val="00C552B0"/>
    <w:rsid w:val="00C552F4"/>
    <w:rsid w:val="00C55380"/>
    <w:rsid w:val="00C553FA"/>
    <w:rsid w:val="00C554F9"/>
    <w:rsid w:val="00C5580C"/>
    <w:rsid w:val="00C558A3"/>
    <w:rsid w:val="00C55A23"/>
    <w:rsid w:val="00C55B67"/>
    <w:rsid w:val="00C55B89"/>
    <w:rsid w:val="00C55BF9"/>
    <w:rsid w:val="00C55CFC"/>
    <w:rsid w:val="00C55D5B"/>
    <w:rsid w:val="00C55DC8"/>
    <w:rsid w:val="00C55F04"/>
    <w:rsid w:val="00C5600A"/>
    <w:rsid w:val="00C56334"/>
    <w:rsid w:val="00C563B5"/>
    <w:rsid w:val="00C564AD"/>
    <w:rsid w:val="00C5674E"/>
    <w:rsid w:val="00C567A7"/>
    <w:rsid w:val="00C568C5"/>
    <w:rsid w:val="00C56A4A"/>
    <w:rsid w:val="00C56C0B"/>
    <w:rsid w:val="00C56D4B"/>
    <w:rsid w:val="00C56D4C"/>
    <w:rsid w:val="00C56F46"/>
    <w:rsid w:val="00C57320"/>
    <w:rsid w:val="00C57908"/>
    <w:rsid w:val="00C57A44"/>
    <w:rsid w:val="00C57B3F"/>
    <w:rsid w:val="00C57E33"/>
    <w:rsid w:val="00C602C9"/>
    <w:rsid w:val="00C60322"/>
    <w:rsid w:val="00C60452"/>
    <w:rsid w:val="00C60488"/>
    <w:rsid w:val="00C6070F"/>
    <w:rsid w:val="00C60717"/>
    <w:rsid w:val="00C607EB"/>
    <w:rsid w:val="00C60896"/>
    <w:rsid w:val="00C608BE"/>
    <w:rsid w:val="00C608D2"/>
    <w:rsid w:val="00C60915"/>
    <w:rsid w:val="00C60939"/>
    <w:rsid w:val="00C60E7F"/>
    <w:rsid w:val="00C60F26"/>
    <w:rsid w:val="00C61015"/>
    <w:rsid w:val="00C6110A"/>
    <w:rsid w:val="00C61112"/>
    <w:rsid w:val="00C61354"/>
    <w:rsid w:val="00C6138C"/>
    <w:rsid w:val="00C615B8"/>
    <w:rsid w:val="00C6176A"/>
    <w:rsid w:val="00C61983"/>
    <w:rsid w:val="00C619D2"/>
    <w:rsid w:val="00C61A36"/>
    <w:rsid w:val="00C61B2B"/>
    <w:rsid w:val="00C61DF9"/>
    <w:rsid w:val="00C61E7D"/>
    <w:rsid w:val="00C61F2A"/>
    <w:rsid w:val="00C62139"/>
    <w:rsid w:val="00C62159"/>
    <w:rsid w:val="00C62656"/>
    <w:rsid w:val="00C62804"/>
    <w:rsid w:val="00C628AF"/>
    <w:rsid w:val="00C62906"/>
    <w:rsid w:val="00C62937"/>
    <w:rsid w:val="00C62B80"/>
    <w:rsid w:val="00C62D2E"/>
    <w:rsid w:val="00C63292"/>
    <w:rsid w:val="00C63359"/>
    <w:rsid w:val="00C634EF"/>
    <w:rsid w:val="00C63595"/>
    <w:rsid w:val="00C639CB"/>
    <w:rsid w:val="00C63AA8"/>
    <w:rsid w:val="00C63C40"/>
    <w:rsid w:val="00C63D6C"/>
    <w:rsid w:val="00C63E03"/>
    <w:rsid w:val="00C63EB8"/>
    <w:rsid w:val="00C63F78"/>
    <w:rsid w:val="00C6408E"/>
    <w:rsid w:val="00C64101"/>
    <w:rsid w:val="00C646C1"/>
    <w:rsid w:val="00C649F4"/>
    <w:rsid w:val="00C65163"/>
    <w:rsid w:val="00C651F2"/>
    <w:rsid w:val="00C6530C"/>
    <w:rsid w:val="00C6548B"/>
    <w:rsid w:val="00C654D8"/>
    <w:rsid w:val="00C656DE"/>
    <w:rsid w:val="00C65B0E"/>
    <w:rsid w:val="00C65C5B"/>
    <w:rsid w:val="00C65CD0"/>
    <w:rsid w:val="00C65EBC"/>
    <w:rsid w:val="00C6606B"/>
    <w:rsid w:val="00C66119"/>
    <w:rsid w:val="00C66133"/>
    <w:rsid w:val="00C661BA"/>
    <w:rsid w:val="00C662C7"/>
    <w:rsid w:val="00C66341"/>
    <w:rsid w:val="00C6641A"/>
    <w:rsid w:val="00C6644E"/>
    <w:rsid w:val="00C664F5"/>
    <w:rsid w:val="00C66B46"/>
    <w:rsid w:val="00C66C1C"/>
    <w:rsid w:val="00C66DA9"/>
    <w:rsid w:val="00C6717F"/>
    <w:rsid w:val="00C673FD"/>
    <w:rsid w:val="00C674A1"/>
    <w:rsid w:val="00C674EC"/>
    <w:rsid w:val="00C67560"/>
    <w:rsid w:val="00C676AE"/>
    <w:rsid w:val="00C678BC"/>
    <w:rsid w:val="00C67C19"/>
    <w:rsid w:val="00C67D03"/>
    <w:rsid w:val="00C67DB7"/>
    <w:rsid w:val="00C70082"/>
    <w:rsid w:val="00C70220"/>
    <w:rsid w:val="00C7086C"/>
    <w:rsid w:val="00C7091D"/>
    <w:rsid w:val="00C70AFE"/>
    <w:rsid w:val="00C70B45"/>
    <w:rsid w:val="00C70B78"/>
    <w:rsid w:val="00C70D2A"/>
    <w:rsid w:val="00C70EE2"/>
    <w:rsid w:val="00C70FC2"/>
    <w:rsid w:val="00C71069"/>
    <w:rsid w:val="00C712BB"/>
    <w:rsid w:val="00C714D8"/>
    <w:rsid w:val="00C71568"/>
    <w:rsid w:val="00C716A9"/>
    <w:rsid w:val="00C716CA"/>
    <w:rsid w:val="00C717FF"/>
    <w:rsid w:val="00C7183C"/>
    <w:rsid w:val="00C719CC"/>
    <w:rsid w:val="00C71B38"/>
    <w:rsid w:val="00C71CB5"/>
    <w:rsid w:val="00C71DFB"/>
    <w:rsid w:val="00C71E8D"/>
    <w:rsid w:val="00C71EE2"/>
    <w:rsid w:val="00C72110"/>
    <w:rsid w:val="00C721E0"/>
    <w:rsid w:val="00C722DD"/>
    <w:rsid w:val="00C722E7"/>
    <w:rsid w:val="00C723EA"/>
    <w:rsid w:val="00C72406"/>
    <w:rsid w:val="00C72429"/>
    <w:rsid w:val="00C7263F"/>
    <w:rsid w:val="00C72813"/>
    <w:rsid w:val="00C729F4"/>
    <w:rsid w:val="00C72A22"/>
    <w:rsid w:val="00C72A96"/>
    <w:rsid w:val="00C72AE6"/>
    <w:rsid w:val="00C72C82"/>
    <w:rsid w:val="00C72D23"/>
    <w:rsid w:val="00C72D2E"/>
    <w:rsid w:val="00C72FC5"/>
    <w:rsid w:val="00C73071"/>
    <w:rsid w:val="00C73192"/>
    <w:rsid w:val="00C731DE"/>
    <w:rsid w:val="00C73304"/>
    <w:rsid w:val="00C7358B"/>
    <w:rsid w:val="00C7358C"/>
    <w:rsid w:val="00C73796"/>
    <w:rsid w:val="00C737B3"/>
    <w:rsid w:val="00C73812"/>
    <w:rsid w:val="00C7387D"/>
    <w:rsid w:val="00C73979"/>
    <w:rsid w:val="00C73D20"/>
    <w:rsid w:val="00C73E73"/>
    <w:rsid w:val="00C73E97"/>
    <w:rsid w:val="00C73FD2"/>
    <w:rsid w:val="00C7449D"/>
    <w:rsid w:val="00C74501"/>
    <w:rsid w:val="00C74503"/>
    <w:rsid w:val="00C745FD"/>
    <w:rsid w:val="00C7477B"/>
    <w:rsid w:val="00C7482F"/>
    <w:rsid w:val="00C7498E"/>
    <w:rsid w:val="00C74B3D"/>
    <w:rsid w:val="00C74D60"/>
    <w:rsid w:val="00C74D9D"/>
    <w:rsid w:val="00C74F6C"/>
    <w:rsid w:val="00C74FAF"/>
    <w:rsid w:val="00C74FF9"/>
    <w:rsid w:val="00C750FB"/>
    <w:rsid w:val="00C75422"/>
    <w:rsid w:val="00C7562A"/>
    <w:rsid w:val="00C75845"/>
    <w:rsid w:val="00C75A80"/>
    <w:rsid w:val="00C75C16"/>
    <w:rsid w:val="00C75CC3"/>
    <w:rsid w:val="00C75DA7"/>
    <w:rsid w:val="00C75ED6"/>
    <w:rsid w:val="00C75EEE"/>
    <w:rsid w:val="00C75FDC"/>
    <w:rsid w:val="00C7611A"/>
    <w:rsid w:val="00C76498"/>
    <w:rsid w:val="00C76A5C"/>
    <w:rsid w:val="00C76A81"/>
    <w:rsid w:val="00C76C68"/>
    <w:rsid w:val="00C76D82"/>
    <w:rsid w:val="00C76E57"/>
    <w:rsid w:val="00C76E83"/>
    <w:rsid w:val="00C772C7"/>
    <w:rsid w:val="00C77388"/>
    <w:rsid w:val="00C77877"/>
    <w:rsid w:val="00C77C2B"/>
    <w:rsid w:val="00C77F84"/>
    <w:rsid w:val="00C8004E"/>
    <w:rsid w:val="00C803B1"/>
    <w:rsid w:val="00C80531"/>
    <w:rsid w:val="00C8069B"/>
    <w:rsid w:val="00C80807"/>
    <w:rsid w:val="00C8081B"/>
    <w:rsid w:val="00C8092A"/>
    <w:rsid w:val="00C80A45"/>
    <w:rsid w:val="00C80BF8"/>
    <w:rsid w:val="00C80C20"/>
    <w:rsid w:val="00C810CA"/>
    <w:rsid w:val="00C810D7"/>
    <w:rsid w:val="00C81261"/>
    <w:rsid w:val="00C813D8"/>
    <w:rsid w:val="00C815AA"/>
    <w:rsid w:val="00C81713"/>
    <w:rsid w:val="00C8184E"/>
    <w:rsid w:val="00C81888"/>
    <w:rsid w:val="00C81FCF"/>
    <w:rsid w:val="00C8206A"/>
    <w:rsid w:val="00C821BE"/>
    <w:rsid w:val="00C82269"/>
    <w:rsid w:val="00C82298"/>
    <w:rsid w:val="00C823D0"/>
    <w:rsid w:val="00C824D3"/>
    <w:rsid w:val="00C8270D"/>
    <w:rsid w:val="00C828AB"/>
    <w:rsid w:val="00C82994"/>
    <w:rsid w:val="00C82A71"/>
    <w:rsid w:val="00C82C29"/>
    <w:rsid w:val="00C82FC2"/>
    <w:rsid w:val="00C82FDB"/>
    <w:rsid w:val="00C83076"/>
    <w:rsid w:val="00C83138"/>
    <w:rsid w:val="00C83221"/>
    <w:rsid w:val="00C833EB"/>
    <w:rsid w:val="00C83572"/>
    <w:rsid w:val="00C8360B"/>
    <w:rsid w:val="00C838BF"/>
    <w:rsid w:val="00C83B79"/>
    <w:rsid w:val="00C83CDF"/>
    <w:rsid w:val="00C8407D"/>
    <w:rsid w:val="00C84273"/>
    <w:rsid w:val="00C8451D"/>
    <w:rsid w:val="00C8463C"/>
    <w:rsid w:val="00C84755"/>
    <w:rsid w:val="00C8484E"/>
    <w:rsid w:val="00C84916"/>
    <w:rsid w:val="00C84B0B"/>
    <w:rsid w:val="00C84B95"/>
    <w:rsid w:val="00C84C81"/>
    <w:rsid w:val="00C84E8C"/>
    <w:rsid w:val="00C84FE3"/>
    <w:rsid w:val="00C8525E"/>
    <w:rsid w:val="00C857A4"/>
    <w:rsid w:val="00C85A44"/>
    <w:rsid w:val="00C85ADC"/>
    <w:rsid w:val="00C85BF0"/>
    <w:rsid w:val="00C85CF5"/>
    <w:rsid w:val="00C85DBD"/>
    <w:rsid w:val="00C85DBE"/>
    <w:rsid w:val="00C85E7C"/>
    <w:rsid w:val="00C861AF"/>
    <w:rsid w:val="00C864C3"/>
    <w:rsid w:val="00C864DE"/>
    <w:rsid w:val="00C86524"/>
    <w:rsid w:val="00C86581"/>
    <w:rsid w:val="00C865C6"/>
    <w:rsid w:val="00C867B3"/>
    <w:rsid w:val="00C86902"/>
    <w:rsid w:val="00C8697F"/>
    <w:rsid w:val="00C869BB"/>
    <w:rsid w:val="00C869DE"/>
    <w:rsid w:val="00C869F1"/>
    <w:rsid w:val="00C86BF5"/>
    <w:rsid w:val="00C86D64"/>
    <w:rsid w:val="00C86D75"/>
    <w:rsid w:val="00C86E22"/>
    <w:rsid w:val="00C8709B"/>
    <w:rsid w:val="00C870E5"/>
    <w:rsid w:val="00C870EB"/>
    <w:rsid w:val="00C8726A"/>
    <w:rsid w:val="00C87746"/>
    <w:rsid w:val="00C8784B"/>
    <w:rsid w:val="00C878DA"/>
    <w:rsid w:val="00C8793B"/>
    <w:rsid w:val="00C879E1"/>
    <w:rsid w:val="00C87BF7"/>
    <w:rsid w:val="00C87C1C"/>
    <w:rsid w:val="00C87CBC"/>
    <w:rsid w:val="00C87D85"/>
    <w:rsid w:val="00C87D90"/>
    <w:rsid w:val="00C87F72"/>
    <w:rsid w:val="00C9024F"/>
    <w:rsid w:val="00C904DA"/>
    <w:rsid w:val="00C905B3"/>
    <w:rsid w:val="00C907C9"/>
    <w:rsid w:val="00C9083C"/>
    <w:rsid w:val="00C90A08"/>
    <w:rsid w:val="00C90AF6"/>
    <w:rsid w:val="00C90B08"/>
    <w:rsid w:val="00C90DD4"/>
    <w:rsid w:val="00C90F2B"/>
    <w:rsid w:val="00C90F76"/>
    <w:rsid w:val="00C9190A"/>
    <w:rsid w:val="00C91915"/>
    <w:rsid w:val="00C91CFA"/>
    <w:rsid w:val="00C91D3D"/>
    <w:rsid w:val="00C91E93"/>
    <w:rsid w:val="00C91F43"/>
    <w:rsid w:val="00C921A8"/>
    <w:rsid w:val="00C9232F"/>
    <w:rsid w:val="00C923FE"/>
    <w:rsid w:val="00C92632"/>
    <w:rsid w:val="00C92689"/>
    <w:rsid w:val="00C927FF"/>
    <w:rsid w:val="00C92996"/>
    <w:rsid w:val="00C92AE0"/>
    <w:rsid w:val="00C92D57"/>
    <w:rsid w:val="00C92E24"/>
    <w:rsid w:val="00C930E1"/>
    <w:rsid w:val="00C930E9"/>
    <w:rsid w:val="00C93257"/>
    <w:rsid w:val="00C9326F"/>
    <w:rsid w:val="00C9329E"/>
    <w:rsid w:val="00C93452"/>
    <w:rsid w:val="00C9356C"/>
    <w:rsid w:val="00C938F8"/>
    <w:rsid w:val="00C93B09"/>
    <w:rsid w:val="00C93C0B"/>
    <w:rsid w:val="00C93C4D"/>
    <w:rsid w:val="00C93CE9"/>
    <w:rsid w:val="00C93D4F"/>
    <w:rsid w:val="00C93D87"/>
    <w:rsid w:val="00C941B4"/>
    <w:rsid w:val="00C941DB"/>
    <w:rsid w:val="00C943BC"/>
    <w:rsid w:val="00C944CD"/>
    <w:rsid w:val="00C94554"/>
    <w:rsid w:val="00C94722"/>
    <w:rsid w:val="00C9496F"/>
    <w:rsid w:val="00C949FA"/>
    <w:rsid w:val="00C94A40"/>
    <w:rsid w:val="00C94B28"/>
    <w:rsid w:val="00C94BC2"/>
    <w:rsid w:val="00C94EBF"/>
    <w:rsid w:val="00C950D2"/>
    <w:rsid w:val="00C9522F"/>
    <w:rsid w:val="00C95281"/>
    <w:rsid w:val="00C9539B"/>
    <w:rsid w:val="00C953AA"/>
    <w:rsid w:val="00C953B6"/>
    <w:rsid w:val="00C95463"/>
    <w:rsid w:val="00C955FE"/>
    <w:rsid w:val="00C95620"/>
    <w:rsid w:val="00C95752"/>
    <w:rsid w:val="00C9581B"/>
    <w:rsid w:val="00C95889"/>
    <w:rsid w:val="00C95B05"/>
    <w:rsid w:val="00C95DB7"/>
    <w:rsid w:val="00C95DD0"/>
    <w:rsid w:val="00C95F2E"/>
    <w:rsid w:val="00C95F35"/>
    <w:rsid w:val="00C96434"/>
    <w:rsid w:val="00C964A0"/>
    <w:rsid w:val="00C96562"/>
    <w:rsid w:val="00C96784"/>
    <w:rsid w:val="00C970AD"/>
    <w:rsid w:val="00C97179"/>
    <w:rsid w:val="00C973E3"/>
    <w:rsid w:val="00C97484"/>
    <w:rsid w:val="00C975FA"/>
    <w:rsid w:val="00CA00D7"/>
    <w:rsid w:val="00CA01F4"/>
    <w:rsid w:val="00CA0387"/>
    <w:rsid w:val="00CA03AD"/>
    <w:rsid w:val="00CA0417"/>
    <w:rsid w:val="00CA0462"/>
    <w:rsid w:val="00CA067F"/>
    <w:rsid w:val="00CA0702"/>
    <w:rsid w:val="00CA079B"/>
    <w:rsid w:val="00CA08FA"/>
    <w:rsid w:val="00CA093C"/>
    <w:rsid w:val="00CA0A11"/>
    <w:rsid w:val="00CA0A41"/>
    <w:rsid w:val="00CA0A58"/>
    <w:rsid w:val="00CA0A82"/>
    <w:rsid w:val="00CA0A97"/>
    <w:rsid w:val="00CA0BEF"/>
    <w:rsid w:val="00CA0D08"/>
    <w:rsid w:val="00CA0DD9"/>
    <w:rsid w:val="00CA0EBB"/>
    <w:rsid w:val="00CA0F6D"/>
    <w:rsid w:val="00CA0F7F"/>
    <w:rsid w:val="00CA100E"/>
    <w:rsid w:val="00CA1063"/>
    <w:rsid w:val="00CA146E"/>
    <w:rsid w:val="00CA148C"/>
    <w:rsid w:val="00CA14AB"/>
    <w:rsid w:val="00CA165E"/>
    <w:rsid w:val="00CA1916"/>
    <w:rsid w:val="00CA194E"/>
    <w:rsid w:val="00CA1B28"/>
    <w:rsid w:val="00CA1B2E"/>
    <w:rsid w:val="00CA1D75"/>
    <w:rsid w:val="00CA1DD3"/>
    <w:rsid w:val="00CA2109"/>
    <w:rsid w:val="00CA23B5"/>
    <w:rsid w:val="00CA264A"/>
    <w:rsid w:val="00CA2695"/>
    <w:rsid w:val="00CA270D"/>
    <w:rsid w:val="00CA2840"/>
    <w:rsid w:val="00CA29DB"/>
    <w:rsid w:val="00CA2A08"/>
    <w:rsid w:val="00CA2A51"/>
    <w:rsid w:val="00CA2DAB"/>
    <w:rsid w:val="00CA2E8E"/>
    <w:rsid w:val="00CA3140"/>
    <w:rsid w:val="00CA3451"/>
    <w:rsid w:val="00CA347D"/>
    <w:rsid w:val="00CA35B4"/>
    <w:rsid w:val="00CA35E6"/>
    <w:rsid w:val="00CA387E"/>
    <w:rsid w:val="00CA3B07"/>
    <w:rsid w:val="00CA3B55"/>
    <w:rsid w:val="00CA3B8C"/>
    <w:rsid w:val="00CA3CE8"/>
    <w:rsid w:val="00CA41E2"/>
    <w:rsid w:val="00CA49C2"/>
    <w:rsid w:val="00CA4A02"/>
    <w:rsid w:val="00CA4A8E"/>
    <w:rsid w:val="00CA4AC0"/>
    <w:rsid w:val="00CA553F"/>
    <w:rsid w:val="00CA55A3"/>
    <w:rsid w:val="00CA56C7"/>
    <w:rsid w:val="00CA5722"/>
    <w:rsid w:val="00CA5754"/>
    <w:rsid w:val="00CA58C5"/>
    <w:rsid w:val="00CA58FB"/>
    <w:rsid w:val="00CA5C47"/>
    <w:rsid w:val="00CA5D27"/>
    <w:rsid w:val="00CA5E52"/>
    <w:rsid w:val="00CA5E85"/>
    <w:rsid w:val="00CA5F03"/>
    <w:rsid w:val="00CA615D"/>
    <w:rsid w:val="00CA6182"/>
    <w:rsid w:val="00CA62D9"/>
    <w:rsid w:val="00CA62FA"/>
    <w:rsid w:val="00CA6486"/>
    <w:rsid w:val="00CA649B"/>
    <w:rsid w:val="00CA65EF"/>
    <w:rsid w:val="00CA6751"/>
    <w:rsid w:val="00CA6BA9"/>
    <w:rsid w:val="00CA6C42"/>
    <w:rsid w:val="00CA6FF9"/>
    <w:rsid w:val="00CA72B4"/>
    <w:rsid w:val="00CA72E2"/>
    <w:rsid w:val="00CA73AA"/>
    <w:rsid w:val="00CA73CB"/>
    <w:rsid w:val="00CA759C"/>
    <w:rsid w:val="00CA76E0"/>
    <w:rsid w:val="00CA7899"/>
    <w:rsid w:val="00CA7A37"/>
    <w:rsid w:val="00CA7BA3"/>
    <w:rsid w:val="00CA7C56"/>
    <w:rsid w:val="00CA7DEC"/>
    <w:rsid w:val="00CA7E9C"/>
    <w:rsid w:val="00CA7EA7"/>
    <w:rsid w:val="00CB0350"/>
    <w:rsid w:val="00CB0428"/>
    <w:rsid w:val="00CB04B1"/>
    <w:rsid w:val="00CB04E6"/>
    <w:rsid w:val="00CB086D"/>
    <w:rsid w:val="00CB08A5"/>
    <w:rsid w:val="00CB0CEA"/>
    <w:rsid w:val="00CB0D7A"/>
    <w:rsid w:val="00CB0EFD"/>
    <w:rsid w:val="00CB0FDB"/>
    <w:rsid w:val="00CB11A2"/>
    <w:rsid w:val="00CB157F"/>
    <w:rsid w:val="00CB1643"/>
    <w:rsid w:val="00CB1718"/>
    <w:rsid w:val="00CB182F"/>
    <w:rsid w:val="00CB18FB"/>
    <w:rsid w:val="00CB1A84"/>
    <w:rsid w:val="00CB1AA5"/>
    <w:rsid w:val="00CB1AFD"/>
    <w:rsid w:val="00CB1B8E"/>
    <w:rsid w:val="00CB1D1F"/>
    <w:rsid w:val="00CB1D4F"/>
    <w:rsid w:val="00CB1DB3"/>
    <w:rsid w:val="00CB206A"/>
    <w:rsid w:val="00CB20DD"/>
    <w:rsid w:val="00CB21F3"/>
    <w:rsid w:val="00CB2349"/>
    <w:rsid w:val="00CB23C7"/>
    <w:rsid w:val="00CB243B"/>
    <w:rsid w:val="00CB2644"/>
    <w:rsid w:val="00CB2A00"/>
    <w:rsid w:val="00CB2B99"/>
    <w:rsid w:val="00CB2BA3"/>
    <w:rsid w:val="00CB2D03"/>
    <w:rsid w:val="00CB2F85"/>
    <w:rsid w:val="00CB30EF"/>
    <w:rsid w:val="00CB31DE"/>
    <w:rsid w:val="00CB31F7"/>
    <w:rsid w:val="00CB3255"/>
    <w:rsid w:val="00CB3436"/>
    <w:rsid w:val="00CB368F"/>
    <w:rsid w:val="00CB3711"/>
    <w:rsid w:val="00CB3BC5"/>
    <w:rsid w:val="00CB3C56"/>
    <w:rsid w:val="00CB3C7C"/>
    <w:rsid w:val="00CB3E14"/>
    <w:rsid w:val="00CB3E15"/>
    <w:rsid w:val="00CB412D"/>
    <w:rsid w:val="00CB471F"/>
    <w:rsid w:val="00CB491B"/>
    <w:rsid w:val="00CB4A70"/>
    <w:rsid w:val="00CB4F02"/>
    <w:rsid w:val="00CB5125"/>
    <w:rsid w:val="00CB5194"/>
    <w:rsid w:val="00CB5535"/>
    <w:rsid w:val="00CB5655"/>
    <w:rsid w:val="00CB57D2"/>
    <w:rsid w:val="00CB5829"/>
    <w:rsid w:val="00CB5BE2"/>
    <w:rsid w:val="00CB5C05"/>
    <w:rsid w:val="00CB5C9D"/>
    <w:rsid w:val="00CB5DCC"/>
    <w:rsid w:val="00CB606C"/>
    <w:rsid w:val="00CB611B"/>
    <w:rsid w:val="00CB612A"/>
    <w:rsid w:val="00CB6356"/>
    <w:rsid w:val="00CB6886"/>
    <w:rsid w:val="00CB6957"/>
    <w:rsid w:val="00CB6A02"/>
    <w:rsid w:val="00CB6A4E"/>
    <w:rsid w:val="00CB6B7D"/>
    <w:rsid w:val="00CB6D01"/>
    <w:rsid w:val="00CB6D5D"/>
    <w:rsid w:val="00CB7167"/>
    <w:rsid w:val="00CB73F3"/>
    <w:rsid w:val="00CB754E"/>
    <w:rsid w:val="00CB77B1"/>
    <w:rsid w:val="00CB7806"/>
    <w:rsid w:val="00CB7968"/>
    <w:rsid w:val="00CB7F52"/>
    <w:rsid w:val="00CB7F7C"/>
    <w:rsid w:val="00CC00DB"/>
    <w:rsid w:val="00CC026E"/>
    <w:rsid w:val="00CC06D8"/>
    <w:rsid w:val="00CC07C2"/>
    <w:rsid w:val="00CC0806"/>
    <w:rsid w:val="00CC08C8"/>
    <w:rsid w:val="00CC09BF"/>
    <w:rsid w:val="00CC09E4"/>
    <w:rsid w:val="00CC0B37"/>
    <w:rsid w:val="00CC0CC2"/>
    <w:rsid w:val="00CC0D0D"/>
    <w:rsid w:val="00CC0D10"/>
    <w:rsid w:val="00CC0D4C"/>
    <w:rsid w:val="00CC1058"/>
    <w:rsid w:val="00CC12B2"/>
    <w:rsid w:val="00CC1941"/>
    <w:rsid w:val="00CC1A26"/>
    <w:rsid w:val="00CC1A48"/>
    <w:rsid w:val="00CC1BA4"/>
    <w:rsid w:val="00CC1C62"/>
    <w:rsid w:val="00CC1CFA"/>
    <w:rsid w:val="00CC1EAA"/>
    <w:rsid w:val="00CC1F10"/>
    <w:rsid w:val="00CC20B5"/>
    <w:rsid w:val="00CC214A"/>
    <w:rsid w:val="00CC21D0"/>
    <w:rsid w:val="00CC2239"/>
    <w:rsid w:val="00CC2555"/>
    <w:rsid w:val="00CC25DF"/>
    <w:rsid w:val="00CC28C7"/>
    <w:rsid w:val="00CC29AA"/>
    <w:rsid w:val="00CC2AEB"/>
    <w:rsid w:val="00CC2B3A"/>
    <w:rsid w:val="00CC2E5A"/>
    <w:rsid w:val="00CC325F"/>
    <w:rsid w:val="00CC33C3"/>
    <w:rsid w:val="00CC33DB"/>
    <w:rsid w:val="00CC3482"/>
    <w:rsid w:val="00CC34DB"/>
    <w:rsid w:val="00CC35D6"/>
    <w:rsid w:val="00CC366F"/>
    <w:rsid w:val="00CC36D2"/>
    <w:rsid w:val="00CC36ED"/>
    <w:rsid w:val="00CC3735"/>
    <w:rsid w:val="00CC38B0"/>
    <w:rsid w:val="00CC3965"/>
    <w:rsid w:val="00CC39B5"/>
    <w:rsid w:val="00CC3A77"/>
    <w:rsid w:val="00CC3C2B"/>
    <w:rsid w:val="00CC3E4F"/>
    <w:rsid w:val="00CC4026"/>
    <w:rsid w:val="00CC408A"/>
    <w:rsid w:val="00CC412D"/>
    <w:rsid w:val="00CC418B"/>
    <w:rsid w:val="00CC424D"/>
    <w:rsid w:val="00CC4551"/>
    <w:rsid w:val="00CC4988"/>
    <w:rsid w:val="00CC4A21"/>
    <w:rsid w:val="00CC4DAA"/>
    <w:rsid w:val="00CC4F88"/>
    <w:rsid w:val="00CC4FB4"/>
    <w:rsid w:val="00CC4FF4"/>
    <w:rsid w:val="00CC5513"/>
    <w:rsid w:val="00CC5581"/>
    <w:rsid w:val="00CC5613"/>
    <w:rsid w:val="00CC57A0"/>
    <w:rsid w:val="00CC59C4"/>
    <w:rsid w:val="00CC5A94"/>
    <w:rsid w:val="00CC5C52"/>
    <w:rsid w:val="00CC5DA7"/>
    <w:rsid w:val="00CC5ECE"/>
    <w:rsid w:val="00CC65F7"/>
    <w:rsid w:val="00CC667C"/>
    <w:rsid w:val="00CC6779"/>
    <w:rsid w:val="00CC684C"/>
    <w:rsid w:val="00CC6974"/>
    <w:rsid w:val="00CC69E3"/>
    <w:rsid w:val="00CC6A11"/>
    <w:rsid w:val="00CC6A54"/>
    <w:rsid w:val="00CC6C11"/>
    <w:rsid w:val="00CC6C3B"/>
    <w:rsid w:val="00CC6FC0"/>
    <w:rsid w:val="00CC70F3"/>
    <w:rsid w:val="00CC7390"/>
    <w:rsid w:val="00CC73A6"/>
    <w:rsid w:val="00CC73E2"/>
    <w:rsid w:val="00CC7969"/>
    <w:rsid w:val="00CC7B81"/>
    <w:rsid w:val="00CC7C78"/>
    <w:rsid w:val="00CC7FCE"/>
    <w:rsid w:val="00CD008D"/>
    <w:rsid w:val="00CD02C9"/>
    <w:rsid w:val="00CD0317"/>
    <w:rsid w:val="00CD0663"/>
    <w:rsid w:val="00CD07DC"/>
    <w:rsid w:val="00CD0FC4"/>
    <w:rsid w:val="00CD0FCB"/>
    <w:rsid w:val="00CD0FE0"/>
    <w:rsid w:val="00CD1687"/>
    <w:rsid w:val="00CD16C7"/>
    <w:rsid w:val="00CD17BA"/>
    <w:rsid w:val="00CD1E59"/>
    <w:rsid w:val="00CD1ED1"/>
    <w:rsid w:val="00CD21AA"/>
    <w:rsid w:val="00CD2238"/>
    <w:rsid w:val="00CD226F"/>
    <w:rsid w:val="00CD2307"/>
    <w:rsid w:val="00CD2373"/>
    <w:rsid w:val="00CD23FE"/>
    <w:rsid w:val="00CD26F8"/>
    <w:rsid w:val="00CD2714"/>
    <w:rsid w:val="00CD279D"/>
    <w:rsid w:val="00CD2847"/>
    <w:rsid w:val="00CD2A5C"/>
    <w:rsid w:val="00CD2BB7"/>
    <w:rsid w:val="00CD2D3B"/>
    <w:rsid w:val="00CD2D66"/>
    <w:rsid w:val="00CD2E41"/>
    <w:rsid w:val="00CD308B"/>
    <w:rsid w:val="00CD3317"/>
    <w:rsid w:val="00CD343B"/>
    <w:rsid w:val="00CD349C"/>
    <w:rsid w:val="00CD3509"/>
    <w:rsid w:val="00CD35FB"/>
    <w:rsid w:val="00CD3C5F"/>
    <w:rsid w:val="00CD4027"/>
    <w:rsid w:val="00CD4535"/>
    <w:rsid w:val="00CD4901"/>
    <w:rsid w:val="00CD4C54"/>
    <w:rsid w:val="00CD4CD7"/>
    <w:rsid w:val="00CD4CF0"/>
    <w:rsid w:val="00CD4D89"/>
    <w:rsid w:val="00CD4DA0"/>
    <w:rsid w:val="00CD5136"/>
    <w:rsid w:val="00CD51A0"/>
    <w:rsid w:val="00CD51FF"/>
    <w:rsid w:val="00CD53B8"/>
    <w:rsid w:val="00CD53F4"/>
    <w:rsid w:val="00CD546C"/>
    <w:rsid w:val="00CD54EE"/>
    <w:rsid w:val="00CD56CF"/>
    <w:rsid w:val="00CD56EC"/>
    <w:rsid w:val="00CD5754"/>
    <w:rsid w:val="00CD57EA"/>
    <w:rsid w:val="00CD5842"/>
    <w:rsid w:val="00CD58DD"/>
    <w:rsid w:val="00CD5BF3"/>
    <w:rsid w:val="00CD5CC3"/>
    <w:rsid w:val="00CD5F3B"/>
    <w:rsid w:val="00CD605A"/>
    <w:rsid w:val="00CD60C3"/>
    <w:rsid w:val="00CD61AB"/>
    <w:rsid w:val="00CD631F"/>
    <w:rsid w:val="00CD634C"/>
    <w:rsid w:val="00CD655A"/>
    <w:rsid w:val="00CD65C2"/>
    <w:rsid w:val="00CD6601"/>
    <w:rsid w:val="00CD6928"/>
    <w:rsid w:val="00CD6E26"/>
    <w:rsid w:val="00CD6F00"/>
    <w:rsid w:val="00CD70F3"/>
    <w:rsid w:val="00CD741D"/>
    <w:rsid w:val="00CD75F2"/>
    <w:rsid w:val="00CD75F5"/>
    <w:rsid w:val="00CD766D"/>
    <w:rsid w:val="00CD7967"/>
    <w:rsid w:val="00CD7E72"/>
    <w:rsid w:val="00CD7EE9"/>
    <w:rsid w:val="00CD7F67"/>
    <w:rsid w:val="00CE006C"/>
    <w:rsid w:val="00CE026B"/>
    <w:rsid w:val="00CE037F"/>
    <w:rsid w:val="00CE03F6"/>
    <w:rsid w:val="00CE0518"/>
    <w:rsid w:val="00CE0605"/>
    <w:rsid w:val="00CE0759"/>
    <w:rsid w:val="00CE0ABB"/>
    <w:rsid w:val="00CE0D3C"/>
    <w:rsid w:val="00CE0F1B"/>
    <w:rsid w:val="00CE11BB"/>
    <w:rsid w:val="00CE124F"/>
    <w:rsid w:val="00CE128F"/>
    <w:rsid w:val="00CE16B2"/>
    <w:rsid w:val="00CE1A3A"/>
    <w:rsid w:val="00CE1AD2"/>
    <w:rsid w:val="00CE1C56"/>
    <w:rsid w:val="00CE1C84"/>
    <w:rsid w:val="00CE1EE9"/>
    <w:rsid w:val="00CE2273"/>
    <w:rsid w:val="00CE230F"/>
    <w:rsid w:val="00CE2315"/>
    <w:rsid w:val="00CE2493"/>
    <w:rsid w:val="00CE252C"/>
    <w:rsid w:val="00CE276A"/>
    <w:rsid w:val="00CE2937"/>
    <w:rsid w:val="00CE2942"/>
    <w:rsid w:val="00CE2AA8"/>
    <w:rsid w:val="00CE2D5F"/>
    <w:rsid w:val="00CE2E8C"/>
    <w:rsid w:val="00CE315B"/>
    <w:rsid w:val="00CE31EB"/>
    <w:rsid w:val="00CE3438"/>
    <w:rsid w:val="00CE353E"/>
    <w:rsid w:val="00CE3722"/>
    <w:rsid w:val="00CE37CA"/>
    <w:rsid w:val="00CE3947"/>
    <w:rsid w:val="00CE39BC"/>
    <w:rsid w:val="00CE3AC8"/>
    <w:rsid w:val="00CE3CE5"/>
    <w:rsid w:val="00CE3D94"/>
    <w:rsid w:val="00CE3DB9"/>
    <w:rsid w:val="00CE3E78"/>
    <w:rsid w:val="00CE3EFE"/>
    <w:rsid w:val="00CE420D"/>
    <w:rsid w:val="00CE4458"/>
    <w:rsid w:val="00CE456B"/>
    <w:rsid w:val="00CE465E"/>
    <w:rsid w:val="00CE4727"/>
    <w:rsid w:val="00CE475A"/>
    <w:rsid w:val="00CE4969"/>
    <w:rsid w:val="00CE4A82"/>
    <w:rsid w:val="00CE4CFA"/>
    <w:rsid w:val="00CE4EEB"/>
    <w:rsid w:val="00CE50D5"/>
    <w:rsid w:val="00CE5324"/>
    <w:rsid w:val="00CE5346"/>
    <w:rsid w:val="00CE5382"/>
    <w:rsid w:val="00CE5452"/>
    <w:rsid w:val="00CE546B"/>
    <w:rsid w:val="00CE54D2"/>
    <w:rsid w:val="00CE5588"/>
    <w:rsid w:val="00CE55EB"/>
    <w:rsid w:val="00CE59D5"/>
    <w:rsid w:val="00CE59DF"/>
    <w:rsid w:val="00CE5BE8"/>
    <w:rsid w:val="00CE5D8E"/>
    <w:rsid w:val="00CE612B"/>
    <w:rsid w:val="00CE6169"/>
    <w:rsid w:val="00CE61D2"/>
    <w:rsid w:val="00CE68C3"/>
    <w:rsid w:val="00CE69EB"/>
    <w:rsid w:val="00CE6C2D"/>
    <w:rsid w:val="00CE6C74"/>
    <w:rsid w:val="00CE6CEE"/>
    <w:rsid w:val="00CE6E1B"/>
    <w:rsid w:val="00CE6EEC"/>
    <w:rsid w:val="00CE6FA4"/>
    <w:rsid w:val="00CE722D"/>
    <w:rsid w:val="00CE7694"/>
    <w:rsid w:val="00CE7729"/>
    <w:rsid w:val="00CE780E"/>
    <w:rsid w:val="00CE786D"/>
    <w:rsid w:val="00CE78A5"/>
    <w:rsid w:val="00CE7928"/>
    <w:rsid w:val="00CE7C5D"/>
    <w:rsid w:val="00CE7D67"/>
    <w:rsid w:val="00CF048D"/>
    <w:rsid w:val="00CF04F1"/>
    <w:rsid w:val="00CF0501"/>
    <w:rsid w:val="00CF0514"/>
    <w:rsid w:val="00CF07F5"/>
    <w:rsid w:val="00CF08CB"/>
    <w:rsid w:val="00CF08F4"/>
    <w:rsid w:val="00CF0981"/>
    <w:rsid w:val="00CF0985"/>
    <w:rsid w:val="00CF09FC"/>
    <w:rsid w:val="00CF0B2B"/>
    <w:rsid w:val="00CF0BA0"/>
    <w:rsid w:val="00CF0CF2"/>
    <w:rsid w:val="00CF0D67"/>
    <w:rsid w:val="00CF0DD5"/>
    <w:rsid w:val="00CF0F48"/>
    <w:rsid w:val="00CF11A5"/>
    <w:rsid w:val="00CF1212"/>
    <w:rsid w:val="00CF13BA"/>
    <w:rsid w:val="00CF14F7"/>
    <w:rsid w:val="00CF155B"/>
    <w:rsid w:val="00CF16BD"/>
    <w:rsid w:val="00CF16F6"/>
    <w:rsid w:val="00CF17F1"/>
    <w:rsid w:val="00CF1841"/>
    <w:rsid w:val="00CF184B"/>
    <w:rsid w:val="00CF1A36"/>
    <w:rsid w:val="00CF1A65"/>
    <w:rsid w:val="00CF1AA5"/>
    <w:rsid w:val="00CF1C8C"/>
    <w:rsid w:val="00CF2062"/>
    <w:rsid w:val="00CF206B"/>
    <w:rsid w:val="00CF2222"/>
    <w:rsid w:val="00CF26A6"/>
    <w:rsid w:val="00CF2704"/>
    <w:rsid w:val="00CF2852"/>
    <w:rsid w:val="00CF295E"/>
    <w:rsid w:val="00CF2B5A"/>
    <w:rsid w:val="00CF2BEA"/>
    <w:rsid w:val="00CF2E32"/>
    <w:rsid w:val="00CF2EDC"/>
    <w:rsid w:val="00CF2F74"/>
    <w:rsid w:val="00CF33D5"/>
    <w:rsid w:val="00CF33F3"/>
    <w:rsid w:val="00CF3482"/>
    <w:rsid w:val="00CF3867"/>
    <w:rsid w:val="00CF3CE7"/>
    <w:rsid w:val="00CF3D35"/>
    <w:rsid w:val="00CF3F99"/>
    <w:rsid w:val="00CF4391"/>
    <w:rsid w:val="00CF463E"/>
    <w:rsid w:val="00CF47D8"/>
    <w:rsid w:val="00CF4C5F"/>
    <w:rsid w:val="00CF4C6D"/>
    <w:rsid w:val="00CF4CD6"/>
    <w:rsid w:val="00CF4EAE"/>
    <w:rsid w:val="00CF515D"/>
    <w:rsid w:val="00CF5710"/>
    <w:rsid w:val="00CF5782"/>
    <w:rsid w:val="00CF597C"/>
    <w:rsid w:val="00CF5BAF"/>
    <w:rsid w:val="00CF5CA5"/>
    <w:rsid w:val="00CF5CF4"/>
    <w:rsid w:val="00CF61D7"/>
    <w:rsid w:val="00CF63A7"/>
    <w:rsid w:val="00CF67AA"/>
    <w:rsid w:val="00CF68BF"/>
    <w:rsid w:val="00CF68E6"/>
    <w:rsid w:val="00CF6978"/>
    <w:rsid w:val="00CF6994"/>
    <w:rsid w:val="00CF6A16"/>
    <w:rsid w:val="00CF6C39"/>
    <w:rsid w:val="00CF6CC2"/>
    <w:rsid w:val="00CF6FD9"/>
    <w:rsid w:val="00CF711C"/>
    <w:rsid w:val="00CF72AB"/>
    <w:rsid w:val="00CF7609"/>
    <w:rsid w:val="00CF78BB"/>
    <w:rsid w:val="00CF7924"/>
    <w:rsid w:val="00CF7C2C"/>
    <w:rsid w:val="00CF7CEB"/>
    <w:rsid w:val="00CF7EDD"/>
    <w:rsid w:val="00CF7EE5"/>
    <w:rsid w:val="00CF7FA4"/>
    <w:rsid w:val="00CF7FE8"/>
    <w:rsid w:val="00D001A4"/>
    <w:rsid w:val="00D0056C"/>
    <w:rsid w:val="00D00671"/>
    <w:rsid w:val="00D0087F"/>
    <w:rsid w:val="00D008CC"/>
    <w:rsid w:val="00D00BD3"/>
    <w:rsid w:val="00D00D6A"/>
    <w:rsid w:val="00D01250"/>
    <w:rsid w:val="00D012AA"/>
    <w:rsid w:val="00D0138E"/>
    <w:rsid w:val="00D013A4"/>
    <w:rsid w:val="00D0194A"/>
    <w:rsid w:val="00D01AAA"/>
    <w:rsid w:val="00D01C4D"/>
    <w:rsid w:val="00D01C7C"/>
    <w:rsid w:val="00D01D41"/>
    <w:rsid w:val="00D0200F"/>
    <w:rsid w:val="00D02011"/>
    <w:rsid w:val="00D02202"/>
    <w:rsid w:val="00D025E0"/>
    <w:rsid w:val="00D025EF"/>
    <w:rsid w:val="00D026C2"/>
    <w:rsid w:val="00D028BD"/>
    <w:rsid w:val="00D028D7"/>
    <w:rsid w:val="00D0297D"/>
    <w:rsid w:val="00D02A22"/>
    <w:rsid w:val="00D02AF1"/>
    <w:rsid w:val="00D02AF7"/>
    <w:rsid w:val="00D031C5"/>
    <w:rsid w:val="00D0323B"/>
    <w:rsid w:val="00D03389"/>
    <w:rsid w:val="00D036E5"/>
    <w:rsid w:val="00D03761"/>
    <w:rsid w:val="00D03839"/>
    <w:rsid w:val="00D03916"/>
    <w:rsid w:val="00D03994"/>
    <w:rsid w:val="00D03AF5"/>
    <w:rsid w:val="00D03BC5"/>
    <w:rsid w:val="00D03E2B"/>
    <w:rsid w:val="00D03E7C"/>
    <w:rsid w:val="00D03FD7"/>
    <w:rsid w:val="00D0418F"/>
    <w:rsid w:val="00D041E4"/>
    <w:rsid w:val="00D044F8"/>
    <w:rsid w:val="00D04530"/>
    <w:rsid w:val="00D04606"/>
    <w:rsid w:val="00D0462E"/>
    <w:rsid w:val="00D047D7"/>
    <w:rsid w:val="00D04814"/>
    <w:rsid w:val="00D04962"/>
    <w:rsid w:val="00D049AD"/>
    <w:rsid w:val="00D04E03"/>
    <w:rsid w:val="00D04EC3"/>
    <w:rsid w:val="00D04F25"/>
    <w:rsid w:val="00D0520C"/>
    <w:rsid w:val="00D052DE"/>
    <w:rsid w:val="00D053CF"/>
    <w:rsid w:val="00D05531"/>
    <w:rsid w:val="00D05926"/>
    <w:rsid w:val="00D05B0B"/>
    <w:rsid w:val="00D05E5C"/>
    <w:rsid w:val="00D05FAD"/>
    <w:rsid w:val="00D06170"/>
    <w:rsid w:val="00D0625E"/>
    <w:rsid w:val="00D063DE"/>
    <w:rsid w:val="00D064D6"/>
    <w:rsid w:val="00D06752"/>
    <w:rsid w:val="00D06A7C"/>
    <w:rsid w:val="00D06CFC"/>
    <w:rsid w:val="00D06DC9"/>
    <w:rsid w:val="00D06E5D"/>
    <w:rsid w:val="00D07443"/>
    <w:rsid w:val="00D0766B"/>
    <w:rsid w:val="00D0780D"/>
    <w:rsid w:val="00D078E0"/>
    <w:rsid w:val="00D079EC"/>
    <w:rsid w:val="00D07B00"/>
    <w:rsid w:val="00D07C09"/>
    <w:rsid w:val="00D07C60"/>
    <w:rsid w:val="00D07DB3"/>
    <w:rsid w:val="00D07EB5"/>
    <w:rsid w:val="00D07EC5"/>
    <w:rsid w:val="00D104EA"/>
    <w:rsid w:val="00D10501"/>
    <w:rsid w:val="00D10579"/>
    <w:rsid w:val="00D109F3"/>
    <w:rsid w:val="00D10ABF"/>
    <w:rsid w:val="00D10C10"/>
    <w:rsid w:val="00D10C7D"/>
    <w:rsid w:val="00D10DC5"/>
    <w:rsid w:val="00D10EAD"/>
    <w:rsid w:val="00D10F47"/>
    <w:rsid w:val="00D1101A"/>
    <w:rsid w:val="00D110E2"/>
    <w:rsid w:val="00D111B7"/>
    <w:rsid w:val="00D11289"/>
    <w:rsid w:val="00D11457"/>
    <w:rsid w:val="00D1145D"/>
    <w:rsid w:val="00D115C6"/>
    <w:rsid w:val="00D11624"/>
    <w:rsid w:val="00D1186D"/>
    <w:rsid w:val="00D11874"/>
    <w:rsid w:val="00D1191A"/>
    <w:rsid w:val="00D11B61"/>
    <w:rsid w:val="00D11D79"/>
    <w:rsid w:val="00D11E65"/>
    <w:rsid w:val="00D11FCF"/>
    <w:rsid w:val="00D11FF0"/>
    <w:rsid w:val="00D1207A"/>
    <w:rsid w:val="00D120AC"/>
    <w:rsid w:val="00D12193"/>
    <w:rsid w:val="00D122C9"/>
    <w:rsid w:val="00D12327"/>
    <w:rsid w:val="00D12456"/>
    <w:rsid w:val="00D1262A"/>
    <w:rsid w:val="00D1276D"/>
    <w:rsid w:val="00D127CD"/>
    <w:rsid w:val="00D129A3"/>
    <w:rsid w:val="00D12A69"/>
    <w:rsid w:val="00D12B4D"/>
    <w:rsid w:val="00D12C7E"/>
    <w:rsid w:val="00D12CD8"/>
    <w:rsid w:val="00D131BC"/>
    <w:rsid w:val="00D13546"/>
    <w:rsid w:val="00D135AC"/>
    <w:rsid w:val="00D13694"/>
    <w:rsid w:val="00D1378A"/>
    <w:rsid w:val="00D13811"/>
    <w:rsid w:val="00D13A3B"/>
    <w:rsid w:val="00D13C40"/>
    <w:rsid w:val="00D13C5C"/>
    <w:rsid w:val="00D13C5D"/>
    <w:rsid w:val="00D13CC2"/>
    <w:rsid w:val="00D13D2D"/>
    <w:rsid w:val="00D140C4"/>
    <w:rsid w:val="00D141FB"/>
    <w:rsid w:val="00D14382"/>
    <w:rsid w:val="00D143FF"/>
    <w:rsid w:val="00D146AB"/>
    <w:rsid w:val="00D14753"/>
    <w:rsid w:val="00D1478E"/>
    <w:rsid w:val="00D14B74"/>
    <w:rsid w:val="00D14C05"/>
    <w:rsid w:val="00D14C3C"/>
    <w:rsid w:val="00D14C75"/>
    <w:rsid w:val="00D14D5D"/>
    <w:rsid w:val="00D14E30"/>
    <w:rsid w:val="00D14EC9"/>
    <w:rsid w:val="00D1519C"/>
    <w:rsid w:val="00D15389"/>
    <w:rsid w:val="00D15790"/>
    <w:rsid w:val="00D15920"/>
    <w:rsid w:val="00D15A18"/>
    <w:rsid w:val="00D15A1E"/>
    <w:rsid w:val="00D15EBA"/>
    <w:rsid w:val="00D15ECA"/>
    <w:rsid w:val="00D15FAE"/>
    <w:rsid w:val="00D167BE"/>
    <w:rsid w:val="00D169A8"/>
    <w:rsid w:val="00D16ADE"/>
    <w:rsid w:val="00D16C51"/>
    <w:rsid w:val="00D16F65"/>
    <w:rsid w:val="00D170AA"/>
    <w:rsid w:val="00D1718C"/>
    <w:rsid w:val="00D173F2"/>
    <w:rsid w:val="00D174AC"/>
    <w:rsid w:val="00D175BD"/>
    <w:rsid w:val="00D175CE"/>
    <w:rsid w:val="00D17828"/>
    <w:rsid w:val="00D17A1C"/>
    <w:rsid w:val="00D17A97"/>
    <w:rsid w:val="00D17E42"/>
    <w:rsid w:val="00D201A1"/>
    <w:rsid w:val="00D202EF"/>
    <w:rsid w:val="00D2035E"/>
    <w:rsid w:val="00D204E7"/>
    <w:rsid w:val="00D20555"/>
    <w:rsid w:val="00D205FB"/>
    <w:rsid w:val="00D207E5"/>
    <w:rsid w:val="00D20B64"/>
    <w:rsid w:val="00D20E65"/>
    <w:rsid w:val="00D20F31"/>
    <w:rsid w:val="00D20F9D"/>
    <w:rsid w:val="00D210FB"/>
    <w:rsid w:val="00D2112D"/>
    <w:rsid w:val="00D212C4"/>
    <w:rsid w:val="00D213D2"/>
    <w:rsid w:val="00D2150E"/>
    <w:rsid w:val="00D2172C"/>
    <w:rsid w:val="00D21992"/>
    <w:rsid w:val="00D21AFC"/>
    <w:rsid w:val="00D21D6C"/>
    <w:rsid w:val="00D21E56"/>
    <w:rsid w:val="00D21E65"/>
    <w:rsid w:val="00D223A1"/>
    <w:rsid w:val="00D22924"/>
    <w:rsid w:val="00D22BB2"/>
    <w:rsid w:val="00D22C82"/>
    <w:rsid w:val="00D22D63"/>
    <w:rsid w:val="00D22E19"/>
    <w:rsid w:val="00D22E1F"/>
    <w:rsid w:val="00D22E86"/>
    <w:rsid w:val="00D22FF6"/>
    <w:rsid w:val="00D23104"/>
    <w:rsid w:val="00D23121"/>
    <w:rsid w:val="00D2344F"/>
    <w:rsid w:val="00D23455"/>
    <w:rsid w:val="00D23595"/>
    <w:rsid w:val="00D235CF"/>
    <w:rsid w:val="00D2363E"/>
    <w:rsid w:val="00D23681"/>
    <w:rsid w:val="00D23DAE"/>
    <w:rsid w:val="00D23DD4"/>
    <w:rsid w:val="00D23F6E"/>
    <w:rsid w:val="00D2446D"/>
    <w:rsid w:val="00D2458D"/>
    <w:rsid w:val="00D247BD"/>
    <w:rsid w:val="00D2488C"/>
    <w:rsid w:val="00D248B3"/>
    <w:rsid w:val="00D24B4C"/>
    <w:rsid w:val="00D24CDA"/>
    <w:rsid w:val="00D24E58"/>
    <w:rsid w:val="00D24EC6"/>
    <w:rsid w:val="00D25082"/>
    <w:rsid w:val="00D255A8"/>
    <w:rsid w:val="00D25745"/>
    <w:rsid w:val="00D259BD"/>
    <w:rsid w:val="00D259D2"/>
    <w:rsid w:val="00D259E2"/>
    <w:rsid w:val="00D25C71"/>
    <w:rsid w:val="00D2613D"/>
    <w:rsid w:val="00D2622D"/>
    <w:rsid w:val="00D26250"/>
    <w:rsid w:val="00D2631A"/>
    <w:rsid w:val="00D26468"/>
    <w:rsid w:val="00D264F7"/>
    <w:rsid w:val="00D266D2"/>
    <w:rsid w:val="00D2676B"/>
    <w:rsid w:val="00D26946"/>
    <w:rsid w:val="00D26AD3"/>
    <w:rsid w:val="00D26BDB"/>
    <w:rsid w:val="00D26C8C"/>
    <w:rsid w:val="00D26D49"/>
    <w:rsid w:val="00D26ED2"/>
    <w:rsid w:val="00D27129"/>
    <w:rsid w:val="00D271C3"/>
    <w:rsid w:val="00D27416"/>
    <w:rsid w:val="00D27428"/>
    <w:rsid w:val="00D276B9"/>
    <w:rsid w:val="00D277FB"/>
    <w:rsid w:val="00D27AE0"/>
    <w:rsid w:val="00D3005A"/>
    <w:rsid w:val="00D30125"/>
    <w:rsid w:val="00D3014C"/>
    <w:rsid w:val="00D305F1"/>
    <w:rsid w:val="00D308A4"/>
    <w:rsid w:val="00D30C9B"/>
    <w:rsid w:val="00D30CD4"/>
    <w:rsid w:val="00D30CF4"/>
    <w:rsid w:val="00D30D5C"/>
    <w:rsid w:val="00D30E59"/>
    <w:rsid w:val="00D30EB0"/>
    <w:rsid w:val="00D30F60"/>
    <w:rsid w:val="00D31445"/>
    <w:rsid w:val="00D31569"/>
    <w:rsid w:val="00D316CB"/>
    <w:rsid w:val="00D317A7"/>
    <w:rsid w:val="00D31804"/>
    <w:rsid w:val="00D31852"/>
    <w:rsid w:val="00D31A3E"/>
    <w:rsid w:val="00D31A86"/>
    <w:rsid w:val="00D31B36"/>
    <w:rsid w:val="00D31D06"/>
    <w:rsid w:val="00D31E6E"/>
    <w:rsid w:val="00D31EA7"/>
    <w:rsid w:val="00D320C5"/>
    <w:rsid w:val="00D3212D"/>
    <w:rsid w:val="00D322B9"/>
    <w:rsid w:val="00D32483"/>
    <w:rsid w:val="00D326DD"/>
    <w:rsid w:val="00D32E97"/>
    <w:rsid w:val="00D3307E"/>
    <w:rsid w:val="00D33378"/>
    <w:rsid w:val="00D334E8"/>
    <w:rsid w:val="00D334FC"/>
    <w:rsid w:val="00D33587"/>
    <w:rsid w:val="00D3369E"/>
    <w:rsid w:val="00D336CD"/>
    <w:rsid w:val="00D339ED"/>
    <w:rsid w:val="00D33A58"/>
    <w:rsid w:val="00D33E22"/>
    <w:rsid w:val="00D33F83"/>
    <w:rsid w:val="00D340D2"/>
    <w:rsid w:val="00D34692"/>
    <w:rsid w:val="00D347C2"/>
    <w:rsid w:val="00D34949"/>
    <w:rsid w:val="00D34B26"/>
    <w:rsid w:val="00D34E2B"/>
    <w:rsid w:val="00D34E60"/>
    <w:rsid w:val="00D34ED6"/>
    <w:rsid w:val="00D34FAB"/>
    <w:rsid w:val="00D35195"/>
    <w:rsid w:val="00D352AF"/>
    <w:rsid w:val="00D35451"/>
    <w:rsid w:val="00D35530"/>
    <w:rsid w:val="00D35692"/>
    <w:rsid w:val="00D358CA"/>
    <w:rsid w:val="00D3590C"/>
    <w:rsid w:val="00D35B5C"/>
    <w:rsid w:val="00D35BEE"/>
    <w:rsid w:val="00D35C57"/>
    <w:rsid w:val="00D35D19"/>
    <w:rsid w:val="00D360D6"/>
    <w:rsid w:val="00D36220"/>
    <w:rsid w:val="00D3627B"/>
    <w:rsid w:val="00D36298"/>
    <w:rsid w:val="00D3631E"/>
    <w:rsid w:val="00D36332"/>
    <w:rsid w:val="00D365DD"/>
    <w:rsid w:val="00D36767"/>
    <w:rsid w:val="00D367A4"/>
    <w:rsid w:val="00D36C1D"/>
    <w:rsid w:val="00D36CC0"/>
    <w:rsid w:val="00D36F9E"/>
    <w:rsid w:val="00D37003"/>
    <w:rsid w:val="00D3784D"/>
    <w:rsid w:val="00D37929"/>
    <w:rsid w:val="00D37A40"/>
    <w:rsid w:val="00D37B42"/>
    <w:rsid w:val="00D37B56"/>
    <w:rsid w:val="00D37D22"/>
    <w:rsid w:val="00D402DD"/>
    <w:rsid w:val="00D4037A"/>
    <w:rsid w:val="00D403EC"/>
    <w:rsid w:val="00D40484"/>
    <w:rsid w:val="00D4057C"/>
    <w:rsid w:val="00D4076F"/>
    <w:rsid w:val="00D407FD"/>
    <w:rsid w:val="00D40A35"/>
    <w:rsid w:val="00D40AA8"/>
    <w:rsid w:val="00D40B96"/>
    <w:rsid w:val="00D40BC3"/>
    <w:rsid w:val="00D40D58"/>
    <w:rsid w:val="00D40F22"/>
    <w:rsid w:val="00D4109F"/>
    <w:rsid w:val="00D413B1"/>
    <w:rsid w:val="00D4149B"/>
    <w:rsid w:val="00D415BA"/>
    <w:rsid w:val="00D41842"/>
    <w:rsid w:val="00D419D0"/>
    <w:rsid w:val="00D42062"/>
    <w:rsid w:val="00D42292"/>
    <w:rsid w:val="00D422D1"/>
    <w:rsid w:val="00D424B2"/>
    <w:rsid w:val="00D428C2"/>
    <w:rsid w:val="00D4292F"/>
    <w:rsid w:val="00D42A30"/>
    <w:rsid w:val="00D42A74"/>
    <w:rsid w:val="00D42A8A"/>
    <w:rsid w:val="00D42AED"/>
    <w:rsid w:val="00D42C94"/>
    <w:rsid w:val="00D42C9F"/>
    <w:rsid w:val="00D43196"/>
    <w:rsid w:val="00D432BA"/>
    <w:rsid w:val="00D43371"/>
    <w:rsid w:val="00D43537"/>
    <w:rsid w:val="00D436E7"/>
    <w:rsid w:val="00D439CC"/>
    <w:rsid w:val="00D43ABA"/>
    <w:rsid w:val="00D43B87"/>
    <w:rsid w:val="00D43C1A"/>
    <w:rsid w:val="00D43D22"/>
    <w:rsid w:val="00D43E2C"/>
    <w:rsid w:val="00D43F49"/>
    <w:rsid w:val="00D44128"/>
    <w:rsid w:val="00D4434F"/>
    <w:rsid w:val="00D4445E"/>
    <w:rsid w:val="00D44690"/>
    <w:rsid w:val="00D446ED"/>
    <w:rsid w:val="00D447CF"/>
    <w:rsid w:val="00D44F5B"/>
    <w:rsid w:val="00D44F69"/>
    <w:rsid w:val="00D44FE4"/>
    <w:rsid w:val="00D45417"/>
    <w:rsid w:val="00D454ED"/>
    <w:rsid w:val="00D45632"/>
    <w:rsid w:val="00D4563A"/>
    <w:rsid w:val="00D456D9"/>
    <w:rsid w:val="00D456E7"/>
    <w:rsid w:val="00D458F9"/>
    <w:rsid w:val="00D45A5D"/>
    <w:rsid w:val="00D45AD5"/>
    <w:rsid w:val="00D46076"/>
    <w:rsid w:val="00D4614E"/>
    <w:rsid w:val="00D4636E"/>
    <w:rsid w:val="00D46496"/>
    <w:rsid w:val="00D467B8"/>
    <w:rsid w:val="00D46A22"/>
    <w:rsid w:val="00D46BCD"/>
    <w:rsid w:val="00D46BEC"/>
    <w:rsid w:val="00D46CB3"/>
    <w:rsid w:val="00D46D41"/>
    <w:rsid w:val="00D46E31"/>
    <w:rsid w:val="00D46EA2"/>
    <w:rsid w:val="00D46F62"/>
    <w:rsid w:val="00D47162"/>
    <w:rsid w:val="00D4733A"/>
    <w:rsid w:val="00D47439"/>
    <w:rsid w:val="00D474EC"/>
    <w:rsid w:val="00D4756D"/>
    <w:rsid w:val="00D4761C"/>
    <w:rsid w:val="00D476D2"/>
    <w:rsid w:val="00D4770F"/>
    <w:rsid w:val="00D47721"/>
    <w:rsid w:val="00D4777F"/>
    <w:rsid w:val="00D477F1"/>
    <w:rsid w:val="00D478D7"/>
    <w:rsid w:val="00D4797E"/>
    <w:rsid w:val="00D47A76"/>
    <w:rsid w:val="00D5006D"/>
    <w:rsid w:val="00D501A4"/>
    <w:rsid w:val="00D50263"/>
    <w:rsid w:val="00D50451"/>
    <w:rsid w:val="00D505A7"/>
    <w:rsid w:val="00D509CA"/>
    <w:rsid w:val="00D50B5D"/>
    <w:rsid w:val="00D50CBD"/>
    <w:rsid w:val="00D51121"/>
    <w:rsid w:val="00D51149"/>
    <w:rsid w:val="00D5118E"/>
    <w:rsid w:val="00D511A7"/>
    <w:rsid w:val="00D51337"/>
    <w:rsid w:val="00D5137D"/>
    <w:rsid w:val="00D513EB"/>
    <w:rsid w:val="00D51478"/>
    <w:rsid w:val="00D51566"/>
    <w:rsid w:val="00D51606"/>
    <w:rsid w:val="00D51848"/>
    <w:rsid w:val="00D518BC"/>
    <w:rsid w:val="00D51BB3"/>
    <w:rsid w:val="00D51CC0"/>
    <w:rsid w:val="00D520B6"/>
    <w:rsid w:val="00D522E9"/>
    <w:rsid w:val="00D52432"/>
    <w:rsid w:val="00D5250D"/>
    <w:rsid w:val="00D525AD"/>
    <w:rsid w:val="00D52734"/>
    <w:rsid w:val="00D5284A"/>
    <w:rsid w:val="00D5290C"/>
    <w:rsid w:val="00D52A1A"/>
    <w:rsid w:val="00D52AE0"/>
    <w:rsid w:val="00D52BF1"/>
    <w:rsid w:val="00D52E10"/>
    <w:rsid w:val="00D52FD2"/>
    <w:rsid w:val="00D53016"/>
    <w:rsid w:val="00D5318D"/>
    <w:rsid w:val="00D535A1"/>
    <w:rsid w:val="00D535DF"/>
    <w:rsid w:val="00D5361D"/>
    <w:rsid w:val="00D5367E"/>
    <w:rsid w:val="00D5371D"/>
    <w:rsid w:val="00D53823"/>
    <w:rsid w:val="00D53A18"/>
    <w:rsid w:val="00D53A49"/>
    <w:rsid w:val="00D53CDD"/>
    <w:rsid w:val="00D53D3C"/>
    <w:rsid w:val="00D53DDD"/>
    <w:rsid w:val="00D53F6A"/>
    <w:rsid w:val="00D54278"/>
    <w:rsid w:val="00D542EB"/>
    <w:rsid w:val="00D5433F"/>
    <w:rsid w:val="00D543D3"/>
    <w:rsid w:val="00D5442E"/>
    <w:rsid w:val="00D54760"/>
    <w:rsid w:val="00D5489A"/>
    <w:rsid w:val="00D549B2"/>
    <w:rsid w:val="00D549B8"/>
    <w:rsid w:val="00D54A0F"/>
    <w:rsid w:val="00D54B2A"/>
    <w:rsid w:val="00D54B40"/>
    <w:rsid w:val="00D5508E"/>
    <w:rsid w:val="00D55097"/>
    <w:rsid w:val="00D55143"/>
    <w:rsid w:val="00D55300"/>
    <w:rsid w:val="00D5581F"/>
    <w:rsid w:val="00D55CDF"/>
    <w:rsid w:val="00D55DDF"/>
    <w:rsid w:val="00D560B7"/>
    <w:rsid w:val="00D563B9"/>
    <w:rsid w:val="00D568D9"/>
    <w:rsid w:val="00D56D8C"/>
    <w:rsid w:val="00D56DDF"/>
    <w:rsid w:val="00D56ED0"/>
    <w:rsid w:val="00D56F4A"/>
    <w:rsid w:val="00D57003"/>
    <w:rsid w:val="00D5704F"/>
    <w:rsid w:val="00D57153"/>
    <w:rsid w:val="00D571E0"/>
    <w:rsid w:val="00D57322"/>
    <w:rsid w:val="00D57364"/>
    <w:rsid w:val="00D5752A"/>
    <w:rsid w:val="00D5768B"/>
    <w:rsid w:val="00D57762"/>
    <w:rsid w:val="00D57810"/>
    <w:rsid w:val="00D57A42"/>
    <w:rsid w:val="00D57AED"/>
    <w:rsid w:val="00D57BC6"/>
    <w:rsid w:val="00D57FD6"/>
    <w:rsid w:val="00D601AB"/>
    <w:rsid w:val="00D602EB"/>
    <w:rsid w:val="00D603CD"/>
    <w:rsid w:val="00D604EE"/>
    <w:rsid w:val="00D60614"/>
    <w:rsid w:val="00D606F4"/>
    <w:rsid w:val="00D6093C"/>
    <w:rsid w:val="00D609DA"/>
    <w:rsid w:val="00D60A08"/>
    <w:rsid w:val="00D60ACC"/>
    <w:rsid w:val="00D60BA7"/>
    <w:rsid w:val="00D60C55"/>
    <w:rsid w:val="00D60E14"/>
    <w:rsid w:val="00D61049"/>
    <w:rsid w:val="00D610FD"/>
    <w:rsid w:val="00D61105"/>
    <w:rsid w:val="00D6116D"/>
    <w:rsid w:val="00D61393"/>
    <w:rsid w:val="00D614FE"/>
    <w:rsid w:val="00D619D6"/>
    <w:rsid w:val="00D61A79"/>
    <w:rsid w:val="00D61CA2"/>
    <w:rsid w:val="00D61D2A"/>
    <w:rsid w:val="00D61D77"/>
    <w:rsid w:val="00D61F35"/>
    <w:rsid w:val="00D61FD8"/>
    <w:rsid w:val="00D62117"/>
    <w:rsid w:val="00D62284"/>
    <w:rsid w:val="00D62424"/>
    <w:rsid w:val="00D625CF"/>
    <w:rsid w:val="00D6262D"/>
    <w:rsid w:val="00D62716"/>
    <w:rsid w:val="00D627E4"/>
    <w:rsid w:val="00D62A37"/>
    <w:rsid w:val="00D62A8C"/>
    <w:rsid w:val="00D62C98"/>
    <w:rsid w:val="00D62E55"/>
    <w:rsid w:val="00D62E9A"/>
    <w:rsid w:val="00D62F3F"/>
    <w:rsid w:val="00D63019"/>
    <w:rsid w:val="00D6302B"/>
    <w:rsid w:val="00D630B7"/>
    <w:rsid w:val="00D6319B"/>
    <w:rsid w:val="00D632CF"/>
    <w:rsid w:val="00D639BA"/>
    <w:rsid w:val="00D63A2A"/>
    <w:rsid w:val="00D63E5D"/>
    <w:rsid w:val="00D641FC"/>
    <w:rsid w:val="00D6425E"/>
    <w:rsid w:val="00D6429F"/>
    <w:rsid w:val="00D64401"/>
    <w:rsid w:val="00D645FB"/>
    <w:rsid w:val="00D64770"/>
    <w:rsid w:val="00D64929"/>
    <w:rsid w:val="00D64959"/>
    <w:rsid w:val="00D64985"/>
    <w:rsid w:val="00D649C8"/>
    <w:rsid w:val="00D64A4B"/>
    <w:rsid w:val="00D64AE2"/>
    <w:rsid w:val="00D64C06"/>
    <w:rsid w:val="00D64EE0"/>
    <w:rsid w:val="00D64EFF"/>
    <w:rsid w:val="00D6503D"/>
    <w:rsid w:val="00D650AE"/>
    <w:rsid w:val="00D650CF"/>
    <w:rsid w:val="00D653DE"/>
    <w:rsid w:val="00D6541E"/>
    <w:rsid w:val="00D6546C"/>
    <w:rsid w:val="00D654B9"/>
    <w:rsid w:val="00D6557A"/>
    <w:rsid w:val="00D655B0"/>
    <w:rsid w:val="00D657A5"/>
    <w:rsid w:val="00D659B7"/>
    <w:rsid w:val="00D65A3A"/>
    <w:rsid w:val="00D65A90"/>
    <w:rsid w:val="00D65C00"/>
    <w:rsid w:val="00D66135"/>
    <w:rsid w:val="00D6621A"/>
    <w:rsid w:val="00D668CB"/>
    <w:rsid w:val="00D66930"/>
    <w:rsid w:val="00D66948"/>
    <w:rsid w:val="00D669B8"/>
    <w:rsid w:val="00D66B5D"/>
    <w:rsid w:val="00D66D08"/>
    <w:rsid w:val="00D66D26"/>
    <w:rsid w:val="00D6716C"/>
    <w:rsid w:val="00D67227"/>
    <w:rsid w:val="00D6734C"/>
    <w:rsid w:val="00D6759E"/>
    <w:rsid w:val="00D67624"/>
    <w:rsid w:val="00D67870"/>
    <w:rsid w:val="00D67B2F"/>
    <w:rsid w:val="00D67C76"/>
    <w:rsid w:val="00D67EA9"/>
    <w:rsid w:val="00D70010"/>
    <w:rsid w:val="00D7077A"/>
    <w:rsid w:val="00D70875"/>
    <w:rsid w:val="00D70880"/>
    <w:rsid w:val="00D70B6A"/>
    <w:rsid w:val="00D70F13"/>
    <w:rsid w:val="00D70F27"/>
    <w:rsid w:val="00D70F50"/>
    <w:rsid w:val="00D7121E"/>
    <w:rsid w:val="00D71421"/>
    <w:rsid w:val="00D71478"/>
    <w:rsid w:val="00D71552"/>
    <w:rsid w:val="00D71948"/>
    <w:rsid w:val="00D71D22"/>
    <w:rsid w:val="00D71DDF"/>
    <w:rsid w:val="00D71E1F"/>
    <w:rsid w:val="00D71EA7"/>
    <w:rsid w:val="00D72091"/>
    <w:rsid w:val="00D72098"/>
    <w:rsid w:val="00D72114"/>
    <w:rsid w:val="00D723A0"/>
    <w:rsid w:val="00D729D2"/>
    <w:rsid w:val="00D72ABA"/>
    <w:rsid w:val="00D72BEC"/>
    <w:rsid w:val="00D73308"/>
    <w:rsid w:val="00D73579"/>
    <w:rsid w:val="00D73606"/>
    <w:rsid w:val="00D736B6"/>
    <w:rsid w:val="00D73760"/>
    <w:rsid w:val="00D73ADD"/>
    <w:rsid w:val="00D73C70"/>
    <w:rsid w:val="00D741AC"/>
    <w:rsid w:val="00D7425F"/>
    <w:rsid w:val="00D74348"/>
    <w:rsid w:val="00D74452"/>
    <w:rsid w:val="00D745DD"/>
    <w:rsid w:val="00D74753"/>
    <w:rsid w:val="00D7497E"/>
    <w:rsid w:val="00D74BBC"/>
    <w:rsid w:val="00D74D78"/>
    <w:rsid w:val="00D74D85"/>
    <w:rsid w:val="00D74F17"/>
    <w:rsid w:val="00D74FE9"/>
    <w:rsid w:val="00D752FE"/>
    <w:rsid w:val="00D7542F"/>
    <w:rsid w:val="00D75DC4"/>
    <w:rsid w:val="00D76077"/>
    <w:rsid w:val="00D762D8"/>
    <w:rsid w:val="00D7637C"/>
    <w:rsid w:val="00D76604"/>
    <w:rsid w:val="00D76B79"/>
    <w:rsid w:val="00D76C15"/>
    <w:rsid w:val="00D76C60"/>
    <w:rsid w:val="00D76EAE"/>
    <w:rsid w:val="00D7704D"/>
    <w:rsid w:val="00D7707D"/>
    <w:rsid w:val="00D77104"/>
    <w:rsid w:val="00D77165"/>
    <w:rsid w:val="00D772A7"/>
    <w:rsid w:val="00D7741A"/>
    <w:rsid w:val="00D777AA"/>
    <w:rsid w:val="00D77A1E"/>
    <w:rsid w:val="00D77A2C"/>
    <w:rsid w:val="00D77A53"/>
    <w:rsid w:val="00D77AB9"/>
    <w:rsid w:val="00D77BE5"/>
    <w:rsid w:val="00D77CAF"/>
    <w:rsid w:val="00D77CB4"/>
    <w:rsid w:val="00D80037"/>
    <w:rsid w:val="00D80145"/>
    <w:rsid w:val="00D801E8"/>
    <w:rsid w:val="00D802FE"/>
    <w:rsid w:val="00D8053A"/>
    <w:rsid w:val="00D8055E"/>
    <w:rsid w:val="00D805A3"/>
    <w:rsid w:val="00D80662"/>
    <w:rsid w:val="00D806ED"/>
    <w:rsid w:val="00D807F4"/>
    <w:rsid w:val="00D8084B"/>
    <w:rsid w:val="00D80984"/>
    <w:rsid w:val="00D809BF"/>
    <w:rsid w:val="00D80AB7"/>
    <w:rsid w:val="00D80DCA"/>
    <w:rsid w:val="00D80DFB"/>
    <w:rsid w:val="00D80E7B"/>
    <w:rsid w:val="00D8102B"/>
    <w:rsid w:val="00D8105F"/>
    <w:rsid w:val="00D81072"/>
    <w:rsid w:val="00D81275"/>
    <w:rsid w:val="00D8169A"/>
    <w:rsid w:val="00D81904"/>
    <w:rsid w:val="00D81A84"/>
    <w:rsid w:val="00D81B31"/>
    <w:rsid w:val="00D81B87"/>
    <w:rsid w:val="00D81EB9"/>
    <w:rsid w:val="00D81FA4"/>
    <w:rsid w:val="00D82091"/>
    <w:rsid w:val="00D82095"/>
    <w:rsid w:val="00D82311"/>
    <w:rsid w:val="00D82521"/>
    <w:rsid w:val="00D8252B"/>
    <w:rsid w:val="00D825E2"/>
    <w:rsid w:val="00D82748"/>
    <w:rsid w:val="00D827EC"/>
    <w:rsid w:val="00D829EB"/>
    <w:rsid w:val="00D82BC9"/>
    <w:rsid w:val="00D82C9C"/>
    <w:rsid w:val="00D82F46"/>
    <w:rsid w:val="00D83329"/>
    <w:rsid w:val="00D83570"/>
    <w:rsid w:val="00D835F0"/>
    <w:rsid w:val="00D836A6"/>
    <w:rsid w:val="00D83B7D"/>
    <w:rsid w:val="00D83FED"/>
    <w:rsid w:val="00D83FF5"/>
    <w:rsid w:val="00D84012"/>
    <w:rsid w:val="00D8403C"/>
    <w:rsid w:val="00D84115"/>
    <w:rsid w:val="00D841C9"/>
    <w:rsid w:val="00D84397"/>
    <w:rsid w:val="00D845BC"/>
    <w:rsid w:val="00D848BB"/>
    <w:rsid w:val="00D848F1"/>
    <w:rsid w:val="00D84BA2"/>
    <w:rsid w:val="00D84C36"/>
    <w:rsid w:val="00D84F47"/>
    <w:rsid w:val="00D85012"/>
    <w:rsid w:val="00D8520E"/>
    <w:rsid w:val="00D854E8"/>
    <w:rsid w:val="00D8586B"/>
    <w:rsid w:val="00D858A8"/>
    <w:rsid w:val="00D85926"/>
    <w:rsid w:val="00D859EC"/>
    <w:rsid w:val="00D85B30"/>
    <w:rsid w:val="00D86142"/>
    <w:rsid w:val="00D861C2"/>
    <w:rsid w:val="00D8624C"/>
    <w:rsid w:val="00D86347"/>
    <w:rsid w:val="00D864E2"/>
    <w:rsid w:val="00D864F9"/>
    <w:rsid w:val="00D86585"/>
    <w:rsid w:val="00D866D4"/>
    <w:rsid w:val="00D866EE"/>
    <w:rsid w:val="00D867BE"/>
    <w:rsid w:val="00D86819"/>
    <w:rsid w:val="00D869D2"/>
    <w:rsid w:val="00D86A02"/>
    <w:rsid w:val="00D86A46"/>
    <w:rsid w:val="00D86A4D"/>
    <w:rsid w:val="00D86CDD"/>
    <w:rsid w:val="00D87028"/>
    <w:rsid w:val="00D870C9"/>
    <w:rsid w:val="00D871AB"/>
    <w:rsid w:val="00D872A5"/>
    <w:rsid w:val="00D87481"/>
    <w:rsid w:val="00D87797"/>
    <w:rsid w:val="00D87861"/>
    <w:rsid w:val="00D879B0"/>
    <w:rsid w:val="00D87AFF"/>
    <w:rsid w:val="00D87D17"/>
    <w:rsid w:val="00D87D93"/>
    <w:rsid w:val="00D87DFC"/>
    <w:rsid w:val="00D87E87"/>
    <w:rsid w:val="00D901AC"/>
    <w:rsid w:val="00D904C8"/>
    <w:rsid w:val="00D904DC"/>
    <w:rsid w:val="00D90644"/>
    <w:rsid w:val="00D90722"/>
    <w:rsid w:val="00D907C9"/>
    <w:rsid w:val="00D90C47"/>
    <w:rsid w:val="00D90DD9"/>
    <w:rsid w:val="00D90EBA"/>
    <w:rsid w:val="00D90F79"/>
    <w:rsid w:val="00D911E3"/>
    <w:rsid w:val="00D913B6"/>
    <w:rsid w:val="00D91454"/>
    <w:rsid w:val="00D91799"/>
    <w:rsid w:val="00D91891"/>
    <w:rsid w:val="00D91A21"/>
    <w:rsid w:val="00D91BB0"/>
    <w:rsid w:val="00D91BC8"/>
    <w:rsid w:val="00D91F55"/>
    <w:rsid w:val="00D9281E"/>
    <w:rsid w:val="00D92920"/>
    <w:rsid w:val="00D92951"/>
    <w:rsid w:val="00D929BC"/>
    <w:rsid w:val="00D92A6E"/>
    <w:rsid w:val="00D92B41"/>
    <w:rsid w:val="00D92F3F"/>
    <w:rsid w:val="00D933B9"/>
    <w:rsid w:val="00D9342C"/>
    <w:rsid w:val="00D93492"/>
    <w:rsid w:val="00D934EE"/>
    <w:rsid w:val="00D9355A"/>
    <w:rsid w:val="00D935F0"/>
    <w:rsid w:val="00D9362B"/>
    <w:rsid w:val="00D936D6"/>
    <w:rsid w:val="00D937B0"/>
    <w:rsid w:val="00D93865"/>
    <w:rsid w:val="00D93B4A"/>
    <w:rsid w:val="00D93B96"/>
    <w:rsid w:val="00D93CA3"/>
    <w:rsid w:val="00D93CF8"/>
    <w:rsid w:val="00D93D9B"/>
    <w:rsid w:val="00D93F31"/>
    <w:rsid w:val="00D94978"/>
    <w:rsid w:val="00D94C1A"/>
    <w:rsid w:val="00D94DC7"/>
    <w:rsid w:val="00D94E46"/>
    <w:rsid w:val="00D94EF1"/>
    <w:rsid w:val="00D94F25"/>
    <w:rsid w:val="00D95019"/>
    <w:rsid w:val="00D95029"/>
    <w:rsid w:val="00D95035"/>
    <w:rsid w:val="00D95093"/>
    <w:rsid w:val="00D9542C"/>
    <w:rsid w:val="00D95B4F"/>
    <w:rsid w:val="00D95F4F"/>
    <w:rsid w:val="00D9635E"/>
    <w:rsid w:val="00D963D7"/>
    <w:rsid w:val="00D9647E"/>
    <w:rsid w:val="00D9649A"/>
    <w:rsid w:val="00D9649C"/>
    <w:rsid w:val="00D964D0"/>
    <w:rsid w:val="00D96642"/>
    <w:rsid w:val="00D9682E"/>
    <w:rsid w:val="00D97049"/>
    <w:rsid w:val="00D97174"/>
    <w:rsid w:val="00D97224"/>
    <w:rsid w:val="00D97349"/>
    <w:rsid w:val="00D9738F"/>
    <w:rsid w:val="00D97416"/>
    <w:rsid w:val="00D97429"/>
    <w:rsid w:val="00D97446"/>
    <w:rsid w:val="00D9752E"/>
    <w:rsid w:val="00D977D6"/>
    <w:rsid w:val="00D97A69"/>
    <w:rsid w:val="00D97AA7"/>
    <w:rsid w:val="00D97CF0"/>
    <w:rsid w:val="00D97D8A"/>
    <w:rsid w:val="00D97DC9"/>
    <w:rsid w:val="00D97F31"/>
    <w:rsid w:val="00DA02D3"/>
    <w:rsid w:val="00DA0438"/>
    <w:rsid w:val="00DA0830"/>
    <w:rsid w:val="00DA0A55"/>
    <w:rsid w:val="00DA0CCC"/>
    <w:rsid w:val="00DA11AA"/>
    <w:rsid w:val="00DA1296"/>
    <w:rsid w:val="00DA16DC"/>
    <w:rsid w:val="00DA1A3B"/>
    <w:rsid w:val="00DA1B4D"/>
    <w:rsid w:val="00DA1C1F"/>
    <w:rsid w:val="00DA1F14"/>
    <w:rsid w:val="00DA2195"/>
    <w:rsid w:val="00DA21B3"/>
    <w:rsid w:val="00DA220C"/>
    <w:rsid w:val="00DA22D9"/>
    <w:rsid w:val="00DA265B"/>
    <w:rsid w:val="00DA268F"/>
    <w:rsid w:val="00DA270A"/>
    <w:rsid w:val="00DA2712"/>
    <w:rsid w:val="00DA27BB"/>
    <w:rsid w:val="00DA27F3"/>
    <w:rsid w:val="00DA2AD6"/>
    <w:rsid w:val="00DA2CAB"/>
    <w:rsid w:val="00DA2D3C"/>
    <w:rsid w:val="00DA2E6D"/>
    <w:rsid w:val="00DA2EA5"/>
    <w:rsid w:val="00DA33E2"/>
    <w:rsid w:val="00DA36D4"/>
    <w:rsid w:val="00DA3709"/>
    <w:rsid w:val="00DA3B87"/>
    <w:rsid w:val="00DA3C6A"/>
    <w:rsid w:val="00DA3D3C"/>
    <w:rsid w:val="00DA3D98"/>
    <w:rsid w:val="00DA3F3D"/>
    <w:rsid w:val="00DA3FE6"/>
    <w:rsid w:val="00DA43FB"/>
    <w:rsid w:val="00DA45DA"/>
    <w:rsid w:val="00DA460B"/>
    <w:rsid w:val="00DA47EE"/>
    <w:rsid w:val="00DA4845"/>
    <w:rsid w:val="00DA4864"/>
    <w:rsid w:val="00DA4878"/>
    <w:rsid w:val="00DA48F4"/>
    <w:rsid w:val="00DA4BAA"/>
    <w:rsid w:val="00DA4DDF"/>
    <w:rsid w:val="00DA4E69"/>
    <w:rsid w:val="00DA4F19"/>
    <w:rsid w:val="00DA4F34"/>
    <w:rsid w:val="00DA4FF9"/>
    <w:rsid w:val="00DA5131"/>
    <w:rsid w:val="00DA5244"/>
    <w:rsid w:val="00DA562C"/>
    <w:rsid w:val="00DA5903"/>
    <w:rsid w:val="00DA597D"/>
    <w:rsid w:val="00DA5B2D"/>
    <w:rsid w:val="00DA611E"/>
    <w:rsid w:val="00DA6508"/>
    <w:rsid w:val="00DA661D"/>
    <w:rsid w:val="00DA66D1"/>
    <w:rsid w:val="00DA67C9"/>
    <w:rsid w:val="00DA68B6"/>
    <w:rsid w:val="00DA6977"/>
    <w:rsid w:val="00DA6B97"/>
    <w:rsid w:val="00DA6BA5"/>
    <w:rsid w:val="00DA6FCA"/>
    <w:rsid w:val="00DA6FCD"/>
    <w:rsid w:val="00DA719A"/>
    <w:rsid w:val="00DA74FC"/>
    <w:rsid w:val="00DA756A"/>
    <w:rsid w:val="00DA75EB"/>
    <w:rsid w:val="00DA7613"/>
    <w:rsid w:val="00DA77A6"/>
    <w:rsid w:val="00DA7A3D"/>
    <w:rsid w:val="00DA7A7A"/>
    <w:rsid w:val="00DA7AC8"/>
    <w:rsid w:val="00DA7B31"/>
    <w:rsid w:val="00DA7ECE"/>
    <w:rsid w:val="00DB01D3"/>
    <w:rsid w:val="00DB0263"/>
    <w:rsid w:val="00DB02ED"/>
    <w:rsid w:val="00DB0783"/>
    <w:rsid w:val="00DB0797"/>
    <w:rsid w:val="00DB07A4"/>
    <w:rsid w:val="00DB08AE"/>
    <w:rsid w:val="00DB0A1E"/>
    <w:rsid w:val="00DB0BEE"/>
    <w:rsid w:val="00DB0E17"/>
    <w:rsid w:val="00DB0FE6"/>
    <w:rsid w:val="00DB1012"/>
    <w:rsid w:val="00DB1068"/>
    <w:rsid w:val="00DB1093"/>
    <w:rsid w:val="00DB1101"/>
    <w:rsid w:val="00DB11AE"/>
    <w:rsid w:val="00DB1307"/>
    <w:rsid w:val="00DB130B"/>
    <w:rsid w:val="00DB13DB"/>
    <w:rsid w:val="00DB148D"/>
    <w:rsid w:val="00DB1762"/>
    <w:rsid w:val="00DB1A76"/>
    <w:rsid w:val="00DB1B63"/>
    <w:rsid w:val="00DB1B8E"/>
    <w:rsid w:val="00DB1CF7"/>
    <w:rsid w:val="00DB1F37"/>
    <w:rsid w:val="00DB1F60"/>
    <w:rsid w:val="00DB20F0"/>
    <w:rsid w:val="00DB214F"/>
    <w:rsid w:val="00DB21C8"/>
    <w:rsid w:val="00DB2242"/>
    <w:rsid w:val="00DB240E"/>
    <w:rsid w:val="00DB24BB"/>
    <w:rsid w:val="00DB2AC5"/>
    <w:rsid w:val="00DB2AFB"/>
    <w:rsid w:val="00DB2B32"/>
    <w:rsid w:val="00DB2F11"/>
    <w:rsid w:val="00DB2FE3"/>
    <w:rsid w:val="00DB3115"/>
    <w:rsid w:val="00DB31CC"/>
    <w:rsid w:val="00DB32B6"/>
    <w:rsid w:val="00DB3426"/>
    <w:rsid w:val="00DB37CD"/>
    <w:rsid w:val="00DB38BA"/>
    <w:rsid w:val="00DB3C4B"/>
    <w:rsid w:val="00DB3ED1"/>
    <w:rsid w:val="00DB3F06"/>
    <w:rsid w:val="00DB3FED"/>
    <w:rsid w:val="00DB4047"/>
    <w:rsid w:val="00DB41EE"/>
    <w:rsid w:val="00DB4313"/>
    <w:rsid w:val="00DB4452"/>
    <w:rsid w:val="00DB462B"/>
    <w:rsid w:val="00DB4699"/>
    <w:rsid w:val="00DB4753"/>
    <w:rsid w:val="00DB4837"/>
    <w:rsid w:val="00DB49D2"/>
    <w:rsid w:val="00DB4B27"/>
    <w:rsid w:val="00DB4C06"/>
    <w:rsid w:val="00DB4C2D"/>
    <w:rsid w:val="00DB51CB"/>
    <w:rsid w:val="00DB5247"/>
    <w:rsid w:val="00DB5261"/>
    <w:rsid w:val="00DB5526"/>
    <w:rsid w:val="00DB570A"/>
    <w:rsid w:val="00DB5837"/>
    <w:rsid w:val="00DB58B7"/>
    <w:rsid w:val="00DB592D"/>
    <w:rsid w:val="00DB5A8C"/>
    <w:rsid w:val="00DB5A8E"/>
    <w:rsid w:val="00DB5C4A"/>
    <w:rsid w:val="00DB5D29"/>
    <w:rsid w:val="00DB60F6"/>
    <w:rsid w:val="00DB60FF"/>
    <w:rsid w:val="00DB616A"/>
    <w:rsid w:val="00DB61BA"/>
    <w:rsid w:val="00DB656F"/>
    <w:rsid w:val="00DB697A"/>
    <w:rsid w:val="00DB6A3D"/>
    <w:rsid w:val="00DB6B8B"/>
    <w:rsid w:val="00DB6C33"/>
    <w:rsid w:val="00DB6C93"/>
    <w:rsid w:val="00DB6E37"/>
    <w:rsid w:val="00DB6F51"/>
    <w:rsid w:val="00DB6F63"/>
    <w:rsid w:val="00DB6F93"/>
    <w:rsid w:val="00DB719B"/>
    <w:rsid w:val="00DB72EC"/>
    <w:rsid w:val="00DB7373"/>
    <w:rsid w:val="00DB7473"/>
    <w:rsid w:val="00DB7705"/>
    <w:rsid w:val="00DB79AF"/>
    <w:rsid w:val="00DB7A2A"/>
    <w:rsid w:val="00DB7AB1"/>
    <w:rsid w:val="00DB7B52"/>
    <w:rsid w:val="00DB7D4D"/>
    <w:rsid w:val="00DC01CC"/>
    <w:rsid w:val="00DC02BB"/>
    <w:rsid w:val="00DC02DF"/>
    <w:rsid w:val="00DC03EE"/>
    <w:rsid w:val="00DC0598"/>
    <w:rsid w:val="00DC05A7"/>
    <w:rsid w:val="00DC0679"/>
    <w:rsid w:val="00DC08A2"/>
    <w:rsid w:val="00DC08AF"/>
    <w:rsid w:val="00DC0924"/>
    <w:rsid w:val="00DC0D30"/>
    <w:rsid w:val="00DC0D4B"/>
    <w:rsid w:val="00DC0E4E"/>
    <w:rsid w:val="00DC1171"/>
    <w:rsid w:val="00DC11A0"/>
    <w:rsid w:val="00DC174E"/>
    <w:rsid w:val="00DC1939"/>
    <w:rsid w:val="00DC1AB5"/>
    <w:rsid w:val="00DC1C15"/>
    <w:rsid w:val="00DC1CE1"/>
    <w:rsid w:val="00DC1CF3"/>
    <w:rsid w:val="00DC1D76"/>
    <w:rsid w:val="00DC1DAF"/>
    <w:rsid w:val="00DC1FD0"/>
    <w:rsid w:val="00DC2166"/>
    <w:rsid w:val="00DC22E5"/>
    <w:rsid w:val="00DC23BB"/>
    <w:rsid w:val="00DC23DE"/>
    <w:rsid w:val="00DC25C7"/>
    <w:rsid w:val="00DC26CB"/>
    <w:rsid w:val="00DC271B"/>
    <w:rsid w:val="00DC27AE"/>
    <w:rsid w:val="00DC2846"/>
    <w:rsid w:val="00DC2C8C"/>
    <w:rsid w:val="00DC2C8D"/>
    <w:rsid w:val="00DC2E91"/>
    <w:rsid w:val="00DC2ED7"/>
    <w:rsid w:val="00DC30EB"/>
    <w:rsid w:val="00DC3145"/>
    <w:rsid w:val="00DC316C"/>
    <w:rsid w:val="00DC335D"/>
    <w:rsid w:val="00DC3408"/>
    <w:rsid w:val="00DC34B6"/>
    <w:rsid w:val="00DC3698"/>
    <w:rsid w:val="00DC3737"/>
    <w:rsid w:val="00DC3785"/>
    <w:rsid w:val="00DC39D7"/>
    <w:rsid w:val="00DC3A3C"/>
    <w:rsid w:val="00DC3F2F"/>
    <w:rsid w:val="00DC4259"/>
    <w:rsid w:val="00DC42A8"/>
    <w:rsid w:val="00DC4388"/>
    <w:rsid w:val="00DC44DD"/>
    <w:rsid w:val="00DC4511"/>
    <w:rsid w:val="00DC494C"/>
    <w:rsid w:val="00DC4951"/>
    <w:rsid w:val="00DC4996"/>
    <w:rsid w:val="00DC4AA1"/>
    <w:rsid w:val="00DC4EB1"/>
    <w:rsid w:val="00DC5320"/>
    <w:rsid w:val="00DC53BD"/>
    <w:rsid w:val="00DC5863"/>
    <w:rsid w:val="00DC5923"/>
    <w:rsid w:val="00DC6050"/>
    <w:rsid w:val="00DC6073"/>
    <w:rsid w:val="00DC62ED"/>
    <w:rsid w:val="00DC6368"/>
    <w:rsid w:val="00DC66DA"/>
    <w:rsid w:val="00DC680A"/>
    <w:rsid w:val="00DC6860"/>
    <w:rsid w:val="00DC690B"/>
    <w:rsid w:val="00DC6A8D"/>
    <w:rsid w:val="00DC6BBF"/>
    <w:rsid w:val="00DC7407"/>
    <w:rsid w:val="00DC78FF"/>
    <w:rsid w:val="00DC7919"/>
    <w:rsid w:val="00DC795B"/>
    <w:rsid w:val="00DC7B27"/>
    <w:rsid w:val="00DC7B3D"/>
    <w:rsid w:val="00DC7CAD"/>
    <w:rsid w:val="00DC7CB0"/>
    <w:rsid w:val="00DD00BA"/>
    <w:rsid w:val="00DD05A7"/>
    <w:rsid w:val="00DD05AE"/>
    <w:rsid w:val="00DD0855"/>
    <w:rsid w:val="00DD092D"/>
    <w:rsid w:val="00DD096C"/>
    <w:rsid w:val="00DD0A65"/>
    <w:rsid w:val="00DD0B16"/>
    <w:rsid w:val="00DD0C12"/>
    <w:rsid w:val="00DD0D59"/>
    <w:rsid w:val="00DD115F"/>
    <w:rsid w:val="00DD12C0"/>
    <w:rsid w:val="00DD147C"/>
    <w:rsid w:val="00DD14E9"/>
    <w:rsid w:val="00DD18A7"/>
    <w:rsid w:val="00DD1CDF"/>
    <w:rsid w:val="00DD1DA2"/>
    <w:rsid w:val="00DD1FE4"/>
    <w:rsid w:val="00DD207E"/>
    <w:rsid w:val="00DD211A"/>
    <w:rsid w:val="00DD2420"/>
    <w:rsid w:val="00DD2549"/>
    <w:rsid w:val="00DD2748"/>
    <w:rsid w:val="00DD29F2"/>
    <w:rsid w:val="00DD2AAD"/>
    <w:rsid w:val="00DD2B26"/>
    <w:rsid w:val="00DD2C59"/>
    <w:rsid w:val="00DD2D36"/>
    <w:rsid w:val="00DD2E5D"/>
    <w:rsid w:val="00DD30D4"/>
    <w:rsid w:val="00DD3529"/>
    <w:rsid w:val="00DD3658"/>
    <w:rsid w:val="00DD3B80"/>
    <w:rsid w:val="00DD3C7D"/>
    <w:rsid w:val="00DD3F50"/>
    <w:rsid w:val="00DD41D5"/>
    <w:rsid w:val="00DD41DB"/>
    <w:rsid w:val="00DD4254"/>
    <w:rsid w:val="00DD42A9"/>
    <w:rsid w:val="00DD42B0"/>
    <w:rsid w:val="00DD4329"/>
    <w:rsid w:val="00DD4524"/>
    <w:rsid w:val="00DD4568"/>
    <w:rsid w:val="00DD46AD"/>
    <w:rsid w:val="00DD491C"/>
    <w:rsid w:val="00DD498B"/>
    <w:rsid w:val="00DD4F2E"/>
    <w:rsid w:val="00DD5144"/>
    <w:rsid w:val="00DD5299"/>
    <w:rsid w:val="00DD5334"/>
    <w:rsid w:val="00DD5A2C"/>
    <w:rsid w:val="00DD5BFD"/>
    <w:rsid w:val="00DD5D51"/>
    <w:rsid w:val="00DD5EB2"/>
    <w:rsid w:val="00DD5F1E"/>
    <w:rsid w:val="00DD60FD"/>
    <w:rsid w:val="00DD6422"/>
    <w:rsid w:val="00DD64C2"/>
    <w:rsid w:val="00DD64E9"/>
    <w:rsid w:val="00DD657C"/>
    <w:rsid w:val="00DD6944"/>
    <w:rsid w:val="00DD69FF"/>
    <w:rsid w:val="00DD6A03"/>
    <w:rsid w:val="00DD6B09"/>
    <w:rsid w:val="00DD6CBE"/>
    <w:rsid w:val="00DD6DDB"/>
    <w:rsid w:val="00DD71A9"/>
    <w:rsid w:val="00DD71DA"/>
    <w:rsid w:val="00DD72CC"/>
    <w:rsid w:val="00DD72CE"/>
    <w:rsid w:val="00DD72FC"/>
    <w:rsid w:val="00DD740C"/>
    <w:rsid w:val="00DD74BF"/>
    <w:rsid w:val="00DD75A2"/>
    <w:rsid w:val="00DD75D2"/>
    <w:rsid w:val="00DD75D7"/>
    <w:rsid w:val="00DD75E2"/>
    <w:rsid w:val="00DD76E7"/>
    <w:rsid w:val="00DD7873"/>
    <w:rsid w:val="00DD7A51"/>
    <w:rsid w:val="00DD7B02"/>
    <w:rsid w:val="00DD7C47"/>
    <w:rsid w:val="00DD7C9F"/>
    <w:rsid w:val="00DD7E25"/>
    <w:rsid w:val="00DD7F96"/>
    <w:rsid w:val="00DE0237"/>
    <w:rsid w:val="00DE0387"/>
    <w:rsid w:val="00DE03BF"/>
    <w:rsid w:val="00DE0484"/>
    <w:rsid w:val="00DE0610"/>
    <w:rsid w:val="00DE07F2"/>
    <w:rsid w:val="00DE08BC"/>
    <w:rsid w:val="00DE0D92"/>
    <w:rsid w:val="00DE0E29"/>
    <w:rsid w:val="00DE0F22"/>
    <w:rsid w:val="00DE0F38"/>
    <w:rsid w:val="00DE107E"/>
    <w:rsid w:val="00DE1356"/>
    <w:rsid w:val="00DE1597"/>
    <w:rsid w:val="00DE1716"/>
    <w:rsid w:val="00DE186B"/>
    <w:rsid w:val="00DE190E"/>
    <w:rsid w:val="00DE19B3"/>
    <w:rsid w:val="00DE1C58"/>
    <w:rsid w:val="00DE1DDF"/>
    <w:rsid w:val="00DE25C3"/>
    <w:rsid w:val="00DE26DB"/>
    <w:rsid w:val="00DE274D"/>
    <w:rsid w:val="00DE27C5"/>
    <w:rsid w:val="00DE29BE"/>
    <w:rsid w:val="00DE29E1"/>
    <w:rsid w:val="00DE29FA"/>
    <w:rsid w:val="00DE2C4D"/>
    <w:rsid w:val="00DE30C4"/>
    <w:rsid w:val="00DE31EE"/>
    <w:rsid w:val="00DE32AF"/>
    <w:rsid w:val="00DE345F"/>
    <w:rsid w:val="00DE3602"/>
    <w:rsid w:val="00DE372A"/>
    <w:rsid w:val="00DE3807"/>
    <w:rsid w:val="00DE384A"/>
    <w:rsid w:val="00DE390A"/>
    <w:rsid w:val="00DE39D4"/>
    <w:rsid w:val="00DE39EC"/>
    <w:rsid w:val="00DE3ACD"/>
    <w:rsid w:val="00DE3DC0"/>
    <w:rsid w:val="00DE4285"/>
    <w:rsid w:val="00DE42A4"/>
    <w:rsid w:val="00DE44CC"/>
    <w:rsid w:val="00DE45EE"/>
    <w:rsid w:val="00DE4B37"/>
    <w:rsid w:val="00DE4C3C"/>
    <w:rsid w:val="00DE4F8C"/>
    <w:rsid w:val="00DE50A8"/>
    <w:rsid w:val="00DE50B1"/>
    <w:rsid w:val="00DE5280"/>
    <w:rsid w:val="00DE5481"/>
    <w:rsid w:val="00DE5537"/>
    <w:rsid w:val="00DE5690"/>
    <w:rsid w:val="00DE596C"/>
    <w:rsid w:val="00DE5A6B"/>
    <w:rsid w:val="00DE5AEA"/>
    <w:rsid w:val="00DE5BC0"/>
    <w:rsid w:val="00DE5D4F"/>
    <w:rsid w:val="00DE5D9F"/>
    <w:rsid w:val="00DE5FEC"/>
    <w:rsid w:val="00DE610C"/>
    <w:rsid w:val="00DE656F"/>
    <w:rsid w:val="00DE669F"/>
    <w:rsid w:val="00DE68A5"/>
    <w:rsid w:val="00DE68C7"/>
    <w:rsid w:val="00DE6A8C"/>
    <w:rsid w:val="00DE6CD9"/>
    <w:rsid w:val="00DE6D31"/>
    <w:rsid w:val="00DE6EAD"/>
    <w:rsid w:val="00DE6ED9"/>
    <w:rsid w:val="00DE6EE7"/>
    <w:rsid w:val="00DE6F10"/>
    <w:rsid w:val="00DE7500"/>
    <w:rsid w:val="00DE75AA"/>
    <w:rsid w:val="00DE76C1"/>
    <w:rsid w:val="00DE7706"/>
    <w:rsid w:val="00DE77CF"/>
    <w:rsid w:val="00DE78C4"/>
    <w:rsid w:val="00DE78D8"/>
    <w:rsid w:val="00DE7933"/>
    <w:rsid w:val="00DE7A15"/>
    <w:rsid w:val="00DE7BCF"/>
    <w:rsid w:val="00DE7C47"/>
    <w:rsid w:val="00DE7F42"/>
    <w:rsid w:val="00DF017E"/>
    <w:rsid w:val="00DF01A7"/>
    <w:rsid w:val="00DF0248"/>
    <w:rsid w:val="00DF02DA"/>
    <w:rsid w:val="00DF037F"/>
    <w:rsid w:val="00DF038D"/>
    <w:rsid w:val="00DF0436"/>
    <w:rsid w:val="00DF047E"/>
    <w:rsid w:val="00DF0508"/>
    <w:rsid w:val="00DF0930"/>
    <w:rsid w:val="00DF0949"/>
    <w:rsid w:val="00DF09DE"/>
    <w:rsid w:val="00DF0D12"/>
    <w:rsid w:val="00DF0E8B"/>
    <w:rsid w:val="00DF0EC1"/>
    <w:rsid w:val="00DF0F8C"/>
    <w:rsid w:val="00DF0FE2"/>
    <w:rsid w:val="00DF101A"/>
    <w:rsid w:val="00DF110C"/>
    <w:rsid w:val="00DF1206"/>
    <w:rsid w:val="00DF12DF"/>
    <w:rsid w:val="00DF1602"/>
    <w:rsid w:val="00DF1636"/>
    <w:rsid w:val="00DF1671"/>
    <w:rsid w:val="00DF17AF"/>
    <w:rsid w:val="00DF1838"/>
    <w:rsid w:val="00DF18BC"/>
    <w:rsid w:val="00DF1969"/>
    <w:rsid w:val="00DF1B4B"/>
    <w:rsid w:val="00DF1C86"/>
    <w:rsid w:val="00DF1F15"/>
    <w:rsid w:val="00DF1FAA"/>
    <w:rsid w:val="00DF21F4"/>
    <w:rsid w:val="00DF2339"/>
    <w:rsid w:val="00DF23B3"/>
    <w:rsid w:val="00DF23C6"/>
    <w:rsid w:val="00DF2539"/>
    <w:rsid w:val="00DF266E"/>
    <w:rsid w:val="00DF2792"/>
    <w:rsid w:val="00DF29F1"/>
    <w:rsid w:val="00DF2A23"/>
    <w:rsid w:val="00DF2ACC"/>
    <w:rsid w:val="00DF2D63"/>
    <w:rsid w:val="00DF306D"/>
    <w:rsid w:val="00DF30A6"/>
    <w:rsid w:val="00DF3298"/>
    <w:rsid w:val="00DF32AC"/>
    <w:rsid w:val="00DF3333"/>
    <w:rsid w:val="00DF359B"/>
    <w:rsid w:val="00DF3715"/>
    <w:rsid w:val="00DF382C"/>
    <w:rsid w:val="00DF391A"/>
    <w:rsid w:val="00DF39C4"/>
    <w:rsid w:val="00DF3AF3"/>
    <w:rsid w:val="00DF3EB9"/>
    <w:rsid w:val="00DF4061"/>
    <w:rsid w:val="00DF4473"/>
    <w:rsid w:val="00DF4493"/>
    <w:rsid w:val="00DF45E6"/>
    <w:rsid w:val="00DF4689"/>
    <w:rsid w:val="00DF4735"/>
    <w:rsid w:val="00DF4B9B"/>
    <w:rsid w:val="00DF515D"/>
    <w:rsid w:val="00DF51FF"/>
    <w:rsid w:val="00DF54A0"/>
    <w:rsid w:val="00DF54A8"/>
    <w:rsid w:val="00DF56DB"/>
    <w:rsid w:val="00DF57DA"/>
    <w:rsid w:val="00DF59AC"/>
    <w:rsid w:val="00DF5CBC"/>
    <w:rsid w:val="00DF5D6A"/>
    <w:rsid w:val="00DF5E96"/>
    <w:rsid w:val="00DF5EF1"/>
    <w:rsid w:val="00DF5FE8"/>
    <w:rsid w:val="00DF6034"/>
    <w:rsid w:val="00DF61AB"/>
    <w:rsid w:val="00DF64C8"/>
    <w:rsid w:val="00DF672F"/>
    <w:rsid w:val="00DF6786"/>
    <w:rsid w:val="00DF6AF7"/>
    <w:rsid w:val="00DF6D5B"/>
    <w:rsid w:val="00DF6E8D"/>
    <w:rsid w:val="00DF72A3"/>
    <w:rsid w:val="00DF73DE"/>
    <w:rsid w:val="00DF76DA"/>
    <w:rsid w:val="00DF77DB"/>
    <w:rsid w:val="00DF7AFC"/>
    <w:rsid w:val="00DF7B12"/>
    <w:rsid w:val="00DF7C5F"/>
    <w:rsid w:val="00DF7C90"/>
    <w:rsid w:val="00DF7CBE"/>
    <w:rsid w:val="00DF7CD1"/>
    <w:rsid w:val="00E00304"/>
    <w:rsid w:val="00E00766"/>
    <w:rsid w:val="00E0085F"/>
    <w:rsid w:val="00E008F8"/>
    <w:rsid w:val="00E00933"/>
    <w:rsid w:val="00E009CB"/>
    <w:rsid w:val="00E00A7D"/>
    <w:rsid w:val="00E00AAD"/>
    <w:rsid w:val="00E00D7F"/>
    <w:rsid w:val="00E00D96"/>
    <w:rsid w:val="00E00DF6"/>
    <w:rsid w:val="00E00DFB"/>
    <w:rsid w:val="00E00ED5"/>
    <w:rsid w:val="00E0110C"/>
    <w:rsid w:val="00E0134C"/>
    <w:rsid w:val="00E0136E"/>
    <w:rsid w:val="00E01601"/>
    <w:rsid w:val="00E0164C"/>
    <w:rsid w:val="00E017B9"/>
    <w:rsid w:val="00E0185E"/>
    <w:rsid w:val="00E0186D"/>
    <w:rsid w:val="00E01BD2"/>
    <w:rsid w:val="00E01CCB"/>
    <w:rsid w:val="00E022AE"/>
    <w:rsid w:val="00E02509"/>
    <w:rsid w:val="00E02610"/>
    <w:rsid w:val="00E02695"/>
    <w:rsid w:val="00E02712"/>
    <w:rsid w:val="00E0273F"/>
    <w:rsid w:val="00E02C32"/>
    <w:rsid w:val="00E02CB0"/>
    <w:rsid w:val="00E02FAF"/>
    <w:rsid w:val="00E030DE"/>
    <w:rsid w:val="00E031DF"/>
    <w:rsid w:val="00E031FB"/>
    <w:rsid w:val="00E032DF"/>
    <w:rsid w:val="00E03382"/>
    <w:rsid w:val="00E0339A"/>
    <w:rsid w:val="00E03533"/>
    <w:rsid w:val="00E03588"/>
    <w:rsid w:val="00E03A44"/>
    <w:rsid w:val="00E03A53"/>
    <w:rsid w:val="00E03B83"/>
    <w:rsid w:val="00E03F7B"/>
    <w:rsid w:val="00E04135"/>
    <w:rsid w:val="00E04376"/>
    <w:rsid w:val="00E044A6"/>
    <w:rsid w:val="00E0451A"/>
    <w:rsid w:val="00E04643"/>
    <w:rsid w:val="00E047FF"/>
    <w:rsid w:val="00E04972"/>
    <w:rsid w:val="00E04CF0"/>
    <w:rsid w:val="00E04D1E"/>
    <w:rsid w:val="00E04DB2"/>
    <w:rsid w:val="00E04E02"/>
    <w:rsid w:val="00E0517E"/>
    <w:rsid w:val="00E0523C"/>
    <w:rsid w:val="00E05384"/>
    <w:rsid w:val="00E053FB"/>
    <w:rsid w:val="00E055CF"/>
    <w:rsid w:val="00E055FA"/>
    <w:rsid w:val="00E0568B"/>
    <w:rsid w:val="00E0569F"/>
    <w:rsid w:val="00E056E8"/>
    <w:rsid w:val="00E05800"/>
    <w:rsid w:val="00E0586F"/>
    <w:rsid w:val="00E05B5A"/>
    <w:rsid w:val="00E05BD6"/>
    <w:rsid w:val="00E05BF6"/>
    <w:rsid w:val="00E05DBB"/>
    <w:rsid w:val="00E05EAD"/>
    <w:rsid w:val="00E05EDF"/>
    <w:rsid w:val="00E05FF0"/>
    <w:rsid w:val="00E0640D"/>
    <w:rsid w:val="00E06A91"/>
    <w:rsid w:val="00E06AAB"/>
    <w:rsid w:val="00E06F81"/>
    <w:rsid w:val="00E073FC"/>
    <w:rsid w:val="00E0758E"/>
    <w:rsid w:val="00E075EC"/>
    <w:rsid w:val="00E076B0"/>
    <w:rsid w:val="00E0777E"/>
    <w:rsid w:val="00E077F7"/>
    <w:rsid w:val="00E079F4"/>
    <w:rsid w:val="00E07A99"/>
    <w:rsid w:val="00E07AB6"/>
    <w:rsid w:val="00E07C21"/>
    <w:rsid w:val="00E07DE1"/>
    <w:rsid w:val="00E07F2A"/>
    <w:rsid w:val="00E1000D"/>
    <w:rsid w:val="00E10067"/>
    <w:rsid w:val="00E101E2"/>
    <w:rsid w:val="00E102A7"/>
    <w:rsid w:val="00E104B2"/>
    <w:rsid w:val="00E104C6"/>
    <w:rsid w:val="00E1053C"/>
    <w:rsid w:val="00E1090D"/>
    <w:rsid w:val="00E109B7"/>
    <w:rsid w:val="00E10A27"/>
    <w:rsid w:val="00E10B9B"/>
    <w:rsid w:val="00E10C83"/>
    <w:rsid w:val="00E10DE1"/>
    <w:rsid w:val="00E110FC"/>
    <w:rsid w:val="00E11354"/>
    <w:rsid w:val="00E11674"/>
    <w:rsid w:val="00E1187D"/>
    <w:rsid w:val="00E1188A"/>
    <w:rsid w:val="00E11BDE"/>
    <w:rsid w:val="00E11DBA"/>
    <w:rsid w:val="00E11E7A"/>
    <w:rsid w:val="00E125CC"/>
    <w:rsid w:val="00E12E7C"/>
    <w:rsid w:val="00E13338"/>
    <w:rsid w:val="00E133AD"/>
    <w:rsid w:val="00E13410"/>
    <w:rsid w:val="00E1347A"/>
    <w:rsid w:val="00E1351D"/>
    <w:rsid w:val="00E135CA"/>
    <w:rsid w:val="00E13990"/>
    <w:rsid w:val="00E13CBE"/>
    <w:rsid w:val="00E13DF8"/>
    <w:rsid w:val="00E14026"/>
    <w:rsid w:val="00E14147"/>
    <w:rsid w:val="00E142F7"/>
    <w:rsid w:val="00E1430F"/>
    <w:rsid w:val="00E1488D"/>
    <w:rsid w:val="00E14942"/>
    <w:rsid w:val="00E14945"/>
    <w:rsid w:val="00E1498D"/>
    <w:rsid w:val="00E14A58"/>
    <w:rsid w:val="00E14CE8"/>
    <w:rsid w:val="00E150D1"/>
    <w:rsid w:val="00E15213"/>
    <w:rsid w:val="00E15274"/>
    <w:rsid w:val="00E15300"/>
    <w:rsid w:val="00E15432"/>
    <w:rsid w:val="00E15521"/>
    <w:rsid w:val="00E155A4"/>
    <w:rsid w:val="00E1571F"/>
    <w:rsid w:val="00E15C08"/>
    <w:rsid w:val="00E15D93"/>
    <w:rsid w:val="00E15EC6"/>
    <w:rsid w:val="00E1603C"/>
    <w:rsid w:val="00E16198"/>
    <w:rsid w:val="00E161DC"/>
    <w:rsid w:val="00E16200"/>
    <w:rsid w:val="00E162BC"/>
    <w:rsid w:val="00E164CB"/>
    <w:rsid w:val="00E1669C"/>
    <w:rsid w:val="00E16817"/>
    <w:rsid w:val="00E169FF"/>
    <w:rsid w:val="00E16C26"/>
    <w:rsid w:val="00E16C32"/>
    <w:rsid w:val="00E16EB3"/>
    <w:rsid w:val="00E1720D"/>
    <w:rsid w:val="00E1731E"/>
    <w:rsid w:val="00E1794C"/>
    <w:rsid w:val="00E17C46"/>
    <w:rsid w:val="00E17DCE"/>
    <w:rsid w:val="00E17EEE"/>
    <w:rsid w:val="00E17F23"/>
    <w:rsid w:val="00E20030"/>
    <w:rsid w:val="00E200AC"/>
    <w:rsid w:val="00E20424"/>
    <w:rsid w:val="00E207BB"/>
    <w:rsid w:val="00E20912"/>
    <w:rsid w:val="00E2092B"/>
    <w:rsid w:val="00E2095B"/>
    <w:rsid w:val="00E211E0"/>
    <w:rsid w:val="00E21608"/>
    <w:rsid w:val="00E21813"/>
    <w:rsid w:val="00E21892"/>
    <w:rsid w:val="00E2190A"/>
    <w:rsid w:val="00E21A40"/>
    <w:rsid w:val="00E21BA0"/>
    <w:rsid w:val="00E21BE6"/>
    <w:rsid w:val="00E21C04"/>
    <w:rsid w:val="00E21E24"/>
    <w:rsid w:val="00E2213C"/>
    <w:rsid w:val="00E2219D"/>
    <w:rsid w:val="00E2229D"/>
    <w:rsid w:val="00E222DE"/>
    <w:rsid w:val="00E222F0"/>
    <w:rsid w:val="00E2238F"/>
    <w:rsid w:val="00E225B1"/>
    <w:rsid w:val="00E2265E"/>
    <w:rsid w:val="00E22793"/>
    <w:rsid w:val="00E22C30"/>
    <w:rsid w:val="00E22DB8"/>
    <w:rsid w:val="00E22E63"/>
    <w:rsid w:val="00E22F09"/>
    <w:rsid w:val="00E232DA"/>
    <w:rsid w:val="00E234E8"/>
    <w:rsid w:val="00E23582"/>
    <w:rsid w:val="00E2358C"/>
    <w:rsid w:val="00E2378A"/>
    <w:rsid w:val="00E239E6"/>
    <w:rsid w:val="00E23B73"/>
    <w:rsid w:val="00E23B86"/>
    <w:rsid w:val="00E23C14"/>
    <w:rsid w:val="00E23E0A"/>
    <w:rsid w:val="00E23EF8"/>
    <w:rsid w:val="00E240D1"/>
    <w:rsid w:val="00E24136"/>
    <w:rsid w:val="00E2431A"/>
    <w:rsid w:val="00E244EC"/>
    <w:rsid w:val="00E245DC"/>
    <w:rsid w:val="00E24703"/>
    <w:rsid w:val="00E24ADB"/>
    <w:rsid w:val="00E24B03"/>
    <w:rsid w:val="00E24CBF"/>
    <w:rsid w:val="00E24D38"/>
    <w:rsid w:val="00E25A55"/>
    <w:rsid w:val="00E25AE6"/>
    <w:rsid w:val="00E25B3F"/>
    <w:rsid w:val="00E25C07"/>
    <w:rsid w:val="00E25C28"/>
    <w:rsid w:val="00E25D47"/>
    <w:rsid w:val="00E25FC3"/>
    <w:rsid w:val="00E25FD2"/>
    <w:rsid w:val="00E26011"/>
    <w:rsid w:val="00E26024"/>
    <w:rsid w:val="00E26055"/>
    <w:rsid w:val="00E26236"/>
    <w:rsid w:val="00E26487"/>
    <w:rsid w:val="00E26714"/>
    <w:rsid w:val="00E269B2"/>
    <w:rsid w:val="00E26BC9"/>
    <w:rsid w:val="00E26C7B"/>
    <w:rsid w:val="00E26CF9"/>
    <w:rsid w:val="00E26DC4"/>
    <w:rsid w:val="00E26F5F"/>
    <w:rsid w:val="00E2702D"/>
    <w:rsid w:val="00E27116"/>
    <w:rsid w:val="00E2736D"/>
    <w:rsid w:val="00E273DC"/>
    <w:rsid w:val="00E27539"/>
    <w:rsid w:val="00E27726"/>
    <w:rsid w:val="00E2783E"/>
    <w:rsid w:val="00E27878"/>
    <w:rsid w:val="00E27894"/>
    <w:rsid w:val="00E27CA9"/>
    <w:rsid w:val="00E27CFE"/>
    <w:rsid w:val="00E27CFF"/>
    <w:rsid w:val="00E27F16"/>
    <w:rsid w:val="00E3001E"/>
    <w:rsid w:val="00E30067"/>
    <w:rsid w:val="00E300BA"/>
    <w:rsid w:val="00E300E1"/>
    <w:rsid w:val="00E3057B"/>
    <w:rsid w:val="00E3062A"/>
    <w:rsid w:val="00E3064B"/>
    <w:rsid w:val="00E3073C"/>
    <w:rsid w:val="00E3085E"/>
    <w:rsid w:val="00E309DB"/>
    <w:rsid w:val="00E30A0D"/>
    <w:rsid w:val="00E30B75"/>
    <w:rsid w:val="00E30BD4"/>
    <w:rsid w:val="00E30CF8"/>
    <w:rsid w:val="00E30DF8"/>
    <w:rsid w:val="00E30EC4"/>
    <w:rsid w:val="00E30F83"/>
    <w:rsid w:val="00E30FBE"/>
    <w:rsid w:val="00E314ED"/>
    <w:rsid w:val="00E31611"/>
    <w:rsid w:val="00E31794"/>
    <w:rsid w:val="00E3179F"/>
    <w:rsid w:val="00E31934"/>
    <w:rsid w:val="00E31A72"/>
    <w:rsid w:val="00E31B10"/>
    <w:rsid w:val="00E31EDA"/>
    <w:rsid w:val="00E31F73"/>
    <w:rsid w:val="00E321EF"/>
    <w:rsid w:val="00E323B7"/>
    <w:rsid w:val="00E3246E"/>
    <w:rsid w:val="00E3252D"/>
    <w:rsid w:val="00E32730"/>
    <w:rsid w:val="00E3278C"/>
    <w:rsid w:val="00E32B12"/>
    <w:rsid w:val="00E32F7F"/>
    <w:rsid w:val="00E32F9A"/>
    <w:rsid w:val="00E3309B"/>
    <w:rsid w:val="00E330C5"/>
    <w:rsid w:val="00E333F5"/>
    <w:rsid w:val="00E3341B"/>
    <w:rsid w:val="00E33446"/>
    <w:rsid w:val="00E337B9"/>
    <w:rsid w:val="00E337E5"/>
    <w:rsid w:val="00E3386B"/>
    <w:rsid w:val="00E33A11"/>
    <w:rsid w:val="00E33BE9"/>
    <w:rsid w:val="00E33D84"/>
    <w:rsid w:val="00E33F8C"/>
    <w:rsid w:val="00E3400E"/>
    <w:rsid w:val="00E34023"/>
    <w:rsid w:val="00E345FF"/>
    <w:rsid w:val="00E3463E"/>
    <w:rsid w:val="00E34684"/>
    <w:rsid w:val="00E34938"/>
    <w:rsid w:val="00E34AFE"/>
    <w:rsid w:val="00E34C05"/>
    <w:rsid w:val="00E34E61"/>
    <w:rsid w:val="00E34E80"/>
    <w:rsid w:val="00E34F6B"/>
    <w:rsid w:val="00E35020"/>
    <w:rsid w:val="00E35771"/>
    <w:rsid w:val="00E357C6"/>
    <w:rsid w:val="00E3593B"/>
    <w:rsid w:val="00E359C5"/>
    <w:rsid w:val="00E35AC1"/>
    <w:rsid w:val="00E35C59"/>
    <w:rsid w:val="00E35DCA"/>
    <w:rsid w:val="00E35E05"/>
    <w:rsid w:val="00E35E28"/>
    <w:rsid w:val="00E35EF9"/>
    <w:rsid w:val="00E363D9"/>
    <w:rsid w:val="00E36489"/>
    <w:rsid w:val="00E3657C"/>
    <w:rsid w:val="00E365BB"/>
    <w:rsid w:val="00E3685D"/>
    <w:rsid w:val="00E36918"/>
    <w:rsid w:val="00E36D0F"/>
    <w:rsid w:val="00E371FC"/>
    <w:rsid w:val="00E372EC"/>
    <w:rsid w:val="00E373EF"/>
    <w:rsid w:val="00E37402"/>
    <w:rsid w:val="00E37423"/>
    <w:rsid w:val="00E374BF"/>
    <w:rsid w:val="00E376E0"/>
    <w:rsid w:val="00E37816"/>
    <w:rsid w:val="00E40004"/>
    <w:rsid w:val="00E40089"/>
    <w:rsid w:val="00E40123"/>
    <w:rsid w:val="00E40176"/>
    <w:rsid w:val="00E40199"/>
    <w:rsid w:val="00E4028B"/>
    <w:rsid w:val="00E403B5"/>
    <w:rsid w:val="00E4064A"/>
    <w:rsid w:val="00E40837"/>
    <w:rsid w:val="00E40882"/>
    <w:rsid w:val="00E40B65"/>
    <w:rsid w:val="00E40BB2"/>
    <w:rsid w:val="00E40C18"/>
    <w:rsid w:val="00E410F9"/>
    <w:rsid w:val="00E41125"/>
    <w:rsid w:val="00E41158"/>
    <w:rsid w:val="00E41247"/>
    <w:rsid w:val="00E4131C"/>
    <w:rsid w:val="00E413AF"/>
    <w:rsid w:val="00E413B5"/>
    <w:rsid w:val="00E414A5"/>
    <w:rsid w:val="00E41F43"/>
    <w:rsid w:val="00E4208D"/>
    <w:rsid w:val="00E4258A"/>
    <w:rsid w:val="00E427FE"/>
    <w:rsid w:val="00E4291C"/>
    <w:rsid w:val="00E4296E"/>
    <w:rsid w:val="00E42A3D"/>
    <w:rsid w:val="00E42AB3"/>
    <w:rsid w:val="00E42C77"/>
    <w:rsid w:val="00E42E22"/>
    <w:rsid w:val="00E42E77"/>
    <w:rsid w:val="00E430A5"/>
    <w:rsid w:val="00E430DF"/>
    <w:rsid w:val="00E430F3"/>
    <w:rsid w:val="00E430F5"/>
    <w:rsid w:val="00E431F7"/>
    <w:rsid w:val="00E43295"/>
    <w:rsid w:val="00E4340B"/>
    <w:rsid w:val="00E4342A"/>
    <w:rsid w:val="00E43479"/>
    <w:rsid w:val="00E4376B"/>
    <w:rsid w:val="00E4380A"/>
    <w:rsid w:val="00E43931"/>
    <w:rsid w:val="00E4400E"/>
    <w:rsid w:val="00E44180"/>
    <w:rsid w:val="00E4432C"/>
    <w:rsid w:val="00E443B5"/>
    <w:rsid w:val="00E445BA"/>
    <w:rsid w:val="00E44653"/>
    <w:rsid w:val="00E447D5"/>
    <w:rsid w:val="00E44AA3"/>
    <w:rsid w:val="00E44B74"/>
    <w:rsid w:val="00E44CA3"/>
    <w:rsid w:val="00E44D52"/>
    <w:rsid w:val="00E44D74"/>
    <w:rsid w:val="00E44DCD"/>
    <w:rsid w:val="00E44E88"/>
    <w:rsid w:val="00E44EED"/>
    <w:rsid w:val="00E4521D"/>
    <w:rsid w:val="00E45453"/>
    <w:rsid w:val="00E4553F"/>
    <w:rsid w:val="00E4561C"/>
    <w:rsid w:val="00E4564B"/>
    <w:rsid w:val="00E4566A"/>
    <w:rsid w:val="00E4582D"/>
    <w:rsid w:val="00E45A5D"/>
    <w:rsid w:val="00E45A93"/>
    <w:rsid w:val="00E45AD7"/>
    <w:rsid w:val="00E45B5A"/>
    <w:rsid w:val="00E45B91"/>
    <w:rsid w:val="00E45D7D"/>
    <w:rsid w:val="00E45F80"/>
    <w:rsid w:val="00E46055"/>
    <w:rsid w:val="00E4614E"/>
    <w:rsid w:val="00E46192"/>
    <w:rsid w:val="00E46271"/>
    <w:rsid w:val="00E463B3"/>
    <w:rsid w:val="00E46963"/>
    <w:rsid w:val="00E46A66"/>
    <w:rsid w:val="00E46AEB"/>
    <w:rsid w:val="00E46B61"/>
    <w:rsid w:val="00E46BAE"/>
    <w:rsid w:val="00E46D38"/>
    <w:rsid w:val="00E46DFF"/>
    <w:rsid w:val="00E46F6B"/>
    <w:rsid w:val="00E46F73"/>
    <w:rsid w:val="00E4709A"/>
    <w:rsid w:val="00E47109"/>
    <w:rsid w:val="00E47290"/>
    <w:rsid w:val="00E473BD"/>
    <w:rsid w:val="00E4740F"/>
    <w:rsid w:val="00E477D2"/>
    <w:rsid w:val="00E4791B"/>
    <w:rsid w:val="00E47AA5"/>
    <w:rsid w:val="00E47BEF"/>
    <w:rsid w:val="00E47C41"/>
    <w:rsid w:val="00E47F3E"/>
    <w:rsid w:val="00E5020B"/>
    <w:rsid w:val="00E502ED"/>
    <w:rsid w:val="00E50378"/>
    <w:rsid w:val="00E5067C"/>
    <w:rsid w:val="00E5068A"/>
    <w:rsid w:val="00E507A5"/>
    <w:rsid w:val="00E5094E"/>
    <w:rsid w:val="00E50B0B"/>
    <w:rsid w:val="00E50B48"/>
    <w:rsid w:val="00E50BAD"/>
    <w:rsid w:val="00E50BD6"/>
    <w:rsid w:val="00E50C41"/>
    <w:rsid w:val="00E50D3D"/>
    <w:rsid w:val="00E50ED4"/>
    <w:rsid w:val="00E511AC"/>
    <w:rsid w:val="00E512C8"/>
    <w:rsid w:val="00E5142A"/>
    <w:rsid w:val="00E514EE"/>
    <w:rsid w:val="00E51765"/>
    <w:rsid w:val="00E51995"/>
    <w:rsid w:val="00E51A05"/>
    <w:rsid w:val="00E51A8D"/>
    <w:rsid w:val="00E51AD3"/>
    <w:rsid w:val="00E51B87"/>
    <w:rsid w:val="00E51D13"/>
    <w:rsid w:val="00E51F3D"/>
    <w:rsid w:val="00E51FC7"/>
    <w:rsid w:val="00E52029"/>
    <w:rsid w:val="00E520D5"/>
    <w:rsid w:val="00E521AB"/>
    <w:rsid w:val="00E524BE"/>
    <w:rsid w:val="00E5256D"/>
    <w:rsid w:val="00E52606"/>
    <w:rsid w:val="00E52A0B"/>
    <w:rsid w:val="00E52AE2"/>
    <w:rsid w:val="00E52E24"/>
    <w:rsid w:val="00E5302F"/>
    <w:rsid w:val="00E5307A"/>
    <w:rsid w:val="00E53199"/>
    <w:rsid w:val="00E53216"/>
    <w:rsid w:val="00E53362"/>
    <w:rsid w:val="00E53369"/>
    <w:rsid w:val="00E535C0"/>
    <w:rsid w:val="00E53698"/>
    <w:rsid w:val="00E5383E"/>
    <w:rsid w:val="00E53926"/>
    <w:rsid w:val="00E53A12"/>
    <w:rsid w:val="00E53DFC"/>
    <w:rsid w:val="00E53ED3"/>
    <w:rsid w:val="00E53F21"/>
    <w:rsid w:val="00E541A0"/>
    <w:rsid w:val="00E54300"/>
    <w:rsid w:val="00E54442"/>
    <w:rsid w:val="00E5451C"/>
    <w:rsid w:val="00E545A2"/>
    <w:rsid w:val="00E546CC"/>
    <w:rsid w:val="00E547E8"/>
    <w:rsid w:val="00E5494E"/>
    <w:rsid w:val="00E549C5"/>
    <w:rsid w:val="00E54AA5"/>
    <w:rsid w:val="00E54B85"/>
    <w:rsid w:val="00E54BA4"/>
    <w:rsid w:val="00E54BF6"/>
    <w:rsid w:val="00E54CAC"/>
    <w:rsid w:val="00E54D20"/>
    <w:rsid w:val="00E54E97"/>
    <w:rsid w:val="00E54EF4"/>
    <w:rsid w:val="00E54F3E"/>
    <w:rsid w:val="00E55188"/>
    <w:rsid w:val="00E551A2"/>
    <w:rsid w:val="00E55496"/>
    <w:rsid w:val="00E556C5"/>
    <w:rsid w:val="00E557ED"/>
    <w:rsid w:val="00E559FB"/>
    <w:rsid w:val="00E55B8E"/>
    <w:rsid w:val="00E55BC2"/>
    <w:rsid w:val="00E55D48"/>
    <w:rsid w:val="00E55D64"/>
    <w:rsid w:val="00E55FD4"/>
    <w:rsid w:val="00E561C1"/>
    <w:rsid w:val="00E56243"/>
    <w:rsid w:val="00E563F6"/>
    <w:rsid w:val="00E567AB"/>
    <w:rsid w:val="00E56C29"/>
    <w:rsid w:val="00E56E8F"/>
    <w:rsid w:val="00E56ED7"/>
    <w:rsid w:val="00E56FC0"/>
    <w:rsid w:val="00E57033"/>
    <w:rsid w:val="00E570F0"/>
    <w:rsid w:val="00E57276"/>
    <w:rsid w:val="00E574AE"/>
    <w:rsid w:val="00E574ED"/>
    <w:rsid w:val="00E577EE"/>
    <w:rsid w:val="00E57822"/>
    <w:rsid w:val="00E57DD1"/>
    <w:rsid w:val="00E57EFA"/>
    <w:rsid w:val="00E57F9D"/>
    <w:rsid w:val="00E60300"/>
    <w:rsid w:val="00E605A5"/>
    <w:rsid w:val="00E606C9"/>
    <w:rsid w:val="00E60A9F"/>
    <w:rsid w:val="00E60B2B"/>
    <w:rsid w:val="00E60BA0"/>
    <w:rsid w:val="00E60CC4"/>
    <w:rsid w:val="00E60DEA"/>
    <w:rsid w:val="00E60E8E"/>
    <w:rsid w:val="00E60F20"/>
    <w:rsid w:val="00E61613"/>
    <w:rsid w:val="00E61859"/>
    <w:rsid w:val="00E6185A"/>
    <w:rsid w:val="00E61869"/>
    <w:rsid w:val="00E61874"/>
    <w:rsid w:val="00E6187B"/>
    <w:rsid w:val="00E619B2"/>
    <w:rsid w:val="00E61D65"/>
    <w:rsid w:val="00E61E2B"/>
    <w:rsid w:val="00E61EAD"/>
    <w:rsid w:val="00E61FE3"/>
    <w:rsid w:val="00E620AC"/>
    <w:rsid w:val="00E620C4"/>
    <w:rsid w:val="00E621CE"/>
    <w:rsid w:val="00E621E8"/>
    <w:rsid w:val="00E62388"/>
    <w:rsid w:val="00E62538"/>
    <w:rsid w:val="00E6260A"/>
    <w:rsid w:val="00E6268C"/>
    <w:rsid w:val="00E62804"/>
    <w:rsid w:val="00E62950"/>
    <w:rsid w:val="00E62A27"/>
    <w:rsid w:val="00E62B56"/>
    <w:rsid w:val="00E62CC5"/>
    <w:rsid w:val="00E62D61"/>
    <w:rsid w:val="00E62EDB"/>
    <w:rsid w:val="00E62EFD"/>
    <w:rsid w:val="00E62FBC"/>
    <w:rsid w:val="00E63126"/>
    <w:rsid w:val="00E632D1"/>
    <w:rsid w:val="00E632D9"/>
    <w:rsid w:val="00E6331F"/>
    <w:rsid w:val="00E6361D"/>
    <w:rsid w:val="00E63734"/>
    <w:rsid w:val="00E63F4F"/>
    <w:rsid w:val="00E64306"/>
    <w:rsid w:val="00E6439B"/>
    <w:rsid w:val="00E64503"/>
    <w:rsid w:val="00E6450B"/>
    <w:rsid w:val="00E6473B"/>
    <w:rsid w:val="00E64767"/>
    <w:rsid w:val="00E64986"/>
    <w:rsid w:val="00E64B12"/>
    <w:rsid w:val="00E64B26"/>
    <w:rsid w:val="00E64EA9"/>
    <w:rsid w:val="00E65040"/>
    <w:rsid w:val="00E6524C"/>
    <w:rsid w:val="00E653B9"/>
    <w:rsid w:val="00E653F0"/>
    <w:rsid w:val="00E6552A"/>
    <w:rsid w:val="00E65592"/>
    <w:rsid w:val="00E6559A"/>
    <w:rsid w:val="00E65666"/>
    <w:rsid w:val="00E658B7"/>
    <w:rsid w:val="00E65903"/>
    <w:rsid w:val="00E65CF3"/>
    <w:rsid w:val="00E65DF9"/>
    <w:rsid w:val="00E65FEC"/>
    <w:rsid w:val="00E6633E"/>
    <w:rsid w:val="00E6665B"/>
    <w:rsid w:val="00E666B9"/>
    <w:rsid w:val="00E66891"/>
    <w:rsid w:val="00E66A2A"/>
    <w:rsid w:val="00E66A69"/>
    <w:rsid w:val="00E66B61"/>
    <w:rsid w:val="00E66CA9"/>
    <w:rsid w:val="00E66CF2"/>
    <w:rsid w:val="00E66DEC"/>
    <w:rsid w:val="00E66F24"/>
    <w:rsid w:val="00E66F4A"/>
    <w:rsid w:val="00E6705B"/>
    <w:rsid w:val="00E673D3"/>
    <w:rsid w:val="00E67414"/>
    <w:rsid w:val="00E67424"/>
    <w:rsid w:val="00E675DC"/>
    <w:rsid w:val="00E67645"/>
    <w:rsid w:val="00E67654"/>
    <w:rsid w:val="00E676F2"/>
    <w:rsid w:val="00E67888"/>
    <w:rsid w:val="00E679EA"/>
    <w:rsid w:val="00E67C2A"/>
    <w:rsid w:val="00E67E05"/>
    <w:rsid w:val="00E67F4B"/>
    <w:rsid w:val="00E67FF1"/>
    <w:rsid w:val="00E702A1"/>
    <w:rsid w:val="00E70317"/>
    <w:rsid w:val="00E70323"/>
    <w:rsid w:val="00E7057B"/>
    <w:rsid w:val="00E7058A"/>
    <w:rsid w:val="00E708EA"/>
    <w:rsid w:val="00E7095B"/>
    <w:rsid w:val="00E709E9"/>
    <w:rsid w:val="00E70C5A"/>
    <w:rsid w:val="00E710AC"/>
    <w:rsid w:val="00E710D3"/>
    <w:rsid w:val="00E71549"/>
    <w:rsid w:val="00E715F4"/>
    <w:rsid w:val="00E7167B"/>
    <w:rsid w:val="00E71BF9"/>
    <w:rsid w:val="00E71C3A"/>
    <w:rsid w:val="00E71CAB"/>
    <w:rsid w:val="00E71D64"/>
    <w:rsid w:val="00E71D78"/>
    <w:rsid w:val="00E7203A"/>
    <w:rsid w:val="00E720F6"/>
    <w:rsid w:val="00E721B3"/>
    <w:rsid w:val="00E72255"/>
    <w:rsid w:val="00E7225B"/>
    <w:rsid w:val="00E72321"/>
    <w:rsid w:val="00E72480"/>
    <w:rsid w:val="00E72658"/>
    <w:rsid w:val="00E727CE"/>
    <w:rsid w:val="00E72889"/>
    <w:rsid w:val="00E72A0F"/>
    <w:rsid w:val="00E72B95"/>
    <w:rsid w:val="00E72BEB"/>
    <w:rsid w:val="00E72C08"/>
    <w:rsid w:val="00E72C74"/>
    <w:rsid w:val="00E72E1E"/>
    <w:rsid w:val="00E72E5E"/>
    <w:rsid w:val="00E72E9A"/>
    <w:rsid w:val="00E7343A"/>
    <w:rsid w:val="00E735DC"/>
    <w:rsid w:val="00E736AC"/>
    <w:rsid w:val="00E736DD"/>
    <w:rsid w:val="00E73738"/>
    <w:rsid w:val="00E73961"/>
    <w:rsid w:val="00E73A08"/>
    <w:rsid w:val="00E73C5E"/>
    <w:rsid w:val="00E73C6F"/>
    <w:rsid w:val="00E73DCA"/>
    <w:rsid w:val="00E73DEC"/>
    <w:rsid w:val="00E73F49"/>
    <w:rsid w:val="00E7403D"/>
    <w:rsid w:val="00E743A4"/>
    <w:rsid w:val="00E747DD"/>
    <w:rsid w:val="00E749EC"/>
    <w:rsid w:val="00E74E20"/>
    <w:rsid w:val="00E74F0A"/>
    <w:rsid w:val="00E75032"/>
    <w:rsid w:val="00E7542B"/>
    <w:rsid w:val="00E755B1"/>
    <w:rsid w:val="00E7566B"/>
    <w:rsid w:val="00E75A78"/>
    <w:rsid w:val="00E75A7D"/>
    <w:rsid w:val="00E75AB2"/>
    <w:rsid w:val="00E75C1F"/>
    <w:rsid w:val="00E75D24"/>
    <w:rsid w:val="00E75D76"/>
    <w:rsid w:val="00E75F1C"/>
    <w:rsid w:val="00E76107"/>
    <w:rsid w:val="00E76202"/>
    <w:rsid w:val="00E76359"/>
    <w:rsid w:val="00E7637C"/>
    <w:rsid w:val="00E763C3"/>
    <w:rsid w:val="00E76557"/>
    <w:rsid w:val="00E76868"/>
    <w:rsid w:val="00E76A84"/>
    <w:rsid w:val="00E76C24"/>
    <w:rsid w:val="00E76F41"/>
    <w:rsid w:val="00E76F60"/>
    <w:rsid w:val="00E770E6"/>
    <w:rsid w:val="00E77326"/>
    <w:rsid w:val="00E77441"/>
    <w:rsid w:val="00E77450"/>
    <w:rsid w:val="00E779E9"/>
    <w:rsid w:val="00E77BF8"/>
    <w:rsid w:val="00E77DCB"/>
    <w:rsid w:val="00E77DDB"/>
    <w:rsid w:val="00E77EA8"/>
    <w:rsid w:val="00E77F68"/>
    <w:rsid w:val="00E80079"/>
    <w:rsid w:val="00E800D8"/>
    <w:rsid w:val="00E801A3"/>
    <w:rsid w:val="00E8022C"/>
    <w:rsid w:val="00E80288"/>
    <w:rsid w:val="00E805D2"/>
    <w:rsid w:val="00E806B3"/>
    <w:rsid w:val="00E80777"/>
    <w:rsid w:val="00E80881"/>
    <w:rsid w:val="00E809CB"/>
    <w:rsid w:val="00E80EEA"/>
    <w:rsid w:val="00E81181"/>
    <w:rsid w:val="00E81258"/>
    <w:rsid w:val="00E81291"/>
    <w:rsid w:val="00E815FB"/>
    <w:rsid w:val="00E8174B"/>
    <w:rsid w:val="00E81A54"/>
    <w:rsid w:val="00E81B01"/>
    <w:rsid w:val="00E81BEB"/>
    <w:rsid w:val="00E81CB7"/>
    <w:rsid w:val="00E81DC3"/>
    <w:rsid w:val="00E822E8"/>
    <w:rsid w:val="00E82394"/>
    <w:rsid w:val="00E8247B"/>
    <w:rsid w:val="00E82581"/>
    <w:rsid w:val="00E825BB"/>
    <w:rsid w:val="00E82613"/>
    <w:rsid w:val="00E82998"/>
    <w:rsid w:val="00E82A90"/>
    <w:rsid w:val="00E82C0A"/>
    <w:rsid w:val="00E82D99"/>
    <w:rsid w:val="00E82DE1"/>
    <w:rsid w:val="00E831AF"/>
    <w:rsid w:val="00E83391"/>
    <w:rsid w:val="00E8342C"/>
    <w:rsid w:val="00E83462"/>
    <w:rsid w:val="00E834F4"/>
    <w:rsid w:val="00E83512"/>
    <w:rsid w:val="00E83544"/>
    <w:rsid w:val="00E8355B"/>
    <w:rsid w:val="00E83617"/>
    <w:rsid w:val="00E836C5"/>
    <w:rsid w:val="00E8373F"/>
    <w:rsid w:val="00E83946"/>
    <w:rsid w:val="00E83B7D"/>
    <w:rsid w:val="00E83F81"/>
    <w:rsid w:val="00E8404E"/>
    <w:rsid w:val="00E84253"/>
    <w:rsid w:val="00E8427E"/>
    <w:rsid w:val="00E848A9"/>
    <w:rsid w:val="00E8492F"/>
    <w:rsid w:val="00E849EA"/>
    <w:rsid w:val="00E84C88"/>
    <w:rsid w:val="00E84E4B"/>
    <w:rsid w:val="00E8524F"/>
    <w:rsid w:val="00E852A0"/>
    <w:rsid w:val="00E853D0"/>
    <w:rsid w:val="00E854BD"/>
    <w:rsid w:val="00E85536"/>
    <w:rsid w:val="00E855AC"/>
    <w:rsid w:val="00E85709"/>
    <w:rsid w:val="00E857B8"/>
    <w:rsid w:val="00E85976"/>
    <w:rsid w:val="00E85B13"/>
    <w:rsid w:val="00E85BB6"/>
    <w:rsid w:val="00E85DF5"/>
    <w:rsid w:val="00E85E85"/>
    <w:rsid w:val="00E8608D"/>
    <w:rsid w:val="00E861F6"/>
    <w:rsid w:val="00E86255"/>
    <w:rsid w:val="00E8639C"/>
    <w:rsid w:val="00E864FD"/>
    <w:rsid w:val="00E86599"/>
    <w:rsid w:val="00E86CD0"/>
    <w:rsid w:val="00E86DD8"/>
    <w:rsid w:val="00E86EFE"/>
    <w:rsid w:val="00E87233"/>
    <w:rsid w:val="00E87265"/>
    <w:rsid w:val="00E8728A"/>
    <w:rsid w:val="00E876A9"/>
    <w:rsid w:val="00E87825"/>
    <w:rsid w:val="00E87ADE"/>
    <w:rsid w:val="00E87DCE"/>
    <w:rsid w:val="00E87DF5"/>
    <w:rsid w:val="00E9020A"/>
    <w:rsid w:val="00E90313"/>
    <w:rsid w:val="00E905C3"/>
    <w:rsid w:val="00E905E7"/>
    <w:rsid w:val="00E9082C"/>
    <w:rsid w:val="00E9084B"/>
    <w:rsid w:val="00E9089C"/>
    <w:rsid w:val="00E909DA"/>
    <w:rsid w:val="00E90E5A"/>
    <w:rsid w:val="00E9117E"/>
    <w:rsid w:val="00E911E5"/>
    <w:rsid w:val="00E91205"/>
    <w:rsid w:val="00E913B6"/>
    <w:rsid w:val="00E9156F"/>
    <w:rsid w:val="00E916B7"/>
    <w:rsid w:val="00E9183E"/>
    <w:rsid w:val="00E91848"/>
    <w:rsid w:val="00E91BBB"/>
    <w:rsid w:val="00E91C61"/>
    <w:rsid w:val="00E920B5"/>
    <w:rsid w:val="00E9215C"/>
    <w:rsid w:val="00E92320"/>
    <w:rsid w:val="00E9236A"/>
    <w:rsid w:val="00E923ED"/>
    <w:rsid w:val="00E92518"/>
    <w:rsid w:val="00E929E5"/>
    <w:rsid w:val="00E92AD0"/>
    <w:rsid w:val="00E92E12"/>
    <w:rsid w:val="00E92EC9"/>
    <w:rsid w:val="00E92F1F"/>
    <w:rsid w:val="00E931CE"/>
    <w:rsid w:val="00E931EB"/>
    <w:rsid w:val="00E9320E"/>
    <w:rsid w:val="00E93233"/>
    <w:rsid w:val="00E932AB"/>
    <w:rsid w:val="00E93320"/>
    <w:rsid w:val="00E93328"/>
    <w:rsid w:val="00E93444"/>
    <w:rsid w:val="00E9359E"/>
    <w:rsid w:val="00E936DF"/>
    <w:rsid w:val="00E937C2"/>
    <w:rsid w:val="00E93891"/>
    <w:rsid w:val="00E93D9C"/>
    <w:rsid w:val="00E93DDA"/>
    <w:rsid w:val="00E93E62"/>
    <w:rsid w:val="00E941E8"/>
    <w:rsid w:val="00E9431A"/>
    <w:rsid w:val="00E94795"/>
    <w:rsid w:val="00E94B8B"/>
    <w:rsid w:val="00E94C03"/>
    <w:rsid w:val="00E94C1D"/>
    <w:rsid w:val="00E94C8F"/>
    <w:rsid w:val="00E94D2A"/>
    <w:rsid w:val="00E94E21"/>
    <w:rsid w:val="00E94F3E"/>
    <w:rsid w:val="00E94FB0"/>
    <w:rsid w:val="00E9529D"/>
    <w:rsid w:val="00E956D5"/>
    <w:rsid w:val="00E95CAB"/>
    <w:rsid w:val="00E95DB3"/>
    <w:rsid w:val="00E95E57"/>
    <w:rsid w:val="00E95E97"/>
    <w:rsid w:val="00E95F1A"/>
    <w:rsid w:val="00E95F6A"/>
    <w:rsid w:val="00E96078"/>
    <w:rsid w:val="00E9637E"/>
    <w:rsid w:val="00E96539"/>
    <w:rsid w:val="00E96635"/>
    <w:rsid w:val="00E96892"/>
    <w:rsid w:val="00E9692D"/>
    <w:rsid w:val="00E969B4"/>
    <w:rsid w:val="00E96A64"/>
    <w:rsid w:val="00E96AD3"/>
    <w:rsid w:val="00E96AE0"/>
    <w:rsid w:val="00E96B25"/>
    <w:rsid w:val="00E96CA1"/>
    <w:rsid w:val="00E96CAD"/>
    <w:rsid w:val="00E96FD7"/>
    <w:rsid w:val="00E9710C"/>
    <w:rsid w:val="00E971CC"/>
    <w:rsid w:val="00E97359"/>
    <w:rsid w:val="00E973D6"/>
    <w:rsid w:val="00E97465"/>
    <w:rsid w:val="00E97717"/>
    <w:rsid w:val="00E97760"/>
    <w:rsid w:val="00E977DE"/>
    <w:rsid w:val="00E979A4"/>
    <w:rsid w:val="00E97BFB"/>
    <w:rsid w:val="00E97C4A"/>
    <w:rsid w:val="00E97D61"/>
    <w:rsid w:val="00E97F3A"/>
    <w:rsid w:val="00EA0076"/>
    <w:rsid w:val="00EA01C8"/>
    <w:rsid w:val="00EA0248"/>
    <w:rsid w:val="00EA03C3"/>
    <w:rsid w:val="00EA0418"/>
    <w:rsid w:val="00EA0447"/>
    <w:rsid w:val="00EA046C"/>
    <w:rsid w:val="00EA0494"/>
    <w:rsid w:val="00EA06A8"/>
    <w:rsid w:val="00EA0790"/>
    <w:rsid w:val="00EA08F1"/>
    <w:rsid w:val="00EA0AA3"/>
    <w:rsid w:val="00EA10CB"/>
    <w:rsid w:val="00EA1141"/>
    <w:rsid w:val="00EA1215"/>
    <w:rsid w:val="00EA14A9"/>
    <w:rsid w:val="00EA1576"/>
    <w:rsid w:val="00EA17A4"/>
    <w:rsid w:val="00EA19D9"/>
    <w:rsid w:val="00EA1AD1"/>
    <w:rsid w:val="00EA1D95"/>
    <w:rsid w:val="00EA1D9E"/>
    <w:rsid w:val="00EA21BE"/>
    <w:rsid w:val="00EA2273"/>
    <w:rsid w:val="00EA230A"/>
    <w:rsid w:val="00EA242D"/>
    <w:rsid w:val="00EA262F"/>
    <w:rsid w:val="00EA26E0"/>
    <w:rsid w:val="00EA2766"/>
    <w:rsid w:val="00EA2B17"/>
    <w:rsid w:val="00EA2B30"/>
    <w:rsid w:val="00EA2E99"/>
    <w:rsid w:val="00EA2FE5"/>
    <w:rsid w:val="00EA3129"/>
    <w:rsid w:val="00EA3273"/>
    <w:rsid w:val="00EA3398"/>
    <w:rsid w:val="00EA3475"/>
    <w:rsid w:val="00EA3EB9"/>
    <w:rsid w:val="00EA3F19"/>
    <w:rsid w:val="00EA3F1C"/>
    <w:rsid w:val="00EA3F35"/>
    <w:rsid w:val="00EA4143"/>
    <w:rsid w:val="00EA429B"/>
    <w:rsid w:val="00EA451D"/>
    <w:rsid w:val="00EA4615"/>
    <w:rsid w:val="00EA46D6"/>
    <w:rsid w:val="00EA47D7"/>
    <w:rsid w:val="00EA487D"/>
    <w:rsid w:val="00EA4940"/>
    <w:rsid w:val="00EA49DE"/>
    <w:rsid w:val="00EA4A00"/>
    <w:rsid w:val="00EA4B68"/>
    <w:rsid w:val="00EA50EC"/>
    <w:rsid w:val="00EA516C"/>
    <w:rsid w:val="00EA51E0"/>
    <w:rsid w:val="00EA561C"/>
    <w:rsid w:val="00EA59D5"/>
    <w:rsid w:val="00EA5B94"/>
    <w:rsid w:val="00EA5D9C"/>
    <w:rsid w:val="00EA5EBD"/>
    <w:rsid w:val="00EA62E3"/>
    <w:rsid w:val="00EA6400"/>
    <w:rsid w:val="00EA6456"/>
    <w:rsid w:val="00EA649A"/>
    <w:rsid w:val="00EA64E1"/>
    <w:rsid w:val="00EA668C"/>
    <w:rsid w:val="00EA69D8"/>
    <w:rsid w:val="00EA6BA9"/>
    <w:rsid w:val="00EA6D6B"/>
    <w:rsid w:val="00EA6E74"/>
    <w:rsid w:val="00EA6F58"/>
    <w:rsid w:val="00EA7336"/>
    <w:rsid w:val="00EA7391"/>
    <w:rsid w:val="00EA7454"/>
    <w:rsid w:val="00EA74AC"/>
    <w:rsid w:val="00EA75D9"/>
    <w:rsid w:val="00EA767F"/>
    <w:rsid w:val="00EA7A8A"/>
    <w:rsid w:val="00EA7E25"/>
    <w:rsid w:val="00EA7E4C"/>
    <w:rsid w:val="00EA7FDF"/>
    <w:rsid w:val="00EB01C0"/>
    <w:rsid w:val="00EB0444"/>
    <w:rsid w:val="00EB0581"/>
    <w:rsid w:val="00EB05A4"/>
    <w:rsid w:val="00EB0622"/>
    <w:rsid w:val="00EB0646"/>
    <w:rsid w:val="00EB0770"/>
    <w:rsid w:val="00EB0894"/>
    <w:rsid w:val="00EB0AF1"/>
    <w:rsid w:val="00EB0B67"/>
    <w:rsid w:val="00EB0C6F"/>
    <w:rsid w:val="00EB0D3C"/>
    <w:rsid w:val="00EB0D66"/>
    <w:rsid w:val="00EB0E2D"/>
    <w:rsid w:val="00EB12DE"/>
    <w:rsid w:val="00EB1633"/>
    <w:rsid w:val="00EB1A64"/>
    <w:rsid w:val="00EB1AE7"/>
    <w:rsid w:val="00EB1BA5"/>
    <w:rsid w:val="00EB1D14"/>
    <w:rsid w:val="00EB23A2"/>
    <w:rsid w:val="00EB2770"/>
    <w:rsid w:val="00EB278B"/>
    <w:rsid w:val="00EB284F"/>
    <w:rsid w:val="00EB2898"/>
    <w:rsid w:val="00EB2A42"/>
    <w:rsid w:val="00EB2A5F"/>
    <w:rsid w:val="00EB30B1"/>
    <w:rsid w:val="00EB3448"/>
    <w:rsid w:val="00EB366B"/>
    <w:rsid w:val="00EB36B5"/>
    <w:rsid w:val="00EB36B6"/>
    <w:rsid w:val="00EB373E"/>
    <w:rsid w:val="00EB399B"/>
    <w:rsid w:val="00EB3A2C"/>
    <w:rsid w:val="00EB3A96"/>
    <w:rsid w:val="00EB3B5B"/>
    <w:rsid w:val="00EB3C14"/>
    <w:rsid w:val="00EB3CD1"/>
    <w:rsid w:val="00EB424F"/>
    <w:rsid w:val="00EB4298"/>
    <w:rsid w:val="00EB43FC"/>
    <w:rsid w:val="00EB4412"/>
    <w:rsid w:val="00EB44B6"/>
    <w:rsid w:val="00EB46A0"/>
    <w:rsid w:val="00EB490D"/>
    <w:rsid w:val="00EB4FDB"/>
    <w:rsid w:val="00EB508A"/>
    <w:rsid w:val="00EB519D"/>
    <w:rsid w:val="00EB541F"/>
    <w:rsid w:val="00EB5691"/>
    <w:rsid w:val="00EB56DE"/>
    <w:rsid w:val="00EB5709"/>
    <w:rsid w:val="00EB5779"/>
    <w:rsid w:val="00EB58BE"/>
    <w:rsid w:val="00EB5AD2"/>
    <w:rsid w:val="00EB5B5B"/>
    <w:rsid w:val="00EB5B97"/>
    <w:rsid w:val="00EB5BCA"/>
    <w:rsid w:val="00EB5D11"/>
    <w:rsid w:val="00EB6168"/>
    <w:rsid w:val="00EB6186"/>
    <w:rsid w:val="00EB62AD"/>
    <w:rsid w:val="00EB62DB"/>
    <w:rsid w:val="00EB6386"/>
    <w:rsid w:val="00EB651E"/>
    <w:rsid w:val="00EB66A7"/>
    <w:rsid w:val="00EB6785"/>
    <w:rsid w:val="00EB67D0"/>
    <w:rsid w:val="00EB6A37"/>
    <w:rsid w:val="00EB6B66"/>
    <w:rsid w:val="00EB6C5F"/>
    <w:rsid w:val="00EB6CE0"/>
    <w:rsid w:val="00EB6D19"/>
    <w:rsid w:val="00EB6DAC"/>
    <w:rsid w:val="00EB6DC2"/>
    <w:rsid w:val="00EB6DEC"/>
    <w:rsid w:val="00EB72BE"/>
    <w:rsid w:val="00EB72CE"/>
    <w:rsid w:val="00EB7373"/>
    <w:rsid w:val="00EB746F"/>
    <w:rsid w:val="00EB74F7"/>
    <w:rsid w:val="00EB7623"/>
    <w:rsid w:val="00EB77F7"/>
    <w:rsid w:val="00EB7801"/>
    <w:rsid w:val="00EB7945"/>
    <w:rsid w:val="00EB794D"/>
    <w:rsid w:val="00EB797B"/>
    <w:rsid w:val="00EB7AEB"/>
    <w:rsid w:val="00EB7D8F"/>
    <w:rsid w:val="00EB7E90"/>
    <w:rsid w:val="00EB7FCD"/>
    <w:rsid w:val="00EC001A"/>
    <w:rsid w:val="00EC028A"/>
    <w:rsid w:val="00EC04A5"/>
    <w:rsid w:val="00EC04D9"/>
    <w:rsid w:val="00EC09BE"/>
    <w:rsid w:val="00EC0D8D"/>
    <w:rsid w:val="00EC0EFD"/>
    <w:rsid w:val="00EC131A"/>
    <w:rsid w:val="00EC1664"/>
    <w:rsid w:val="00EC1729"/>
    <w:rsid w:val="00EC1A63"/>
    <w:rsid w:val="00EC1C66"/>
    <w:rsid w:val="00EC1EA4"/>
    <w:rsid w:val="00EC21CA"/>
    <w:rsid w:val="00EC244C"/>
    <w:rsid w:val="00EC2677"/>
    <w:rsid w:val="00EC27B6"/>
    <w:rsid w:val="00EC2859"/>
    <w:rsid w:val="00EC29F9"/>
    <w:rsid w:val="00EC2BA6"/>
    <w:rsid w:val="00EC2CCE"/>
    <w:rsid w:val="00EC2DEB"/>
    <w:rsid w:val="00EC2DFB"/>
    <w:rsid w:val="00EC2E01"/>
    <w:rsid w:val="00EC2E0D"/>
    <w:rsid w:val="00EC3273"/>
    <w:rsid w:val="00EC3306"/>
    <w:rsid w:val="00EC33E3"/>
    <w:rsid w:val="00EC352D"/>
    <w:rsid w:val="00EC408F"/>
    <w:rsid w:val="00EC414D"/>
    <w:rsid w:val="00EC4190"/>
    <w:rsid w:val="00EC421C"/>
    <w:rsid w:val="00EC46B9"/>
    <w:rsid w:val="00EC4787"/>
    <w:rsid w:val="00EC49DB"/>
    <w:rsid w:val="00EC4AB5"/>
    <w:rsid w:val="00EC4B58"/>
    <w:rsid w:val="00EC4C5E"/>
    <w:rsid w:val="00EC4C8D"/>
    <w:rsid w:val="00EC52D1"/>
    <w:rsid w:val="00EC5355"/>
    <w:rsid w:val="00EC53E5"/>
    <w:rsid w:val="00EC5626"/>
    <w:rsid w:val="00EC5819"/>
    <w:rsid w:val="00EC58E3"/>
    <w:rsid w:val="00EC591D"/>
    <w:rsid w:val="00EC5938"/>
    <w:rsid w:val="00EC5A7B"/>
    <w:rsid w:val="00EC5C12"/>
    <w:rsid w:val="00EC5CE6"/>
    <w:rsid w:val="00EC5DBA"/>
    <w:rsid w:val="00EC5E0C"/>
    <w:rsid w:val="00EC6039"/>
    <w:rsid w:val="00EC62DE"/>
    <w:rsid w:val="00EC6412"/>
    <w:rsid w:val="00EC67C4"/>
    <w:rsid w:val="00EC6A7D"/>
    <w:rsid w:val="00EC6ADB"/>
    <w:rsid w:val="00EC6B4E"/>
    <w:rsid w:val="00EC6CF5"/>
    <w:rsid w:val="00EC6D9E"/>
    <w:rsid w:val="00EC6F19"/>
    <w:rsid w:val="00EC7133"/>
    <w:rsid w:val="00EC7188"/>
    <w:rsid w:val="00EC718F"/>
    <w:rsid w:val="00EC746F"/>
    <w:rsid w:val="00EC74D4"/>
    <w:rsid w:val="00EC74E0"/>
    <w:rsid w:val="00EC75D6"/>
    <w:rsid w:val="00EC75E1"/>
    <w:rsid w:val="00EC77C9"/>
    <w:rsid w:val="00EC79CD"/>
    <w:rsid w:val="00EC79F6"/>
    <w:rsid w:val="00EC7B4A"/>
    <w:rsid w:val="00EC7BEB"/>
    <w:rsid w:val="00EC7BF7"/>
    <w:rsid w:val="00EC7D20"/>
    <w:rsid w:val="00ED0124"/>
    <w:rsid w:val="00ED01A6"/>
    <w:rsid w:val="00ED032F"/>
    <w:rsid w:val="00ED06FA"/>
    <w:rsid w:val="00ED075A"/>
    <w:rsid w:val="00ED08FE"/>
    <w:rsid w:val="00ED097A"/>
    <w:rsid w:val="00ED0C3C"/>
    <w:rsid w:val="00ED0C46"/>
    <w:rsid w:val="00ED0F62"/>
    <w:rsid w:val="00ED1190"/>
    <w:rsid w:val="00ED12B7"/>
    <w:rsid w:val="00ED12F0"/>
    <w:rsid w:val="00ED155E"/>
    <w:rsid w:val="00ED16E9"/>
    <w:rsid w:val="00ED189C"/>
    <w:rsid w:val="00ED1A4F"/>
    <w:rsid w:val="00ED1BAB"/>
    <w:rsid w:val="00ED226D"/>
    <w:rsid w:val="00ED244A"/>
    <w:rsid w:val="00ED25B2"/>
    <w:rsid w:val="00ED263C"/>
    <w:rsid w:val="00ED28A7"/>
    <w:rsid w:val="00ED2967"/>
    <w:rsid w:val="00ED2A00"/>
    <w:rsid w:val="00ED2A6E"/>
    <w:rsid w:val="00ED2B07"/>
    <w:rsid w:val="00ED2C3F"/>
    <w:rsid w:val="00ED2D5A"/>
    <w:rsid w:val="00ED2EB0"/>
    <w:rsid w:val="00ED2FC7"/>
    <w:rsid w:val="00ED3024"/>
    <w:rsid w:val="00ED30D3"/>
    <w:rsid w:val="00ED3170"/>
    <w:rsid w:val="00ED3368"/>
    <w:rsid w:val="00ED3902"/>
    <w:rsid w:val="00ED3D6F"/>
    <w:rsid w:val="00ED3F6C"/>
    <w:rsid w:val="00ED40C1"/>
    <w:rsid w:val="00ED4440"/>
    <w:rsid w:val="00ED45C6"/>
    <w:rsid w:val="00ED47E9"/>
    <w:rsid w:val="00ED4A08"/>
    <w:rsid w:val="00ED4ED7"/>
    <w:rsid w:val="00ED50B6"/>
    <w:rsid w:val="00ED5156"/>
    <w:rsid w:val="00ED5200"/>
    <w:rsid w:val="00ED52F3"/>
    <w:rsid w:val="00ED5AD7"/>
    <w:rsid w:val="00ED5AEC"/>
    <w:rsid w:val="00ED5C76"/>
    <w:rsid w:val="00ED5D05"/>
    <w:rsid w:val="00ED5FC1"/>
    <w:rsid w:val="00ED643C"/>
    <w:rsid w:val="00ED64F6"/>
    <w:rsid w:val="00ED6763"/>
    <w:rsid w:val="00ED6A12"/>
    <w:rsid w:val="00ED6A1D"/>
    <w:rsid w:val="00ED6D09"/>
    <w:rsid w:val="00ED713B"/>
    <w:rsid w:val="00ED7223"/>
    <w:rsid w:val="00ED73E4"/>
    <w:rsid w:val="00ED7469"/>
    <w:rsid w:val="00ED7537"/>
    <w:rsid w:val="00ED7705"/>
    <w:rsid w:val="00ED7816"/>
    <w:rsid w:val="00ED7A15"/>
    <w:rsid w:val="00ED7C50"/>
    <w:rsid w:val="00ED7C8E"/>
    <w:rsid w:val="00ED7EE6"/>
    <w:rsid w:val="00ED7FAB"/>
    <w:rsid w:val="00EE024B"/>
    <w:rsid w:val="00EE059E"/>
    <w:rsid w:val="00EE06B0"/>
    <w:rsid w:val="00EE08AF"/>
    <w:rsid w:val="00EE0E55"/>
    <w:rsid w:val="00EE10DA"/>
    <w:rsid w:val="00EE1109"/>
    <w:rsid w:val="00EE120B"/>
    <w:rsid w:val="00EE1231"/>
    <w:rsid w:val="00EE1236"/>
    <w:rsid w:val="00EE1298"/>
    <w:rsid w:val="00EE12D8"/>
    <w:rsid w:val="00EE1328"/>
    <w:rsid w:val="00EE1339"/>
    <w:rsid w:val="00EE1513"/>
    <w:rsid w:val="00EE1724"/>
    <w:rsid w:val="00EE1975"/>
    <w:rsid w:val="00EE1AD7"/>
    <w:rsid w:val="00EE1C09"/>
    <w:rsid w:val="00EE1D59"/>
    <w:rsid w:val="00EE2139"/>
    <w:rsid w:val="00EE2327"/>
    <w:rsid w:val="00EE259C"/>
    <w:rsid w:val="00EE25E5"/>
    <w:rsid w:val="00EE2625"/>
    <w:rsid w:val="00EE26E1"/>
    <w:rsid w:val="00EE285A"/>
    <w:rsid w:val="00EE2968"/>
    <w:rsid w:val="00EE2985"/>
    <w:rsid w:val="00EE2BF1"/>
    <w:rsid w:val="00EE2E41"/>
    <w:rsid w:val="00EE30BA"/>
    <w:rsid w:val="00EE376A"/>
    <w:rsid w:val="00EE3896"/>
    <w:rsid w:val="00EE3990"/>
    <w:rsid w:val="00EE3D82"/>
    <w:rsid w:val="00EE3DAA"/>
    <w:rsid w:val="00EE3ECD"/>
    <w:rsid w:val="00EE407D"/>
    <w:rsid w:val="00EE413F"/>
    <w:rsid w:val="00EE42A4"/>
    <w:rsid w:val="00EE4358"/>
    <w:rsid w:val="00EE467D"/>
    <w:rsid w:val="00EE4CAD"/>
    <w:rsid w:val="00EE4DFF"/>
    <w:rsid w:val="00EE4E42"/>
    <w:rsid w:val="00EE4F0C"/>
    <w:rsid w:val="00EE5121"/>
    <w:rsid w:val="00EE5208"/>
    <w:rsid w:val="00EE52C1"/>
    <w:rsid w:val="00EE52F1"/>
    <w:rsid w:val="00EE5394"/>
    <w:rsid w:val="00EE55DF"/>
    <w:rsid w:val="00EE567F"/>
    <w:rsid w:val="00EE5725"/>
    <w:rsid w:val="00EE5A15"/>
    <w:rsid w:val="00EE5B22"/>
    <w:rsid w:val="00EE5B70"/>
    <w:rsid w:val="00EE5EFE"/>
    <w:rsid w:val="00EE5F8F"/>
    <w:rsid w:val="00EE5FCC"/>
    <w:rsid w:val="00EE6017"/>
    <w:rsid w:val="00EE605D"/>
    <w:rsid w:val="00EE632F"/>
    <w:rsid w:val="00EE63D6"/>
    <w:rsid w:val="00EE64B1"/>
    <w:rsid w:val="00EE657A"/>
    <w:rsid w:val="00EE65A2"/>
    <w:rsid w:val="00EE65EA"/>
    <w:rsid w:val="00EE6746"/>
    <w:rsid w:val="00EE67D3"/>
    <w:rsid w:val="00EE68CD"/>
    <w:rsid w:val="00EE6AF7"/>
    <w:rsid w:val="00EE6BA9"/>
    <w:rsid w:val="00EE6BD8"/>
    <w:rsid w:val="00EE6D63"/>
    <w:rsid w:val="00EE6E51"/>
    <w:rsid w:val="00EE6F1E"/>
    <w:rsid w:val="00EE7010"/>
    <w:rsid w:val="00EE7106"/>
    <w:rsid w:val="00EE7296"/>
    <w:rsid w:val="00EE7347"/>
    <w:rsid w:val="00EE7749"/>
    <w:rsid w:val="00EE78C3"/>
    <w:rsid w:val="00EE7A43"/>
    <w:rsid w:val="00EE7BEA"/>
    <w:rsid w:val="00EE7C0B"/>
    <w:rsid w:val="00EE7CF9"/>
    <w:rsid w:val="00EE7E39"/>
    <w:rsid w:val="00EE7E5A"/>
    <w:rsid w:val="00EE7EF9"/>
    <w:rsid w:val="00EF022C"/>
    <w:rsid w:val="00EF0237"/>
    <w:rsid w:val="00EF02D3"/>
    <w:rsid w:val="00EF02E2"/>
    <w:rsid w:val="00EF045B"/>
    <w:rsid w:val="00EF0A78"/>
    <w:rsid w:val="00EF0E10"/>
    <w:rsid w:val="00EF0EEE"/>
    <w:rsid w:val="00EF0F6F"/>
    <w:rsid w:val="00EF101D"/>
    <w:rsid w:val="00EF11CE"/>
    <w:rsid w:val="00EF12AC"/>
    <w:rsid w:val="00EF1750"/>
    <w:rsid w:val="00EF177B"/>
    <w:rsid w:val="00EF1B08"/>
    <w:rsid w:val="00EF1CAC"/>
    <w:rsid w:val="00EF21C3"/>
    <w:rsid w:val="00EF2204"/>
    <w:rsid w:val="00EF2319"/>
    <w:rsid w:val="00EF23E3"/>
    <w:rsid w:val="00EF24D7"/>
    <w:rsid w:val="00EF2743"/>
    <w:rsid w:val="00EF27AD"/>
    <w:rsid w:val="00EF2821"/>
    <w:rsid w:val="00EF2885"/>
    <w:rsid w:val="00EF2932"/>
    <w:rsid w:val="00EF2AF7"/>
    <w:rsid w:val="00EF2BCA"/>
    <w:rsid w:val="00EF2C25"/>
    <w:rsid w:val="00EF2CCA"/>
    <w:rsid w:val="00EF2D44"/>
    <w:rsid w:val="00EF2E1B"/>
    <w:rsid w:val="00EF2E2A"/>
    <w:rsid w:val="00EF2F15"/>
    <w:rsid w:val="00EF2F59"/>
    <w:rsid w:val="00EF3548"/>
    <w:rsid w:val="00EF3894"/>
    <w:rsid w:val="00EF39EE"/>
    <w:rsid w:val="00EF3BE5"/>
    <w:rsid w:val="00EF3C16"/>
    <w:rsid w:val="00EF3D3F"/>
    <w:rsid w:val="00EF3DEB"/>
    <w:rsid w:val="00EF3E32"/>
    <w:rsid w:val="00EF3EF1"/>
    <w:rsid w:val="00EF3F30"/>
    <w:rsid w:val="00EF4275"/>
    <w:rsid w:val="00EF440F"/>
    <w:rsid w:val="00EF47B5"/>
    <w:rsid w:val="00EF4887"/>
    <w:rsid w:val="00EF49D4"/>
    <w:rsid w:val="00EF4A40"/>
    <w:rsid w:val="00EF4A90"/>
    <w:rsid w:val="00EF4B1A"/>
    <w:rsid w:val="00EF4B57"/>
    <w:rsid w:val="00EF4D5F"/>
    <w:rsid w:val="00EF4DDC"/>
    <w:rsid w:val="00EF4DFE"/>
    <w:rsid w:val="00EF5372"/>
    <w:rsid w:val="00EF5383"/>
    <w:rsid w:val="00EF5771"/>
    <w:rsid w:val="00EF583E"/>
    <w:rsid w:val="00EF5ADC"/>
    <w:rsid w:val="00EF5D8D"/>
    <w:rsid w:val="00EF5E39"/>
    <w:rsid w:val="00EF5F6F"/>
    <w:rsid w:val="00EF60C9"/>
    <w:rsid w:val="00EF6146"/>
    <w:rsid w:val="00EF6233"/>
    <w:rsid w:val="00EF63A1"/>
    <w:rsid w:val="00EF6472"/>
    <w:rsid w:val="00EF64B1"/>
    <w:rsid w:val="00EF64F2"/>
    <w:rsid w:val="00EF68B7"/>
    <w:rsid w:val="00EF68D7"/>
    <w:rsid w:val="00EF68F6"/>
    <w:rsid w:val="00EF6921"/>
    <w:rsid w:val="00EF69FD"/>
    <w:rsid w:val="00EF6AD3"/>
    <w:rsid w:val="00EF6CDA"/>
    <w:rsid w:val="00EF707B"/>
    <w:rsid w:val="00EF7096"/>
    <w:rsid w:val="00EF718A"/>
    <w:rsid w:val="00EF754F"/>
    <w:rsid w:val="00EF75F4"/>
    <w:rsid w:val="00EF7677"/>
    <w:rsid w:val="00EF7679"/>
    <w:rsid w:val="00EF76AC"/>
    <w:rsid w:val="00EF785F"/>
    <w:rsid w:val="00EF7EA0"/>
    <w:rsid w:val="00EF7F92"/>
    <w:rsid w:val="00F0014E"/>
    <w:rsid w:val="00F003A6"/>
    <w:rsid w:val="00F004A8"/>
    <w:rsid w:val="00F00DDD"/>
    <w:rsid w:val="00F01091"/>
    <w:rsid w:val="00F01159"/>
    <w:rsid w:val="00F012BC"/>
    <w:rsid w:val="00F01363"/>
    <w:rsid w:val="00F013BE"/>
    <w:rsid w:val="00F0178D"/>
    <w:rsid w:val="00F017E0"/>
    <w:rsid w:val="00F0187B"/>
    <w:rsid w:val="00F019C4"/>
    <w:rsid w:val="00F01B66"/>
    <w:rsid w:val="00F01CC8"/>
    <w:rsid w:val="00F01DB3"/>
    <w:rsid w:val="00F01E70"/>
    <w:rsid w:val="00F01F01"/>
    <w:rsid w:val="00F022F0"/>
    <w:rsid w:val="00F02512"/>
    <w:rsid w:val="00F02697"/>
    <w:rsid w:val="00F02827"/>
    <w:rsid w:val="00F0297C"/>
    <w:rsid w:val="00F02CE1"/>
    <w:rsid w:val="00F02F27"/>
    <w:rsid w:val="00F03231"/>
    <w:rsid w:val="00F03466"/>
    <w:rsid w:val="00F035A6"/>
    <w:rsid w:val="00F03849"/>
    <w:rsid w:val="00F03A31"/>
    <w:rsid w:val="00F03AEE"/>
    <w:rsid w:val="00F03BBD"/>
    <w:rsid w:val="00F03FA0"/>
    <w:rsid w:val="00F0439D"/>
    <w:rsid w:val="00F043CC"/>
    <w:rsid w:val="00F043E6"/>
    <w:rsid w:val="00F043FB"/>
    <w:rsid w:val="00F0454B"/>
    <w:rsid w:val="00F0492C"/>
    <w:rsid w:val="00F04B55"/>
    <w:rsid w:val="00F04C00"/>
    <w:rsid w:val="00F04D64"/>
    <w:rsid w:val="00F04DC0"/>
    <w:rsid w:val="00F04E6A"/>
    <w:rsid w:val="00F051EB"/>
    <w:rsid w:val="00F05286"/>
    <w:rsid w:val="00F053B6"/>
    <w:rsid w:val="00F0546D"/>
    <w:rsid w:val="00F055C4"/>
    <w:rsid w:val="00F05652"/>
    <w:rsid w:val="00F057C3"/>
    <w:rsid w:val="00F05900"/>
    <w:rsid w:val="00F05A49"/>
    <w:rsid w:val="00F05A79"/>
    <w:rsid w:val="00F05A80"/>
    <w:rsid w:val="00F05C4F"/>
    <w:rsid w:val="00F05CD3"/>
    <w:rsid w:val="00F05E62"/>
    <w:rsid w:val="00F05FE1"/>
    <w:rsid w:val="00F061AE"/>
    <w:rsid w:val="00F061FB"/>
    <w:rsid w:val="00F06610"/>
    <w:rsid w:val="00F067CA"/>
    <w:rsid w:val="00F06805"/>
    <w:rsid w:val="00F0684D"/>
    <w:rsid w:val="00F06988"/>
    <w:rsid w:val="00F06B88"/>
    <w:rsid w:val="00F06D6C"/>
    <w:rsid w:val="00F06DA0"/>
    <w:rsid w:val="00F06FCA"/>
    <w:rsid w:val="00F06FD3"/>
    <w:rsid w:val="00F07014"/>
    <w:rsid w:val="00F0703E"/>
    <w:rsid w:val="00F07071"/>
    <w:rsid w:val="00F070BF"/>
    <w:rsid w:val="00F070E6"/>
    <w:rsid w:val="00F07131"/>
    <w:rsid w:val="00F071A3"/>
    <w:rsid w:val="00F072F2"/>
    <w:rsid w:val="00F074FC"/>
    <w:rsid w:val="00F0751B"/>
    <w:rsid w:val="00F0756D"/>
    <w:rsid w:val="00F076F1"/>
    <w:rsid w:val="00F07A12"/>
    <w:rsid w:val="00F07A50"/>
    <w:rsid w:val="00F07B23"/>
    <w:rsid w:val="00F07D5D"/>
    <w:rsid w:val="00F07EB4"/>
    <w:rsid w:val="00F10231"/>
    <w:rsid w:val="00F1038D"/>
    <w:rsid w:val="00F106FD"/>
    <w:rsid w:val="00F1092D"/>
    <w:rsid w:val="00F10A00"/>
    <w:rsid w:val="00F10B85"/>
    <w:rsid w:val="00F10BA6"/>
    <w:rsid w:val="00F10C3B"/>
    <w:rsid w:val="00F10D66"/>
    <w:rsid w:val="00F10E5D"/>
    <w:rsid w:val="00F10F3C"/>
    <w:rsid w:val="00F10F4B"/>
    <w:rsid w:val="00F10F6C"/>
    <w:rsid w:val="00F10F71"/>
    <w:rsid w:val="00F10F80"/>
    <w:rsid w:val="00F10F95"/>
    <w:rsid w:val="00F10FC1"/>
    <w:rsid w:val="00F11110"/>
    <w:rsid w:val="00F1134A"/>
    <w:rsid w:val="00F1145E"/>
    <w:rsid w:val="00F1151D"/>
    <w:rsid w:val="00F11654"/>
    <w:rsid w:val="00F117AE"/>
    <w:rsid w:val="00F11923"/>
    <w:rsid w:val="00F119A9"/>
    <w:rsid w:val="00F11B6E"/>
    <w:rsid w:val="00F11EF5"/>
    <w:rsid w:val="00F11F2A"/>
    <w:rsid w:val="00F12186"/>
    <w:rsid w:val="00F1224D"/>
    <w:rsid w:val="00F12405"/>
    <w:rsid w:val="00F125B0"/>
    <w:rsid w:val="00F1271A"/>
    <w:rsid w:val="00F1282E"/>
    <w:rsid w:val="00F12833"/>
    <w:rsid w:val="00F12A44"/>
    <w:rsid w:val="00F12B38"/>
    <w:rsid w:val="00F12C9F"/>
    <w:rsid w:val="00F12D0E"/>
    <w:rsid w:val="00F12DEC"/>
    <w:rsid w:val="00F12F5C"/>
    <w:rsid w:val="00F1312E"/>
    <w:rsid w:val="00F13143"/>
    <w:rsid w:val="00F1316A"/>
    <w:rsid w:val="00F131EA"/>
    <w:rsid w:val="00F13274"/>
    <w:rsid w:val="00F132F3"/>
    <w:rsid w:val="00F13514"/>
    <w:rsid w:val="00F13658"/>
    <w:rsid w:val="00F137E7"/>
    <w:rsid w:val="00F139A6"/>
    <w:rsid w:val="00F13A9E"/>
    <w:rsid w:val="00F13B89"/>
    <w:rsid w:val="00F13BCF"/>
    <w:rsid w:val="00F13C53"/>
    <w:rsid w:val="00F13DF4"/>
    <w:rsid w:val="00F13F49"/>
    <w:rsid w:val="00F13F57"/>
    <w:rsid w:val="00F13FFE"/>
    <w:rsid w:val="00F1405D"/>
    <w:rsid w:val="00F142AB"/>
    <w:rsid w:val="00F144A2"/>
    <w:rsid w:val="00F144F4"/>
    <w:rsid w:val="00F1452D"/>
    <w:rsid w:val="00F14626"/>
    <w:rsid w:val="00F146BC"/>
    <w:rsid w:val="00F146F0"/>
    <w:rsid w:val="00F1473D"/>
    <w:rsid w:val="00F14914"/>
    <w:rsid w:val="00F14958"/>
    <w:rsid w:val="00F14B02"/>
    <w:rsid w:val="00F14ED7"/>
    <w:rsid w:val="00F1504E"/>
    <w:rsid w:val="00F1507C"/>
    <w:rsid w:val="00F15167"/>
    <w:rsid w:val="00F1519E"/>
    <w:rsid w:val="00F15289"/>
    <w:rsid w:val="00F152BD"/>
    <w:rsid w:val="00F15790"/>
    <w:rsid w:val="00F15985"/>
    <w:rsid w:val="00F15AFE"/>
    <w:rsid w:val="00F15C2A"/>
    <w:rsid w:val="00F15D01"/>
    <w:rsid w:val="00F15DE5"/>
    <w:rsid w:val="00F15F41"/>
    <w:rsid w:val="00F1616D"/>
    <w:rsid w:val="00F16296"/>
    <w:rsid w:val="00F16553"/>
    <w:rsid w:val="00F16949"/>
    <w:rsid w:val="00F16AF6"/>
    <w:rsid w:val="00F16C08"/>
    <w:rsid w:val="00F16C7D"/>
    <w:rsid w:val="00F16EA4"/>
    <w:rsid w:val="00F16F39"/>
    <w:rsid w:val="00F17181"/>
    <w:rsid w:val="00F172DF"/>
    <w:rsid w:val="00F17469"/>
    <w:rsid w:val="00F17727"/>
    <w:rsid w:val="00F1774C"/>
    <w:rsid w:val="00F17B3C"/>
    <w:rsid w:val="00F17DEE"/>
    <w:rsid w:val="00F20003"/>
    <w:rsid w:val="00F2009A"/>
    <w:rsid w:val="00F201AE"/>
    <w:rsid w:val="00F2025D"/>
    <w:rsid w:val="00F203C5"/>
    <w:rsid w:val="00F2045C"/>
    <w:rsid w:val="00F20539"/>
    <w:rsid w:val="00F205E2"/>
    <w:rsid w:val="00F2075C"/>
    <w:rsid w:val="00F208F0"/>
    <w:rsid w:val="00F209EC"/>
    <w:rsid w:val="00F20A3F"/>
    <w:rsid w:val="00F20B68"/>
    <w:rsid w:val="00F20D0D"/>
    <w:rsid w:val="00F20F2C"/>
    <w:rsid w:val="00F210D7"/>
    <w:rsid w:val="00F212A6"/>
    <w:rsid w:val="00F212C2"/>
    <w:rsid w:val="00F21377"/>
    <w:rsid w:val="00F21493"/>
    <w:rsid w:val="00F215E1"/>
    <w:rsid w:val="00F2167E"/>
    <w:rsid w:val="00F21F15"/>
    <w:rsid w:val="00F222B6"/>
    <w:rsid w:val="00F2234B"/>
    <w:rsid w:val="00F2260D"/>
    <w:rsid w:val="00F226AF"/>
    <w:rsid w:val="00F22814"/>
    <w:rsid w:val="00F228CE"/>
    <w:rsid w:val="00F22BAB"/>
    <w:rsid w:val="00F22E7F"/>
    <w:rsid w:val="00F23199"/>
    <w:rsid w:val="00F23487"/>
    <w:rsid w:val="00F23767"/>
    <w:rsid w:val="00F2380F"/>
    <w:rsid w:val="00F238C1"/>
    <w:rsid w:val="00F23A79"/>
    <w:rsid w:val="00F23AD7"/>
    <w:rsid w:val="00F23C08"/>
    <w:rsid w:val="00F23C88"/>
    <w:rsid w:val="00F23DD6"/>
    <w:rsid w:val="00F24072"/>
    <w:rsid w:val="00F24291"/>
    <w:rsid w:val="00F24427"/>
    <w:rsid w:val="00F2463C"/>
    <w:rsid w:val="00F24A66"/>
    <w:rsid w:val="00F24ACB"/>
    <w:rsid w:val="00F25201"/>
    <w:rsid w:val="00F254E8"/>
    <w:rsid w:val="00F25797"/>
    <w:rsid w:val="00F258EE"/>
    <w:rsid w:val="00F25BEA"/>
    <w:rsid w:val="00F25E77"/>
    <w:rsid w:val="00F261DA"/>
    <w:rsid w:val="00F261FE"/>
    <w:rsid w:val="00F26508"/>
    <w:rsid w:val="00F2675D"/>
    <w:rsid w:val="00F2687A"/>
    <w:rsid w:val="00F26885"/>
    <w:rsid w:val="00F26C7C"/>
    <w:rsid w:val="00F26C83"/>
    <w:rsid w:val="00F26F95"/>
    <w:rsid w:val="00F272AD"/>
    <w:rsid w:val="00F2754C"/>
    <w:rsid w:val="00F275ED"/>
    <w:rsid w:val="00F277C7"/>
    <w:rsid w:val="00F278C2"/>
    <w:rsid w:val="00F27945"/>
    <w:rsid w:val="00F27AFF"/>
    <w:rsid w:val="00F27C79"/>
    <w:rsid w:val="00F27C8E"/>
    <w:rsid w:val="00F27CDA"/>
    <w:rsid w:val="00F27D1E"/>
    <w:rsid w:val="00F27DE0"/>
    <w:rsid w:val="00F27F47"/>
    <w:rsid w:val="00F3002F"/>
    <w:rsid w:val="00F3036F"/>
    <w:rsid w:val="00F308D3"/>
    <w:rsid w:val="00F30A41"/>
    <w:rsid w:val="00F30F25"/>
    <w:rsid w:val="00F31125"/>
    <w:rsid w:val="00F31221"/>
    <w:rsid w:val="00F312CD"/>
    <w:rsid w:val="00F31A79"/>
    <w:rsid w:val="00F31BE7"/>
    <w:rsid w:val="00F31BF0"/>
    <w:rsid w:val="00F31E69"/>
    <w:rsid w:val="00F31F93"/>
    <w:rsid w:val="00F32130"/>
    <w:rsid w:val="00F32268"/>
    <w:rsid w:val="00F32279"/>
    <w:rsid w:val="00F32619"/>
    <w:rsid w:val="00F327B2"/>
    <w:rsid w:val="00F32891"/>
    <w:rsid w:val="00F328C2"/>
    <w:rsid w:val="00F32A47"/>
    <w:rsid w:val="00F32DC3"/>
    <w:rsid w:val="00F32FCF"/>
    <w:rsid w:val="00F33278"/>
    <w:rsid w:val="00F3331D"/>
    <w:rsid w:val="00F33399"/>
    <w:rsid w:val="00F33402"/>
    <w:rsid w:val="00F338DD"/>
    <w:rsid w:val="00F33915"/>
    <w:rsid w:val="00F339CB"/>
    <w:rsid w:val="00F33B29"/>
    <w:rsid w:val="00F33B64"/>
    <w:rsid w:val="00F33B77"/>
    <w:rsid w:val="00F33D51"/>
    <w:rsid w:val="00F33D9F"/>
    <w:rsid w:val="00F34221"/>
    <w:rsid w:val="00F343AE"/>
    <w:rsid w:val="00F343B3"/>
    <w:rsid w:val="00F34698"/>
    <w:rsid w:val="00F34934"/>
    <w:rsid w:val="00F34958"/>
    <w:rsid w:val="00F349E8"/>
    <w:rsid w:val="00F349FC"/>
    <w:rsid w:val="00F34C85"/>
    <w:rsid w:val="00F34D6E"/>
    <w:rsid w:val="00F34E36"/>
    <w:rsid w:val="00F34F84"/>
    <w:rsid w:val="00F34FB6"/>
    <w:rsid w:val="00F350F5"/>
    <w:rsid w:val="00F351FC"/>
    <w:rsid w:val="00F356A6"/>
    <w:rsid w:val="00F356B1"/>
    <w:rsid w:val="00F35AE1"/>
    <w:rsid w:val="00F35B19"/>
    <w:rsid w:val="00F35D4F"/>
    <w:rsid w:val="00F35EA1"/>
    <w:rsid w:val="00F35F20"/>
    <w:rsid w:val="00F361B0"/>
    <w:rsid w:val="00F3621E"/>
    <w:rsid w:val="00F3626A"/>
    <w:rsid w:val="00F36458"/>
    <w:rsid w:val="00F36625"/>
    <w:rsid w:val="00F36694"/>
    <w:rsid w:val="00F36845"/>
    <w:rsid w:val="00F369B8"/>
    <w:rsid w:val="00F36B94"/>
    <w:rsid w:val="00F36D5F"/>
    <w:rsid w:val="00F370F6"/>
    <w:rsid w:val="00F37192"/>
    <w:rsid w:val="00F3721E"/>
    <w:rsid w:val="00F37545"/>
    <w:rsid w:val="00F37806"/>
    <w:rsid w:val="00F37895"/>
    <w:rsid w:val="00F378F3"/>
    <w:rsid w:val="00F37B34"/>
    <w:rsid w:val="00F37BB7"/>
    <w:rsid w:val="00F37FD2"/>
    <w:rsid w:val="00F402AF"/>
    <w:rsid w:val="00F403AF"/>
    <w:rsid w:val="00F4054D"/>
    <w:rsid w:val="00F40612"/>
    <w:rsid w:val="00F407C2"/>
    <w:rsid w:val="00F40A02"/>
    <w:rsid w:val="00F40C48"/>
    <w:rsid w:val="00F40CF6"/>
    <w:rsid w:val="00F40D07"/>
    <w:rsid w:val="00F40F74"/>
    <w:rsid w:val="00F40FA0"/>
    <w:rsid w:val="00F40FCF"/>
    <w:rsid w:val="00F411A4"/>
    <w:rsid w:val="00F413D7"/>
    <w:rsid w:val="00F414AC"/>
    <w:rsid w:val="00F4167B"/>
    <w:rsid w:val="00F416B9"/>
    <w:rsid w:val="00F41723"/>
    <w:rsid w:val="00F41B12"/>
    <w:rsid w:val="00F41CB7"/>
    <w:rsid w:val="00F41E6E"/>
    <w:rsid w:val="00F421F3"/>
    <w:rsid w:val="00F421FE"/>
    <w:rsid w:val="00F42285"/>
    <w:rsid w:val="00F42390"/>
    <w:rsid w:val="00F42566"/>
    <w:rsid w:val="00F427F3"/>
    <w:rsid w:val="00F42827"/>
    <w:rsid w:val="00F42992"/>
    <w:rsid w:val="00F429EF"/>
    <w:rsid w:val="00F42A42"/>
    <w:rsid w:val="00F42A94"/>
    <w:rsid w:val="00F42B46"/>
    <w:rsid w:val="00F42E57"/>
    <w:rsid w:val="00F42E77"/>
    <w:rsid w:val="00F4302D"/>
    <w:rsid w:val="00F434B2"/>
    <w:rsid w:val="00F434C1"/>
    <w:rsid w:val="00F4368E"/>
    <w:rsid w:val="00F4386D"/>
    <w:rsid w:val="00F43CBE"/>
    <w:rsid w:val="00F43EBA"/>
    <w:rsid w:val="00F43FDF"/>
    <w:rsid w:val="00F44392"/>
    <w:rsid w:val="00F44539"/>
    <w:rsid w:val="00F445A5"/>
    <w:rsid w:val="00F4473C"/>
    <w:rsid w:val="00F44A18"/>
    <w:rsid w:val="00F44B8C"/>
    <w:rsid w:val="00F44E0A"/>
    <w:rsid w:val="00F44EF4"/>
    <w:rsid w:val="00F45278"/>
    <w:rsid w:val="00F454DC"/>
    <w:rsid w:val="00F454E3"/>
    <w:rsid w:val="00F45922"/>
    <w:rsid w:val="00F45AA7"/>
    <w:rsid w:val="00F4615E"/>
    <w:rsid w:val="00F463F6"/>
    <w:rsid w:val="00F46556"/>
    <w:rsid w:val="00F465A9"/>
    <w:rsid w:val="00F466EB"/>
    <w:rsid w:val="00F469C9"/>
    <w:rsid w:val="00F46A19"/>
    <w:rsid w:val="00F46A66"/>
    <w:rsid w:val="00F46E52"/>
    <w:rsid w:val="00F46F7D"/>
    <w:rsid w:val="00F472A6"/>
    <w:rsid w:val="00F4741C"/>
    <w:rsid w:val="00F4761E"/>
    <w:rsid w:val="00F4773D"/>
    <w:rsid w:val="00F477D8"/>
    <w:rsid w:val="00F478C8"/>
    <w:rsid w:val="00F47BA4"/>
    <w:rsid w:val="00F47C40"/>
    <w:rsid w:val="00F47E8F"/>
    <w:rsid w:val="00F47FAA"/>
    <w:rsid w:val="00F501C6"/>
    <w:rsid w:val="00F50227"/>
    <w:rsid w:val="00F505BF"/>
    <w:rsid w:val="00F50674"/>
    <w:rsid w:val="00F50717"/>
    <w:rsid w:val="00F50820"/>
    <w:rsid w:val="00F50A55"/>
    <w:rsid w:val="00F50AB2"/>
    <w:rsid w:val="00F50CAE"/>
    <w:rsid w:val="00F50D1F"/>
    <w:rsid w:val="00F50E35"/>
    <w:rsid w:val="00F50EA6"/>
    <w:rsid w:val="00F50EFD"/>
    <w:rsid w:val="00F50F46"/>
    <w:rsid w:val="00F51112"/>
    <w:rsid w:val="00F513E9"/>
    <w:rsid w:val="00F513FA"/>
    <w:rsid w:val="00F51520"/>
    <w:rsid w:val="00F51590"/>
    <w:rsid w:val="00F51630"/>
    <w:rsid w:val="00F51771"/>
    <w:rsid w:val="00F517D5"/>
    <w:rsid w:val="00F5189A"/>
    <w:rsid w:val="00F519BF"/>
    <w:rsid w:val="00F51CDB"/>
    <w:rsid w:val="00F51E38"/>
    <w:rsid w:val="00F521F1"/>
    <w:rsid w:val="00F5240E"/>
    <w:rsid w:val="00F52496"/>
    <w:rsid w:val="00F5272B"/>
    <w:rsid w:val="00F529FE"/>
    <w:rsid w:val="00F52A47"/>
    <w:rsid w:val="00F52ABE"/>
    <w:rsid w:val="00F52ADB"/>
    <w:rsid w:val="00F52D79"/>
    <w:rsid w:val="00F52E09"/>
    <w:rsid w:val="00F53010"/>
    <w:rsid w:val="00F53071"/>
    <w:rsid w:val="00F53192"/>
    <w:rsid w:val="00F53249"/>
    <w:rsid w:val="00F53301"/>
    <w:rsid w:val="00F53385"/>
    <w:rsid w:val="00F53534"/>
    <w:rsid w:val="00F535B5"/>
    <w:rsid w:val="00F5372C"/>
    <w:rsid w:val="00F53C3B"/>
    <w:rsid w:val="00F53C51"/>
    <w:rsid w:val="00F53D15"/>
    <w:rsid w:val="00F53E3F"/>
    <w:rsid w:val="00F53F54"/>
    <w:rsid w:val="00F53FF0"/>
    <w:rsid w:val="00F540E4"/>
    <w:rsid w:val="00F540E7"/>
    <w:rsid w:val="00F54456"/>
    <w:rsid w:val="00F5445C"/>
    <w:rsid w:val="00F5446E"/>
    <w:rsid w:val="00F5457A"/>
    <w:rsid w:val="00F546E1"/>
    <w:rsid w:val="00F549BD"/>
    <w:rsid w:val="00F54A51"/>
    <w:rsid w:val="00F54B6D"/>
    <w:rsid w:val="00F54FE7"/>
    <w:rsid w:val="00F55275"/>
    <w:rsid w:val="00F553B9"/>
    <w:rsid w:val="00F553FD"/>
    <w:rsid w:val="00F5548B"/>
    <w:rsid w:val="00F5561B"/>
    <w:rsid w:val="00F5562B"/>
    <w:rsid w:val="00F5562E"/>
    <w:rsid w:val="00F5566E"/>
    <w:rsid w:val="00F556FD"/>
    <w:rsid w:val="00F55842"/>
    <w:rsid w:val="00F55B05"/>
    <w:rsid w:val="00F55B4A"/>
    <w:rsid w:val="00F55CB8"/>
    <w:rsid w:val="00F56096"/>
    <w:rsid w:val="00F5625B"/>
    <w:rsid w:val="00F56328"/>
    <w:rsid w:val="00F564CA"/>
    <w:rsid w:val="00F5671B"/>
    <w:rsid w:val="00F5688E"/>
    <w:rsid w:val="00F56A04"/>
    <w:rsid w:val="00F56A71"/>
    <w:rsid w:val="00F56C4A"/>
    <w:rsid w:val="00F56DED"/>
    <w:rsid w:val="00F56EC3"/>
    <w:rsid w:val="00F56F36"/>
    <w:rsid w:val="00F56F79"/>
    <w:rsid w:val="00F57197"/>
    <w:rsid w:val="00F5724A"/>
    <w:rsid w:val="00F57289"/>
    <w:rsid w:val="00F57348"/>
    <w:rsid w:val="00F57A7F"/>
    <w:rsid w:val="00F57B64"/>
    <w:rsid w:val="00F57F9C"/>
    <w:rsid w:val="00F601E1"/>
    <w:rsid w:val="00F602D0"/>
    <w:rsid w:val="00F60626"/>
    <w:rsid w:val="00F606B5"/>
    <w:rsid w:val="00F607B8"/>
    <w:rsid w:val="00F607D2"/>
    <w:rsid w:val="00F6091D"/>
    <w:rsid w:val="00F60A86"/>
    <w:rsid w:val="00F60A9B"/>
    <w:rsid w:val="00F60BF8"/>
    <w:rsid w:val="00F60D7E"/>
    <w:rsid w:val="00F60D98"/>
    <w:rsid w:val="00F61274"/>
    <w:rsid w:val="00F612EC"/>
    <w:rsid w:val="00F6147E"/>
    <w:rsid w:val="00F615E9"/>
    <w:rsid w:val="00F61635"/>
    <w:rsid w:val="00F6165F"/>
    <w:rsid w:val="00F61751"/>
    <w:rsid w:val="00F619B1"/>
    <w:rsid w:val="00F61C64"/>
    <w:rsid w:val="00F61D3F"/>
    <w:rsid w:val="00F61D45"/>
    <w:rsid w:val="00F61E5C"/>
    <w:rsid w:val="00F61F9B"/>
    <w:rsid w:val="00F620E5"/>
    <w:rsid w:val="00F6212F"/>
    <w:rsid w:val="00F62135"/>
    <w:rsid w:val="00F62299"/>
    <w:rsid w:val="00F6229E"/>
    <w:rsid w:val="00F624FA"/>
    <w:rsid w:val="00F62728"/>
    <w:rsid w:val="00F62875"/>
    <w:rsid w:val="00F628B2"/>
    <w:rsid w:val="00F62A84"/>
    <w:rsid w:val="00F62C67"/>
    <w:rsid w:val="00F62CEE"/>
    <w:rsid w:val="00F62D2D"/>
    <w:rsid w:val="00F62F59"/>
    <w:rsid w:val="00F630F8"/>
    <w:rsid w:val="00F6312D"/>
    <w:rsid w:val="00F63143"/>
    <w:rsid w:val="00F6316C"/>
    <w:rsid w:val="00F631D4"/>
    <w:rsid w:val="00F6361A"/>
    <w:rsid w:val="00F637F8"/>
    <w:rsid w:val="00F63817"/>
    <w:rsid w:val="00F63A2A"/>
    <w:rsid w:val="00F63A35"/>
    <w:rsid w:val="00F63E30"/>
    <w:rsid w:val="00F64062"/>
    <w:rsid w:val="00F6427C"/>
    <w:rsid w:val="00F6454E"/>
    <w:rsid w:val="00F6469C"/>
    <w:rsid w:val="00F64851"/>
    <w:rsid w:val="00F64A12"/>
    <w:rsid w:val="00F64E27"/>
    <w:rsid w:val="00F65002"/>
    <w:rsid w:val="00F65042"/>
    <w:rsid w:val="00F6505A"/>
    <w:rsid w:val="00F65179"/>
    <w:rsid w:val="00F6570D"/>
    <w:rsid w:val="00F657D9"/>
    <w:rsid w:val="00F65A62"/>
    <w:rsid w:val="00F65C03"/>
    <w:rsid w:val="00F65DE2"/>
    <w:rsid w:val="00F66132"/>
    <w:rsid w:val="00F6682E"/>
    <w:rsid w:val="00F668DC"/>
    <w:rsid w:val="00F6694E"/>
    <w:rsid w:val="00F6696D"/>
    <w:rsid w:val="00F669D6"/>
    <w:rsid w:val="00F66C57"/>
    <w:rsid w:val="00F66DA0"/>
    <w:rsid w:val="00F66DE4"/>
    <w:rsid w:val="00F66EE2"/>
    <w:rsid w:val="00F67026"/>
    <w:rsid w:val="00F67027"/>
    <w:rsid w:val="00F67243"/>
    <w:rsid w:val="00F672D6"/>
    <w:rsid w:val="00F6761E"/>
    <w:rsid w:val="00F67651"/>
    <w:rsid w:val="00F67719"/>
    <w:rsid w:val="00F6785A"/>
    <w:rsid w:val="00F67B27"/>
    <w:rsid w:val="00F67E37"/>
    <w:rsid w:val="00F67EE4"/>
    <w:rsid w:val="00F70154"/>
    <w:rsid w:val="00F7035F"/>
    <w:rsid w:val="00F70464"/>
    <w:rsid w:val="00F70467"/>
    <w:rsid w:val="00F704D9"/>
    <w:rsid w:val="00F707F1"/>
    <w:rsid w:val="00F7083B"/>
    <w:rsid w:val="00F70893"/>
    <w:rsid w:val="00F70B58"/>
    <w:rsid w:val="00F70CD7"/>
    <w:rsid w:val="00F710B6"/>
    <w:rsid w:val="00F7111B"/>
    <w:rsid w:val="00F7124F"/>
    <w:rsid w:val="00F716EE"/>
    <w:rsid w:val="00F716F6"/>
    <w:rsid w:val="00F71A01"/>
    <w:rsid w:val="00F71B4A"/>
    <w:rsid w:val="00F71EC5"/>
    <w:rsid w:val="00F71FC6"/>
    <w:rsid w:val="00F72062"/>
    <w:rsid w:val="00F725A4"/>
    <w:rsid w:val="00F728F0"/>
    <w:rsid w:val="00F72AE7"/>
    <w:rsid w:val="00F72CC7"/>
    <w:rsid w:val="00F72E35"/>
    <w:rsid w:val="00F73276"/>
    <w:rsid w:val="00F73367"/>
    <w:rsid w:val="00F7388B"/>
    <w:rsid w:val="00F738A3"/>
    <w:rsid w:val="00F73C64"/>
    <w:rsid w:val="00F73CAE"/>
    <w:rsid w:val="00F73F0B"/>
    <w:rsid w:val="00F74015"/>
    <w:rsid w:val="00F74022"/>
    <w:rsid w:val="00F74042"/>
    <w:rsid w:val="00F74094"/>
    <w:rsid w:val="00F74121"/>
    <w:rsid w:val="00F7423F"/>
    <w:rsid w:val="00F74349"/>
    <w:rsid w:val="00F74377"/>
    <w:rsid w:val="00F744A9"/>
    <w:rsid w:val="00F74573"/>
    <w:rsid w:val="00F74576"/>
    <w:rsid w:val="00F74895"/>
    <w:rsid w:val="00F74976"/>
    <w:rsid w:val="00F749B4"/>
    <w:rsid w:val="00F74BCA"/>
    <w:rsid w:val="00F75192"/>
    <w:rsid w:val="00F751E2"/>
    <w:rsid w:val="00F75216"/>
    <w:rsid w:val="00F752A5"/>
    <w:rsid w:val="00F752EB"/>
    <w:rsid w:val="00F755A0"/>
    <w:rsid w:val="00F7590E"/>
    <w:rsid w:val="00F7593B"/>
    <w:rsid w:val="00F759BD"/>
    <w:rsid w:val="00F759E8"/>
    <w:rsid w:val="00F75BE2"/>
    <w:rsid w:val="00F75BEA"/>
    <w:rsid w:val="00F75E78"/>
    <w:rsid w:val="00F75F17"/>
    <w:rsid w:val="00F75F66"/>
    <w:rsid w:val="00F76464"/>
    <w:rsid w:val="00F765E2"/>
    <w:rsid w:val="00F76615"/>
    <w:rsid w:val="00F76666"/>
    <w:rsid w:val="00F767B3"/>
    <w:rsid w:val="00F76AFA"/>
    <w:rsid w:val="00F76BFF"/>
    <w:rsid w:val="00F76E5D"/>
    <w:rsid w:val="00F770D2"/>
    <w:rsid w:val="00F7712D"/>
    <w:rsid w:val="00F77420"/>
    <w:rsid w:val="00F77431"/>
    <w:rsid w:val="00F775C2"/>
    <w:rsid w:val="00F7796D"/>
    <w:rsid w:val="00F77A66"/>
    <w:rsid w:val="00F77B87"/>
    <w:rsid w:val="00F77C30"/>
    <w:rsid w:val="00F77D8D"/>
    <w:rsid w:val="00F77DD4"/>
    <w:rsid w:val="00F8013A"/>
    <w:rsid w:val="00F80626"/>
    <w:rsid w:val="00F806E9"/>
    <w:rsid w:val="00F80940"/>
    <w:rsid w:val="00F80A36"/>
    <w:rsid w:val="00F80A3E"/>
    <w:rsid w:val="00F80B0C"/>
    <w:rsid w:val="00F80B2E"/>
    <w:rsid w:val="00F80C81"/>
    <w:rsid w:val="00F80D10"/>
    <w:rsid w:val="00F80F65"/>
    <w:rsid w:val="00F80F87"/>
    <w:rsid w:val="00F80FAD"/>
    <w:rsid w:val="00F810DC"/>
    <w:rsid w:val="00F81443"/>
    <w:rsid w:val="00F81665"/>
    <w:rsid w:val="00F81BE2"/>
    <w:rsid w:val="00F81C5F"/>
    <w:rsid w:val="00F81D6A"/>
    <w:rsid w:val="00F8217B"/>
    <w:rsid w:val="00F82225"/>
    <w:rsid w:val="00F82306"/>
    <w:rsid w:val="00F82319"/>
    <w:rsid w:val="00F827BD"/>
    <w:rsid w:val="00F82837"/>
    <w:rsid w:val="00F82867"/>
    <w:rsid w:val="00F828BA"/>
    <w:rsid w:val="00F82A84"/>
    <w:rsid w:val="00F8318B"/>
    <w:rsid w:val="00F831D1"/>
    <w:rsid w:val="00F83212"/>
    <w:rsid w:val="00F8348C"/>
    <w:rsid w:val="00F83708"/>
    <w:rsid w:val="00F838F2"/>
    <w:rsid w:val="00F83947"/>
    <w:rsid w:val="00F83A3B"/>
    <w:rsid w:val="00F83FB8"/>
    <w:rsid w:val="00F840E6"/>
    <w:rsid w:val="00F84141"/>
    <w:rsid w:val="00F84411"/>
    <w:rsid w:val="00F8454E"/>
    <w:rsid w:val="00F846B8"/>
    <w:rsid w:val="00F84752"/>
    <w:rsid w:val="00F84940"/>
    <w:rsid w:val="00F84A46"/>
    <w:rsid w:val="00F84A50"/>
    <w:rsid w:val="00F84AA5"/>
    <w:rsid w:val="00F84CB7"/>
    <w:rsid w:val="00F84D72"/>
    <w:rsid w:val="00F84FA8"/>
    <w:rsid w:val="00F85159"/>
    <w:rsid w:val="00F852D3"/>
    <w:rsid w:val="00F85363"/>
    <w:rsid w:val="00F8566F"/>
    <w:rsid w:val="00F857C8"/>
    <w:rsid w:val="00F8583E"/>
    <w:rsid w:val="00F85971"/>
    <w:rsid w:val="00F85A7F"/>
    <w:rsid w:val="00F85C5F"/>
    <w:rsid w:val="00F85D85"/>
    <w:rsid w:val="00F85FFB"/>
    <w:rsid w:val="00F86002"/>
    <w:rsid w:val="00F86275"/>
    <w:rsid w:val="00F864F1"/>
    <w:rsid w:val="00F865AA"/>
    <w:rsid w:val="00F8667A"/>
    <w:rsid w:val="00F866B6"/>
    <w:rsid w:val="00F86848"/>
    <w:rsid w:val="00F86CB2"/>
    <w:rsid w:val="00F86D4E"/>
    <w:rsid w:val="00F86DD4"/>
    <w:rsid w:val="00F86E9B"/>
    <w:rsid w:val="00F87561"/>
    <w:rsid w:val="00F87A59"/>
    <w:rsid w:val="00F87B44"/>
    <w:rsid w:val="00F87B87"/>
    <w:rsid w:val="00F87E1F"/>
    <w:rsid w:val="00F87F0B"/>
    <w:rsid w:val="00F900E2"/>
    <w:rsid w:val="00F90361"/>
    <w:rsid w:val="00F9043F"/>
    <w:rsid w:val="00F905F2"/>
    <w:rsid w:val="00F9061B"/>
    <w:rsid w:val="00F90643"/>
    <w:rsid w:val="00F90701"/>
    <w:rsid w:val="00F9070F"/>
    <w:rsid w:val="00F90848"/>
    <w:rsid w:val="00F90C83"/>
    <w:rsid w:val="00F90D42"/>
    <w:rsid w:val="00F90DA4"/>
    <w:rsid w:val="00F90E9F"/>
    <w:rsid w:val="00F9114A"/>
    <w:rsid w:val="00F912E2"/>
    <w:rsid w:val="00F91488"/>
    <w:rsid w:val="00F91587"/>
    <w:rsid w:val="00F91AC1"/>
    <w:rsid w:val="00F91B8A"/>
    <w:rsid w:val="00F91BBE"/>
    <w:rsid w:val="00F91E54"/>
    <w:rsid w:val="00F91EF8"/>
    <w:rsid w:val="00F92082"/>
    <w:rsid w:val="00F92187"/>
    <w:rsid w:val="00F9221E"/>
    <w:rsid w:val="00F923AF"/>
    <w:rsid w:val="00F923CC"/>
    <w:rsid w:val="00F9264E"/>
    <w:rsid w:val="00F9271A"/>
    <w:rsid w:val="00F9287E"/>
    <w:rsid w:val="00F92A4B"/>
    <w:rsid w:val="00F92BD5"/>
    <w:rsid w:val="00F92C1F"/>
    <w:rsid w:val="00F92DD9"/>
    <w:rsid w:val="00F92E73"/>
    <w:rsid w:val="00F93123"/>
    <w:rsid w:val="00F93136"/>
    <w:rsid w:val="00F935BA"/>
    <w:rsid w:val="00F93913"/>
    <w:rsid w:val="00F93A83"/>
    <w:rsid w:val="00F93C9D"/>
    <w:rsid w:val="00F93DF2"/>
    <w:rsid w:val="00F93FFF"/>
    <w:rsid w:val="00F941F6"/>
    <w:rsid w:val="00F943D0"/>
    <w:rsid w:val="00F94411"/>
    <w:rsid w:val="00F94531"/>
    <w:rsid w:val="00F94692"/>
    <w:rsid w:val="00F948BC"/>
    <w:rsid w:val="00F94959"/>
    <w:rsid w:val="00F949F6"/>
    <w:rsid w:val="00F94A80"/>
    <w:rsid w:val="00F94CD6"/>
    <w:rsid w:val="00F94DE4"/>
    <w:rsid w:val="00F95036"/>
    <w:rsid w:val="00F95049"/>
    <w:rsid w:val="00F95123"/>
    <w:rsid w:val="00F95167"/>
    <w:rsid w:val="00F95258"/>
    <w:rsid w:val="00F952E5"/>
    <w:rsid w:val="00F953C4"/>
    <w:rsid w:val="00F95700"/>
    <w:rsid w:val="00F9585B"/>
    <w:rsid w:val="00F95C7B"/>
    <w:rsid w:val="00F96092"/>
    <w:rsid w:val="00F96094"/>
    <w:rsid w:val="00F962E3"/>
    <w:rsid w:val="00F96311"/>
    <w:rsid w:val="00F96349"/>
    <w:rsid w:val="00F96619"/>
    <w:rsid w:val="00F967A2"/>
    <w:rsid w:val="00F9687A"/>
    <w:rsid w:val="00F96934"/>
    <w:rsid w:val="00F96944"/>
    <w:rsid w:val="00F9698C"/>
    <w:rsid w:val="00F96996"/>
    <w:rsid w:val="00F96B8D"/>
    <w:rsid w:val="00F96C64"/>
    <w:rsid w:val="00F96CC8"/>
    <w:rsid w:val="00F96D90"/>
    <w:rsid w:val="00F96D95"/>
    <w:rsid w:val="00F96DA1"/>
    <w:rsid w:val="00F96DA2"/>
    <w:rsid w:val="00F96E38"/>
    <w:rsid w:val="00F96E81"/>
    <w:rsid w:val="00F97047"/>
    <w:rsid w:val="00F97092"/>
    <w:rsid w:val="00F972FC"/>
    <w:rsid w:val="00F97401"/>
    <w:rsid w:val="00F9796C"/>
    <w:rsid w:val="00F97EDA"/>
    <w:rsid w:val="00F97EEC"/>
    <w:rsid w:val="00F97FC6"/>
    <w:rsid w:val="00F97FED"/>
    <w:rsid w:val="00FA0035"/>
    <w:rsid w:val="00FA00DD"/>
    <w:rsid w:val="00FA024F"/>
    <w:rsid w:val="00FA032C"/>
    <w:rsid w:val="00FA05BF"/>
    <w:rsid w:val="00FA067B"/>
    <w:rsid w:val="00FA07F4"/>
    <w:rsid w:val="00FA095F"/>
    <w:rsid w:val="00FA0AFF"/>
    <w:rsid w:val="00FA0D90"/>
    <w:rsid w:val="00FA0FC0"/>
    <w:rsid w:val="00FA11AF"/>
    <w:rsid w:val="00FA17D2"/>
    <w:rsid w:val="00FA192F"/>
    <w:rsid w:val="00FA1989"/>
    <w:rsid w:val="00FA1A52"/>
    <w:rsid w:val="00FA1CF6"/>
    <w:rsid w:val="00FA1F6B"/>
    <w:rsid w:val="00FA1F6E"/>
    <w:rsid w:val="00FA212B"/>
    <w:rsid w:val="00FA2263"/>
    <w:rsid w:val="00FA2269"/>
    <w:rsid w:val="00FA245D"/>
    <w:rsid w:val="00FA24A6"/>
    <w:rsid w:val="00FA2530"/>
    <w:rsid w:val="00FA256A"/>
    <w:rsid w:val="00FA2AC6"/>
    <w:rsid w:val="00FA2CCF"/>
    <w:rsid w:val="00FA2E3C"/>
    <w:rsid w:val="00FA2EA3"/>
    <w:rsid w:val="00FA346E"/>
    <w:rsid w:val="00FA34A3"/>
    <w:rsid w:val="00FA3799"/>
    <w:rsid w:val="00FA3824"/>
    <w:rsid w:val="00FA3DF5"/>
    <w:rsid w:val="00FA4214"/>
    <w:rsid w:val="00FA43C9"/>
    <w:rsid w:val="00FA468C"/>
    <w:rsid w:val="00FA46BD"/>
    <w:rsid w:val="00FA4941"/>
    <w:rsid w:val="00FA4C64"/>
    <w:rsid w:val="00FA4CA2"/>
    <w:rsid w:val="00FA4D76"/>
    <w:rsid w:val="00FA4FA8"/>
    <w:rsid w:val="00FA4FF6"/>
    <w:rsid w:val="00FA51BA"/>
    <w:rsid w:val="00FA52EC"/>
    <w:rsid w:val="00FA58CF"/>
    <w:rsid w:val="00FA5AA6"/>
    <w:rsid w:val="00FA5AC6"/>
    <w:rsid w:val="00FA5AC7"/>
    <w:rsid w:val="00FA5B7A"/>
    <w:rsid w:val="00FA5CCF"/>
    <w:rsid w:val="00FA5E50"/>
    <w:rsid w:val="00FA602C"/>
    <w:rsid w:val="00FA6107"/>
    <w:rsid w:val="00FA6140"/>
    <w:rsid w:val="00FA61D6"/>
    <w:rsid w:val="00FA6278"/>
    <w:rsid w:val="00FA6300"/>
    <w:rsid w:val="00FA6567"/>
    <w:rsid w:val="00FA6911"/>
    <w:rsid w:val="00FA6956"/>
    <w:rsid w:val="00FA6F05"/>
    <w:rsid w:val="00FA7009"/>
    <w:rsid w:val="00FA71E4"/>
    <w:rsid w:val="00FA7684"/>
    <w:rsid w:val="00FA7AB8"/>
    <w:rsid w:val="00FA7D15"/>
    <w:rsid w:val="00FA7D42"/>
    <w:rsid w:val="00FA7D91"/>
    <w:rsid w:val="00FA7F95"/>
    <w:rsid w:val="00FB016E"/>
    <w:rsid w:val="00FB01E7"/>
    <w:rsid w:val="00FB0435"/>
    <w:rsid w:val="00FB04A6"/>
    <w:rsid w:val="00FB04DD"/>
    <w:rsid w:val="00FB0658"/>
    <w:rsid w:val="00FB06F3"/>
    <w:rsid w:val="00FB09BA"/>
    <w:rsid w:val="00FB0A0E"/>
    <w:rsid w:val="00FB0D5E"/>
    <w:rsid w:val="00FB10A6"/>
    <w:rsid w:val="00FB14F6"/>
    <w:rsid w:val="00FB15E3"/>
    <w:rsid w:val="00FB1864"/>
    <w:rsid w:val="00FB1874"/>
    <w:rsid w:val="00FB1920"/>
    <w:rsid w:val="00FB197C"/>
    <w:rsid w:val="00FB19D8"/>
    <w:rsid w:val="00FB1A27"/>
    <w:rsid w:val="00FB1AB5"/>
    <w:rsid w:val="00FB1B20"/>
    <w:rsid w:val="00FB1BA1"/>
    <w:rsid w:val="00FB1BC0"/>
    <w:rsid w:val="00FB1FB6"/>
    <w:rsid w:val="00FB23B0"/>
    <w:rsid w:val="00FB25E6"/>
    <w:rsid w:val="00FB2657"/>
    <w:rsid w:val="00FB27C9"/>
    <w:rsid w:val="00FB28A1"/>
    <w:rsid w:val="00FB2BA9"/>
    <w:rsid w:val="00FB2C82"/>
    <w:rsid w:val="00FB2C95"/>
    <w:rsid w:val="00FB2D5D"/>
    <w:rsid w:val="00FB2F9F"/>
    <w:rsid w:val="00FB300E"/>
    <w:rsid w:val="00FB3187"/>
    <w:rsid w:val="00FB31D2"/>
    <w:rsid w:val="00FB341D"/>
    <w:rsid w:val="00FB35FF"/>
    <w:rsid w:val="00FB3712"/>
    <w:rsid w:val="00FB37C2"/>
    <w:rsid w:val="00FB37DA"/>
    <w:rsid w:val="00FB3812"/>
    <w:rsid w:val="00FB391C"/>
    <w:rsid w:val="00FB3AFE"/>
    <w:rsid w:val="00FB3B09"/>
    <w:rsid w:val="00FB3BCE"/>
    <w:rsid w:val="00FB3BD4"/>
    <w:rsid w:val="00FB3C0C"/>
    <w:rsid w:val="00FB3E0C"/>
    <w:rsid w:val="00FB3E2A"/>
    <w:rsid w:val="00FB3EAE"/>
    <w:rsid w:val="00FB3F7E"/>
    <w:rsid w:val="00FB41D8"/>
    <w:rsid w:val="00FB41DB"/>
    <w:rsid w:val="00FB438D"/>
    <w:rsid w:val="00FB4657"/>
    <w:rsid w:val="00FB46CE"/>
    <w:rsid w:val="00FB4869"/>
    <w:rsid w:val="00FB49BC"/>
    <w:rsid w:val="00FB49D7"/>
    <w:rsid w:val="00FB4B74"/>
    <w:rsid w:val="00FB4F5A"/>
    <w:rsid w:val="00FB5156"/>
    <w:rsid w:val="00FB51A7"/>
    <w:rsid w:val="00FB54E3"/>
    <w:rsid w:val="00FB5580"/>
    <w:rsid w:val="00FB59F1"/>
    <w:rsid w:val="00FB5AE7"/>
    <w:rsid w:val="00FB5E2C"/>
    <w:rsid w:val="00FB601A"/>
    <w:rsid w:val="00FB60C0"/>
    <w:rsid w:val="00FB61A4"/>
    <w:rsid w:val="00FB61B4"/>
    <w:rsid w:val="00FB62C3"/>
    <w:rsid w:val="00FB62C7"/>
    <w:rsid w:val="00FB6550"/>
    <w:rsid w:val="00FB66EB"/>
    <w:rsid w:val="00FB679B"/>
    <w:rsid w:val="00FB67EE"/>
    <w:rsid w:val="00FB68F2"/>
    <w:rsid w:val="00FB690F"/>
    <w:rsid w:val="00FB6928"/>
    <w:rsid w:val="00FB696E"/>
    <w:rsid w:val="00FB6B09"/>
    <w:rsid w:val="00FB6C13"/>
    <w:rsid w:val="00FB6D74"/>
    <w:rsid w:val="00FB6FBC"/>
    <w:rsid w:val="00FB71FD"/>
    <w:rsid w:val="00FB73D8"/>
    <w:rsid w:val="00FB7440"/>
    <w:rsid w:val="00FB75B2"/>
    <w:rsid w:val="00FB75C9"/>
    <w:rsid w:val="00FB778B"/>
    <w:rsid w:val="00FB784C"/>
    <w:rsid w:val="00FB7A85"/>
    <w:rsid w:val="00FB7B91"/>
    <w:rsid w:val="00FB7DE8"/>
    <w:rsid w:val="00FC000F"/>
    <w:rsid w:val="00FC0304"/>
    <w:rsid w:val="00FC05E1"/>
    <w:rsid w:val="00FC0601"/>
    <w:rsid w:val="00FC0705"/>
    <w:rsid w:val="00FC0873"/>
    <w:rsid w:val="00FC08CF"/>
    <w:rsid w:val="00FC097D"/>
    <w:rsid w:val="00FC0998"/>
    <w:rsid w:val="00FC0CA2"/>
    <w:rsid w:val="00FC0CED"/>
    <w:rsid w:val="00FC0D68"/>
    <w:rsid w:val="00FC0DA4"/>
    <w:rsid w:val="00FC0F02"/>
    <w:rsid w:val="00FC0F05"/>
    <w:rsid w:val="00FC0FD7"/>
    <w:rsid w:val="00FC1397"/>
    <w:rsid w:val="00FC1711"/>
    <w:rsid w:val="00FC1A8C"/>
    <w:rsid w:val="00FC1AC2"/>
    <w:rsid w:val="00FC1D2B"/>
    <w:rsid w:val="00FC1D9F"/>
    <w:rsid w:val="00FC1E9B"/>
    <w:rsid w:val="00FC1F65"/>
    <w:rsid w:val="00FC20F6"/>
    <w:rsid w:val="00FC25CB"/>
    <w:rsid w:val="00FC2A31"/>
    <w:rsid w:val="00FC2BA3"/>
    <w:rsid w:val="00FC2C03"/>
    <w:rsid w:val="00FC2D4F"/>
    <w:rsid w:val="00FC303E"/>
    <w:rsid w:val="00FC3319"/>
    <w:rsid w:val="00FC34A2"/>
    <w:rsid w:val="00FC34D8"/>
    <w:rsid w:val="00FC3545"/>
    <w:rsid w:val="00FC38C4"/>
    <w:rsid w:val="00FC3CB7"/>
    <w:rsid w:val="00FC3CCA"/>
    <w:rsid w:val="00FC3D37"/>
    <w:rsid w:val="00FC3EDF"/>
    <w:rsid w:val="00FC3F4C"/>
    <w:rsid w:val="00FC3FC6"/>
    <w:rsid w:val="00FC417A"/>
    <w:rsid w:val="00FC420F"/>
    <w:rsid w:val="00FC450B"/>
    <w:rsid w:val="00FC4815"/>
    <w:rsid w:val="00FC4846"/>
    <w:rsid w:val="00FC494B"/>
    <w:rsid w:val="00FC4953"/>
    <w:rsid w:val="00FC49C8"/>
    <w:rsid w:val="00FC4AF6"/>
    <w:rsid w:val="00FC4C01"/>
    <w:rsid w:val="00FC4DC7"/>
    <w:rsid w:val="00FC4DF9"/>
    <w:rsid w:val="00FC5044"/>
    <w:rsid w:val="00FC504A"/>
    <w:rsid w:val="00FC5138"/>
    <w:rsid w:val="00FC5485"/>
    <w:rsid w:val="00FC561F"/>
    <w:rsid w:val="00FC58D4"/>
    <w:rsid w:val="00FC590C"/>
    <w:rsid w:val="00FC5CCE"/>
    <w:rsid w:val="00FC6078"/>
    <w:rsid w:val="00FC6183"/>
    <w:rsid w:val="00FC6376"/>
    <w:rsid w:val="00FC6C29"/>
    <w:rsid w:val="00FC6D79"/>
    <w:rsid w:val="00FC6DA3"/>
    <w:rsid w:val="00FC744B"/>
    <w:rsid w:val="00FC74F5"/>
    <w:rsid w:val="00FC794A"/>
    <w:rsid w:val="00FC7A5D"/>
    <w:rsid w:val="00FC7B35"/>
    <w:rsid w:val="00FC7B43"/>
    <w:rsid w:val="00FC7BC8"/>
    <w:rsid w:val="00FC7ECA"/>
    <w:rsid w:val="00FC7EFA"/>
    <w:rsid w:val="00FC7F3D"/>
    <w:rsid w:val="00FC7F52"/>
    <w:rsid w:val="00FD00AA"/>
    <w:rsid w:val="00FD01A1"/>
    <w:rsid w:val="00FD026B"/>
    <w:rsid w:val="00FD04C8"/>
    <w:rsid w:val="00FD0540"/>
    <w:rsid w:val="00FD05E1"/>
    <w:rsid w:val="00FD06A0"/>
    <w:rsid w:val="00FD070D"/>
    <w:rsid w:val="00FD0A6B"/>
    <w:rsid w:val="00FD0D95"/>
    <w:rsid w:val="00FD0F94"/>
    <w:rsid w:val="00FD114E"/>
    <w:rsid w:val="00FD1162"/>
    <w:rsid w:val="00FD13C4"/>
    <w:rsid w:val="00FD160A"/>
    <w:rsid w:val="00FD1BBF"/>
    <w:rsid w:val="00FD1CC7"/>
    <w:rsid w:val="00FD1CDA"/>
    <w:rsid w:val="00FD1F7C"/>
    <w:rsid w:val="00FD207C"/>
    <w:rsid w:val="00FD2322"/>
    <w:rsid w:val="00FD2336"/>
    <w:rsid w:val="00FD24A1"/>
    <w:rsid w:val="00FD2A63"/>
    <w:rsid w:val="00FD3208"/>
    <w:rsid w:val="00FD330A"/>
    <w:rsid w:val="00FD35BE"/>
    <w:rsid w:val="00FD35CC"/>
    <w:rsid w:val="00FD36C1"/>
    <w:rsid w:val="00FD38DF"/>
    <w:rsid w:val="00FD390D"/>
    <w:rsid w:val="00FD3A1F"/>
    <w:rsid w:val="00FD3AEB"/>
    <w:rsid w:val="00FD3C6C"/>
    <w:rsid w:val="00FD3E01"/>
    <w:rsid w:val="00FD3E89"/>
    <w:rsid w:val="00FD3F25"/>
    <w:rsid w:val="00FD3F39"/>
    <w:rsid w:val="00FD4016"/>
    <w:rsid w:val="00FD44A8"/>
    <w:rsid w:val="00FD4606"/>
    <w:rsid w:val="00FD4800"/>
    <w:rsid w:val="00FD4916"/>
    <w:rsid w:val="00FD49C8"/>
    <w:rsid w:val="00FD4ABD"/>
    <w:rsid w:val="00FD4ACB"/>
    <w:rsid w:val="00FD4CAA"/>
    <w:rsid w:val="00FD4DB0"/>
    <w:rsid w:val="00FD4DB5"/>
    <w:rsid w:val="00FD4DC1"/>
    <w:rsid w:val="00FD4F15"/>
    <w:rsid w:val="00FD5017"/>
    <w:rsid w:val="00FD504B"/>
    <w:rsid w:val="00FD50ED"/>
    <w:rsid w:val="00FD515D"/>
    <w:rsid w:val="00FD51C6"/>
    <w:rsid w:val="00FD533C"/>
    <w:rsid w:val="00FD5367"/>
    <w:rsid w:val="00FD5597"/>
    <w:rsid w:val="00FD5632"/>
    <w:rsid w:val="00FD5702"/>
    <w:rsid w:val="00FD592D"/>
    <w:rsid w:val="00FD59CA"/>
    <w:rsid w:val="00FD5AF9"/>
    <w:rsid w:val="00FD5C0B"/>
    <w:rsid w:val="00FD5CD6"/>
    <w:rsid w:val="00FD5F4D"/>
    <w:rsid w:val="00FD6230"/>
    <w:rsid w:val="00FD6314"/>
    <w:rsid w:val="00FD63AD"/>
    <w:rsid w:val="00FD63DB"/>
    <w:rsid w:val="00FD656C"/>
    <w:rsid w:val="00FD66EB"/>
    <w:rsid w:val="00FD675A"/>
    <w:rsid w:val="00FD6C6F"/>
    <w:rsid w:val="00FD6E97"/>
    <w:rsid w:val="00FD6F2E"/>
    <w:rsid w:val="00FD70CE"/>
    <w:rsid w:val="00FD714D"/>
    <w:rsid w:val="00FD71BE"/>
    <w:rsid w:val="00FD7346"/>
    <w:rsid w:val="00FD7366"/>
    <w:rsid w:val="00FD7466"/>
    <w:rsid w:val="00FD75DF"/>
    <w:rsid w:val="00FD7783"/>
    <w:rsid w:val="00FD77C1"/>
    <w:rsid w:val="00FD77EE"/>
    <w:rsid w:val="00FD7B0C"/>
    <w:rsid w:val="00FD7C8B"/>
    <w:rsid w:val="00FD7D64"/>
    <w:rsid w:val="00FD7DB1"/>
    <w:rsid w:val="00FE00C8"/>
    <w:rsid w:val="00FE0158"/>
    <w:rsid w:val="00FE01F1"/>
    <w:rsid w:val="00FE022B"/>
    <w:rsid w:val="00FE0241"/>
    <w:rsid w:val="00FE069B"/>
    <w:rsid w:val="00FE06CB"/>
    <w:rsid w:val="00FE0AE7"/>
    <w:rsid w:val="00FE0B97"/>
    <w:rsid w:val="00FE0E6B"/>
    <w:rsid w:val="00FE0EA2"/>
    <w:rsid w:val="00FE0F37"/>
    <w:rsid w:val="00FE0F51"/>
    <w:rsid w:val="00FE107C"/>
    <w:rsid w:val="00FE10A4"/>
    <w:rsid w:val="00FE1143"/>
    <w:rsid w:val="00FE13AF"/>
    <w:rsid w:val="00FE140F"/>
    <w:rsid w:val="00FE1418"/>
    <w:rsid w:val="00FE15A4"/>
    <w:rsid w:val="00FE16CB"/>
    <w:rsid w:val="00FE176A"/>
    <w:rsid w:val="00FE17C3"/>
    <w:rsid w:val="00FE1891"/>
    <w:rsid w:val="00FE191B"/>
    <w:rsid w:val="00FE1971"/>
    <w:rsid w:val="00FE1CD3"/>
    <w:rsid w:val="00FE1F76"/>
    <w:rsid w:val="00FE1FC7"/>
    <w:rsid w:val="00FE2083"/>
    <w:rsid w:val="00FE225F"/>
    <w:rsid w:val="00FE24A0"/>
    <w:rsid w:val="00FE2846"/>
    <w:rsid w:val="00FE2CCB"/>
    <w:rsid w:val="00FE2D67"/>
    <w:rsid w:val="00FE2E56"/>
    <w:rsid w:val="00FE2F32"/>
    <w:rsid w:val="00FE2FB6"/>
    <w:rsid w:val="00FE2FEB"/>
    <w:rsid w:val="00FE31D3"/>
    <w:rsid w:val="00FE31D5"/>
    <w:rsid w:val="00FE3770"/>
    <w:rsid w:val="00FE379F"/>
    <w:rsid w:val="00FE37CC"/>
    <w:rsid w:val="00FE3B33"/>
    <w:rsid w:val="00FE3D16"/>
    <w:rsid w:val="00FE408A"/>
    <w:rsid w:val="00FE4132"/>
    <w:rsid w:val="00FE41CD"/>
    <w:rsid w:val="00FE425E"/>
    <w:rsid w:val="00FE45B3"/>
    <w:rsid w:val="00FE4711"/>
    <w:rsid w:val="00FE4770"/>
    <w:rsid w:val="00FE49E5"/>
    <w:rsid w:val="00FE4A33"/>
    <w:rsid w:val="00FE4AF6"/>
    <w:rsid w:val="00FE4E6E"/>
    <w:rsid w:val="00FE4FBB"/>
    <w:rsid w:val="00FE4FF6"/>
    <w:rsid w:val="00FE5297"/>
    <w:rsid w:val="00FE5424"/>
    <w:rsid w:val="00FE54CF"/>
    <w:rsid w:val="00FE55F6"/>
    <w:rsid w:val="00FE57BA"/>
    <w:rsid w:val="00FE59F5"/>
    <w:rsid w:val="00FE5B56"/>
    <w:rsid w:val="00FE5E0E"/>
    <w:rsid w:val="00FE5EC7"/>
    <w:rsid w:val="00FE6071"/>
    <w:rsid w:val="00FE609E"/>
    <w:rsid w:val="00FE6794"/>
    <w:rsid w:val="00FE6E90"/>
    <w:rsid w:val="00FE6F0A"/>
    <w:rsid w:val="00FE70C4"/>
    <w:rsid w:val="00FE78CF"/>
    <w:rsid w:val="00FE797F"/>
    <w:rsid w:val="00FE7D21"/>
    <w:rsid w:val="00FE7D7F"/>
    <w:rsid w:val="00FF0021"/>
    <w:rsid w:val="00FF0369"/>
    <w:rsid w:val="00FF0426"/>
    <w:rsid w:val="00FF0666"/>
    <w:rsid w:val="00FF07AA"/>
    <w:rsid w:val="00FF0904"/>
    <w:rsid w:val="00FF091E"/>
    <w:rsid w:val="00FF0A76"/>
    <w:rsid w:val="00FF0B36"/>
    <w:rsid w:val="00FF0C32"/>
    <w:rsid w:val="00FF0D34"/>
    <w:rsid w:val="00FF0F82"/>
    <w:rsid w:val="00FF1233"/>
    <w:rsid w:val="00FF13C0"/>
    <w:rsid w:val="00FF150E"/>
    <w:rsid w:val="00FF15D8"/>
    <w:rsid w:val="00FF1683"/>
    <w:rsid w:val="00FF1770"/>
    <w:rsid w:val="00FF1868"/>
    <w:rsid w:val="00FF1A8C"/>
    <w:rsid w:val="00FF1A96"/>
    <w:rsid w:val="00FF1D54"/>
    <w:rsid w:val="00FF1DD4"/>
    <w:rsid w:val="00FF1E3D"/>
    <w:rsid w:val="00FF1F51"/>
    <w:rsid w:val="00FF201A"/>
    <w:rsid w:val="00FF20AE"/>
    <w:rsid w:val="00FF22B9"/>
    <w:rsid w:val="00FF24D7"/>
    <w:rsid w:val="00FF2669"/>
    <w:rsid w:val="00FF2697"/>
    <w:rsid w:val="00FF2775"/>
    <w:rsid w:val="00FF27FD"/>
    <w:rsid w:val="00FF2D88"/>
    <w:rsid w:val="00FF2E32"/>
    <w:rsid w:val="00FF2F2D"/>
    <w:rsid w:val="00FF2FAB"/>
    <w:rsid w:val="00FF3432"/>
    <w:rsid w:val="00FF35EB"/>
    <w:rsid w:val="00FF35F5"/>
    <w:rsid w:val="00FF3661"/>
    <w:rsid w:val="00FF3724"/>
    <w:rsid w:val="00FF373A"/>
    <w:rsid w:val="00FF383C"/>
    <w:rsid w:val="00FF3957"/>
    <w:rsid w:val="00FF3D61"/>
    <w:rsid w:val="00FF3D7A"/>
    <w:rsid w:val="00FF4017"/>
    <w:rsid w:val="00FF4058"/>
    <w:rsid w:val="00FF42C7"/>
    <w:rsid w:val="00FF4570"/>
    <w:rsid w:val="00FF4756"/>
    <w:rsid w:val="00FF47BA"/>
    <w:rsid w:val="00FF4934"/>
    <w:rsid w:val="00FF4939"/>
    <w:rsid w:val="00FF498E"/>
    <w:rsid w:val="00FF4D74"/>
    <w:rsid w:val="00FF5023"/>
    <w:rsid w:val="00FF50E0"/>
    <w:rsid w:val="00FF536E"/>
    <w:rsid w:val="00FF5444"/>
    <w:rsid w:val="00FF54DC"/>
    <w:rsid w:val="00FF5579"/>
    <w:rsid w:val="00FF5822"/>
    <w:rsid w:val="00FF5BCB"/>
    <w:rsid w:val="00FF5D91"/>
    <w:rsid w:val="00FF5EE2"/>
    <w:rsid w:val="00FF5F15"/>
    <w:rsid w:val="00FF5FC3"/>
    <w:rsid w:val="00FF6447"/>
    <w:rsid w:val="00FF64A3"/>
    <w:rsid w:val="00FF6660"/>
    <w:rsid w:val="00FF6754"/>
    <w:rsid w:val="00FF6B31"/>
    <w:rsid w:val="00FF6DBF"/>
    <w:rsid w:val="00FF6EC6"/>
    <w:rsid w:val="00FF6F3A"/>
    <w:rsid w:val="00FF7041"/>
    <w:rsid w:val="00FF710D"/>
    <w:rsid w:val="00FF7194"/>
    <w:rsid w:val="00FF71AD"/>
    <w:rsid w:val="00FF783C"/>
    <w:rsid w:val="00FF7A37"/>
    <w:rsid w:val="00FF7B60"/>
    <w:rsid w:val="00FF7CFE"/>
    <w:rsid w:val="12E354D3"/>
    <w:rsid w:val="486B3076"/>
    <w:rsid w:val="504C5A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6BB2B992"/>
  <w15:chartTrackingRefBased/>
  <w15:docId w15:val="{4BCE026A-2446-472E-A682-A3B80CDF6F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99"/>
    <w:lsdException w:name="caption" w:uiPriority="35" w:qFormat="1"/>
    <w:lsdException w:name="table of figures" w:uiPriority="99"/>
    <w:lsdException w:name="annotation reference" w:uiPriority="99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Normal (Web)" w:uiPriority="99"/>
    <w:lsdException w:name="HTML Keyboard" w:semiHidden="1" w:unhideWhenUsed="1"/>
    <w:lsdException w:name="HTML Vari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BD12CC"/>
  </w:style>
  <w:style w:type="paragraph" w:styleId="Ttulo1">
    <w:name w:val="heading 1"/>
    <w:basedOn w:val="Normal"/>
    <w:next w:val="Normal"/>
    <w:link w:val="Ttulo1Carter"/>
    <w:autoRedefine/>
    <w:uiPriority w:val="9"/>
    <w:qFormat/>
    <w:rsid w:val="0084347F"/>
    <w:pPr>
      <w:keepNext/>
      <w:numPr>
        <w:numId w:val="7"/>
      </w:numPr>
      <w:spacing w:before="600" w:after="600" w:line="360" w:lineRule="auto"/>
      <w:ind w:left="0"/>
      <w:jc w:val="center"/>
      <w:outlineLvl w:val="0"/>
    </w:pPr>
    <w:rPr>
      <w:b/>
      <w:bCs/>
      <w:kern w:val="32"/>
      <w:sz w:val="40"/>
      <w:szCs w:val="40"/>
    </w:rPr>
  </w:style>
  <w:style w:type="paragraph" w:styleId="Ttulo2">
    <w:name w:val="heading 2"/>
    <w:basedOn w:val="Ttulo1"/>
    <w:next w:val="Normal"/>
    <w:link w:val="Ttulo2Carter"/>
    <w:qFormat/>
    <w:rsid w:val="00EE1C09"/>
    <w:pPr>
      <w:numPr>
        <w:ilvl w:val="1"/>
      </w:numPr>
      <w:spacing w:before="480" w:after="240" w:line="240" w:lineRule="auto"/>
      <w:jc w:val="left"/>
      <w:outlineLvl w:val="1"/>
    </w:pPr>
    <w:rPr>
      <w:sz w:val="32"/>
      <w:szCs w:val="32"/>
    </w:rPr>
  </w:style>
  <w:style w:type="paragraph" w:styleId="Ttulo3">
    <w:name w:val="heading 3"/>
    <w:basedOn w:val="Ttulo2"/>
    <w:next w:val="Normal"/>
    <w:link w:val="Ttulo3Carter"/>
    <w:qFormat/>
    <w:rsid w:val="008C36B6"/>
    <w:pPr>
      <w:numPr>
        <w:ilvl w:val="2"/>
      </w:numPr>
      <w:outlineLvl w:val="2"/>
    </w:pPr>
    <w:rPr>
      <w:sz w:val="28"/>
      <w:szCs w:val="24"/>
    </w:rPr>
  </w:style>
  <w:style w:type="paragraph" w:styleId="Ttulo4">
    <w:name w:val="heading 4"/>
    <w:basedOn w:val="Ttulo3"/>
    <w:next w:val="Normal"/>
    <w:qFormat/>
    <w:rsid w:val="000F7539"/>
    <w:pPr>
      <w:numPr>
        <w:ilvl w:val="3"/>
      </w:numPr>
      <w:spacing w:before="360" w:after="120"/>
      <w:ind w:left="862" w:hanging="862"/>
      <w:outlineLvl w:val="3"/>
    </w:pPr>
  </w:style>
  <w:style w:type="paragraph" w:styleId="Ttulo5">
    <w:name w:val="heading 5"/>
    <w:basedOn w:val="Normal"/>
    <w:next w:val="Normal"/>
    <w:qFormat/>
    <w:rsid w:val="00931B3E"/>
    <w:pPr>
      <w:numPr>
        <w:ilvl w:val="4"/>
        <w:numId w:val="5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rsid w:val="00931B3E"/>
    <w:pPr>
      <w:numPr>
        <w:ilvl w:val="5"/>
        <w:numId w:val="5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qFormat/>
    <w:rsid w:val="00931B3E"/>
    <w:pPr>
      <w:numPr>
        <w:ilvl w:val="6"/>
        <w:numId w:val="5"/>
      </w:numPr>
      <w:spacing w:before="240" w:after="60"/>
      <w:outlineLvl w:val="6"/>
    </w:pPr>
    <w:rPr>
      <w:sz w:val="24"/>
      <w:szCs w:val="24"/>
    </w:rPr>
  </w:style>
  <w:style w:type="paragraph" w:styleId="Ttulo8">
    <w:name w:val="heading 8"/>
    <w:basedOn w:val="Normal"/>
    <w:next w:val="Normal"/>
    <w:qFormat/>
    <w:rsid w:val="00931B3E"/>
    <w:pPr>
      <w:numPr>
        <w:ilvl w:val="7"/>
        <w:numId w:val="5"/>
      </w:numPr>
      <w:spacing w:before="240" w:after="60"/>
      <w:outlineLvl w:val="7"/>
    </w:pPr>
    <w:rPr>
      <w:i/>
      <w:iCs/>
      <w:sz w:val="24"/>
      <w:szCs w:val="24"/>
    </w:rPr>
  </w:style>
  <w:style w:type="paragraph" w:styleId="Ttulo9">
    <w:name w:val="heading 9"/>
    <w:basedOn w:val="Normal"/>
    <w:next w:val="Normal"/>
    <w:qFormat/>
    <w:rsid w:val="00931B3E"/>
    <w:pPr>
      <w:numPr>
        <w:ilvl w:val="8"/>
        <w:numId w:val="5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2">
    <w:name w:val="Body Text 2"/>
    <w:basedOn w:val="Normal"/>
    <w:link w:val="Corpodetexto2Carter"/>
    <w:semiHidden/>
    <w:pPr>
      <w:jc w:val="center"/>
    </w:pPr>
    <w:rPr>
      <w:sz w:val="28"/>
    </w:rPr>
  </w:style>
  <w:style w:type="paragraph" w:styleId="NormalWeb">
    <w:name w:val="Normal (Web)"/>
    <w:basedOn w:val="Normal"/>
    <w:link w:val="NormalWebCarter"/>
    <w:uiPriority w:val="99"/>
    <w:semiHidden/>
    <w:pPr>
      <w:spacing w:before="100" w:after="100"/>
    </w:pPr>
    <w:rPr>
      <w:color w:val="000000"/>
      <w:sz w:val="24"/>
      <w:lang w:val="en-GB"/>
    </w:rPr>
  </w:style>
  <w:style w:type="paragraph" w:styleId="Rodap">
    <w:name w:val="footer"/>
    <w:basedOn w:val="Normal"/>
    <w:link w:val="RodapCarter"/>
    <w:semiHidden/>
    <w:pPr>
      <w:tabs>
        <w:tab w:val="center" w:pos="4419"/>
        <w:tab w:val="right" w:pos="8838"/>
      </w:tabs>
    </w:pPr>
  </w:style>
  <w:style w:type="character" w:styleId="Nmerodepgina">
    <w:name w:val="page number"/>
    <w:basedOn w:val="Tipodeletrapredefinidodopargrafo"/>
    <w:semiHidden/>
  </w:style>
  <w:style w:type="paragraph" w:styleId="Cabealho">
    <w:name w:val="header"/>
    <w:basedOn w:val="Normal"/>
    <w:semiHidden/>
    <w:pPr>
      <w:tabs>
        <w:tab w:val="center" w:pos="4419"/>
        <w:tab w:val="right" w:pos="8838"/>
      </w:tabs>
    </w:pPr>
  </w:style>
  <w:style w:type="paragraph" w:customStyle="1" w:styleId="formula">
    <w:name w:val="formula"/>
    <w:basedOn w:val="Normal"/>
    <w:semiHidden/>
    <w:rsid w:val="0002172B"/>
    <w:pPr>
      <w:tabs>
        <w:tab w:val="left" w:pos="7080"/>
      </w:tabs>
      <w:spacing w:before="240" w:line="360" w:lineRule="atLeast"/>
      <w:ind w:left="1160" w:right="70"/>
      <w:jc w:val="both"/>
    </w:pPr>
    <w:rPr>
      <w:rFonts w:ascii="Times" w:hAnsi="Times"/>
      <w:sz w:val="24"/>
      <w:lang w:val="en-US"/>
    </w:rPr>
  </w:style>
  <w:style w:type="paragraph" w:styleId="Corpodetexto">
    <w:name w:val="Body Text"/>
    <w:basedOn w:val="Normal"/>
    <w:link w:val="CorpodetextoCarter"/>
    <w:rsid w:val="009F4CB9"/>
    <w:pPr>
      <w:tabs>
        <w:tab w:val="left" w:pos="567"/>
      </w:tabs>
      <w:spacing w:after="200" w:line="360" w:lineRule="auto"/>
      <w:jc w:val="both"/>
    </w:pPr>
    <w:rPr>
      <w:rFonts w:eastAsiaTheme="minorHAnsi"/>
      <w:sz w:val="24"/>
      <w:szCs w:val="22"/>
      <w:lang w:eastAsia="en-US"/>
    </w:rPr>
  </w:style>
  <w:style w:type="paragraph" w:styleId="Avanodecorpodetexto">
    <w:name w:val="Body Text Indent"/>
    <w:basedOn w:val="Normal"/>
    <w:link w:val="AvanodecorpodetextoCarter"/>
    <w:semiHidden/>
    <w:rsid w:val="0002172B"/>
    <w:pPr>
      <w:spacing w:after="120"/>
      <w:ind w:left="283"/>
    </w:pPr>
  </w:style>
  <w:style w:type="character" w:styleId="Hiperligao">
    <w:name w:val="Hyperlink"/>
    <w:uiPriority w:val="99"/>
    <w:rsid w:val="0002172B"/>
    <w:rPr>
      <w:color w:val="800000"/>
      <w:u w:val="single"/>
    </w:rPr>
  </w:style>
  <w:style w:type="paragraph" w:styleId="ndicedeilustraes">
    <w:name w:val="table of figures"/>
    <w:basedOn w:val="Normal"/>
    <w:next w:val="Normal"/>
    <w:uiPriority w:val="99"/>
    <w:rsid w:val="00955430"/>
    <w:pPr>
      <w:spacing w:after="120"/>
      <w:ind w:left="403" w:right="567" w:hanging="403"/>
    </w:pPr>
    <w:rPr>
      <w:rFonts w:ascii="NewsGotT" w:hAnsi="NewsGotT"/>
    </w:rPr>
  </w:style>
  <w:style w:type="table" w:styleId="TabelacomGrelha">
    <w:name w:val="Table Grid"/>
    <w:basedOn w:val="Tabelanormal"/>
    <w:rsid w:val="0002172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stilo1">
    <w:name w:val="Estilo1"/>
    <w:basedOn w:val="Ttulo1"/>
    <w:semiHidden/>
    <w:rsid w:val="0002172B"/>
    <w:rPr>
      <w:b w:val="0"/>
      <w:sz w:val="52"/>
    </w:rPr>
  </w:style>
  <w:style w:type="paragraph" w:customStyle="1" w:styleId="Estilo2">
    <w:name w:val="Estilo2"/>
    <w:basedOn w:val="Ttulo2"/>
    <w:semiHidden/>
    <w:rsid w:val="0002172B"/>
    <w:pPr>
      <w:numPr>
        <w:numId w:val="1"/>
      </w:numPr>
      <w:tabs>
        <w:tab w:val="clear" w:pos="720"/>
        <w:tab w:val="num" w:pos="360"/>
      </w:tabs>
      <w:ind w:left="576" w:hanging="576"/>
    </w:pPr>
    <w:rPr>
      <w:b w:val="0"/>
      <w:sz w:val="36"/>
    </w:rPr>
  </w:style>
  <w:style w:type="paragraph" w:customStyle="1" w:styleId="Capitulon">
    <w:name w:val="Capitulo_n"/>
    <w:basedOn w:val="Ttulo1"/>
    <w:semiHidden/>
    <w:rsid w:val="00776902"/>
    <w:rPr>
      <w:color w:val="FFFFFF"/>
    </w:rPr>
  </w:style>
  <w:style w:type="paragraph" w:customStyle="1" w:styleId="Estilo3Carcter">
    <w:name w:val="Estilo3 Carácter"/>
    <w:basedOn w:val="Corpodetexto"/>
    <w:link w:val="Estilo3CarcterCarcter"/>
    <w:semiHidden/>
    <w:rsid w:val="00725038"/>
    <w:pPr>
      <w:ind w:firstLine="708"/>
    </w:pPr>
  </w:style>
  <w:style w:type="paragraph" w:styleId="Ttulo">
    <w:name w:val="Title"/>
    <w:basedOn w:val="Normal"/>
    <w:qFormat/>
    <w:rsid w:val="000E6366"/>
    <w:pPr>
      <w:jc w:val="center"/>
    </w:pPr>
    <w:rPr>
      <w:sz w:val="48"/>
    </w:rPr>
  </w:style>
  <w:style w:type="paragraph" w:styleId="Subttulo">
    <w:name w:val="Subtitle"/>
    <w:basedOn w:val="Normal"/>
    <w:qFormat/>
    <w:rsid w:val="000E6366"/>
    <w:pPr>
      <w:jc w:val="center"/>
    </w:pPr>
    <w:rPr>
      <w:sz w:val="28"/>
    </w:rPr>
  </w:style>
  <w:style w:type="paragraph" w:styleId="ndice1">
    <w:name w:val="toc 1"/>
    <w:basedOn w:val="Normal"/>
    <w:next w:val="Normal"/>
    <w:autoRedefine/>
    <w:uiPriority w:val="39"/>
    <w:rsid w:val="00875F34"/>
    <w:pPr>
      <w:tabs>
        <w:tab w:val="right" w:leader="dot" w:pos="8494"/>
      </w:tabs>
      <w:spacing w:before="120" w:after="120"/>
    </w:pPr>
    <w:rPr>
      <w:rFonts w:ascii="NewsGotT" w:hAnsi="NewsGotT"/>
      <w:bCs/>
    </w:rPr>
  </w:style>
  <w:style w:type="paragraph" w:styleId="ndice2">
    <w:name w:val="toc 2"/>
    <w:basedOn w:val="Normal"/>
    <w:next w:val="Normal"/>
    <w:autoRedefine/>
    <w:uiPriority w:val="39"/>
    <w:rsid w:val="00955430"/>
    <w:pPr>
      <w:tabs>
        <w:tab w:val="right" w:leader="dot" w:pos="8494"/>
      </w:tabs>
      <w:ind w:left="200"/>
    </w:pPr>
    <w:rPr>
      <w:rFonts w:ascii="NewsGotT" w:hAnsi="NewsGotT"/>
    </w:rPr>
  </w:style>
  <w:style w:type="paragraph" w:styleId="ndice3">
    <w:name w:val="toc 3"/>
    <w:basedOn w:val="Normal"/>
    <w:next w:val="Normal"/>
    <w:autoRedefine/>
    <w:uiPriority w:val="39"/>
    <w:rsid w:val="00875F34"/>
    <w:pPr>
      <w:tabs>
        <w:tab w:val="right" w:leader="dot" w:pos="851"/>
        <w:tab w:val="right" w:leader="dot" w:pos="8789"/>
      </w:tabs>
      <w:ind w:left="403"/>
    </w:pPr>
    <w:rPr>
      <w:rFonts w:ascii="NewsGotT" w:hAnsi="NewsGotT"/>
      <w:iCs/>
      <w:sz w:val="18"/>
    </w:rPr>
  </w:style>
  <w:style w:type="paragraph" w:styleId="ndice4">
    <w:name w:val="toc 4"/>
    <w:basedOn w:val="Normal"/>
    <w:next w:val="Normal"/>
    <w:autoRedefine/>
    <w:uiPriority w:val="39"/>
    <w:rsid w:val="00FF20AE"/>
    <w:pPr>
      <w:ind w:left="600"/>
    </w:pPr>
    <w:rPr>
      <w:sz w:val="18"/>
      <w:szCs w:val="18"/>
    </w:rPr>
  </w:style>
  <w:style w:type="paragraph" w:styleId="ndice5">
    <w:name w:val="toc 5"/>
    <w:basedOn w:val="Normal"/>
    <w:next w:val="Normal"/>
    <w:autoRedefine/>
    <w:uiPriority w:val="39"/>
    <w:rsid w:val="00FF20AE"/>
    <w:pPr>
      <w:ind w:left="800"/>
    </w:pPr>
    <w:rPr>
      <w:sz w:val="18"/>
      <w:szCs w:val="18"/>
    </w:rPr>
  </w:style>
  <w:style w:type="paragraph" w:styleId="ndice6">
    <w:name w:val="toc 6"/>
    <w:basedOn w:val="Normal"/>
    <w:next w:val="Normal"/>
    <w:autoRedefine/>
    <w:uiPriority w:val="39"/>
    <w:rsid w:val="00FF20AE"/>
    <w:pPr>
      <w:ind w:left="1000"/>
    </w:pPr>
    <w:rPr>
      <w:sz w:val="18"/>
      <w:szCs w:val="18"/>
    </w:rPr>
  </w:style>
  <w:style w:type="paragraph" w:styleId="ndice7">
    <w:name w:val="toc 7"/>
    <w:basedOn w:val="Normal"/>
    <w:next w:val="Normal"/>
    <w:autoRedefine/>
    <w:uiPriority w:val="39"/>
    <w:rsid w:val="00FF20AE"/>
    <w:pPr>
      <w:ind w:left="1200"/>
    </w:pPr>
    <w:rPr>
      <w:sz w:val="18"/>
      <w:szCs w:val="18"/>
    </w:rPr>
  </w:style>
  <w:style w:type="paragraph" w:styleId="ndice8">
    <w:name w:val="toc 8"/>
    <w:basedOn w:val="Normal"/>
    <w:next w:val="Normal"/>
    <w:autoRedefine/>
    <w:uiPriority w:val="39"/>
    <w:rsid w:val="00FF20AE"/>
    <w:pPr>
      <w:ind w:left="1400"/>
    </w:pPr>
    <w:rPr>
      <w:sz w:val="18"/>
      <w:szCs w:val="18"/>
    </w:rPr>
  </w:style>
  <w:style w:type="paragraph" w:styleId="ndice9">
    <w:name w:val="toc 9"/>
    <w:basedOn w:val="Normal"/>
    <w:next w:val="Normal"/>
    <w:autoRedefine/>
    <w:uiPriority w:val="39"/>
    <w:rsid w:val="00FF20AE"/>
    <w:pPr>
      <w:ind w:left="1600"/>
    </w:pPr>
    <w:rPr>
      <w:sz w:val="18"/>
      <w:szCs w:val="18"/>
    </w:rPr>
  </w:style>
  <w:style w:type="paragraph" w:customStyle="1" w:styleId="LegendaFiguras">
    <w:name w:val="Legenda Figuras"/>
    <w:basedOn w:val="Normal"/>
    <w:next w:val="Corpodetexto2"/>
    <w:link w:val="LegendaFigurasCarcter"/>
    <w:rsid w:val="003D4E01"/>
    <w:pPr>
      <w:keepLines/>
      <w:widowControl w:val="0"/>
      <w:spacing w:before="60" w:after="360"/>
      <w:jc w:val="center"/>
    </w:pPr>
    <w:rPr>
      <w:bCs/>
    </w:rPr>
  </w:style>
  <w:style w:type="paragraph" w:customStyle="1" w:styleId="ind">
    <w:name w:val="ind"/>
    <w:basedOn w:val="Normal"/>
    <w:semiHidden/>
    <w:rsid w:val="00384C89"/>
    <w:pPr>
      <w:spacing w:before="240"/>
      <w:ind w:left="1380"/>
      <w:jc w:val="both"/>
    </w:pPr>
    <w:rPr>
      <w:rFonts w:ascii="Times" w:hAnsi="Times"/>
      <w:sz w:val="24"/>
    </w:rPr>
  </w:style>
  <w:style w:type="paragraph" w:customStyle="1" w:styleId="LegendaTabelas">
    <w:name w:val="Legenda Tabelas"/>
    <w:basedOn w:val="Normal"/>
    <w:link w:val="LegendaTabelasCarcter"/>
    <w:rsid w:val="00696E06"/>
    <w:pPr>
      <w:keepNext/>
      <w:keepLines/>
      <w:autoSpaceDE w:val="0"/>
      <w:autoSpaceDN w:val="0"/>
      <w:adjustRightInd w:val="0"/>
      <w:spacing w:after="120"/>
      <w:jc w:val="center"/>
    </w:pPr>
  </w:style>
  <w:style w:type="paragraph" w:customStyle="1" w:styleId="anchor">
    <w:name w:val="anchor"/>
    <w:basedOn w:val="Normal"/>
    <w:semiHidden/>
    <w:rsid w:val="00811821"/>
    <w:pPr>
      <w:spacing w:before="100" w:beforeAutospacing="1" w:after="100" w:afterAutospacing="1"/>
    </w:pPr>
    <w:rPr>
      <w:sz w:val="24"/>
      <w:szCs w:val="24"/>
    </w:rPr>
  </w:style>
  <w:style w:type="paragraph" w:customStyle="1" w:styleId="Default">
    <w:name w:val="Default"/>
    <w:link w:val="DefaultCarcter"/>
    <w:rsid w:val="003A45C8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customStyle="1" w:styleId="LegendaGraficos">
    <w:name w:val="Legenda Graficos"/>
    <w:basedOn w:val="LegendaFiguras"/>
    <w:semiHidden/>
    <w:rsid w:val="00E35020"/>
  </w:style>
  <w:style w:type="character" w:customStyle="1" w:styleId="CorpodetextoCarter">
    <w:name w:val="Corpo de texto Caráter"/>
    <w:link w:val="Corpodetexto"/>
    <w:rsid w:val="009F4CB9"/>
    <w:rPr>
      <w:rFonts w:eastAsiaTheme="minorHAnsi"/>
      <w:sz w:val="24"/>
      <w:szCs w:val="22"/>
      <w:lang w:eastAsia="en-US"/>
    </w:rPr>
  </w:style>
  <w:style w:type="character" w:customStyle="1" w:styleId="Estilo3CarcterCarcter">
    <w:name w:val="Estilo3 Carácter Carácter"/>
    <w:basedOn w:val="CorpodetextoCarter"/>
    <w:link w:val="Estilo3Carcter"/>
    <w:rsid w:val="00856393"/>
    <w:rPr>
      <w:rFonts w:eastAsiaTheme="minorHAnsi"/>
      <w:sz w:val="24"/>
      <w:szCs w:val="24"/>
      <w:lang w:val="pt-PT" w:eastAsia="pt-PT" w:bidi="ar-SA"/>
    </w:rPr>
  </w:style>
  <w:style w:type="paragraph" w:customStyle="1" w:styleId="Estilo4">
    <w:name w:val="Estilo4"/>
    <w:basedOn w:val="LegendaTabelas"/>
    <w:semiHidden/>
    <w:rsid w:val="005472FB"/>
    <w:pPr>
      <w:spacing w:before="60" w:after="60"/>
    </w:pPr>
  </w:style>
  <w:style w:type="paragraph" w:customStyle="1" w:styleId="Ttulodeseco">
    <w:name w:val="Título de secção"/>
    <w:basedOn w:val="Normal"/>
    <w:next w:val="Normal"/>
    <w:semiHidden/>
    <w:rsid w:val="00ED7816"/>
    <w:pPr>
      <w:pBdr>
        <w:bottom w:val="single" w:sz="6" w:space="1" w:color="808080"/>
      </w:pBdr>
      <w:spacing w:before="220" w:line="220" w:lineRule="atLeast"/>
    </w:pPr>
    <w:rPr>
      <w:rFonts w:ascii="Garamond" w:hAnsi="Garamond"/>
      <w:caps/>
      <w:spacing w:val="15"/>
      <w:lang w:eastAsia="en-US"/>
    </w:rPr>
  </w:style>
  <w:style w:type="character" w:customStyle="1" w:styleId="Corpodetexto2Carter">
    <w:name w:val="Corpo de texto 2 Caráter"/>
    <w:link w:val="Corpodetexto2"/>
    <w:rsid w:val="001829DC"/>
    <w:rPr>
      <w:sz w:val="28"/>
      <w:lang w:val="pt-PT" w:eastAsia="pt-PT" w:bidi="ar-SA"/>
    </w:rPr>
  </w:style>
  <w:style w:type="character" w:customStyle="1" w:styleId="LegendaFigurasCarcter">
    <w:name w:val="Legenda Figuras Carácter"/>
    <w:link w:val="LegendaFiguras"/>
    <w:rsid w:val="003D4E01"/>
    <w:rPr>
      <w:bCs/>
      <w:sz w:val="28"/>
      <w:lang w:val="pt-PT" w:eastAsia="pt-PT" w:bidi="ar-SA"/>
    </w:rPr>
  </w:style>
  <w:style w:type="paragraph" w:customStyle="1" w:styleId="CAPx">
    <w:name w:val="CAP_x"/>
    <w:basedOn w:val="Ttulo1"/>
    <w:next w:val="Corpodetexto"/>
    <w:semiHidden/>
    <w:rsid w:val="00776902"/>
    <w:rPr>
      <w:color w:val="FFFFFF"/>
      <w:sz w:val="10"/>
      <w:szCs w:val="10"/>
    </w:rPr>
  </w:style>
  <w:style w:type="paragraph" w:styleId="ndiceremissivo1">
    <w:name w:val="index 1"/>
    <w:basedOn w:val="Normal"/>
    <w:next w:val="Normal"/>
    <w:autoRedefine/>
    <w:semiHidden/>
    <w:rsid w:val="001F2A51"/>
    <w:pPr>
      <w:ind w:left="200" w:hanging="200"/>
    </w:pPr>
  </w:style>
  <w:style w:type="paragraph" w:customStyle="1" w:styleId="SimboloUM">
    <w:name w:val="Simbolo UM"/>
    <w:basedOn w:val="Normal"/>
    <w:next w:val="Corpodetexto"/>
    <w:link w:val="SimboloUMCarter"/>
    <w:rsid w:val="009D66BC"/>
    <w:pPr>
      <w:jc w:val="center"/>
    </w:pPr>
    <w:rPr>
      <w:b/>
      <w:sz w:val="36"/>
    </w:rPr>
  </w:style>
  <w:style w:type="numbering" w:styleId="111111">
    <w:name w:val="Outline List 2"/>
    <w:basedOn w:val="Semlista"/>
    <w:semiHidden/>
    <w:rsid w:val="00B5515E"/>
  </w:style>
  <w:style w:type="paragraph" w:customStyle="1" w:styleId="alineafiguras">
    <w:name w:val="alinea_figuras"/>
    <w:basedOn w:val="Corpodetexto"/>
    <w:rsid w:val="00402E5F"/>
    <w:pPr>
      <w:spacing w:after="0" w:line="240" w:lineRule="auto"/>
      <w:jc w:val="center"/>
    </w:pPr>
    <w:rPr>
      <w:sz w:val="18"/>
      <w:szCs w:val="18"/>
    </w:rPr>
  </w:style>
  <w:style w:type="paragraph" w:styleId="ndiceremissivo4">
    <w:name w:val="index 4"/>
    <w:basedOn w:val="Normal"/>
    <w:next w:val="Normal"/>
    <w:autoRedefine/>
    <w:semiHidden/>
    <w:rsid w:val="00592578"/>
    <w:pPr>
      <w:ind w:left="800" w:hanging="200"/>
    </w:pPr>
  </w:style>
  <w:style w:type="paragraph" w:customStyle="1" w:styleId="Titulo4">
    <w:name w:val="Titulo 4"/>
    <w:basedOn w:val="Ttulo3"/>
    <w:next w:val="Corpodetexto"/>
    <w:link w:val="Titulo4Carter"/>
    <w:rsid w:val="0074417B"/>
    <w:pPr>
      <w:numPr>
        <w:ilvl w:val="0"/>
        <w:numId w:val="0"/>
      </w:numPr>
      <w:tabs>
        <w:tab w:val="num" w:pos="851"/>
      </w:tabs>
      <w:ind w:left="851" w:hanging="851"/>
    </w:pPr>
  </w:style>
  <w:style w:type="paragraph" w:customStyle="1" w:styleId="PhDCabealhoFiguras">
    <w:name w:val="PhD_Cabeçalho_Figuras"/>
    <w:basedOn w:val="Corpodetexto"/>
    <w:rsid w:val="001537D5"/>
    <w:pPr>
      <w:keepNext/>
      <w:keepLines/>
      <w:spacing w:after="0" w:line="240" w:lineRule="auto"/>
      <w:jc w:val="center"/>
    </w:pPr>
    <w:rPr>
      <w:b/>
      <w:sz w:val="20"/>
      <w:szCs w:val="20"/>
      <w:lang w:val="en-GB"/>
    </w:rPr>
  </w:style>
  <w:style w:type="paragraph" w:customStyle="1" w:styleId="PhDFigura">
    <w:name w:val="PhD_Figura"/>
    <w:basedOn w:val="LegendaFiguras"/>
    <w:rsid w:val="00822CB9"/>
    <w:pPr>
      <w:keepNext/>
      <w:spacing w:before="0" w:after="120"/>
    </w:pPr>
  </w:style>
  <w:style w:type="character" w:customStyle="1" w:styleId="LegendaTabelasCarcter">
    <w:name w:val="Legenda Tabelas Carácter"/>
    <w:link w:val="LegendaTabelas"/>
    <w:rsid w:val="00696E06"/>
    <w:rPr>
      <w:lang w:val="pt-PT" w:eastAsia="pt-PT" w:bidi="ar-SA"/>
    </w:rPr>
  </w:style>
  <w:style w:type="paragraph" w:customStyle="1" w:styleId="Figurasemtabela">
    <w:name w:val="Figuras_em_tabela"/>
    <w:basedOn w:val="Normal"/>
    <w:rsid w:val="001537D5"/>
    <w:pPr>
      <w:keepNext/>
      <w:keepLines/>
      <w:widowControl w:val="0"/>
      <w:jc w:val="center"/>
    </w:pPr>
  </w:style>
  <w:style w:type="character" w:customStyle="1" w:styleId="Ttulo2Carter">
    <w:name w:val="Título 2 Caráter"/>
    <w:link w:val="Ttulo2"/>
    <w:rsid w:val="00EE1C09"/>
    <w:rPr>
      <w:b/>
      <w:bCs/>
      <w:kern w:val="32"/>
      <w:sz w:val="32"/>
      <w:szCs w:val="32"/>
    </w:rPr>
  </w:style>
  <w:style w:type="character" w:customStyle="1" w:styleId="Ttulo3Carter">
    <w:name w:val="Título 3 Caráter"/>
    <w:link w:val="Ttulo3"/>
    <w:rsid w:val="008C36B6"/>
    <w:rPr>
      <w:b/>
      <w:bCs/>
      <w:kern w:val="32"/>
      <w:sz w:val="28"/>
      <w:szCs w:val="24"/>
    </w:rPr>
  </w:style>
  <w:style w:type="paragraph" w:customStyle="1" w:styleId="Normal12">
    <w:name w:val="Normal12"/>
    <w:basedOn w:val="Normal"/>
    <w:rsid w:val="00D23DD4"/>
    <w:pPr>
      <w:spacing w:before="120" w:line="360" w:lineRule="auto"/>
      <w:ind w:firstLine="567"/>
      <w:jc w:val="both"/>
    </w:pPr>
    <w:rPr>
      <w:sz w:val="24"/>
      <w:lang w:eastAsia="en-US"/>
    </w:rPr>
  </w:style>
  <w:style w:type="character" w:styleId="Refdenotaderodap">
    <w:name w:val="footnote reference"/>
    <w:semiHidden/>
    <w:rsid w:val="00007D4B"/>
    <w:rPr>
      <w:vertAlign w:val="superscript"/>
    </w:rPr>
  </w:style>
  <w:style w:type="paragraph" w:customStyle="1" w:styleId="variaveisfiguras">
    <w:name w:val="variaveis_figuras"/>
    <w:basedOn w:val="Normal"/>
    <w:rsid w:val="00AF7700"/>
    <w:pPr>
      <w:keepNext/>
      <w:keepLines/>
      <w:widowControl w:val="0"/>
      <w:jc w:val="center"/>
    </w:pPr>
    <w:rPr>
      <w:sz w:val="18"/>
      <w:szCs w:val="18"/>
    </w:rPr>
  </w:style>
  <w:style w:type="paragraph" w:styleId="Textodenotaderodap">
    <w:name w:val="footnote text"/>
    <w:basedOn w:val="Normal"/>
    <w:link w:val="TextodenotaderodapCarter"/>
    <w:semiHidden/>
    <w:rsid w:val="00007D4B"/>
  </w:style>
  <w:style w:type="paragraph" w:customStyle="1" w:styleId="Indiceinicial">
    <w:name w:val="Indice_inicial"/>
    <w:basedOn w:val="SimboloUM"/>
    <w:link w:val="IndiceinicialCarcter"/>
    <w:rsid w:val="007679C5"/>
  </w:style>
  <w:style w:type="paragraph" w:customStyle="1" w:styleId="EstiloLegendaDireita">
    <w:name w:val="Estilo Legenda + Direita"/>
    <w:basedOn w:val="Normal"/>
    <w:rsid w:val="00B6305C"/>
    <w:pPr>
      <w:spacing w:after="240"/>
      <w:jc w:val="right"/>
    </w:pPr>
    <w:rPr>
      <w:b/>
      <w:bCs/>
    </w:rPr>
  </w:style>
  <w:style w:type="paragraph" w:customStyle="1" w:styleId="Estilo3">
    <w:name w:val="Estilo3"/>
    <w:basedOn w:val="Titulo4"/>
    <w:rsid w:val="00134FDB"/>
    <w:rPr>
      <w:lang w:val="en-GB"/>
    </w:rPr>
  </w:style>
  <w:style w:type="paragraph" w:customStyle="1" w:styleId="TextBody">
    <w:name w:val="Text Body"/>
    <w:basedOn w:val="Normal"/>
    <w:autoRedefine/>
    <w:rsid w:val="008961EE"/>
    <w:pPr>
      <w:spacing w:line="252" w:lineRule="auto"/>
      <w:jc w:val="both"/>
    </w:pPr>
    <w:rPr>
      <w:lang w:val="en-US" w:eastAsia="pt-BR"/>
    </w:rPr>
  </w:style>
  <w:style w:type="paragraph" w:customStyle="1" w:styleId="Text">
    <w:name w:val="Text"/>
    <w:basedOn w:val="Normal"/>
    <w:link w:val="TextChar"/>
    <w:autoRedefine/>
    <w:rsid w:val="008961EE"/>
    <w:pPr>
      <w:widowControl w:val="0"/>
      <w:spacing w:line="240" w:lineRule="atLeast"/>
      <w:ind w:firstLine="238"/>
      <w:jc w:val="both"/>
    </w:pPr>
    <w:rPr>
      <w:lang w:val="en-US" w:eastAsia="en-US"/>
    </w:rPr>
  </w:style>
  <w:style w:type="paragraph" w:styleId="Mapadodocumento">
    <w:name w:val="Document Map"/>
    <w:basedOn w:val="Normal"/>
    <w:semiHidden/>
    <w:rsid w:val="00B0179A"/>
    <w:pPr>
      <w:shd w:val="clear" w:color="auto" w:fill="000080"/>
    </w:pPr>
    <w:rPr>
      <w:rFonts w:ascii="Tahoma" w:hAnsi="Tahoma" w:cs="Tahoma"/>
    </w:rPr>
  </w:style>
  <w:style w:type="paragraph" w:customStyle="1" w:styleId="equaes">
    <w:name w:val="equações"/>
    <w:basedOn w:val="Normal"/>
    <w:autoRedefine/>
    <w:rsid w:val="003C2C33"/>
    <w:pPr>
      <w:framePr w:hSpace="141" w:wrap="around" w:vAnchor="text" w:hAnchor="margin" w:xAlign="center" w:y="51"/>
      <w:spacing w:after="240"/>
      <w:contextualSpacing/>
    </w:pPr>
    <w:rPr>
      <w:lang w:eastAsia="en-US"/>
    </w:rPr>
  </w:style>
  <w:style w:type="character" w:customStyle="1" w:styleId="TextChar">
    <w:name w:val="Text Char"/>
    <w:link w:val="Text"/>
    <w:rsid w:val="008961EE"/>
    <w:rPr>
      <w:lang w:val="en-US" w:eastAsia="en-US" w:bidi="ar-SA"/>
    </w:rPr>
  </w:style>
  <w:style w:type="paragraph" w:customStyle="1" w:styleId="TtuloSetor">
    <w:name w:val="Título Setor"/>
    <w:basedOn w:val="Corpodetexto"/>
    <w:rsid w:val="00FA1CF6"/>
    <w:pPr>
      <w:keepNext/>
      <w:keepLines/>
    </w:pPr>
    <w:rPr>
      <w:b/>
    </w:rPr>
  </w:style>
  <w:style w:type="character" w:customStyle="1" w:styleId="DefaultCarcter">
    <w:name w:val="Default Carácter"/>
    <w:link w:val="Default"/>
    <w:rsid w:val="00CF63A7"/>
    <w:rPr>
      <w:rFonts w:ascii="Arial" w:hAnsi="Arial" w:cs="Arial"/>
      <w:color w:val="000000"/>
      <w:sz w:val="24"/>
      <w:szCs w:val="24"/>
      <w:lang w:val="pt-PT" w:eastAsia="pt-PT" w:bidi="ar-SA"/>
    </w:rPr>
  </w:style>
  <w:style w:type="paragraph" w:customStyle="1" w:styleId="PhDLegendaFiguras">
    <w:name w:val="PhD_Legenda_Figuras"/>
    <w:basedOn w:val="LegendaFiguras"/>
    <w:link w:val="PhDLegendaFigurasCarter"/>
    <w:qFormat/>
    <w:rsid w:val="009576BB"/>
    <w:pPr>
      <w:spacing w:before="0" w:after="200" w:line="276" w:lineRule="auto"/>
    </w:pPr>
    <w:rPr>
      <w:rFonts w:ascii="NewsGotT" w:hAnsi="NewsGotT"/>
    </w:rPr>
  </w:style>
  <w:style w:type="paragraph" w:styleId="Textodebalo">
    <w:name w:val="Balloon Text"/>
    <w:basedOn w:val="Normal"/>
    <w:link w:val="TextodebaloCarter"/>
    <w:rsid w:val="005D28F4"/>
    <w:rPr>
      <w:rFonts w:ascii="Tahoma" w:hAnsi="Tahoma" w:cs="Tahoma"/>
      <w:sz w:val="16"/>
      <w:szCs w:val="16"/>
    </w:rPr>
  </w:style>
  <w:style w:type="character" w:customStyle="1" w:styleId="PhDLegendaFigurasCarter">
    <w:name w:val="PhD_Legenda_Figuras Caráter"/>
    <w:link w:val="PhDLegendaFiguras"/>
    <w:rsid w:val="009576BB"/>
    <w:rPr>
      <w:rFonts w:ascii="NewsGotT" w:hAnsi="NewsGotT"/>
      <w:bCs/>
    </w:rPr>
  </w:style>
  <w:style w:type="character" w:customStyle="1" w:styleId="TextodebaloCarter">
    <w:name w:val="Texto de balão Caráter"/>
    <w:link w:val="Textodebalo"/>
    <w:rsid w:val="005D28F4"/>
    <w:rPr>
      <w:rFonts w:ascii="Tahoma" w:hAnsi="Tahoma" w:cs="Tahoma"/>
      <w:sz w:val="16"/>
      <w:szCs w:val="16"/>
    </w:rPr>
  </w:style>
  <w:style w:type="paragraph" w:customStyle="1" w:styleId="LegendaTabela">
    <w:name w:val="Legenda Tabela"/>
    <w:basedOn w:val="PhDLegendaTabela"/>
    <w:link w:val="LegendaTabelaCarter"/>
    <w:qFormat/>
    <w:rsid w:val="0087789F"/>
  </w:style>
  <w:style w:type="paragraph" w:customStyle="1" w:styleId="Imagem">
    <w:name w:val="Imagem"/>
    <w:basedOn w:val="Normal"/>
    <w:link w:val="ImagemCarter"/>
    <w:rsid w:val="00AA7417"/>
    <w:pPr>
      <w:contextualSpacing/>
      <w:jc w:val="center"/>
    </w:pPr>
    <w:rPr>
      <w:sz w:val="24"/>
      <w:szCs w:val="24"/>
    </w:rPr>
  </w:style>
  <w:style w:type="character" w:customStyle="1" w:styleId="LegendaTabelaCarter">
    <w:name w:val="Legenda Tabela Caráter"/>
    <w:basedOn w:val="LegendaTabelasCarcter"/>
    <w:link w:val="LegendaTabela"/>
    <w:rsid w:val="0087789F"/>
    <w:rPr>
      <w:lang w:val="pt-PT" w:eastAsia="pt-PT" w:bidi="ar-SA"/>
    </w:rPr>
  </w:style>
  <w:style w:type="paragraph" w:customStyle="1" w:styleId="LegendaFigura">
    <w:name w:val="Legenda Figura"/>
    <w:basedOn w:val="LegendaFiguras"/>
    <w:link w:val="LegendaFiguraCarter"/>
    <w:qFormat/>
    <w:rsid w:val="00824DAE"/>
  </w:style>
  <w:style w:type="character" w:customStyle="1" w:styleId="ImagemCarter">
    <w:name w:val="Imagem Caráter"/>
    <w:basedOn w:val="Tipodeletrapredefinidodopargrafo"/>
    <w:link w:val="Imagem"/>
    <w:rsid w:val="00AA7417"/>
    <w:rPr>
      <w:sz w:val="24"/>
      <w:szCs w:val="24"/>
      <w:lang w:val="pt-PT" w:eastAsia="pt-PT" w:bidi="ar-SA"/>
    </w:rPr>
  </w:style>
  <w:style w:type="paragraph" w:customStyle="1" w:styleId="imagem0">
    <w:name w:val="imagem"/>
    <w:basedOn w:val="Corpodetexto"/>
    <w:link w:val="imagemCarcter"/>
    <w:qFormat/>
    <w:rsid w:val="003254C7"/>
    <w:pPr>
      <w:spacing w:after="0" w:line="240" w:lineRule="auto"/>
      <w:jc w:val="center"/>
    </w:pPr>
    <w:rPr>
      <w:noProof/>
    </w:rPr>
  </w:style>
  <w:style w:type="character" w:customStyle="1" w:styleId="LegendaFiguraCarter">
    <w:name w:val="Legenda Figura Caráter"/>
    <w:basedOn w:val="LegendaFigurasCarcter"/>
    <w:link w:val="LegendaFigura"/>
    <w:rsid w:val="00824DAE"/>
    <w:rPr>
      <w:bCs/>
      <w:sz w:val="28"/>
      <w:lang w:val="pt-PT" w:eastAsia="pt-PT" w:bidi="ar-SA"/>
    </w:rPr>
  </w:style>
  <w:style w:type="character" w:customStyle="1" w:styleId="imagemCarcter">
    <w:name w:val="imagem Carácter"/>
    <w:basedOn w:val="CorpodetextoCarter"/>
    <w:link w:val="imagem0"/>
    <w:rsid w:val="003254C7"/>
    <w:rPr>
      <w:rFonts w:eastAsiaTheme="minorHAnsi"/>
      <w:noProof/>
      <w:sz w:val="24"/>
      <w:szCs w:val="24"/>
      <w:lang w:val="pt-PT" w:eastAsia="pt-PT" w:bidi="ar-SA"/>
    </w:rPr>
  </w:style>
  <w:style w:type="paragraph" w:customStyle="1" w:styleId="resumos">
    <w:name w:val="resumos"/>
    <w:basedOn w:val="Indiceinicial"/>
    <w:link w:val="resumosCarcter"/>
    <w:qFormat/>
    <w:rsid w:val="00823573"/>
    <w:pPr>
      <w:spacing w:after="960"/>
    </w:pPr>
  </w:style>
  <w:style w:type="paragraph" w:customStyle="1" w:styleId="referencias">
    <w:name w:val="referencias"/>
    <w:basedOn w:val="NormalWeb"/>
    <w:link w:val="referenciasCarcter"/>
    <w:rsid w:val="00823573"/>
    <w:pPr>
      <w:ind w:left="640" w:hanging="640"/>
    </w:pPr>
  </w:style>
  <w:style w:type="character" w:customStyle="1" w:styleId="SimboloUMCarter">
    <w:name w:val="Simbolo UM Caráter"/>
    <w:basedOn w:val="Tipodeletrapredefinidodopargrafo"/>
    <w:link w:val="SimboloUM"/>
    <w:rsid w:val="00823573"/>
    <w:rPr>
      <w:b/>
      <w:sz w:val="36"/>
    </w:rPr>
  </w:style>
  <w:style w:type="character" w:customStyle="1" w:styleId="IndiceinicialCarcter">
    <w:name w:val="Indice_inicial Carácter"/>
    <w:basedOn w:val="SimboloUMCarter"/>
    <w:link w:val="Indiceinicial"/>
    <w:rsid w:val="00823573"/>
    <w:rPr>
      <w:b/>
      <w:sz w:val="36"/>
    </w:rPr>
  </w:style>
  <w:style w:type="character" w:customStyle="1" w:styleId="resumosCarcter">
    <w:name w:val="resumos Carácter"/>
    <w:basedOn w:val="IndiceinicialCarcter"/>
    <w:link w:val="resumos"/>
    <w:rsid w:val="00823573"/>
    <w:rPr>
      <w:b/>
      <w:sz w:val="36"/>
    </w:rPr>
  </w:style>
  <w:style w:type="character" w:customStyle="1" w:styleId="NormalWebCarter">
    <w:name w:val="Normal (Web) Caráter"/>
    <w:basedOn w:val="Tipodeletrapredefinidodopargrafo"/>
    <w:link w:val="NormalWeb"/>
    <w:semiHidden/>
    <w:rsid w:val="00823573"/>
    <w:rPr>
      <w:color w:val="000000"/>
      <w:sz w:val="24"/>
      <w:lang w:val="en-GB"/>
    </w:rPr>
  </w:style>
  <w:style w:type="character" w:customStyle="1" w:styleId="referenciasCarcter">
    <w:name w:val="referencias Carácter"/>
    <w:basedOn w:val="NormalWebCarter"/>
    <w:link w:val="referencias"/>
    <w:rsid w:val="00823573"/>
    <w:rPr>
      <w:color w:val="000000"/>
      <w:sz w:val="24"/>
      <w:lang w:val="en-GB"/>
    </w:rPr>
  </w:style>
  <w:style w:type="paragraph" w:customStyle="1" w:styleId="trao">
    <w:name w:val="traço"/>
    <w:basedOn w:val="Corpodetexto"/>
    <w:link w:val="traoCarcter"/>
    <w:qFormat/>
    <w:rsid w:val="00215A4C"/>
    <w:pPr>
      <w:numPr>
        <w:numId w:val="2"/>
      </w:numPr>
      <w:ind w:left="499" w:hanging="357"/>
      <w:contextualSpacing/>
    </w:pPr>
  </w:style>
  <w:style w:type="character" w:customStyle="1" w:styleId="traoCarcter">
    <w:name w:val="traço Carácter"/>
    <w:basedOn w:val="CorpodetextoCarter"/>
    <w:link w:val="trao"/>
    <w:rsid w:val="00215A4C"/>
    <w:rPr>
      <w:rFonts w:eastAsiaTheme="minorHAnsi"/>
      <w:sz w:val="24"/>
      <w:szCs w:val="22"/>
      <w:lang w:eastAsia="en-US"/>
    </w:rPr>
  </w:style>
  <w:style w:type="paragraph" w:customStyle="1" w:styleId="Normal1">
    <w:name w:val="Normal1"/>
    <w:basedOn w:val="Corpodetexto"/>
    <w:link w:val="normalCarcter"/>
    <w:qFormat/>
    <w:rsid w:val="00823573"/>
    <w:pPr>
      <w:tabs>
        <w:tab w:val="left" w:pos="288"/>
      </w:tabs>
      <w:spacing w:after="120" w:line="228" w:lineRule="auto"/>
      <w:ind w:firstLine="288"/>
    </w:pPr>
    <w:rPr>
      <w:rFonts w:eastAsia="MS Mincho"/>
      <w:spacing w:val="-1"/>
      <w:lang w:val="en-US"/>
    </w:rPr>
  </w:style>
  <w:style w:type="character" w:customStyle="1" w:styleId="normalCarcter">
    <w:name w:val="normal Carácter"/>
    <w:basedOn w:val="CorpodetextoCarter"/>
    <w:link w:val="Normal1"/>
    <w:rsid w:val="00823573"/>
    <w:rPr>
      <w:rFonts w:eastAsia="MS Mincho"/>
      <w:spacing w:val="-1"/>
      <w:sz w:val="24"/>
      <w:szCs w:val="24"/>
      <w:lang w:val="en-US" w:eastAsia="en-US" w:bidi="ar-SA"/>
    </w:rPr>
  </w:style>
  <w:style w:type="character" w:styleId="Refdecomentrio">
    <w:name w:val="annotation reference"/>
    <w:basedOn w:val="Tipodeletrapredefinidodopargrafo"/>
    <w:uiPriority w:val="99"/>
    <w:rsid w:val="00823573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rsid w:val="00823573"/>
    <w:rPr>
      <w:rFonts w:ascii="NewsGotT" w:hAnsi="NewsGotT"/>
    </w:rPr>
  </w:style>
  <w:style w:type="character" w:customStyle="1" w:styleId="TextodecomentrioCarter">
    <w:name w:val="Texto de comentário Caráter"/>
    <w:basedOn w:val="Tipodeletrapredefinidodopargrafo"/>
    <w:link w:val="Textodecomentrio"/>
    <w:rsid w:val="00823573"/>
    <w:rPr>
      <w:rFonts w:ascii="NewsGotT" w:hAnsi="NewsGotT"/>
    </w:rPr>
  </w:style>
  <w:style w:type="paragraph" w:styleId="Assuntodecomentrio">
    <w:name w:val="annotation subject"/>
    <w:basedOn w:val="Textodecomentrio"/>
    <w:next w:val="Textodecomentrio"/>
    <w:link w:val="AssuntodecomentrioCarter"/>
    <w:rsid w:val="00823573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rsid w:val="00823573"/>
    <w:rPr>
      <w:rFonts w:ascii="NewsGotT" w:hAnsi="NewsGotT"/>
      <w:b/>
      <w:bCs/>
    </w:rPr>
  </w:style>
  <w:style w:type="character" w:customStyle="1" w:styleId="st1">
    <w:name w:val="st1"/>
    <w:basedOn w:val="Tipodeletrapredefinidodopargrafo"/>
    <w:rsid w:val="00823573"/>
  </w:style>
  <w:style w:type="paragraph" w:styleId="Reviso">
    <w:name w:val="Revision"/>
    <w:hidden/>
    <w:uiPriority w:val="99"/>
    <w:semiHidden/>
    <w:rsid w:val="00823573"/>
    <w:rPr>
      <w:rFonts w:ascii="NewsGotT" w:hAnsi="NewsGotT"/>
    </w:rPr>
  </w:style>
  <w:style w:type="character" w:styleId="TextodoMarcadordePosio">
    <w:name w:val="Placeholder Text"/>
    <w:basedOn w:val="Tipodeletrapredefinidodopargrafo"/>
    <w:uiPriority w:val="99"/>
    <w:semiHidden/>
    <w:rsid w:val="00823573"/>
    <w:rPr>
      <w:color w:val="808080"/>
    </w:rPr>
  </w:style>
  <w:style w:type="paragraph" w:customStyle="1" w:styleId="numeroequao">
    <w:name w:val="numero equação"/>
    <w:link w:val="numeroequaoCarcter"/>
    <w:qFormat/>
    <w:rsid w:val="00823573"/>
    <w:pPr>
      <w:jc w:val="right"/>
    </w:pPr>
    <w:rPr>
      <w:rFonts w:ascii="Symbol" w:eastAsia="MS Mincho" w:hAnsi="Symbol" w:cs="Symbol"/>
      <w:lang w:val="en-US" w:eastAsia="en-US"/>
    </w:rPr>
  </w:style>
  <w:style w:type="character" w:customStyle="1" w:styleId="numeroequaoCarcter">
    <w:name w:val="numero equação Carácter"/>
    <w:basedOn w:val="Tipodeletrapredefinidodopargrafo"/>
    <w:link w:val="numeroequao"/>
    <w:rsid w:val="005539D1"/>
    <w:rPr>
      <w:rFonts w:ascii="Symbol" w:eastAsia="MS Mincho" w:hAnsi="Symbol" w:cs="Symbol"/>
      <w:lang w:val="en-US" w:eastAsia="en-US"/>
    </w:rPr>
  </w:style>
  <w:style w:type="paragraph" w:customStyle="1" w:styleId="PhDLegendaTabela">
    <w:name w:val="PhD_Legenda_Tabela"/>
    <w:basedOn w:val="Normal"/>
    <w:link w:val="PhDLegendaTabelaCarter"/>
    <w:rsid w:val="009576BB"/>
    <w:pPr>
      <w:keepNext/>
      <w:keepLines/>
      <w:autoSpaceDE w:val="0"/>
      <w:autoSpaceDN w:val="0"/>
      <w:adjustRightInd w:val="0"/>
      <w:spacing w:after="120"/>
      <w:jc w:val="center"/>
    </w:pPr>
    <w:rPr>
      <w:rFonts w:ascii="NewsGotT" w:hAnsi="NewsGotT"/>
    </w:rPr>
  </w:style>
  <w:style w:type="character" w:customStyle="1" w:styleId="PhDLegendaTabelaCarter">
    <w:name w:val="PhD_Legenda_Tabela Caráter"/>
    <w:basedOn w:val="Tipodeletrapredefinidodopargrafo"/>
    <w:link w:val="PhDLegendaTabela"/>
    <w:rsid w:val="009576BB"/>
    <w:rPr>
      <w:rFonts w:ascii="NewsGotT" w:hAnsi="NewsGotT"/>
    </w:rPr>
  </w:style>
  <w:style w:type="character" w:styleId="nfase">
    <w:name w:val="Emphasis"/>
    <w:basedOn w:val="Tipodeletrapredefinidodopargrafo"/>
    <w:uiPriority w:val="20"/>
    <w:qFormat/>
    <w:rsid w:val="00823573"/>
    <w:rPr>
      <w:i/>
      <w:iCs/>
    </w:rPr>
  </w:style>
  <w:style w:type="paragraph" w:customStyle="1" w:styleId="referencia">
    <w:name w:val="referencia"/>
    <w:basedOn w:val="Normal"/>
    <w:link w:val="referenciaCarcter"/>
    <w:rsid w:val="00823573"/>
    <w:pPr>
      <w:autoSpaceDE w:val="0"/>
      <w:autoSpaceDN w:val="0"/>
      <w:adjustRightInd w:val="0"/>
      <w:ind w:left="520" w:hanging="520"/>
      <w:jc w:val="both"/>
    </w:pPr>
    <w:rPr>
      <w:rFonts w:ascii="NewsGotT" w:hAnsi="NewsGotT"/>
      <w:szCs w:val="24"/>
      <w:lang w:val="en-US"/>
    </w:rPr>
  </w:style>
  <w:style w:type="character" w:customStyle="1" w:styleId="referenciaCarcter">
    <w:name w:val="referencia Carácter"/>
    <w:basedOn w:val="Tipodeletrapredefinidodopargrafo"/>
    <w:link w:val="referencia"/>
    <w:rsid w:val="00823573"/>
    <w:rPr>
      <w:rFonts w:ascii="NewsGotT" w:hAnsi="NewsGotT"/>
      <w:szCs w:val="24"/>
      <w:lang w:val="en-US"/>
    </w:rPr>
  </w:style>
  <w:style w:type="paragraph" w:customStyle="1" w:styleId="CorpodeTextosemParagrafoPHD">
    <w:name w:val="Corpo de Texto sem Paragrafo_PHD"/>
    <w:basedOn w:val="Corpodetexto"/>
    <w:link w:val="CorpodeTextosemParagrafoPHDCarter"/>
    <w:qFormat/>
    <w:rsid w:val="00691F6E"/>
    <w:pPr>
      <w:spacing w:after="0"/>
    </w:pPr>
  </w:style>
  <w:style w:type="character" w:customStyle="1" w:styleId="CorpodeTextosemParagrafoPHDCarter">
    <w:name w:val="Corpo de Texto sem Paragrafo_PHD Caráter"/>
    <w:basedOn w:val="CorpodetextoCarter"/>
    <w:link w:val="CorpodeTextosemParagrafoPHD"/>
    <w:rsid w:val="00691F6E"/>
    <w:rPr>
      <w:rFonts w:eastAsiaTheme="minorHAnsi"/>
      <w:sz w:val="24"/>
      <w:szCs w:val="24"/>
      <w:lang w:val="pt-PT" w:eastAsia="pt-PT" w:bidi="ar-SA"/>
    </w:rPr>
  </w:style>
  <w:style w:type="character" w:customStyle="1" w:styleId="RodapCarter">
    <w:name w:val="Rodapé Caráter"/>
    <w:basedOn w:val="Tipodeletrapredefinidodopargrafo"/>
    <w:link w:val="Rodap"/>
    <w:semiHidden/>
    <w:rsid w:val="00E87825"/>
  </w:style>
  <w:style w:type="paragraph" w:customStyle="1" w:styleId="NormalTrabalho">
    <w:name w:val="Normal_Trabalho"/>
    <w:basedOn w:val="Corpodetexto"/>
    <w:link w:val="NormalTrabalhoCarcter"/>
    <w:qFormat/>
    <w:rsid w:val="00E87825"/>
    <w:pPr>
      <w:spacing w:after="120"/>
    </w:pPr>
    <w:rPr>
      <w:rFonts w:ascii="NewsGotT" w:hAnsi="NewsGotT"/>
      <w:lang w:val="en-US"/>
    </w:rPr>
  </w:style>
  <w:style w:type="character" w:customStyle="1" w:styleId="NormalTrabalhoCarcter">
    <w:name w:val="Normal_Trabalho Carácter"/>
    <w:basedOn w:val="CorpodetextoCarter"/>
    <w:link w:val="NormalTrabalho"/>
    <w:rsid w:val="00E87825"/>
    <w:rPr>
      <w:rFonts w:ascii="NewsGotT" w:eastAsiaTheme="minorHAnsi" w:hAnsi="NewsGotT"/>
      <w:sz w:val="24"/>
      <w:szCs w:val="24"/>
      <w:lang w:val="en-US" w:eastAsia="pt-PT" w:bidi="ar-SA"/>
    </w:rPr>
  </w:style>
  <w:style w:type="character" w:customStyle="1" w:styleId="AvanodecorpodetextoCarter">
    <w:name w:val="Avanço de corpo de texto Caráter"/>
    <w:basedOn w:val="Tipodeletrapredefinidodopargrafo"/>
    <w:link w:val="Avanodecorpodetexto"/>
    <w:semiHidden/>
    <w:rsid w:val="00E87825"/>
  </w:style>
  <w:style w:type="paragraph" w:customStyle="1" w:styleId="legendatabela0">
    <w:name w:val="legenda_tabela"/>
    <w:basedOn w:val="LegendaTabelas"/>
    <w:link w:val="legendatabelaCarcter"/>
    <w:rsid w:val="00E87825"/>
    <w:rPr>
      <w:rFonts w:ascii="NewsGotT" w:hAnsi="NewsGotT"/>
    </w:rPr>
  </w:style>
  <w:style w:type="character" w:customStyle="1" w:styleId="legendatabelaCarcter">
    <w:name w:val="legenda_tabela Carácter"/>
    <w:basedOn w:val="LegendaTabelasCarcter"/>
    <w:link w:val="legendatabela0"/>
    <w:rsid w:val="00E87825"/>
    <w:rPr>
      <w:rFonts w:ascii="NewsGotT" w:hAnsi="NewsGotT"/>
      <w:lang w:val="pt-PT" w:eastAsia="pt-PT" w:bidi="ar-SA"/>
    </w:rPr>
  </w:style>
  <w:style w:type="paragraph" w:customStyle="1" w:styleId="Teste1">
    <w:name w:val="Teste1"/>
    <w:basedOn w:val="Normal"/>
    <w:rsid w:val="00E87825"/>
    <w:pPr>
      <w:suppressAutoHyphens/>
      <w:spacing w:line="360" w:lineRule="auto"/>
      <w:ind w:left="567" w:hanging="283"/>
      <w:jc w:val="both"/>
    </w:pPr>
    <w:rPr>
      <w:rFonts w:ascii="NewsGotT" w:hAnsi="NewsGotT"/>
      <w:sz w:val="24"/>
      <w:szCs w:val="24"/>
      <w:lang w:eastAsia="ar-SA"/>
    </w:rPr>
  </w:style>
  <w:style w:type="paragraph" w:customStyle="1" w:styleId="negrito">
    <w:name w:val="negrito"/>
    <w:basedOn w:val="NormalTrabalho"/>
    <w:link w:val="negritoCarcter"/>
    <w:qFormat/>
    <w:rsid w:val="00E87825"/>
    <w:pPr>
      <w:spacing w:before="120" w:line="240" w:lineRule="auto"/>
    </w:pPr>
    <w:rPr>
      <w:b/>
    </w:rPr>
  </w:style>
  <w:style w:type="character" w:customStyle="1" w:styleId="negritoCarcter">
    <w:name w:val="negrito Carácter"/>
    <w:basedOn w:val="NormalTrabalhoCarcter"/>
    <w:link w:val="negrito"/>
    <w:rsid w:val="00E87825"/>
    <w:rPr>
      <w:rFonts w:ascii="NewsGotT" w:eastAsiaTheme="minorHAnsi" w:hAnsi="NewsGotT"/>
      <w:b/>
      <w:sz w:val="24"/>
      <w:szCs w:val="24"/>
      <w:lang w:val="en-US" w:eastAsia="pt-PT" w:bidi="ar-SA"/>
    </w:rPr>
  </w:style>
  <w:style w:type="paragraph" w:customStyle="1" w:styleId="text0">
    <w:name w:val="text"/>
    <w:basedOn w:val="Normal"/>
    <w:link w:val="textCarcter"/>
    <w:rsid w:val="00E87825"/>
    <w:pPr>
      <w:suppressAutoHyphens/>
      <w:spacing w:line="240" w:lineRule="exact"/>
      <w:ind w:firstLine="187"/>
      <w:jc w:val="both"/>
    </w:pPr>
    <w:rPr>
      <w:rFonts w:ascii="NewsGotT" w:hAnsi="NewsGotT"/>
      <w:lang w:val="en-US"/>
    </w:rPr>
  </w:style>
  <w:style w:type="character" w:customStyle="1" w:styleId="st">
    <w:name w:val="st"/>
    <w:rsid w:val="00E87825"/>
  </w:style>
  <w:style w:type="character" w:customStyle="1" w:styleId="textCarcter">
    <w:name w:val="text Carácter"/>
    <w:link w:val="text0"/>
    <w:rsid w:val="00E87825"/>
    <w:rPr>
      <w:rFonts w:ascii="NewsGotT" w:hAnsi="NewsGotT"/>
      <w:lang w:val="en-US"/>
    </w:rPr>
  </w:style>
  <w:style w:type="character" w:customStyle="1" w:styleId="LegendaFiguraCarcter">
    <w:name w:val="Legenda Figura Carácter"/>
    <w:basedOn w:val="Tipodeletrapredefinidodopargrafo"/>
    <w:rsid w:val="00E87825"/>
    <w:rPr>
      <w:rFonts w:eastAsia="MS Mincho"/>
      <w:noProof/>
      <w:sz w:val="16"/>
      <w:szCs w:val="16"/>
      <w:lang w:val="en-US" w:eastAsia="en-US"/>
    </w:rPr>
  </w:style>
  <w:style w:type="paragraph" w:customStyle="1" w:styleId="Nivel3">
    <w:name w:val="Nivel3"/>
    <w:basedOn w:val="Ttulo3"/>
    <w:link w:val="Nivel3Carter"/>
    <w:qFormat/>
    <w:rsid w:val="00E87825"/>
    <w:pPr>
      <w:numPr>
        <w:ilvl w:val="0"/>
        <w:numId w:val="0"/>
      </w:numPr>
      <w:tabs>
        <w:tab w:val="left" w:pos="567"/>
        <w:tab w:val="left" w:pos="1701"/>
      </w:tabs>
      <w:spacing w:before="240" w:after="120"/>
      <w:jc w:val="both"/>
    </w:pPr>
    <w:rPr>
      <w:rFonts w:ascii="NewsGotT" w:hAnsi="NewsGotT" w:cs="Arial"/>
      <w:lang w:val="en-US"/>
    </w:rPr>
  </w:style>
  <w:style w:type="character" w:customStyle="1" w:styleId="Nivel3Carter">
    <w:name w:val="Nivel3 Caráter"/>
    <w:basedOn w:val="Ttulo3Carter"/>
    <w:link w:val="Nivel3"/>
    <w:rsid w:val="00E87825"/>
    <w:rPr>
      <w:rFonts w:ascii="NewsGotT" w:hAnsi="NewsGotT" w:cs="Arial"/>
      <w:b/>
      <w:bCs/>
      <w:kern w:val="32"/>
      <w:sz w:val="24"/>
      <w:szCs w:val="24"/>
      <w:lang w:val="en-US"/>
    </w:rPr>
  </w:style>
  <w:style w:type="paragraph" w:customStyle="1" w:styleId="TextodepoisEquao">
    <w:name w:val="Texto_depois_Equação"/>
    <w:basedOn w:val="NormalTrabalho"/>
    <w:link w:val="TextodepoisEquaoCarter"/>
    <w:qFormat/>
    <w:rsid w:val="00E87825"/>
  </w:style>
  <w:style w:type="paragraph" w:customStyle="1" w:styleId="variavel">
    <w:name w:val="variavel"/>
    <w:basedOn w:val="NormalTrabalho"/>
    <w:link w:val="variavelCarter"/>
    <w:qFormat/>
    <w:rsid w:val="00E87825"/>
    <w:rPr>
      <w:i/>
    </w:rPr>
  </w:style>
  <w:style w:type="character" w:customStyle="1" w:styleId="TextodepoisEquaoCarter">
    <w:name w:val="Texto_depois_Equação Caráter"/>
    <w:basedOn w:val="NormalTrabalhoCarcter"/>
    <w:link w:val="TextodepoisEquao"/>
    <w:rsid w:val="00E87825"/>
    <w:rPr>
      <w:rFonts w:ascii="NewsGotT" w:eastAsiaTheme="minorHAnsi" w:hAnsi="NewsGotT"/>
      <w:sz w:val="24"/>
      <w:szCs w:val="24"/>
      <w:lang w:val="en-US" w:eastAsia="pt-PT" w:bidi="ar-SA"/>
    </w:rPr>
  </w:style>
  <w:style w:type="character" w:customStyle="1" w:styleId="variavelCarter">
    <w:name w:val="variavel Caráter"/>
    <w:basedOn w:val="NormalTrabalhoCarcter"/>
    <w:link w:val="variavel"/>
    <w:rsid w:val="00E87825"/>
    <w:rPr>
      <w:rFonts w:ascii="NewsGotT" w:eastAsiaTheme="minorHAnsi" w:hAnsi="NewsGotT"/>
      <w:i/>
      <w:sz w:val="24"/>
      <w:szCs w:val="24"/>
      <w:lang w:val="en-US" w:eastAsia="pt-PT" w:bidi="ar-SA"/>
    </w:rPr>
  </w:style>
  <w:style w:type="paragraph" w:customStyle="1" w:styleId="TableTitle">
    <w:name w:val="Table Title"/>
    <w:basedOn w:val="Normal"/>
    <w:link w:val="TableTitleCarter"/>
    <w:rsid w:val="00E87825"/>
    <w:pPr>
      <w:jc w:val="center"/>
    </w:pPr>
    <w:rPr>
      <w:smallCaps/>
      <w:sz w:val="16"/>
      <w:szCs w:val="16"/>
      <w:lang w:val="en-US" w:eastAsia="en-US"/>
    </w:rPr>
  </w:style>
  <w:style w:type="character" w:customStyle="1" w:styleId="TableTitleCarter">
    <w:name w:val="Table Title Caráter"/>
    <w:basedOn w:val="Tipodeletrapredefinidodopargrafo"/>
    <w:link w:val="TableTitle"/>
    <w:rsid w:val="00E87825"/>
    <w:rPr>
      <w:smallCaps/>
      <w:sz w:val="16"/>
      <w:szCs w:val="16"/>
      <w:lang w:val="en-US" w:eastAsia="en-US"/>
    </w:rPr>
  </w:style>
  <w:style w:type="paragraph" w:customStyle="1" w:styleId="NormalSemParagrafo">
    <w:name w:val="Normal Sem Paragrafo"/>
    <w:basedOn w:val="NormalTrabalho"/>
    <w:link w:val="NormalSemParagrafoCarter"/>
    <w:qFormat/>
    <w:rsid w:val="00E87825"/>
  </w:style>
  <w:style w:type="character" w:customStyle="1" w:styleId="NormalSemParagrafoCarter">
    <w:name w:val="Normal Sem Paragrafo Caráter"/>
    <w:basedOn w:val="NormalTrabalhoCarcter"/>
    <w:link w:val="NormalSemParagrafo"/>
    <w:rsid w:val="00E87825"/>
    <w:rPr>
      <w:rFonts w:ascii="NewsGotT" w:eastAsiaTheme="minorHAnsi" w:hAnsi="NewsGotT"/>
      <w:sz w:val="24"/>
      <w:szCs w:val="24"/>
      <w:lang w:val="en-US" w:eastAsia="pt-PT" w:bidi="ar-SA"/>
    </w:rPr>
  </w:style>
  <w:style w:type="paragraph" w:customStyle="1" w:styleId="ReferenciasPHD">
    <w:name w:val="Referencias_PHD"/>
    <w:basedOn w:val="NormalWeb"/>
    <w:link w:val="ReferenciasPHDCarter"/>
    <w:qFormat/>
    <w:rsid w:val="00032305"/>
    <w:pPr>
      <w:spacing w:before="0" w:after="120"/>
      <w:ind w:left="641" w:hanging="641"/>
      <w:jc w:val="both"/>
    </w:pPr>
    <w:rPr>
      <w:sz w:val="22"/>
      <w:lang w:val="en-US"/>
    </w:rPr>
  </w:style>
  <w:style w:type="character" w:customStyle="1" w:styleId="ReferenciasPHDCarter">
    <w:name w:val="Referencias_PHD Caráter"/>
    <w:basedOn w:val="Tipodeletrapredefinidodopargrafo"/>
    <w:link w:val="ReferenciasPHD"/>
    <w:rsid w:val="00032305"/>
    <w:rPr>
      <w:color w:val="000000"/>
      <w:sz w:val="22"/>
      <w:lang w:val="en-US"/>
    </w:rPr>
  </w:style>
  <w:style w:type="paragraph" w:customStyle="1" w:styleId="PostTable">
    <w:name w:val="Post_Table"/>
    <w:basedOn w:val="NormalTrabalho"/>
    <w:link w:val="PostTableCarter"/>
    <w:rsid w:val="00B46E5F"/>
    <w:pPr>
      <w:spacing w:after="0" w:line="240" w:lineRule="auto"/>
    </w:pPr>
    <w:rPr>
      <w:rFonts w:ascii="Times New Roman" w:hAnsi="Times New Roman"/>
      <w:sz w:val="20"/>
      <w:szCs w:val="16"/>
    </w:rPr>
  </w:style>
  <w:style w:type="character" w:customStyle="1" w:styleId="PostTableCarter">
    <w:name w:val="Post_Table Caráter"/>
    <w:basedOn w:val="NormalTrabalhoCarcter"/>
    <w:link w:val="PostTable"/>
    <w:rsid w:val="00B46E5F"/>
    <w:rPr>
      <w:rFonts w:ascii="NewsGotT" w:eastAsiaTheme="minorHAnsi" w:hAnsi="NewsGotT"/>
      <w:sz w:val="24"/>
      <w:szCs w:val="16"/>
      <w:lang w:val="en-US" w:eastAsia="en-US" w:bidi="ar-SA"/>
    </w:rPr>
  </w:style>
  <w:style w:type="paragraph" w:customStyle="1" w:styleId="sectionhead1">
    <w:name w:val="section head (1)"/>
    <w:basedOn w:val="Normal"/>
    <w:rsid w:val="00B51FC7"/>
    <w:pPr>
      <w:numPr>
        <w:numId w:val="3"/>
      </w:numPr>
      <w:tabs>
        <w:tab w:val="left" w:pos="360"/>
      </w:tabs>
      <w:suppressAutoHyphens/>
      <w:spacing w:before="120" w:after="120" w:line="216" w:lineRule="auto"/>
      <w:ind w:left="0" w:firstLine="0"/>
      <w:jc w:val="center"/>
    </w:pPr>
    <w:rPr>
      <w:smallCaps/>
      <w:lang w:val="en-US"/>
    </w:rPr>
  </w:style>
  <w:style w:type="paragraph" w:customStyle="1" w:styleId="Normalpaper">
    <w:name w:val="Normal_paper"/>
    <w:basedOn w:val="text0"/>
    <w:link w:val="NormalpaperCarcter"/>
    <w:rsid w:val="00B51FC7"/>
    <w:pPr>
      <w:spacing w:after="120"/>
    </w:pPr>
  </w:style>
  <w:style w:type="character" w:customStyle="1" w:styleId="NormalpaperCarcter">
    <w:name w:val="Normal_paper Carácter"/>
    <w:basedOn w:val="textCarcter"/>
    <w:link w:val="Normalpaper"/>
    <w:rsid w:val="00B51FC7"/>
    <w:rPr>
      <w:rFonts w:ascii="NewsGotT" w:hAnsi="NewsGotT"/>
      <w:lang w:val="en-US"/>
    </w:rPr>
  </w:style>
  <w:style w:type="paragraph" w:customStyle="1" w:styleId="LegandaFigura">
    <w:name w:val="Leganda Figura"/>
    <w:basedOn w:val="Textodenotaderodap"/>
    <w:link w:val="LegandaFiguraCarcter"/>
    <w:rsid w:val="00B51FC7"/>
    <w:pPr>
      <w:suppressAutoHyphens/>
      <w:autoSpaceDE w:val="0"/>
      <w:spacing w:line="216" w:lineRule="auto"/>
      <w:jc w:val="both"/>
    </w:pPr>
  </w:style>
  <w:style w:type="character" w:customStyle="1" w:styleId="TextodenotaderodapCarter">
    <w:name w:val="Texto de nota de rodapé Caráter"/>
    <w:link w:val="Textodenotaderodap"/>
    <w:semiHidden/>
    <w:rsid w:val="00B51FC7"/>
  </w:style>
  <w:style w:type="character" w:customStyle="1" w:styleId="LegandaFiguraCarcter">
    <w:name w:val="Leganda Figura Carácter"/>
    <w:basedOn w:val="TextodenotaderodapCarter"/>
    <w:link w:val="LegandaFigura"/>
    <w:rsid w:val="00B51FC7"/>
  </w:style>
  <w:style w:type="character" w:customStyle="1" w:styleId="msqrt">
    <w:name w:val="msqrt"/>
    <w:basedOn w:val="Tipodeletrapredefinidodopargrafo"/>
    <w:rsid w:val="00DE5280"/>
  </w:style>
  <w:style w:type="character" w:customStyle="1" w:styleId="mn">
    <w:name w:val="mn"/>
    <w:basedOn w:val="Tipodeletrapredefinidodopargrafo"/>
    <w:rsid w:val="00DE5280"/>
  </w:style>
  <w:style w:type="paragraph" w:customStyle="1" w:styleId="Cabealho10">
    <w:name w:val="Cabeçalho 10"/>
    <w:basedOn w:val="Titulo4"/>
    <w:link w:val="Cabealho10Carter"/>
    <w:qFormat/>
    <w:rsid w:val="00596A74"/>
    <w:rPr>
      <w:rFonts w:eastAsia="MS Mincho"/>
    </w:rPr>
  </w:style>
  <w:style w:type="character" w:customStyle="1" w:styleId="Titulo4Carter">
    <w:name w:val="Titulo 4 Caráter"/>
    <w:basedOn w:val="Ttulo3Carter"/>
    <w:link w:val="Titulo4"/>
    <w:rsid w:val="00596A74"/>
    <w:rPr>
      <w:b/>
      <w:bCs/>
      <w:kern w:val="32"/>
      <w:sz w:val="28"/>
      <w:szCs w:val="24"/>
    </w:rPr>
  </w:style>
  <w:style w:type="character" w:customStyle="1" w:styleId="Cabealho10Carter">
    <w:name w:val="Cabeçalho 10 Caráter"/>
    <w:basedOn w:val="Titulo4Carter"/>
    <w:link w:val="Cabealho10"/>
    <w:rsid w:val="00596A74"/>
    <w:rPr>
      <w:rFonts w:eastAsia="MS Mincho"/>
      <w:b/>
      <w:bCs/>
      <w:kern w:val="32"/>
      <w:sz w:val="24"/>
      <w:szCs w:val="24"/>
    </w:rPr>
  </w:style>
  <w:style w:type="paragraph" w:styleId="PargrafodaLista">
    <w:name w:val="List Paragraph"/>
    <w:basedOn w:val="Normal"/>
    <w:uiPriority w:val="34"/>
    <w:qFormat/>
    <w:rsid w:val="00B57C87"/>
    <w:pPr>
      <w:ind w:left="720"/>
      <w:contextualSpacing/>
    </w:pPr>
  </w:style>
  <w:style w:type="paragraph" w:customStyle="1" w:styleId="Legendatese">
    <w:name w:val="Legenda_tese"/>
    <w:basedOn w:val="Normal"/>
    <w:link w:val="LegendateseCarcter"/>
    <w:rsid w:val="00B6305C"/>
    <w:pPr>
      <w:suppressAutoHyphens/>
      <w:spacing w:before="120" w:after="320"/>
      <w:ind w:left="1077" w:hanging="1077"/>
    </w:pPr>
    <w:rPr>
      <w:bCs/>
      <w:lang w:eastAsia="ar-SA"/>
    </w:rPr>
  </w:style>
  <w:style w:type="paragraph" w:customStyle="1" w:styleId="Inferior">
    <w:name w:val="Inferior"/>
    <w:basedOn w:val="Normal"/>
    <w:link w:val="InferiorCarcter"/>
    <w:rsid w:val="003B2552"/>
    <w:pPr>
      <w:suppressAutoHyphens/>
      <w:spacing w:line="360" w:lineRule="auto"/>
      <w:jc w:val="both"/>
    </w:pPr>
    <w:rPr>
      <w:i/>
      <w:sz w:val="24"/>
      <w:szCs w:val="24"/>
      <w:vertAlign w:val="subscript"/>
      <w:lang w:eastAsia="ar-SA"/>
    </w:rPr>
  </w:style>
  <w:style w:type="paragraph" w:customStyle="1" w:styleId="Inferiorlinha">
    <w:name w:val="Inferior_linha"/>
    <w:basedOn w:val="Normal"/>
    <w:link w:val="InferiorlinhaCarcter"/>
    <w:rsid w:val="003B2552"/>
    <w:pPr>
      <w:suppressAutoHyphens/>
      <w:spacing w:line="360" w:lineRule="auto"/>
      <w:jc w:val="both"/>
    </w:pPr>
    <w:rPr>
      <w:i/>
      <w:sz w:val="24"/>
      <w:szCs w:val="24"/>
      <w:vertAlign w:val="subscript"/>
      <w:lang w:eastAsia="ar-SA"/>
    </w:rPr>
  </w:style>
  <w:style w:type="character" w:customStyle="1" w:styleId="InferiorCarcter">
    <w:name w:val="Inferior Carácter"/>
    <w:basedOn w:val="Tipodeletrapredefinidodopargrafo"/>
    <w:link w:val="Inferior"/>
    <w:rsid w:val="003B2552"/>
    <w:rPr>
      <w:i/>
      <w:sz w:val="24"/>
      <w:szCs w:val="24"/>
      <w:vertAlign w:val="subscript"/>
      <w:lang w:eastAsia="ar-SA"/>
    </w:rPr>
  </w:style>
  <w:style w:type="character" w:customStyle="1" w:styleId="InferiorlinhaCarcter">
    <w:name w:val="Inferior_linha Carácter"/>
    <w:basedOn w:val="Tipodeletrapredefinidodopargrafo"/>
    <w:link w:val="Inferiorlinha"/>
    <w:rsid w:val="003B2552"/>
    <w:rPr>
      <w:i/>
      <w:sz w:val="24"/>
      <w:szCs w:val="24"/>
      <w:vertAlign w:val="subscript"/>
      <w:lang w:eastAsia="ar-SA"/>
    </w:rPr>
  </w:style>
  <w:style w:type="character" w:customStyle="1" w:styleId="LegendateseCarcter">
    <w:name w:val="Legenda_tese Carácter"/>
    <w:basedOn w:val="Tipodeletrapredefinidodopargrafo"/>
    <w:link w:val="Legendatese"/>
    <w:rsid w:val="00B6305C"/>
    <w:rPr>
      <w:b w:val="0"/>
      <w:bCs/>
      <w:lang w:eastAsia="ar-SA"/>
    </w:rPr>
  </w:style>
  <w:style w:type="paragraph" w:customStyle="1" w:styleId="FigurasOT">
    <w:name w:val="Figuras_OT"/>
    <w:basedOn w:val="Legendatese"/>
    <w:rsid w:val="003B2552"/>
    <w:pPr>
      <w:keepNext/>
      <w:tabs>
        <w:tab w:val="left" w:pos="993"/>
      </w:tabs>
      <w:spacing w:before="240" w:after="120"/>
      <w:ind w:left="0" w:firstLine="0"/>
      <w:jc w:val="center"/>
    </w:pPr>
  </w:style>
  <w:style w:type="paragraph" w:customStyle="1" w:styleId="Estilo5">
    <w:name w:val="Estilo5"/>
    <w:basedOn w:val="Titulo4"/>
    <w:link w:val="Estilo5Carter"/>
    <w:qFormat/>
    <w:rsid w:val="006E6F4E"/>
  </w:style>
  <w:style w:type="character" w:customStyle="1" w:styleId="Estilo5Carter">
    <w:name w:val="Estilo5 Caráter"/>
    <w:basedOn w:val="Titulo4Carter"/>
    <w:link w:val="Estilo5"/>
    <w:rsid w:val="006E6F4E"/>
    <w:rPr>
      <w:b/>
      <w:bCs/>
      <w:kern w:val="32"/>
      <w:sz w:val="24"/>
      <w:szCs w:val="24"/>
    </w:rPr>
  </w:style>
  <w:style w:type="paragraph" w:customStyle="1" w:styleId="Tabela">
    <w:name w:val="Tabela"/>
    <w:basedOn w:val="Normal"/>
    <w:link w:val="TabelaCarter"/>
    <w:qFormat/>
    <w:rsid w:val="00D04E03"/>
    <w:pPr>
      <w:keepNext/>
      <w:keepLines/>
      <w:contextualSpacing/>
      <w:jc w:val="center"/>
    </w:pPr>
    <w:rPr>
      <w:lang w:val="en-US"/>
    </w:rPr>
  </w:style>
  <w:style w:type="character" w:customStyle="1" w:styleId="TabelaCarter">
    <w:name w:val="Tabela Caráter"/>
    <w:basedOn w:val="Tipodeletrapredefinidodopargrafo"/>
    <w:link w:val="Tabela"/>
    <w:rsid w:val="00D04E03"/>
    <w:rPr>
      <w:lang w:val="en-US"/>
    </w:rPr>
  </w:style>
  <w:style w:type="paragraph" w:customStyle="1" w:styleId="AssinaturaBE">
    <w:name w:val="Assinatura_BE"/>
    <w:basedOn w:val="SimboloUM"/>
    <w:link w:val="AssinaturaBECarter"/>
    <w:qFormat/>
    <w:rsid w:val="00ED25B2"/>
    <w:pPr>
      <w:jc w:val="left"/>
    </w:pPr>
    <w:rPr>
      <w:sz w:val="20"/>
    </w:rPr>
  </w:style>
  <w:style w:type="character" w:customStyle="1" w:styleId="AssinaturaBECarter">
    <w:name w:val="Assinatura_BE Caráter"/>
    <w:basedOn w:val="SimboloUMCarter"/>
    <w:link w:val="AssinaturaBE"/>
    <w:rsid w:val="00ED25B2"/>
    <w:rPr>
      <w:b/>
      <w:sz w:val="36"/>
    </w:rPr>
  </w:style>
  <w:style w:type="paragraph" w:customStyle="1" w:styleId="NarrowPHD">
    <w:name w:val="Narrow_PHD"/>
    <w:basedOn w:val="CorpodeTextosemParagrafoPHD"/>
    <w:link w:val="NarrowPHDCarter"/>
    <w:qFormat/>
    <w:rsid w:val="00714420"/>
    <w:rPr>
      <w:sz w:val="12"/>
    </w:rPr>
  </w:style>
  <w:style w:type="character" w:customStyle="1" w:styleId="NarrowPHDCarter">
    <w:name w:val="Narrow_PHD Caráter"/>
    <w:basedOn w:val="CorpodeTextosemParagrafoPHDCarter"/>
    <w:link w:val="NarrowPHD"/>
    <w:rsid w:val="00714420"/>
    <w:rPr>
      <w:rFonts w:eastAsiaTheme="minorHAnsi"/>
      <w:sz w:val="12"/>
      <w:szCs w:val="24"/>
      <w:lang w:val="pt-PT" w:eastAsia="pt-PT" w:bidi="ar-SA"/>
    </w:rPr>
  </w:style>
  <w:style w:type="paragraph" w:customStyle="1" w:styleId="PhDEquao">
    <w:name w:val="PhD_Equação"/>
    <w:basedOn w:val="Normal"/>
    <w:link w:val="PhDEquaoCarter"/>
    <w:qFormat/>
    <w:rsid w:val="005B32EF"/>
    <w:pPr>
      <w:spacing w:after="120"/>
      <w:jc w:val="center"/>
    </w:pPr>
    <w:rPr>
      <w:sz w:val="24"/>
      <w:szCs w:val="24"/>
    </w:rPr>
  </w:style>
  <w:style w:type="character" w:customStyle="1" w:styleId="PhDEquaoCarter">
    <w:name w:val="PhD_Equação Caráter"/>
    <w:basedOn w:val="Tipodeletrapredefinidodopargrafo"/>
    <w:link w:val="PhDEquao"/>
    <w:rsid w:val="005B32EF"/>
    <w:rPr>
      <w:sz w:val="24"/>
      <w:szCs w:val="24"/>
    </w:rPr>
  </w:style>
  <w:style w:type="character" w:styleId="Hiperligaovisitada">
    <w:name w:val="FollowedHyperlink"/>
    <w:basedOn w:val="Tipodeletrapredefinidodopargrafo"/>
    <w:rsid w:val="00DB13DB"/>
    <w:rPr>
      <w:color w:val="954F72" w:themeColor="followedHyperlink"/>
      <w:u w:val="single"/>
    </w:rPr>
  </w:style>
  <w:style w:type="paragraph" w:styleId="Legenda">
    <w:name w:val="caption"/>
    <w:basedOn w:val="Normal"/>
    <w:next w:val="Normal"/>
    <w:uiPriority w:val="35"/>
    <w:qFormat/>
    <w:rsid w:val="0072362B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SpellerrorPHD">
    <w:name w:val="Spell_error_PHD"/>
    <w:basedOn w:val="Corpodetexto"/>
    <w:link w:val="SpellerrorPHDCarter"/>
    <w:qFormat/>
    <w:rsid w:val="00750D7F"/>
    <w:pPr>
      <w:spacing w:before="120" w:after="120" w:line="240" w:lineRule="auto"/>
    </w:pPr>
    <w:rPr>
      <w:lang w:val="en-US"/>
    </w:rPr>
  </w:style>
  <w:style w:type="character" w:customStyle="1" w:styleId="SpellerrorPHDCarter">
    <w:name w:val="Spell_error_PHD Caráter"/>
    <w:basedOn w:val="CorpodetextoCarter"/>
    <w:link w:val="SpellerrorPHD"/>
    <w:rsid w:val="00750D7F"/>
    <w:rPr>
      <w:rFonts w:eastAsiaTheme="minorHAnsi"/>
      <w:sz w:val="24"/>
      <w:szCs w:val="22"/>
      <w:lang w:val="en-US" w:eastAsia="en-US"/>
    </w:rPr>
  </w:style>
  <w:style w:type="paragraph" w:customStyle="1" w:styleId="CorpodetextoAEPHD">
    <w:name w:val="Corpo de texto_AE_PHD"/>
    <w:basedOn w:val="Corpodetexto"/>
    <w:link w:val="CorpodetextoAEPHDCarter"/>
    <w:qFormat/>
    <w:rsid w:val="00800B0A"/>
    <w:pPr>
      <w:widowControl w:val="0"/>
      <w:spacing w:after="0"/>
    </w:pPr>
  </w:style>
  <w:style w:type="paragraph" w:customStyle="1" w:styleId="CorpodetextoDEPHD">
    <w:name w:val="Corpo de textoDE_PHD"/>
    <w:basedOn w:val="CorpodetextoAEPHD"/>
    <w:link w:val="CorpodetextoDEPHDCarter"/>
    <w:qFormat/>
    <w:rsid w:val="00E45B91"/>
  </w:style>
  <w:style w:type="character" w:customStyle="1" w:styleId="CorpodetextoAEPHDCarter">
    <w:name w:val="Corpo de texto_AE_PHD Caráter"/>
    <w:basedOn w:val="CorpodetextoCarter"/>
    <w:link w:val="CorpodetextoAEPHD"/>
    <w:rsid w:val="00800B0A"/>
    <w:rPr>
      <w:rFonts w:eastAsiaTheme="minorHAnsi"/>
      <w:sz w:val="24"/>
      <w:szCs w:val="22"/>
      <w:lang w:eastAsia="en-US"/>
    </w:rPr>
  </w:style>
  <w:style w:type="character" w:customStyle="1" w:styleId="CorpodetextoDEPHDCarter">
    <w:name w:val="Corpo de textoDE_PHD Caráter"/>
    <w:basedOn w:val="CorpodetextoAEPHDCarter"/>
    <w:link w:val="CorpodetextoDEPHD"/>
    <w:rsid w:val="00E45B91"/>
    <w:rPr>
      <w:rFonts w:eastAsiaTheme="minorHAnsi"/>
      <w:sz w:val="24"/>
      <w:szCs w:val="22"/>
      <w:lang w:eastAsia="en-US"/>
    </w:rPr>
  </w:style>
  <w:style w:type="character" w:customStyle="1" w:styleId="tabelainteriorCarcter">
    <w:name w:val="tabela interior Carácter"/>
    <w:basedOn w:val="Tipodeletrapredefinidodopargrafo"/>
    <w:link w:val="tabelainterior"/>
    <w:locked/>
    <w:rsid w:val="002A70F9"/>
    <w:rPr>
      <w:rFonts w:cstheme="minorHAnsi"/>
      <w:b/>
      <w:sz w:val="16"/>
      <w:szCs w:val="18"/>
    </w:rPr>
  </w:style>
  <w:style w:type="paragraph" w:customStyle="1" w:styleId="tabelainterior">
    <w:name w:val="tabela interior"/>
    <w:basedOn w:val="Normal"/>
    <w:link w:val="tabelainteriorCarcter"/>
    <w:qFormat/>
    <w:rsid w:val="002A70F9"/>
    <w:pPr>
      <w:jc w:val="center"/>
    </w:pPr>
    <w:rPr>
      <w:rFonts w:cstheme="minorHAnsi"/>
      <w:b/>
      <w:sz w:val="16"/>
      <w:szCs w:val="18"/>
    </w:rPr>
  </w:style>
  <w:style w:type="paragraph" w:customStyle="1" w:styleId="PhDcapitulosemnumero">
    <w:name w:val="PhD_capitulo_sem_numero"/>
    <w:basedOn w:val="Ttulo1"/>
    <w:link w:val="PhDcapitulosemnumeroCarter"/>
    <w:qFormat/>
    <w:rsid w:val="00650AD5"/>
    <w:pPr>
      <w:keepNext w:val="0"/>
      <w:widowControl w:val="0"/>
      <w:numPr>
        <w:numId w:val="0"/>
      </w:numPr>
      <w:tabs>
        <w:tab w:val="left" w:pos="0"/>
      </w:tabs>
      <w:spacing w:line="276" w:lineRule="auto"/>
    </w:pPr>
    <w:rPr>
      <w:rFonts w:eastAsiaTheme="majorEastAsia"/>
      <w:b w:val="0"/>
      <w:bCs w:val="0"/>
      <w:kern w:val="0"/>
      <w:szCs w:val="28"/>
      <w:lang w:eastAsia="en-US"/>
      <w14:scene3d>
        <w14:camera w14:prst="orthographicFront"/>
        <w14:lightRig w14:rig="threePt" w14:dir="t">
          <w14:rot w14:lat="0" w14:lon="0" w14:rev="0"/>
        </w14:lightRig>
      </w14:scene3d>
    </w:rPr>
  </w:style>
  <w:style w:type="character" w:customStyle="1" w:styleId="PhDcapitulosemnumeroCarter">
    <w:name w:val="PhD_capitulo_sem_numero Caráter"/>
    <w:basedOn w:val="Tipodeletrapredefinidodopargrafo"/>
    <w:link w:val="PhDcapitulosemnumero"/>
    <w:rsid w:val="00650AD5"/>
    <w:rPr>
      <w:rFonts w:eastAsiaTheme="majorEastAsia"/>
      <w:sz w:val="40"/>
      <w:szCs w:val="28"/>
      <w:lang w:eastAsia="en-US"/>
      <w14:scene3d>
        <w14:camera w14:prst="orthographicFront"/>
        <w14:lightRig w14:rig="threePt" w14:dir="t">
          <w14:rot w14:lat="0" w14:lon="0" w14:rev="0"/>
        </w14:lightRig>
      </w14:scene3d>
    </w:rPr>
  </w:style>
  <w:style w:type="numbering" w:customStyle="1" w:styleId="Estilo6">
    <w:name w:val="Estilo6"/>
    <w:uiPriority w:val="99"/>
    <w:rsid w:val="000249B3"/>
  </w:style>
  <w:style w:type="numbering" w:customStyle="1" w:styleId="Estilo7">
    <w:name w:val="Estilo7"/>
    <w:uiPriority w:val="99"/>
    <w:rsid w:val="00EF6921"/>
    <w:pPr>
      <w:numPr>
        <w:numId w:val="4"/>
      </w:numPr>
    </w:pPr>
  </w:style>
  <w:style w:type="numbering" w:customStyle="1" w:styleId="Estilo8">
    <w:name w:val="Estilo8"/>
    <w:uiPriority w:val="99"/>
    <w:rsid w:val="00626C7F"/>
    <w:pPr>
      <w:numPr>
        <w:numId w:val="6"/>
      </w:numPr>
    </w:pPr>
  </w:style>
  <w:style w:type="character" w:customStyle="1" w:styleId="keyvalue">
    <w:name w:val="keyvalue"/>
    <w:basedOn w:val="Tipodeletrapredefinidodopargrafo"/>
    <w:rsid w:val="00920C78"/>
  </w:style>
  <w:style w:type="character" w:customStyle="1" w:styleId="texhtml">
    <w:name w:val="texhtml"/>
    <w:basedOn w:val="Tipodeletrapredefinidodopargrafo"/>
    <w:rsid w:val="00623789"/>
  </w:style>
  <w:style w:type="paragraph" w:customStyle="1" w:styleId="PhDIngls">
    <w:name w:val="PhD_Inglês"/>
    <w:basedOn w:val="Corpodetexto"/>
    <w:link w:val="PhDInglsCarter"/>
    <w:qFormat/>
    <w:rsid w:val="00AE0E56"/>
    <w:rPr>
      <w:i/>
      <w:lang w:val="en-US"/>
    </w:rPr>
  </w:style>
  <w:style w:type="character" w:customStyle="1" w:styleId="PhDInglsCarter">
    <w:name w:val="PhD_Inglês Caráter"/>
    <w:basedOn w:val="CorpodetextoCarter"/>
    <w:link w:val="PhDIngls"/>
    <w:rsid w:val="00AE0E56"/>
    <w:rPr>
      <w:rFonts w:eastAsiaTheme="minorHAnsi"/>
      <w:i/>
      <w:sz w:val="24"/>
      <w:szCs w:val="22"/>
      <w:lang w:val="en-US" w:eastAsia="en-US"/>
    </w:rPr>
  </w:style>
  <w:style w:type="character" w:customStyle="1" w:styleId="highlight">
    <w:name w:val="highlight"/>
    <w:basedOn w:val="Tipodeletrapredefinidodopargrafo"/>
    <w:rsid w:val="008D30BB"/>
  </w:style>
  <w:style w:type="paragraph" w:customStyle="1" w:styleId="Empresas">
    <w:name w:val="Empresas"/>
    <w:basedOn w:val="Corpodetexto"/>
    <w:link w:val="EmpresasCarter"/>
    <w:qFormat/>
    <w:rsid w:val="005175F5"/>
    <w:rPr>
      <w:i/>
      <w:noProof/>
      <w:lang w:val="en-US"/>
    </w:rPr>
  </w:style>
  <w:style w:type="character" w:customStyle="1" w:styleId="EmpresasCarter">
    <w:name w:val="Empresas Caráter"/>
    <w:basedOn w:val="CorpodetextoCarter"/>
    <w:link w:val="Empresas"/>
    <w:rsid w:val="005175F5"/>
    <w:rPr>
      <w:rFonts w:eastAsiaTheme="minorHAnsi"/>
      <w:i/>
      <w:noProof/>
      <w:sz w:val="24"/>
      <w:szCs w:val="22"/>
      <w:lang w:val="en-US" w:eastAsia="en-US"/>
    </w:rPr>
  </w:style>
  <w:style w:type="paragraph" w:customStyle="1" w:styleId="Publicaes">
    <w:name w:val="Publicações"/>
    <w:basedOn w:val="Corpodetexto"/>
    <w:link w:val="PublicaesCarter"/>
    <w:qFormat/>
    <w:rsid w:val="00337C5F"/>
    <w:pPr>
      <w:numPr>
        <w:numId w:val="8"/>
      </w:numPr>
      <w:spacing w:after="120" w:line="276" w:lineRule="auto"/>
    </w:pPr>
    <w:rPr>
      <w:szCs w:val="24"/>
      <w:lang w:val="en-US"/>
    </w:rPr>
  </w:style>
  <w:style w:type="character" w:customStyle="1" w:styleId="PublicaesCarter">
    <w:name w:val="Publicações Caráter"/>
    <w:basedOn w:val="CorpodetextoCarter"/>
    <w:link w:val="Publicaes"/>
    <w:rsid w:val="00337C5F"/>
    <w:rPr>
      <w:rFonts w:eastAsiaTheme="minorHAnsi"/>
      <w:sz w:val="24"/>
      <w:szCs w:val="24"/>
      <w:lang w:val="en-US" w:eastAsia="en-US"/>
    </w:rPr>
  </w:style>
  <w:style w:type="paragraph" w:customStyle="1" w:styleId="NormalArtigo">
    <w:name w:val="Normal Artigo"/>
    <w:basedOn w:val="Corpodetexto"/>
    <w:link w:val="NormalArtigoCarter"/>
    <w:qFormat/>
    <w:rsid w:val="00A93A79"/>
    <w:pPr>
      <w:tabs>
        <w:tab w:val="clear" w:pos="567"/>
        <w:tab w:val="left" w:pos="288"/>
      </w:tabs>
      <w:spacing w:after="120" w:line="228" w:lineRule="auto"/>
      <w:ind w:firstLine="288"/>
    </w:pPr>
    <w:rPr>
      <w:rFonts w:eastAsia="MS Mincho"/>
      <w:spacing w:val="-1"/>
      <w:lang w:val="en-US"/>
    </w:rPr>
  </w:style>
  <w:style w:type="character" w:customStyle="1" w:styleId="NormalArtigoCarter">
    <w:name w:val="Normal Artigo Caráter"/>
    <w:basedOn w:val="CorpodetextoCarter"/>
    <w:link w:val="NormalArtigo"/>
    <w:rsid w:val="00A93A79"/>
    <w:rPr>
      <w:rFonts w:eastAsia="MS Mincho"/>
      <w:spacing w:val="-1"/>
      <w:sz w:val="24"/>
      <w:szCs w:val="22"/>
      <w:lang w:val="en-US" w:eastAsia="en-US"/>
    </w:rPr>
  </w:style>
  <w:style w:type="paragraph" w:customStyle="1" w:styleId="equao">
    <w:name w:val="equação"/>
    <w:basedOn w:val="Normal"/>
    <w:link w:val="equaoCarcter"/>
    <w:qFormat/>
    <w:rsid w:val="00A93A79"/>
    <w:pPr>
      <w:spacing w:after="120"/>
      <w:jc w:val="center"/>
    </w:pPr>
    <w:rPr>
      <w:sz w:val="24"/>
      <w:szCs w:val="24"/>
      <w:lang w:val="en-US"/>
    </w:rPr>
  </w:style>
  <w:style w:type="character" w:customStyle="1" w:styleId="equaoCarcter">
    <w:name w:val="equação Carácter"/>
    <w:link w:val="equao"/>
    <w:rsid w:val="00A93A79"/>
    <w:rPr>
      <w:sz w:val="24"/>
      <w:szCs w:val="24"/>
      <w:lang w:val="en-US"/>
    </w:rPr>
  </w:style>
  <w:style w:type="paragraph" w:customStyle="1" w:styleId="corpotextodepoisequacao">
    <w:name w:val="corpo_texto_depois_equacao"/>
    <w:basedOn w:val="NormalTrabalho"/>
    <w:link w:val="corpotextodepoisequacaoCarter"/>
    <w:qFormat/>
    <w:rsid w:val="00D347C2"/>
    <w:pPr>
      <w:tabs>
        <w:tab w:val="clear" w:pos="567"/>
      </w:tabs>
      <w:contextualSpacing/>
    </w:pPr>
    <w:rPr>
      <w:szCs w:val="24"/>
      <w:lang w:eastAsia="pt-PT"/>
    </w:rPr>
  </w:style>
  <w:style w:type="character" w:customStyle="1" w:styleId="corpotextodepoisequacaoCarter">
    <w:name w:val="corpo_texto_depois_equacao Caráter"/>
    <w:basedOn w:val="NormalTrabalhoCarcter"/>
    <w:link w:val="corpotextodepoisequacao"/>
    <w:rsid w:val="00D347C2"/>
    <w:rPr>
      <w:rFonts w:ascii="NewsGotT" w:eastAsiaTheme="minorHAnsi" w:hAnsi="NewsGotT"/>
      <w:sz w:val="24"/>
      <w:szCs w:val="24"/>
      <w:lang w:val="en-US" w:eastAsia="pt-PT" w:bidi="ar-SA"/>
    </w:rPr>
  </w:style>
  <w:style w:type="paragraph" w:customStyle="1" w:styleId="Legendatabelatese">
    <w:name w:val="Legenda_tabela_tese"/>
    <w:basedOn w:val="Legenda"/>
    <w:rsid w:val="00AF7EE3"/>
    <w:pPr>
      <w:suppressAutoHyphens/>
      <w:spacing w:before="240" w:after="120"/>
      <w:ind w:left="1021" w:hanging="1021"/>
    </w:pPr>
    <w:rPr>
      <w:bCs/>
      <w:i w:val="0"/>
      <w:iCs w:val="0"/>
      <w:color w:val="auto"/>
      <w:sz w:val="20"/>
      <w:szCs w:val="20"/>
      <w:lang w:eastAsia="ar-SA"/>
    </w:rPr>
  </w:style>
  <w:style w:type="character" w:styleId="Forte">
    <w:name w:val="Strong"/>
    <w:basedOn w:val="Tipodeletrapredefinidodopargrafo"/>
    <w:uiPriority w:val="22"/>
    <w:qFormat/>
    <w:rsid w:val="00576C41"/>
    <w:rPr>
      <w:b/>
      <w:bCs/>
    </w:rPr>
  </w:style>
  <w:style w:type="paragraph" w:customStyle="1" w:styleId="Nomes">
    <w:name w:val="Nomes"/>
    <w:basedOn w:val="CorpodetextoAEPHD"/>
    <w:link w:val="NomesCarter"/>
    <w:qFormat/>
    <w:rsid w:val="00C22F3C"/>
    <w:rPr>
      <w:noProof/>
    </w:rPr>
  </w:style>
  <w:style w:type="character" w:customStyle="1" w:styleId="NomesCarter">
    <w:name w:val="Nomes Caráter"/>
    <w:basedOn w:val="CorpodetextoAEPHDCarter"/>
    <w:link w:val="Nomes"/>
    <w:rsid w:val="00C22F3C"/>
    <w:rPr>
      <w:rFonts w:eastAsiaTheme="minorHAnsi"/>
      <w:noProof/>
      <w:sz w:val="24"/>
      <w:szCs w:val="22"/>
      <w:lang w:eastAsia="en-US"/>
    </w:rPr>
  </w:style>
  <w:style w:type="paragraph" w:customStyle="1" w:styleId="EquaesNovas">
    <w:name w:val="Equações_Novas"/>
    <w:basedOn w:val="Normal"/>
    <w:link w:val="EquaesNovasCarter"/>
    <w:qFormat/>
    <w:rsid w:val="00F84141"/>
    <w:pPr>
      <w:jc w:val="center"/>
    </w:pPr>
  </w:style>
  <w:style w:type="character" w:customStyle="1" w:styleId="EquaesNovasCarter">
    <w:name w:val="Equações_Novas Caráter"/>
    <w:basedOn w:val="Tipodeletrapredefinidodopargrafo"/>
    <w:link w:val="EquaesNovas"/>
    <w:rsid w:val="00F84141"/>
  </w:style>
  <w:style w:type="paragraph" w:customStyle="1" w:styleId="CorpodetextoAFigPHD">
    <w:name w:val="Corpo de texto_A_Fig_PHD"/>
    <w:basedOn w:val="CorpodetextoAEPHD"/>
    <w:link w:val="CorpodetextoAFigPHDCarter"/>
    <w:qFormat/>
    <w:rsid w:val="00DB7373"/>
    <w:pPr>
      <w:spacing w:after="200"/>
    </w:pPr>
  </w:style>
  <w:style w:type="character" w:customStyle="1" w:styleId="CorpodetextoAFigPHDCarter">
    <w:name w:val="Corpo de texto_A_Fig_PHD Caráter"/>
    <w:basedOn w:val="CorpodetextoAEPHDCarter"/>
    <w:link w:val="CorpodetextoAFigPHD"/>
    <w:rsid w:val="00DB7373"/>
    <w:rPr>
      <w:rFonts w:eastAsiaTheme="minorHAnsi"/>
      <w:sz w:val="24"/>
      <w:szCs w:val="22"/>
      <w:lang w:eastAsia="en-US"/>
    </w:rPr>
  </w:style>
  <w:style w:type="character" w:customStyle="1" w:styleId="fontstyle01">
    <w:name w:val="fontstyle01"/>
    <w:basedOn w:val="Tipodeletrapredefinidodopargrafo"/>
    <w:rsid w:val="00D71EA7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Tipodeletrapredefinidodopargrafo"/>
    <w:rsid w:val="00D131BC"/>
    <w:rPr>
      <w:rFonts w:ascii="TimesNewRomanPS-BoldItalicMT" w:hAnsi="TimesNewRomanPS-BoldItalicMT" w:hint="default"/>
      <w:b/>
      <w:bCs/>
      <w:i/>
      <w:iCs/>
      <w:color w:val="000000"/>
      <w:sz w:val="20"/>
      <w:szCs w:val="20"/>
    </w:rPr>
  </w:style>
  <w:style w:type="paragraph" w:styleId="Listacommarcas">
    <w:name w:val="List Bullet"/>
    <w:basedOn w:val="Normal"/>
    <w:rsid w:val="000547A4"/>
    <w:pPr>
      <w:numPr>
        <w:numId w:val="10"/>
      </w:numPr>
      <w:contextualSpacing/>
    </w:pPr>
  </w:style>
  <w:style w:type="paragraph" w:customStyle="1" w:styleId="CorpoInglesPHD">
    <w:name w:val="Corpo_Ingles_PHD"/>
    <w:basedOn w:val="Corpodetexto"/>
    <w:link w:val="CorpoInglesPHDCarter"/>
    <w:qFormat/>
    <w:rsid w:val="009840C3"/>
    <w:rPr>
      <w:lang w:val="en-US"/>
    </w:rPr>
  </w:style>
  <w:style w:type="paragraph" w:customStyle="1" w:styleId="PhDkeywordsingles">
    <w:name w:val="PhD_keywords_ingles"/>
    <w:basedOn w:val="Normal"/>
    <w:link w:val="PhDkeywordsinglesCarter"/>
    <w:qFormat/>
    <w:rsid w:val="009840C3"/>
    <w:pPr>
      <w:tabs>
        <w:tab w:val="left" w:pos="567"/>
      </w:tabs>
      <w:spacing w:after="200" w:line="360" w:lineRule="auto"/>
      <w:ind w:left="1814" w:hanging="1814"/>
      <w:jc w:val="both"/>
    </w:pPr>
    <w:rPr>
      <w:rFonts w:eastAsiaTheme="minorHAnsi"/>
      <w:sz w:val="24"/>
      <w:szCs w:val="22"/>
      <w:lang w:val="en-US" w:eastAsia="en-US"/>
    </w:rPr>
  </w:style>
  <w:style w:type="character" w:customStyle="1" w:styleId="CorpoInglesPHDCarter">
    <w:name w:val="Corpo_Ingles_PHD Caráter"/>
    <w:basedOn w:val="CorpodetextoCarter"/>
    <w:link w:val="CorpoInglesPHD"/>
    <w:rsid w:val="009840C3"/>
    <w:rPr>
      <w:rFonts w:eastAsiaTheme="minorHAnsi"/>
      <w:sz w:val="24"/>
      <w:szCs w:val="22"/>
      <w:lang w:val="en-US" w:eastAsia="en-US"/>
    </w:rPr>
  </w:style>
  <w:style w:type="character" w:customStyle="1" w:styleId="PhDkeywordsinglesCarter">
    <w:name w:val="PhD_keywords_ingles Caráter"/>
    <w:basedOn w:val="Tipodeletrapredefinidodopargrafo"/>
    <w:link w:val="PhDkeywordsingles"/>
    <w:rsid w:val="009840C3"/>
    <w:rPr>
      <w:rFonts w:eastAsiaTheme="minorHAnsi"/>
      <w:sz w:val="24"/>
      <w:szCs w:val="22"/>
      <w:lang w:val="en-US" w:eastAsia="en-US"/>
    </w:rPr>
  </w:style>
  <w:style w:type="paragraph" w:customStyle="1" w:styleId="EquaoPHD">
    <w:name w:val="Equação_PHD"/>
    <w:basedOn w:val="Normal"/>
    <w:link w:val="EquaoPHDCarter"/>
    <w:qFormat/>
    <w:rsid w:val="00831103"/>
    <w:pPr>
      <w:spacing w:after="120"/>
      <w:jc w:val="center"/>
    </w:pPr>
    <w:rPr>
      <w:sz w:val="24"/>
      <w:szCs w:val="24"/>
    </w:rPr>
  </w:style>
  <w:style w:type="character" w:customStyle="1" w:styleId="EquaoPHDCarter">
    <w:name w:val="Equação_PHD Caráter"/>
    <w:basedOn w:val="Tipodeletrapredefinidodopargrafo"/>
    <w:link w:val="EquaoPHD"/>
    <w:rsid w:val="00831103"/>
    <w:rPr>
      <w:sz w:val="24"/>
      <w:szCs w:val="24"/>
    </w:rPr>
  </w:style>
  <w:style w:type="paragraph" w:customStyle="1" w:styleId="PhDCorpoTextoDepoisTabela">
    <w:name w:val="PhD_Corpo_Texto_Depois_Tabela"/>
    <w:basedOn w:val="Corpodetexto"/>
    <w:qFormat/>
    <w:rsid w:val="00B66544"/>
    <w:pPr>
      <w:spacing w:before="120"/>
    </w:pPr>
    <w:rPr>
      <w:rFonts w:ascii="NewsGotT" w:hAnsi="NewsGotT"/>
    </w:rPr>
  </w:style>
  <w:style w:type="paragraph" w:customStyle="1" w:styleId="PhDCorpo">
    <w:name w:val="PhD_Corpo"/>
    <w:basedOn w:val="Corpodetexto"/>
    <w:qFormat/>
    <w:rsid w:val="00B66544"/>
    <w:rPr>
      <w:rFonts w:ascii="NewsGotT" w:hAnsi="NewsGotT"/>
    </w:rPr>
  </w:style>
  <w:style w:type="paragraph" w:customStyle="1" w:styleId="PhDCabealho2">
    <w:name w:val="PhD_Cabeçalho2"/>
    <w:basedOn w:val="Ttulo2"/>
    <w:qFormat/>
    <w:rsid w:val="00B66544"/>
    <w:rPr>
      <w:rFonts w:ascii="NewsGotT" w:hAnsi="NewsGotT"/>
    </w:rPr>
  </w:style>
  <w:style w:type="paragraph" w:customStyle="1" w:styleId="PhDCabealho1">
    <w:name w:val="PhD_Cabeçalho1"/>
    <w:basedOn w:val="Ttulo1"/>
    <w:qFormat/>
    <w:rsid w:val="00B66544"/>
    <w:rPr>
      <w:rFonts w:ascii="NewsGotT" w:hAnsi="NewsGotT"/>
    </w:rPr>
  </w:style>
  <w:style w:type="paragraph" w:customStyle="1" w:styleId="PhDCabealho3">
    <w:name w:val="PhD_Cabeçalho3"/>
    <w:basedOn w:val="Ttulo3"/>
    <w:qFormat/>
    <w:rsid w:val="009576BB"/>
    <w:rPr>
      <w:rFonts w:ascii="NewsGotT" w:hAnsi="NewsGotT"/>
    </w:rPr>
  </w:style>
  <w:style w:type="table" w:styleId="TabelaWeb3">
    <w:name w:val="Table Web 3"/>
    <w:basedOn w:val="Tabelanormal"/>
    <w:rsid w:val="00A6066A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Simples1">
    <w:name w:val="Plain Table 1"/>
    <w:basedOn w:val="Tabelanormal"/>
    <w:uiPriority w:val="41"/>
    <w:rsid w:val="006A6AAA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comGrelhaClara">
    <w:name w:val="Grid Table Light"/>
    <w:basedOn w:val="Tabelanormal"/>
    <w:uiPriority w:val="40"/>
    <w:rsid w:val="00F9271A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eladeGrelha1Clara">
    <w:name w:val="Grid Table 1 Light"/>
    <w:basedOn w:val="Tabelanormal"/>
    <w:uiPriority w:val="46"/>
    <w:rsid w:val="00DE19B3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elha1Clara-Destaque3">
    <w:name w:val="Grid Table 1 Light Accent 3"/>
    <w:basedOn w:val="Tabelanormal"/>
    <w:uiPriority w:val="46"/>
    <w:rsid w:val="009E3854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tulo1Carter">
    <w:name w:val="Título 1 Caráter"/>
    <w:basedOn w:val="Tipodeletrapredefinidodopargrafo"/>
    <w:link w:val="Ttulo1"/>
    <w:uiPriority w:val="9"/>
    <w:rsid w:val="008C236B"/>
    <w:rPr>
      <w:b/>
      <w:bCs/>
      <w:kern w:val="32"/>
      <w:sz w:val="40"/>
      <w:szCs w:val="40"/>
    </w:rPr>
  </w:style>
  <w:style w:type="paragraph" w:styleId="Bibliografia">
    <w:name w:val="Bibliography"/>
    <w:basedOn w:val="Normal"/>
    <w:next w:val="Normal"/>
    <w:uiPriority w:val="37"/>
    <w:unhideWhenUsed/>
    <w:rsid w:val="008C236B"/>
  </w:style>
  <w:style w:type="character" w:customStyle="1" w:styleId="MenoNoResolvida1">
    <w:name w:val="Menção Não Resolvida1"/>
    <w:basedOn w:val="Tipodeletrapredefinidodopargrafo"/>
    <w:uiPriority w:val="99"/>
    <w:semiHidden/>
    <w:unhideWhenUsed/>
    <w:rsid w:val="00C0384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2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02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58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0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65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3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3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54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84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8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78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5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2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7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1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9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31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6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67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53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68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3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8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56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5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9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81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0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15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6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92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5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06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3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8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95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9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54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35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94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20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22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33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39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23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97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76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8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49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44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95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7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21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31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82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56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8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8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9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43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1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2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80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1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66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65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7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77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05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4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12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01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6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11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658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74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60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02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0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0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79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2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0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52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29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2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4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22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05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23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28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04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6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26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77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3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1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23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03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43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16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3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71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436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0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43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93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4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33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72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00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36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07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7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18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80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62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41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19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14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79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2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43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66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63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34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67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568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2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6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7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83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85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22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74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0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21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4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55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03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66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50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69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9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1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47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37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9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4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15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82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90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27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238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5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65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9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05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85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91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78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1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01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13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59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17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68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28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3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4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233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713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8001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7533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0581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411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50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1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79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12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8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9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33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04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41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02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79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86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6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18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81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1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35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80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99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13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4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85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2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14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8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9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2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70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49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16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55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279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06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8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25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18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37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63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14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9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7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34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95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93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1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85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4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02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2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8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1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10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81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8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59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72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6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92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66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7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35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82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5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1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49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06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98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41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5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30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23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11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67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3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0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77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50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01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93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1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47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87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41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97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29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4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5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1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13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51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33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10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38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2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7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13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781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7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07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25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2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6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32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4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8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76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3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41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82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53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9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79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8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41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23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4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9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47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61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0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16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47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9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9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8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3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06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35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6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3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0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79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26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3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17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85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842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47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57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66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9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284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83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96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51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97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24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79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0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1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91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64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83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1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3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30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83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334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86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8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19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04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0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79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31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7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08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09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66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10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0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86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80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4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66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80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2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21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61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63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373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9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44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91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18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03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44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00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77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66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62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25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91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6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89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05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75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83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87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4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14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5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45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2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24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90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32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730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4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3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2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65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5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79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23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8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8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06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4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15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66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94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25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50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61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4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80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9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0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52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7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0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98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46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14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43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09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1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6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1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0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1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50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97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04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50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63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33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8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20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02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30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9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67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26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00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022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8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476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39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05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48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02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4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30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65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9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2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6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7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29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68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74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57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715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46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64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92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2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75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24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95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73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53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30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34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07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596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0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94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79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8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0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65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3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77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89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24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2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90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8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86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60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63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41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99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64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32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21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8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808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32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83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39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83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183702">
      <w:bodyDiv w:val="1"/>
      <w:marLeft w:val="0"/>
      <w:marRight w:val="0"/>
      <w:marTop w:val="38"/>
      <w:marBottom w:val="38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14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8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062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131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282540">
                          <w:marLeft w:val="0"/>
                          <w:marRight w:val="0"/>
                          <w:marTop w:val="263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2216683">
                              <w:marLeft w:val="1653"/>
                              <w:marRight w:val="3181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2977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42718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36789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677239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161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69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5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1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3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2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62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7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86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93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9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8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66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930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61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12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7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94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39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67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459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4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86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7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22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7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58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1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60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37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33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85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76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6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47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01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35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56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38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92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0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9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8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37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38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46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24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3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56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10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38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88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43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8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59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75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9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62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33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7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77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6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1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98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30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00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75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7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00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72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30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53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89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72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0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88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8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16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09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18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06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35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7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33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9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00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31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29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54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95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09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45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09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65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5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0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52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05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72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9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570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9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57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54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4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6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75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45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86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7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29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06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34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29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69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91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72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44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73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5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28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08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97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65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53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4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2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595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3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57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89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9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1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79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9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63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16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5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624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14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5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10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79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4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10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12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3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83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60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95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61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86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11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1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84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60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94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01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0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33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32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5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60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23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57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4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7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86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4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76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24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90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75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420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52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7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8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6.png"/><Relationship Id="rId21" Type="http://schemas.openxmlformats.org/officeDocument/2006/relationships/footer" Target="footer6.xml"/><Relationship Id="rId42" Type="http://schemas.openxmlformats.org/officeDocument/2006/relationships/footer" Target="footer14.xml"/><Relationship Id="rId63" Type="http://schemas.openxmlformats.org/officeDocument/2006/relationships/image" Target="media/image23.png"/><Relationship Id="rId84" Type="http://schemas.openxmlformats.org/officeDocument/2006/relationships/image" Target="media/image40.png"/><Relationship Id="rId138" Type="http://schemas.openxmlformats.org/officeDocument/2006/relationships/image" Target="media/image80.png"/><Relationship Id="rId159" Type="http://schemas.openxmlformats.org/officeDocument/2006/relationships/image" Target="media/image94.png"/><Relationship Id="rId170" Type="http://schemas.openxmlformats.org/officeDocument/2006/relationships/image" Target="media/image100.jpeg"/><Relationship Id="rId191" Type="http://schemas.openxmlformats.org/officeDocument/2006/relationships/image" Target="media/image113.png"/><Relationship Id="rId205" Type="http://schemas.openxmlformats.org/officeDocument/2006/relationships/header" Target="header28.xml"/><Relationship Id="rId107" Type="http://schemas.openxmlformats.org/officeDocument/2006/relationships/image" Target="media/image57.png"/><Relationship Id="rId11" Type="http://schemas.openxmlformats.org/officeDocument/2006/relationships/image" Target="media/image1.png"/><Relationship Id="rId32" Type="http://schemas.openxmlformats.org/officeDocument/2006/relationships/header" Target="header9.xml"/><Relationship Id="rId53" Type="http://schemas.openxmlformats.org/officeDocument/2006/relationships/image" Target="media/image13.png"/><Relationship Id="rId74" Type="http://schemas.openxmlformats.org/officeDocument/2006/relationships/image" Target="media/image30.png"/><Relationship Id="rId128" Type="http://schemas.openxmlformats.org/officeDocument/2006/relationships/image" Target="media/image76.png"/><Relationship Id="rId149" Type="http://schemas.openxmlformats.org/officeDocument/2006/relationships/image" Target="media/image88.jpeg"/><Relationship Id="rId5" Type="http://schemas.openxmlformats.org/officeDocument/2006/relationships/numbering" Target="numbering.xml"/><Relationship Id="rId95" Type="http://schemas.openxmlformats.org/officeDocument/2006/relationships/footer" Target="footer16.xml"/><Relationship Id="rId160" Type="http://schemas.microsoft.com/office/2007/relationships/hdphoto" Target="media/hdphoto13.wdp"/><Relationship Id="rId181" Type="http://schemas.microsoft.com/office/2007/relationships/hdphoto" Target="media/hdphoto20.wdp"/><Relationship Id="rId216" Type="http://schemas.openxmlformats.org/officeDocument/2006/relationships/image" Target="media/image131.png"/><Relationship Id="rId22" Type="http://schemas.openxmlformats.org/officeDocument/2006/relationships/header" Target="header5.xml"/><Relationship Id="rId43" Type="http://schemas.openxmlformats.org/officeDocument/2006/relationships/image" Target="media/image3.png"/><Relationship Id="rId64" Type="http://schemas.openxmlformats.org/officeDocument/2006/relationships/image" Target="media/image24.png"/><Relationship Id="rId118" Type="http://schemas.openxmlformats.org/officeDocument/2006/relationships/image" Target="media/image67.png"/><Relationship Id="rId139" Type="http://schemas.microsoft.com/office/2007/relationships/hdphoto" Target="media/hdphoto6.wdp"/><Relationship Id="rId85" Type="http://schemas.openxmlformats.org/officeDocument/2006/relationships/image" Target="media/image41.png"/><Relationship Id="rId150" Type="http://schemas.openxmlformats.org/officeDocument/2006/relationships/image" Target="media/image89.jpeg"/><Relationship Id="rId171" Type="http://schemas.openxmlformats.org/officeDocument/2006/relationships/image" Target="media/image101.png"/><Relationship Id="rId192" Type="http://schemas.openxmlformats.org/officeDocument/2006/relationships/image" Target="media/image114.png"/><Relationship Id="rId206" Type="http://schemas.openxmlformats.org/officeDocument/2006/relationships/header" Target="header29.xml"/><Relationship Id="rId12" Type="http://schemas.openxmlformats.org/officeDocument/2006/relationships/header" Target="header1.xml"/><Relationship Id="rId33" Type="http://schemas.openxmlformats.org/officeDocument/2006/relationships/header" Target="header10.xml"/><Relationship Id="rId108" Type="http://schemas.openxmlformats.org/officeDocument/2006/relationships/image" Target="media/image58.png"/><Relationship Id="rId129" Type="http://schemas.openxmlformats.org/officeDocument/2006/relationships/image" Target="media/image77.png"/><Relationship Id="rId54" Type="http://schemas.openxmlformats.org/officeDocument/2006/relationships/image" Target="media/image14.png"/><Relationship Id="rId75" Type="http://schemas.openxmlformats.org/officeDocument/2006/relationships/image" Target="media/image31.png"/><Relationship Id="rId96" Type="http://schemas.openxmlformats.org/officeDocument/2006/relationships/image" Target="media/image47.png"/><Relationship Id="rId140" Type="http://schemas.openxmlformats.org/officeDocument/2006/relationships/image" Target="media/image81.png"/><Relationship Id="rId161" Type="http://schemas.openxmlformats.org/officeDocument/2006/relationships/image" Target="media/image95.png"/><Relationship Id="rId182" Type="http://schemas.openxmlformats.org/officeDocument/2006/relationships/image" Target="media/image109.png"/><Relationship Id="rId217" Type="http://schemas.openxmlformats.org/officeDocument/2006/relationships/image" Target="media/image132.png"/><Relationship Id="rId6" Type="http://schemas.openxmlformats.org/officeDocument/2006/relationships/styles" Target="styles.xml"/><Relationship Id="rId23" Type="http://schemas.openxmlformats.org/officeDocument/2006/relationships/header" Target="header6.xml"/><Relationship Id="rId119" Type="http://schemas.microsoft.com/office/2007/relationships/hdphoto" Target="media/hdphoto4.wdp"/><Relationship Id="rId44" Type="http://schemas.openxmlformats.org/officeDocument/2006/relationships/image" Target="media/image4.png"/><Relationship Id="rId65" Type="http://schemas.openxmlformats.org/officeDocument/2006/relationships/image" Target="media/image25.png"/><Relationship Id="rId86" Type="http://schemas.openxmlformats.org/officeDocument/2006/relationships/image" Target="media/image42.png"/><Relationship Id="rId130" Type="http://schemas.microsoft.com/office/2007/relationships/hdphoto" Target="media/hdphoto5.wdp"/><Relationship Id="rId151" Type="http://schemas.openxmlformats.org/officeDocument/2006/relationships/image" Target="media/image90.png"/><Relationship Id="rId172" Type="http://schemas.microsoft.com/office/2007/relationships/hdphoto" Target="media/hdphoto18.wdp"/><Relationship Id="rId193" Type="http://schemas.openxmlformats.org/officeDocument/2006/relationships/image" Target="media/image115.png"/><Relationship Id="rId207" Type="http://schemas.openxmlformats.org/officeDocument/2006/relationships/header" Target="header30.xml"/><Relationship Id="rId13" Type="http://schemas.openxmlformats.org/officeDocument/2006/relationships/footer" Target="footer1.xml"/><Relationship Id="rId109" Type="http://schemas.microsoft.com/office/2007/relationships/hdphoto" Target="media/hdphoto3.wdp"/><Relationship Id="rId34" Type="http://schemas.openxmlformats.org/officeDocument/2006/relationships/footer" Target="footer10.xml"/><Relationship Id="rId55" Type="http://schemas.openxmlformats.org/officeDocument/2006/relationships/image" Target="media/image15.emf"/><Relationship Id="rId76" Type="http://schemas.openxmlformats.org/officeDocument/2006/relationships/image" Target="media/image32.png"/><Relationship Id="rId97" Type="http://schemas.openxmlformats.org/officeDocument/2006/relationships/image" Target="media/image48.png"/><Relationship Id="rId120" Type="http://schemas.openxmlformats.org/officeDocument/2006/relationships/image" Target="media/image68.png"/><Relationship Id="rId141" Type="http://schemas.openxmlformats.org/officeDocument/2006/relationships/image" Target="media/image82.png"/><Relationship Id="rId7" Type="http://schemas.openxmlformats.org/officeDocument/2006/relationships/settings" Target="settings.xml"/><Relationship Id="rId162" Type="http://schemas.microsoft.com/office/2007/relationships/hdphoto" Target="media/hdphoto14.wdp"/><Relationship Id="rId183" Type="http://schemas.microsoft.com/office/2007/relationships/hdphoto" Target="media/hdphoto21.wdp"/><Relationship Id="rId218" Type="http://schemas.openxmlformats.org/officeDocument/2006/relationships/image" Target="media/image133.png"/><Relationship Id="rId24" Type="http://schemas.openxmlformats.org/officeDocument/2006/relationships/header" Target="header7.xml"/><Relationship Id="rId45" Type="http://schemas.openxmlformats.org/officeDocument/2006/relationships/image" Target="media/image5.png"/><Relationship Id="rId66" Type="http://schemas.openxmlformats.org/officeDocument/2006/relationships/image" Target="media/image26.png"/><Relationship Id="rId87" Type="http://schemas.openxmlformats.org/officeDocument/2006/relationships/image" Target="media/image43.png"/><Relationship Id="rId110" Type="http://schemas.openxmlformats.org/officeDocument/2006/relationships/image" Target="media/image59.png"/><Relationship Id="rId131" Type="http://schemas.openxmlformats.org/officeDocument/2006/relationships/header" Target="header20.xml"/><Relationship Id="rId152" Type="http://schemas.microsoft.com/office/2007/relationships/hdphoto" Target="media/hdphoto9.wdp"/><Relationship Id="rId173" Type="http://schemas.openxmlformats.org/officeDocument/2006/relationships/image" Target="media/image102.png"/><Relationship Id="rId194" Type="http://schemas.openxmlformats.org/officeDocument/2006/relationships/image" Target="media/image116.png"/><Relationship Id="rId208" Type="http://schemas.openxmlformats.org/officeDocument/2006/relationships/header" Target="header31.xml"/><Relationship Id="rId14" Type="http://schemas.openxmlformats.org/officeDocument/2006/relationships/header" Target="header2.xml"/><Relationship Id="rId35" Type="http://schemas.openxmlformats.org/officeDocument/2006/relationships/header" Target="header11.xml"/><Relationship Id="rId56" Type="http://schemas.openxmlformats.org/officeDocument/2006/relationships/image" Target="media/image16.emf"/><Relationship Id="rId77" Type="http://schemas.openxmlformats.org/officeDocument/2006/relationships/image" Target="media/image33.png"/><Relationship Id="rId100" Type="http://schemas.openxmlformats.org/officeDocument/2006/relationships/image" Target="media/image51.png"/><Relationship Id="rId8" Type="http://schemas.openxmlformats.org/officeDocument/2006/relationships/webSettings" Target="webSettings.xml"/><Relationship Id="rId51" Type="http://schemas.openxmlformats.org/officeDocument/2006/relationships/image" Target="media/image11.png"/><Relationship Id="rId72" Type="http://schemas.openxmlformats.org/officeDocument/2006/relationships/image" Target="media/image28.png"/><Relationship Id="rId93" Type="http://schemas.openxmlformats.org/officeDocument/2006/relationships/footer" Target="footer15.xml"/><Relationship Id="rId98" Type="http://schemas.openxmlformats.org/officeDocument/2006/relationships/image" Target="media/image49.png"/><Relationship Id="rId121" Type="http://schemas.openxmlformats.org/officeDocument/2006/relationships/image" Target="media/image69.png"/><Relationship Id="rId142" Type="http://schemas.openxmlformats.org/officeDocument/2006/relationships/image" Target="media/image83.png"/><Relationship Id="rId163" Type="http://schemas.openxmlformats.org/officeDocument/2006/relationships/image" Target="media/image96.png"/><Relationship Id="rId184" Type="http://schemas.openxmlformats.org/officeDocument/2006/relationships/image" Target="media/image110.png"/><Relationship Id="rId189" Type="http://schemas.openxmlformats.org/officeDocument/2006/relationships/header" Target="header24.xml"/><Relationship Id="rId219" Type="http://schemas.openxmlformats.org/officeDocument/2006/relationships/header" Target="header32.xml"/><Relationship Id="rId3" Type="http://schemas.openxmlformats.org/officeDocument/2006/relationships/customXml" Target="../customXml/item3.xml"/><Relationship Id="rId214" Type="http://schemas.openxmlformats.org/officeDocument/2006/relationships/image" Target="media/image129.png"/><Relationship Id="rId25" Type="http://schemas.openxmlformats.org/officeDocument/2006/relationships/footer" Target="footer7.xml"/><Relationship Id="rId46" Type="http://schemas.openxmlformats.org/officeDocument/2006/relationships/image" Target="media/image6.png"/><Relationship Id="rId67" Type="http://schemas.microsoft.com/office/2007/relationships/hdphoto" Target="media/hdphoto1.wdp"/><Relationship Id="rId116" Type="http://schemas.openxmlformats.org/officeDocument/2006/relationships/image" Target="media/image65.png"/><Relationship Id="rId137" Type="http://schemas.openxmlformats.org/officeDocument/2006/relationships/image" Target="media/image79.png"/><Relationship Id="rId158" Type="http://schemas.microsoft.com/office/2007/relationships/hdphoto" Target="media/hdphoto12.wdp"/><Relationship Id="rId20" Type="http://schemas.openxmlformats.org/officeDocument/2006/relationships/header" Target="header4.xml"/><Relationship Id="rId41" Type="http://schemas.openxmlformats.org/officeDocument/2006/relationships/header" Target="header13.xml"/><Relationship Id="rId62" Type="http://schemas.openxmlformats.org/officeDocument/2006/relationships/image" Target="media/image22.png"/><Relationship Id="rId83" Type="http://schemas.openxmlformats.org/officeDocument/2006/relationships/image" Target="media/image39.png"/><Relationship Id="rId88" Type="http://schemas.openxmlformats.org/officeDocument/2006/relationships/image" Target="media/image44.png"/><Relationship Id="rId111" Type="http://schemas.openxmlformats.org/officeDocument/2006/relationships/image" Target="media/image60.png"/><Relationship Id="rId132" Type="http://schemas.openxmlformats.org/officeDocument/2006/relationships/header" Target="header21.xml"/><Relationship Id="rId153" Type="http://schemas.openxmlformats.org/officeDocument/2006/relationships/image" Target="media/image91.png"/><Relationship Id="rId174" Type="http://schemas.openxmlformats.org/officeDocument/2006/relationships/image" Target="media/image103.jpeg"/><Relationship Id="rId179" Type="http://schemas.openxmlformats.org/officeDocument/2006/relationships/image" Target="media/image107.png"/><Relationship Id="rId195" Type="http://schemas.openxmlformats.org/officeDocument/2006/relationships/image" Target="media/image117.png"/><Relationship Id="rId209" Type="http://schemas.openxmlformats.org/officeDocument/2006/relationships/image" Target="media/image124.png"/><Relationship Id="rId190" Type="http://schemas.openxmlformats.org/officeDocument/2006/relationships/header" Target="header25.xml"/><Relationship Id="rId204" Type="http://schemas.openxmlformats.org/officeDocument/2006/relationships/footer" Target="footer19.xml"/><Relationship Id="rId220" Type="http://schemas.openxmlformats.org/officeDocument/2006/relationships/header" Target="header33.xml"/><Relationship Id="rId15" Type="http://schemas.openxmlformats.org/officeDocument/2006/relationships/footer" Target="footer2.xml"/><Relationship Id="rId36" Type="http://schemas.openxmlformats.org/officeDocument/2006/relationships/footer" Target="footer11.xml"/><Relationship Id="rId57" Type="http://schemas.openxmlformats.org/officeDocument/2006/relationships/image" Target="media/image17.emf"/><Relationship Id="rId106" Type="http://schemas.openxmlformats.org/officeDocument/2006/relationships/image" Target="media/image56.png"/><Relationship Id="rId127" Type="http://schemas.openxmlformats.org/officeDocument/2006/relationships/image" Target="media/image75.png"/><Relationship Id="rId10" Type="http://schemas.openxmlformats.org/officeDocument/2006/relationships/endnotes" Target="endnotes.xml"/><Relationship Id="rId31" Type="http://schemas.microsoft.com/office/2016/09/relationships/commentsIds" Target="commentsIds.xml"/><Relationship Id="rId52" Type="http://schemas.openxmlformats.org/officeDocument/2006/relationships/image" Target="media/image12.png"/><Relationship Id="rId73" Type="http://schemas.openxmlformats.org/officeDocument/2006/relationships/image" Target="media/image29.png"/><Relationship Id="rId78" Type="http://schemas.openxmlformats.org/officeDocument/2006/relationships/image" Target="media/image34.png"/><Relationship Id="rId94" Type="http://schemas.openxmlformats.org/officeDocument/2006/relationships/header" Target="header19.xml"/><Relationship Id="rId99" Type="http://schemas.openxmlformats.org/officeDocument/2006/relationships/image" Target="media/image50.png"/><Relationship Id="rId101" Type="http://schemas.openxmlformats.org/officeDocument/2006/relationships/image" Target="media/image52.png"/><Relationship Id="rId122" Type="http://schemas.openxmlformats.org/officeDocument/2006/relationships/image" Target="media/image70.png"/><Relationship Id="rId143" Type="http://schemas.openxmlformats.org/officeDocument/2006/relationships/image" Target="media/image84.png"/><Relationship Id="rId148" Type="http://schemas.microsoft.com/office/2007/relationships/hdphoto" Target="media/hdphoto8.wdp"/><Relationship Id="rId164" Type="http://schemas.microsoft.com/office/2007/relationships/hdphoto" Target="media/hdphoto15.wdp"/><Relationship Id="rId169" Type="http://schemas.microsoft.com/office/2007/relationships/hdphoto" Target="media/hdphoto17.wdp"/><Relationship Id="rId185" Type="http://schemas.openxmlformats.org/officeDocument/2006/relationships/image" Target="media/image11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80" Type="http://schemas.openxmlformats.org/officeDocument/2006/relationships/image" Target="media/image108.png"/><Relationship Id="rId210" Type="http://schemas.openxmlformats.org/officeDocument/2006/relationships/image" Target="media/image125.png"/><Relationship Id="rId215" Type="http://schemas.openxmlformats.org/officeDocument/2006/relationships/image" Target="media/image130.png"/><Relationship Id="rId26" Type="http://schemas.openxmlformats.org/officeDocument/2006/relationships/footer" Target="footer8.xml"/><Relationship Id="rId47" Type="http://schemas.openxmlformats.org/officeDocument/2006/relationships/image" Target="media/image7.png"/><Relationship Id="rId68" Type="http://schemas.openxmlformats.org/officeDocument/2006/relationships/header" Target="header14.xml"/><Relationship Id="rId89" Type="http://schemas.openxmlformats.org/officeDocument/2006/relationships/image" Target="media/image45.png"/><Relationship Id="rId112" Type="http://schemas.openxmlformats.org/officeDocument/2006/relationships/image" Target="media/image61.png"/><Relationship Id="rId133" Type="http://schemas.openxmlformats.org/officeDocument/2006/relationships/footer" Target="footer17.xml"/><Relationship Id="rId154" Type="http://schemas.microsoft.com/office/2007/relationships/hdphoto" Target="media/hdphoto10.wdp"/><Relationship Id="rId175" Type="http://schemas.openxmlformats.org/officeDocument/2006/relationships/image" Target="media/image104.jpeg"/><Relationship Id="rId196" Type="http://schemas.openxmlformats.org/officeDocument/2006/relationships/image" Target="media/image118.jpeg"/><Relationship Id="rId200" Type="http://schemas.openxmlformats.org/officeDocument/2006/relationships/image" Target="media/image122.jpeg"/><Relationship Id="rId16" Type="http://schemas.openxmlformats.org/officeDocument/2006/relationships/footer" Target="footer3.xml"/><Relationship Id="rId221" Type="http://schemas.openxmlformats.org/officeDocument/2006/relationships/header" Target="header34.xml"/><Relationship Id="rId37" Type="http://schemas.openxmlformats.org/officeDocument/2006/relationships/image" Target="media/image2.jpeg"/><Relationship Id="rId58" Type="http://schemas.openxmlformats.org/officeDocument/2006/relationships/image" Target="media/image18.png"/><Relationship Id="rId79" Type="http://schemas.openxmlformats.org/officeDocument/2006/relationships/image" Target="media/image35.png"/><Relationship Id="rId102" Type="http://schemas.openxmlformats.org/officeDocument/2006/relationships/image" Target="media/image53.png"/><Relationship Id="rId123" Type="http://schemas.openxmlformats.org/officeDocument/2006/relationships/image" Target="media/image71.png"/><Relationship Id="rId144" Type="http://schemas.openxmlformats.org/officeDocument/2006/relationships/image" Target="media/image85.png"/><Relationship Id="rId90" Type="http://schemas.openxmlformats.org/officeDocument/2006/relationships/image" Target="media/image46.png"/><Relationship Id="rId165" Type="http://schemas.openxmlformats.org/officeDocument/2006/relationships/image" Target="media/image97.png"/><Relationship Id="rId186" Type="http://schemas.openxmlformats.org/officeDocument/2006/relationships/image" Target="media/image112.png"/><Relationship Id="rId211" Type="http://schemas.openxmlformats.org/officeDocument/2006/relationships/image" Target="media/image126.png"/><Relationship Id="rId27" Type="http://schemas.openxmlformats.org/officeDocument/2006/relationships/header" Target="header8.xml"/><Relationship Id="rId48" Type="http://schemas.openxmlformats.org/officeDocument/2006/relationships/image" Target="media/image8.png"/><Relationship Id="rId69" Type="http://schemas.openxmlformats.org/officeDocument/2006/relationships/header" Target="header15.xml"/><Relationship Id="rId113" Type="http://schemas.openxmlformats.org/officeDocument/2006/relationships/image" Target="media/image62.png"/><Relationship Id="rId134" Type="http://schemas.openxmlformats.org/officeDocument/2006/relationships/header" Target="header22.xml"/><Relationship Id="rId80" Type="http://schemas.openxmlformats.org/officeDocument/2006/relationships/image" Target="media/image36.png"/><Relationship Id="rId155" Type="http://schemas.openxmlformats.org/officeDocument/2006/relationships/image" Target="media/image92.png"/><Relationship Id="rId176" Type="http://schemas.openxmlformats.org/officeDocument/2006/relationships/image" Target="media/image105.png"/><Relationship Id="rId197" Type="http://schemas.openxmlformats.org/officeDocument/2006/relationships/image" Target="media/image119.jpeg"/><Relationship Id="rId201" Type="http://schemas.openxmlformats.org/officeDocument/2006/relationships/image" Target="media/image123.jpeg"/><Relationship Id="rId222" Type="http://schemas.openxmlformats.org/officeDocument/2006/relationships/fontTable" Target="fontTable.xml"/><Relationship Id="rId17" Type="http://schemas.openxmlformats.org/officeDocument/2006/relationships/footer" Target="footer4.xml"/><Relationship Id="rId38" Type="http://schemas.openxmlformats.org/officeDocument/2006/relationships/header" Target="header12.xml"/><Relationship Id="rId59" Type="http://schemas.openxmlformats.org/officeDocument/2006/relationships/image" Target="media/image19.emf"/><Relationship Id="rId103" Type="http://schemas.microsoft.com/office/2007/relationships/hdphoto" Target="media/hdphoto2.wdp"/><Relationship Id="rId124" Type="http://schemas.openxmlformats.org/officeDocument/2006/relationships/image" Target="media/image72.png"/><Relationship Id="rId70" Type="http://schemas.openxmlformats.org/officeDocument/2006/relationships/header" Target="header16.xml"/><Relationship Id="rId91" Type="http://schemas.openxmlformats.org/officeDocument/2006/relationships/header" Target="header17.xml"/><Relationship Id="rId145" Type="http://schemas.openxmlformats.org/officeDocument/2006/relationships/image" Target="media/image86.png"/><Relationship Id="rId166" Type="http://schemas.openxmlformats.org/officeDocument/2006/relationships/image" Target="media/image98.png"/><Relationship Id="rId187" Type="http://schemas.microsoft.com/office/2007/relationships/hdphoto" Target="media/hdphoto22.wdp"/><Relationship Id="rId1" Type="http://schemas.openxmlformats.org/officeDocument/2006/relationships/customXml" Target="../customXml/item1.xml"/><Relationship Id="rId212" Type="http://schemas.openxmlformats.org/officeDocument/2006/relationships/image" Target="media/image127.png"/><Relationship Id="rId28" Type="http://schemas.openxmlformats.org/officeDocument/2006/relationships/footer" Target="footer9.xml"/><Relationship Id="rId49" Type="http://schemas.openxmlformats.org/officeDocument/2006/relationships/image" Target="media/image9.png"/><Relationship Id="rId114" Type="http://schemas.openxmlformats.org/officeDocument/2006/relationships/image" Target="media/image63.png"/><Relationship Id="rId60" Type="http://schemas.openxmlformats.org/officeDocument/2006/relationships/image" Target="media/image20.png"/><Relationship Id="rId81" Type="http://schemas.openxmlformats.org/officeDocument/2006/relationships/image" Target="media/image37.png"/><Relationship Id="rId135" Type="http://schemas.openxmlformats.org/officeDocument/2006/relationships/footer" Target="footer18.xml"/><Relationship Id="rId156" Type="http://schemas.microsoft.com/office/2007/relationships/hdphoto" Target="media/hdphoto11.wdp"/><Relationship Id="rId177" Type="http://schemas.microsoft.com/office/2007/relationships/hdphoto" Target="media/hdphoto19.wdp"/><Relationship Id="rId198" Type="http://schemas.openxmlformats.org/officeDocument/2006/relationships/image" Target="media/image120.jpeg"/><Relationship Id="rId202" Type="http://schemas.openxmlformats.org/officeDocument/2006/relationships/header" Target="header26.xml"/><Relationship Id="rId223" Type="http://schemas.microsoft.com/office/2011/relationships/people" Target="people.xml"/><Relationship Id="rId18" Type="http://schemas.openxmlformats.org/officeDocument/2006/relationships/header" Target="header3.xml"/><Relationship Id="rId39" Type="http://schemas.openxmlformats.org/officeDocument/2006/relationships/footer" Target="footer12.xml"/><Relationship Id="rId50" Type="http://schemas.openxmlformats.org/officeDocument/2006/relationships/image" Target="media/image10.png"/><Relationship Id="rId104" Type="http://schemas.openxmlformats.org/officeDocument/2006/relationships/image" Target="media/image54.png"/><Relationship Id="rId125" Type="http://schemas.openxmlformats.org/officeDocument/2006/relationships/image" Target="media/image73.png"/><Relationship Id="rId146" Type="http://schemas.microsoft.com/office/2007/relationships/hdphoto" Target="media/hdphoto7.wdp"/><Relationship Id="rId167" Type="http://schemas.microsoft.com/office/2007/relationships/hdphoto" Target="media/hdphoto16.wdp"/><Relationship Id="rId188" Type="http://schemas.openxmlformats.org/officeDocument/2006/relationships/header" Target="header23.xml"/><Relationship Id="rId71" Type="http://schemas.openxmlformats.org/officeDocument/2006/relationships/image" Target="media/image27.png"/><Relationship Id="rId92" Type="http://schemas.openxmlformats.org/officeDocument/2006/relationships/header" Target="header18.xml"/><Relationship Id="rId213" Type="http://schemas.openxmlformats.org/officeDocument/2006/relationships/image" Target="media/image128.png"/><Relationship Id="rId2" Type="http://schemas.openxmlformats.org/officeDocument/2006/relationships/customXml" Target="../customXml/item2.xml"/><Relationship Id="rId29" Type="http://schemas.openxmlformats.org/officeDocument/2006/relationships/comments" Target="comments.xml"/><Relationship Id="rId40" Type="http://schemas.openxmlformats.org/officeDocument/2006/relationships/footer" Target="footer13.xml"/><Relationship Id="rId115" Type="http://schemas.openxmlformats.org/officeDocument/2006/relationships/image" Target="media/image64.png"/><Relationship Id="rId136" Type="http://schemas.openxmlformats.org/officeDocument/2006/relationships/image" Target="media/image78.png"/><Relationship Id="rId157" Type="http://schemas.openxmlformats.org/officeDocument/2006/relationships/image" Target="media/image93.png"/><Relationship Id="rId178" Type="http://schemas.openxmlformats.org/officeDocument/2006/relationships/image" Target="media/image106.png"/><Relationship Id="rId61" Type="http://schemas.openxmlformats.org/officeDocument/2006/relationships/image" Target="media/image21.gif"/><Relationship Id="rId82" Type="http://schemas.openxmlformats.org/officeDocument/2006/relationships/image" Target="media/image38.png"/><Relationship Id="rId199" Type="http://schemas.openxmlformats.org/officeDocument/2006/relationships/image" Target="media/image121.jpeg"/><Relationship Id="rId203" Type="http://schemas.openxmlformats.org/officeDocument/2006/relationships/header" Target="header27.xml"/><Relationship Id="rId19" Type="http://schemas.openxmlformats.org/officeDocument/2006/relationships/footer" Target="footer5.xml"/><Relationship Id="rId224" Type="http://schemas.openxmlformats.org/officeDocument/2006/relationships/theme" Target="theme/theme1.xml"/><Relationship Id="rId30" Type="http://schemas.microsoft.com/office/2011/relationships/commentsExtended" Target="commentsExtended.xml"/><Relationship Id="rId105" Type="http://schemas.openxmlformats.org/officeDocument/2006/relationships/image" Target="media/image55.png"/><Relationship Id="rId126" Type="http://schemas.openxmlformats.org/officeDocument/2006/relationships/image" Target="media/image74.png"/><Relationship Id="rId147" Type="http://schemas.openxmlformats.org/officeDocument/2006/relationships/image" Target="media/image87.png"/><Relationship Id="rId168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DBF703CA983FF4EAE546D2815171BF3" ma:contentTypeVersion="7" ma:contentTypeDescription="Criar um novo documento." ma:contentTypeScope="" ma:versionID="c6c17714c613c6e0fa672df34924afcc">
  <xsd:schema xmlns:xsd="http://www.w3.org/2001/XMLSchema" xmlns:xs="http://www.w3.org/2001/XMLSchema" xmlns:p="http://schemas.microsoft.com/office/2006/metadata/properties" xmlns:ns2="221af34d-f2aa-48e5-926f-3136f47e270b" targetNamespace="http://schemas.microsoft.com/office/2006/metadata/properties" ma:root="true" ma:fieldsID="280a5c8e84ad7891f61b58f33685ac61" ns2:_="">
    <xsd:import namespace="221af34d-f2aa-48e5-926f-3136f47e270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21af34d-f2aa-48e5-926f-3136f47e270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Phi03</b:Tag>
    <b:SourceType>Patent</b:SourceType>
    <b:Guid>{CCCE75F3-8AAF-4768-BF9D-4133BC43DC45}</b:Guid>
    <b:Author>
      <b:Inventor>
        <b:NameList>
          <b:Person>
            <b:Last>Semiconductors</b:Last>
            <b:First>Philips</b:First>
          </b:Person>
        </b:NameList>
      </b:Inventor>
    </b:Author>
    <b:Title>74HCT14 Hex inverting Schmitt trigger</b:Title>
    <b:Year>2003</b:Year>
    <b:Month>outubro</b:Month>
    <b:Day>30</b:Day>
    <b:PatentNumber>74HCT14</b:PatentNumber>
    <b:RefOrder>4</b:RefOrder>
  </b:Source>
  <b:Source>
    <b:Tag>STM00</b:Tag>
    <b:SourceType>Patent</b:SourceType>
    <b:Guid>{01091C34-9A72-457A-AAE9-F6B4E922BF56}</b:Guid>
    <b:Title>DUAL FULL-BRIDGE DRIVER</b:Title>
    <b:Year>2000</b:Year>
    <b:Author>
      <b:Inventor>
        <b:NameList>
          <b:Person>
            <b:Last>STMicroelectronics</b:Last>
          </b:Person>
        </b:NameList>
      </b:Inventor>
    </b:Author>
    <b:Month>janeiro</b:Month>
    <b:PatentNumber>L298 datasheet</b:PatentNumber>
    <b:RefOrder>6</b:RefOrder>
  </b:Source>
  <b:Source>
    <b:Tag>Tex96</b:Tag>
    <b:SourceType>DocumentFromInternetSite</b:SourceType>
    <b:Guid>{2541DDAE-44CB-4282-BC76-119A284FBAC2}</b:Guid>
    <b:Title>SN54/74HCT CMOS Logic Family Applications and Restrictions</b:Title>
    <b:Year>1996</b:Year>
    <b:Month>maio</b:Month>
    <b:YearAccessed>2021</b:YearAccessed>
    <b:MonthAccessed>fevereiro</b:MonthAccessed>
    <b:DayAccessed>2</b:DayAccessed>
    <b:URL>https://www.ti.com/lit/an/scla011/scla011.pdf?ts=1612201599681&amp;ref_url=https%253A%252F%252Fwww.ti.com%252Fproduct%252FCD74HCT251</b:URL>
    <b:Author>
      <b:Author>
        <b:Corporate>Texas Instruments</b:Corporate>
      </b:Author>
    </b:Author>
    <b:RefOrder>7</b:RefOrder>
  </b:Source>
  <b:Source>
    <b:Tag>Pol14</b:Tag>
    <b:SourceType>DocumentFromInternetSite</b:SourceType>
    <b:Guid>{5B80554E-37BC-445A-A2C2-2120D62663C9}</b:Guid>
    <b:Title>pololu.com</b:Title>
    <b:Year>2001-2014</b:Year>
    <b:YearAccessed>2021</b:YearAccessed>
    <b:MonthAccessed>fevereiro</b:MonthAccessed>
    <b:DayAccessed>3</b:DayAccessed>
    <b:URL>https://www.pololu.com/docs/pdf/0J12/QTR-8x.pdf</b:URL>
    <b:Author>
      <b:Author>
        <b:NameList>
          <b:Person>
            <b:Last>Corporation</b:Last>
            <b:First>Pololu</b:First>
          </b:Person>
        </b:NameList>
      </b:Author>
    </b:Author>
    <b:RefOrder>17</b:RefOrder>
  </b:Source>
  <b:Source>
    <b:Tag>Ana21</b:Tag>
    <b:SourceType>InternetSite</b:SourceType>
    <b:Guid>{279223FF-F0DD-41B1-9B8A-317B50ADC143}</b:Guid>
    <b:Title>Fecha tudo. Escolas e universidades em casa a partir de sexta-feira.</b:Title>
    <b:Year>2021</b:Year>
    <b:Author>
      <b:Author>
        <b:NameList>
          <b:Person>
            <b:Last>Cardoso</b:Last>
            <b:First>Ana</b:First>
            <b:Middle>Gaspar e Inês</b:Middle>
          </b:Person>
        </b:NameList>
      </b:Author>
    </b:Author>
    <b:ProductionCompany>Jornal de Notícias</b:ProductionCompany>
    <b:Month>janeiro</b:Month>
    <b:Day>21</b:Day>
    <b:YearAccessed>2021</b:YearAccessed>
    <b:MonthAccessed>fevereiro</b:MonthAccessed>
    <b:DayAccessed>3</b:DayAccessed>
    <b:URL>https://www.jn.pt/nacional/fecha-tudo-escolas-e-universidade-em-casa-a-partir-de-sexta-feira-13256762.html</b:URL>
    <b:RefOrder>16</b:RefOrder>
  </b:Source>
  <b:Source>
    <b:Tag>SNS20</b:Tag>
    <b:SourceType>InternetSite</b:SourceType>
    <b:Guid>{956384FE-D6BB-40C6-A238-0CCE9466A549}</b:Guid>
    <b:Title>Covid-19 | Pandemia</b:Title>
    <b:InternetSiteTitle>Sns.gov.pt</b:InternetSiteTitle>
    <b:Year>2020</b:Year>
    <b:Month>março</b:Month>
    <b:Day>11</b:Day>
    <b:URL>https://www.sns.gov.pt/noticias/2020/03/11/covid-19-pandemia/</b:URL>
    <b:YearAccessed>2020</b:YearAccessed>
    <b:MonthAccessed>dezembro</b:MonthAccessed>
    <b:DayAccessed>16</b:DayAccessed>
    <b:Author>
      <b:Author>
        <b:Corporate>SNS - Serviço Nacional de Saúde</b:Corporate>
      </b:Author>
    </b:Author>
    <b:RefOrder>1</b:RefOrder>
  </b:Source>
  <b:Source>
    <b:Tag>DOn</b:Tag>
    <b:SourceType>InternetSite</b:SourceType>
    <b:Guid>{32F1AACB-2B0A-41D8-81D9-8A4B16FDFEBD}</b:Guid>
    <b:Author>
      <b:Author>
        <b:NameList>
          <b:Person>
            <b:Last>D'Onfro</b:Last>
            <b:First>Jillian</b:First>
          </b:Person>
        </b:NameList>
      </b:Author>
    </b:Author>
    <b:Title>Robots To The Rescue: How High-Tech Machines Are Being Used To Contain The Wuhan Coronavirus</b:Title>
    <b:Year>2020</b:Year>
    <b:Month>fevereiro</b:Month>
    <b:Day>2</b:Day>
    <b:YearAccessed>2020</b:YearAccessed>
    <b:MonthAccessed>dezembro</b:MonthAccessed>
    <b:DayAccessed>16</b:DayAccessed>
    <b:URL>https://www.forbes.com/sites/jilliandonfro/2020/02/02/robots-to-the-rescue-how-high-tech-machines-are-being-used-to-contain-the-wuhan-coronavirus/?sh=73364f201779</b:URL>
    <b:InternetSiteTitle>Forbes</b:InternetSiteTitle>
    <b:RefOrder>3</b:RefOrder>
  </b:Source>
  <b:Source>
    <b:Tag>Ins83</b:Tag>
    <b:SourceType>Patent</b:SourceType>
    <b:Guid>{708CFDD3-3663-41E1-A07E-3F31ECB37AE7}</b:Guid>
    <b:Author>
      <b:Inventor>
        <b:NameList>
          <b:Person>
            <b:Last>Instruments</b:Last>
            <b:First>Texas</b:First>
          </b:Person>
        </b:NameList>
      </b:Inventor>
    </b:Author>
    <b:Title>TL494 Pulse-Width-Modulation Control Circui</b:Title>
    <b:Year>1983</b:Year>
    <b:Month>janeiro</b:Month>
    <b:YearAccessed>2017</b:YearAccessed>
    <b:MonthAccessed>março</b:MonthAccessed>
    <b:PatentNumber>TL494 datasheet</b:PatentNumber>
    <b:RefOrder>5</b:RefOrder>
  </b:Source>
  <b:Source>
    <b:Tag>TUR21</b:Tag>
    <b:SourceType>InternetSite</b:SourceType>
    <b:Guid>{87820586-5C74-411A-88C2-BA783F123D4D}</b:Guid>
    <b:Title>O que é o certificado CE?</b:Title>
    <b:YearAccessed>2021</b:YearAccessed>
    <b:MonthAccessed>fevereiro</b:MonthAccessed>
    <b:DayAccessed>2</b:DayAccessed>
    <b:URL>https://www.ceisaret.com/pt/ce-sertifikasi-nedir/</b:URL>
    <b:Author>
      <b:Author>
        <b:Corporate>TUR CERT</b:Corporate>
      </b:Author>
    </b:Author>
    <b:RefOrder>14</b:RefOrder>
  </b:Source>
  <b:Source>
    <b:Tag>Jor14</b:Tag>
    <b:SourceType>DocumentFromInternetSite</b:SourceType>
    <b:Guid>{B6C6E63D-7D29-492C-8913-207470242B3F}</b:Guid>
    <b:Author>
      <b:Author>
        <b:Corporate>Jornal Oficial da União Europeia</b:Corporate>
      </b:Author>
    </b:Author>
    <b:Title>DIRETIVA 2014/35/UE DO PARLAMENTO EUROPEU E DO CONSELHO</b:Title>
    <b:Year>2014</b:Year>
    <b:Month>março</b:Month>
    <b:Day>29</b:Day>
    <b:YearAccessed>2021</b:YearAccessed>
    <b:MonthAccessed>fevereiro</b:MonthAccessed>
    <b:DayAccessed>8</b:DayAccessed>
    <b:URL>https://eur-lex.europa.eu/legal-content/PT/TXT/PDF/?uri=CELEX:32014L0035&amp;from=EN</b:URL>
    <b:PeriodicalTitle>relativa à harmonização da legislação dos Estados-Membros respeitante à disponibilização no mercado de material elétrico destinado a ser utilizado dentro de certos limites</b:PeriodicalTitle>
    <b:RefOrder>15</b:RefOrder>
  </b:Source>
  <b:Source>
    <b:Tag>motor</b:Tag>
    <b:SourceType>Patent</b:SourceType>
    <b:Guid>{6716613E-328E-4047-B945-7553D3F4A8F6}</b:Guid>
    <b:Author>
      <b:Inventor>
        <b:NameList>
          <b:Person>
            <b:Last>Electromotor</b:Last>
            <b:First>Zhengk</b:First>
          </b:Person>
        </b:NameList>
      </b:Inventor>
    </b:Author>
    <b:PatentNumber>ZGB37RG</b:PatentNumber>
    <b:RefOrder>10</b:RefOrder>
  </b:Source>
  <b:Source>
    <b:Tag>Ele21</b:Tag>
    <b:SourceType>InternetSite</b:SourceType>
    <b:Guid>{331DD8D7-0AFB-4737-BCA5-51FD7C2A7E88}</b:Guid>
    <b:Title>Electrostatic-sensitive device</b:Title>
    <b:ProductionCompany>Wikipedia</b:ProductionCompany>
    <b:YearAccessed>2021</b:YearAccessed>
    <b:MonthAccessed>fevereiro</b:MonthAccessed>
    <b:DayAccessed>8</b:DayAccessed>
    <b:URL>https://en.wikipedia.org/wiki/Electrostatic-sensitive_device</b:URL>
    <b:RefOrder>13</b:RefOrder>
  </b:Source>
  <b:Source>
    <b:Tag>fiabilidade</b:Tag>
    <b:SourceType>DocumentFromInternetSite</b:SourceType>
    <b:Guid>{B8E6C0D8-D812-43F9-A40A-F3AD844AB05B}</b:Guid>
    <b:Title>Fiabilidade e boas práticas de projeto</b:Title>
    <b:Year>2014</b:Year>
    <b:Author>
      <b:Author>
        <b:NameList>
          <b:Person>
            <b:Last>Carvalhal</b:Last>
            <b:First>Paulo</b:First>
          </b:Person>
        </b:NameList>
      </b:Author>
    </b:Author>
    <b:YearAccessed>2021</b:YearAccessed>
    <b:MonthAccessed>fevereiro</b:MonthAccessed>
    <b:DayAccessed>3</b:DayAccessed>
    <b:URL>https://elearning.uminho.pt/bbcswebdav/pid-1045855-dt-content-rid-3987823_1/courses/2021.9305O4_1/FiabilidadeBoasPraticasProjeto_PCarvalhal.pdf</b:URL>
    <b:RefOrder>12</b:RefOrder>
  </b:Source>
  <b:Source>
    <b:Tag>Con20</b:Tag>
    <b:SourceType>InternetSite</b:SourceType>
    <b:Guid>{46824C75-EB35-4539-88D4-3EF24CC3C497}</b:Guid>
    <b:Title>Conheça Jaci: o robô de desinfecção que auxilia no combate a Covid-19</b:Title>
    <b:Year>2020</b:Year>
    <b:Month>abril</b:Month>
    <b:Day>29</b:Day>
    <b:YearAccessed>2021</b:YearAccessed>
    <b:MonthAccessed>fevereiro</b:MonthAccessed>
    <b:DayAccessed>8</b:DayAccessed>
    <b:URL>https://www.pucrs.br/tecnopuc/2020/04/29/conheca-jaci-o-robo-de-desinfeccao-que-auxilia-no-combate-covid-19/</b:URL>
    <b:ProductionCompany>Tecnopuc</b:ProductionCompany>
    <b:RefOrder>2</b:RefOrder>
  </b:Source>
  <b:Source>
    <b:Tag>Battery</b:Tag>
    <b:SourceType>Patent</b:SourceType>
    <b:Guid>{7B65117C-1A96-4270-BEC9-DBF25A6C4AEC}</b:Guid>
    <b:Title>TENERGY 18650 2200 mAh Li-Ion Cell </b:Title>
    <b:Author>
      <b:Inventor>
        <b:NameList>
          <b:Person>
            <b:Last>Corporation</b:Last>
            <b:First>Tenergy</b:First>
          </b:Person>
        </b:NameList>
      </b:Inventor>
    </b:Author>
    <b:PatentNumber>Tenergy 18650</b:PatentNumber>
    <b:RefOrder>8</b:RefOrder>
  </b:Source>
  <b:Source>
    <b:Tag>Regulator</b:Tag>
    <b:SourceType>Patent</b:SourceType>
    <b:Guid>{6A5245FC-1063-47E0-8465-63D20AACAE6F}</b:Guid>
    <b:Title>LM340, LM340A and LM78xx Wide VIN 1.5-A Fixed Voltage Regulators</b:Title>
    <b:Year>2000</b:Year>
    <b:Month>setembro</b:Month>
    <b:Author>
      <b:Inventor>
        <b:NameList>
          <b:Person>
            <b:Last>Instruments</b:Last>
            <b:First>Texas</b:First>
          </b:Person>
        </b:NameList>
      </b:Inventor>
    </b:Author>
    <b:PatentNumber>LM7805 datasheet</b:PatentNumber>
    <b:RefOrder>11</b:RefOrder>
  </b:Source>
  <b:Source>
    <b:Tag>BMS21</b:Tag>
    <b:SourceType>InternetSite</b:SourceType>
    <b:Guid>{FBE7F21F-A60E-4791-9DCB-1C1B3A3D8442}</b:Guid>
    <b:Title>BMS PARA PROTECÇÃO BATERIAS 18650 3S 12,6V 20A</b:Title>
    <b:YearAccessed>2021</b:YearAccessed>
    <b:MonthAccessed>fevereiro</b:MonthAccessed>
    <b:DayAccessed>10</b:DayAccessed>
    <b:URL>https://www.botnroll.com/pt/acessorios/2558-bms-para-protec-o-baterias-18650-3s-12-6v-20a.html</b:URL>
    <b:RefOrder>9</b:RefOrder>
  </b:Source>
</b:Sourc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28989A8-1405-446B-8200-30D8CDF2334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21af34d-f2aa-48e5-926f-3136f47e270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3B0E153-E860-4BB3-A249-1C7F485D5D70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1B42263A-F16D-40CE-8DA1-4DEA5A5209E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DFE4A8F6-1B4F-4C39-B713-8F028533E31D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14067</Words>
  <Characters>75964</Characters>
  <Application>Microsoft Office Word</Application>
  <DocSecurity>0</DocSecurity>
  <Lines>633</Lines>
  <Paragraphs>179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Condicionadores ativos</vt:lpstr>
    </vt:vector>
  </TitlesOfParts>
  <Company/>
  <LinksUpToDate>false</LinksUpToDate>
  <CharactersWithSpaces>89852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Condicionadores ativos</dc:title>
  <dc:subject/>
  <dc:creator>luisbarros_3@hotmail.com</dc:creator>
  <cp:keywords/>
  <dc:description/>
  <cp:lastModifiedBy>Diogo Fernandes</cp:lastModifiedBy>
  <cp:revision>2</cp:revision>
  <cp:lastPrinted>2018-09-24T15:20:00Z</cp:lastPrinted>
  <dcterms:created xsi:type="dcterms:W3CDTF">2021-02-10T17:35:00Z</dcterms:created>
  <dcterms:modified xsi:type="dcterms:W3CDTF">2021-02-10T17:35:00Z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ser Name_1">
    <vt:lpwstr>gpinto@dei.uminho.pt@https://www.mendeley.com</vt:lpwstr>
  </property>
  <property fmtid="{D5CDD505-2E9C-101B-9397-08002B2CF9AE}" pid="4" name="Mendeley Citation Style_1">
    <vt:lpwstr>http://www.zotero.org/styles/ieee</vt:lpwstr>
  </property>
  <property fmtid="{D5CDD505-2E9C-101B-9397-08002B2CF9AE}" pid="5" name="Mendeley Recent Style Name 0_1">
    <vt:lpwstr>American Medical Association</vt:lpwstr>
  </property>
  <property fmtid="{D5CDD505-2E9C-101B-9397-08002B2CF9AE}" pid="6" name="Mendeley Recent Style Id 0_1">
    <vt:lpwstr>http://www.zotero.org/styles/ama</vt:lpwstr>
  </property>
  <property fmtid="{D5CDD505-2E9C-101B-9397-08002B2CF9AE}" pid="7" name="Mendeley Recent Style Name 1_1">
    <vt:lpwstr>American Political Science Association</vt:lpwstr>
  </property>
  <property fmtid="{D5CDD505-2E9C-101B-9397-08002B2CF9AE}" pid="8" name="Mendeley Recent Style Id 1_1">
    <vt:lpwstr>http://www.zotero.org/styles/apsa</vt:lpwstr>
  </property>
  <property fmtid="{D5CDD505-2E9C-101B-9397-08002B2CF9AE}" pid="9" name="Mendeley Recent Style Name 2_1">
    <vt:lpwstr>American Psychological Association 6th Edition</vt:lpwstr>
  </property>
  <property fmtid="{D5CDD505-2E9C-101B-9397-08002B2CF9AE}" pid="10" name="Mendeley Recent Style Id 2_1">
    <vt:lpwstr>http://www.zotero.org/styles/apa</vt:lpwstr>
  </property>
  <property fmtid="{D5CDD505-2E9C-101B-9397-08002B2CF9AE}" pid="11" name="Mendeley Recent Style Name 3_1">
    <vt:lpwstr>American Sociological Association</vt:lpwstr>
  </property>
  <property fmtid="{D5CDD505-2E9C-101B-9397-08002B2CF9AE}" pid="12" name="Mendeley Recent Style Id 3_1">
    <vt:lpwstr>http://www.zotero.org/styles/asa</vt:lpwstr>
  </property>
  <property fmtid="{D5CDD505-2E9C-101B-9397-08002B2CF9AE}" pid="13" name="Mendeley Recent Style Name 4_1">
    <vt:lpwstr>Chicago Manual of Style (Author-Date format)</vt:lpwstr>
  </property>
  <property fmtid="{D5CDD505-2E9C-101B-9397-08002B2CF9AE}" pid="14" name="Mendeley Recent Style Id 4_1">
    <vt:lpwstr>http://www.zotero.org/styles/chicago-author-date</vt:lpwstr>
  </property>
  <property fmtid="{D5CDD505-2E9C-101B-9397-08002B2CF9AE}" pid="15" name="Mendeley Recent Style Name 5_1">
    <vt:lpwstr>Chicago Manual of Style (Full Note with Bibliography)</vt:lpwstr>
  </property>
  <property fmtid="{D5CDD505-2E9C-101B-9397-08002B2CF9AE}" pid="16" name="Mendeley Recent Style Id 5_1">
    <vt:lpwstr>http://www.zotero.org/styles/chicago-fullnote-bibliography</vt:lpwstr>
  </property>
  <property fmtid="{D5CDD505-2E9C-101B-9397-08002B2CF9AE}" pid="17" name="Mendeley Recent Style Name 6_1">
    <vt:lpwstr>Chicago Manual of Style (Note with Bibliography)</vt:lpwstr>
  </property>
  <property fmtid="{D5CDD505-2E9C-101B-9397-08002B2CF9AE}" pid="18" name="Mendeley Recent Style Id 6_1">
    <vt:lpwstr>http://www.zotero.org/styles/chicago-note-bibliography</vt:lpwstr>
  </property>
  <property fmtid="{D5CDD505-2E9C-101B-9397-08002B2CF9AE}" pid="19" name="Mendeley Recent Style Name 7_1">
    <vt:lpwstr>Harvard Reference format 1 (Author-Date)</vt:lpwstr>
  </property>
  <property fmtid="{D5CDD505-2E9C-101B-9397-08002B2CF9AE}" pid="20" name="Mendeley Recent Style Id 7_1">
    <vt:lpwstr>http://www.zotero.org/styles/harvard1</vt:lpwstr>
  </property>
  <property fmtid="{D5CDD505-2E9C-101B-9397-08002B2CF9AE}" pid="21" name="Mendeley Recent Style Name 8_1">
    <vt:lpwstr>IEEE</vt:lpwstr>
  </property>
  <property fmtid="{D5CDD505-2E9C-101B-9397-08002B2CF9AE}" pid="22" name="Mendeley Recent Style Id 8_1">
    <vt:lpwstr>http://www.zotero.org/styles/ieee</vt:lpwstr>
  </property>
  <property fmtid="{D5CDD505-2E9C-101B-9397-08002B2CF9AE}" pid="23" name="Mendeley Recent Style Name 9_1">
    <vt:lpwstr>Modern Humanities Research Association (Note with Bibliography)</vt:lpwstr>
  </property>
  <property fmtid="{D5CDD505-2E9C-101B-9397-08002B2CF9AE}" pid="24" name="Mendeley Recent Style Id 9_1">
    <vt:lpwstr>http://www.zotero.org/styles/mhra</vt:lpwstr>
  </property>
  <property fmtid="{D5CDD505-2E9C-101B-9397-08002B2CF9AE}" pid="25" name="ContentTypeId">
    <vt:lpwstr>0x0101004DBF703CA983FF4EAE546D2815171BF3</vt:lpwstr>
  </property>
</Properties>
</file>